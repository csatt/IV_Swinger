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bookmarkStart w:id="0" w:name="_GoBack"/>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042E490C" w:rsidR="00AE2C92" w:rsidRDefault="00D503FB" w:rsidP="004A09F8">
      <w:r>
        <w:t xml:space="preserve">Document </w:t>
      </w:r>
      <w:r w:rsidR="004A09F8">
        <w:t>Revision</w:t>
      </w:r>
      <w:r>
        <w:t>:</w:t>
      </w:r>
      <w:r w:rsidR="004A09F8">
        <w:t xml:space="preserve"> 1.</w:t>
      </w:r>
      <w:r w:rsidR="00CC10DF">
        <w:t>0</w:t>
      </w:r>
      <w:ins w:id="1" w:author="Cindy W" w:date="2017-11-07T12:03:00Z">
        <w:r w:rsidR="005E1F65">
          <w:t>6</w:t>
        </w:r>
      </w:ins>
      <w:del w:id="2" w:author="Cindy W" w:date="2017-11-07T12:03:00Z">
        <w:r w:rsidR="00CC10DF" w:rsidDel="00392559">
          <w:delText>4</w:delText>
        </w:r>
      </w:del>
      <w:r w:rsidR="001C7229">
        <w:t xml:space="preserve">  (</w:t>
      </w:r>
      <w:ins w:id="3" w:author="Cindy W" w:date="2017-11-07T12:04:00Z">
        <w:r w:rsidR="005E1F65">
          <w:t>17</w:t>
        </w:r>
      </w:ins>
      <w:del w:id="4" w:author="Cindy W" w:date="2017-11-07T12:04:00Z">
        <w:r w:rsidR="00CC10DF" w:rsidDel="00392559">
          <w:delText>23</w:delText>
        </w:r>
      </w:del>
      <w:r w:rsidR="00326701">
        <w:t>-</w:t>
      </w:r>
      <w:ins w:id="5" w:author="Cindy W" w:date="2017-11-07T12:04:00Z">
        <w:r w:rsidR="005E1F65">
          <w:t>Apr</w:t>
        </w:r>
      </w:ins>
      <w:del w:id="6" w:author="Cindy W" w:date="2017-11-07T12:04:00Z">
        <w:r w:rsidR="00CC10DF" w:rsidDel="00392559">
          <w:delText>May</w:delText>
        </w:r>
      </w:del>
      <w:r w:rsidR="00326701">
        <w:t>, 201</w:t>
      </w:r>
      <w:ins w:id="7" w:author="Cindy W" w:date="2018-04-17T16:48:00Z">
        <w:r w:rsidR="005E1F65">
          <w:t>8</w:t>
        </w:r>
      </w:ins>
      <w:del w:id="8" w:author="Cindy W" w:date="2018-04-17T16:48:00Z">
        <w:r w:rsidR="00417675" w:rsidDel="005E1F65">
          <w:delText>7</w:delText>
        </w:r>
      </w:del>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10">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EB504FB" w:rsidR="00417675" w:rsidRPr="00274C7A" w:rsidRDefault="00417675" w:rsidP="00417675">
      <w:pPr>
        <w:ind w:left="2894"/>
        <w:rPr>
          <w:szCs w:val="24"/>
        </w:rPr>
      </w:pPr>
      <w:r>
        <w:br w:type="page"/>
      </w:r>
      <w:r w:rsidRPr="00274C7A">
        <w:rPr>
          <w:szCs w:val="24"/>
        </w:rPr>
        <w:lastRenderedPageBreak/>
        <w:t>Copyright (C) 2017</w:t>
      </w:r>
      <w:ins w:id="9" w:author="Cindy W" w:date="2018-04-17T16:48:00Z">
        <w:r w:rsidR="005E1F65">
          <w:rPr>
            <w:szCs w:val="24"/>
          </w:rPr>
          <w:t>, 2018</w:t>
        </w:r>
      </w:ins>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5E1F65">
        <w:fldChar w:fldCharType="begin"/>
      </w:r>
      <w:r w:rsidR="005E1F65">
        <w:instrText xml:space="preserve"> HYPERLINK "http://www.tapr.org/OHL" </w:instrText>
      </w:r>
      <w:ins w:id="10" w:author="Cindy W" w:date="2018-04-17T17:16:00Z"/>
      <w:r w:rsidR="005E1F65">
        <w:fldChar w:fldCharType="separate"/>
      </w:r>
      <w:r w:rsidRPr="00274C7A">
        <w:rPr>
          <w:rStyle w:val="Hyperlink"/>
          <w:szCs w:val="24"/>
        </w:rPr>
        <w:t>http://www.tapr.org/OHL</w:t>
      </w:r>
      <w:r w:rsidR="005E1F65">
        <w:rPr>
          <w:rStyle w:val="Hyperlink"/>
          <w:szCs w:val="24"/>
        </w:rPr>
        <w:fldChar w:fldCharType="end"/>
      </w:r>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5E1F65">
        <w:fldChar w:fldCharType="begin"/>
      </w:r>
      <w:r w:rsidR="005E1F65">
        <w:instrText xml:space="preserve"> HYPERLINK "http://www.gnu.org/licenses" </w:instrText>
      </w:r>
      <w:ins w:id="11" w:author="Cindy W" w:date="2018-04-17T17:16:00Z"/>
      <w:r w:rsidR="005E1F65">
        <w:fldChar w:fldCharType="separate"/>
      </w:r>
      <w:r w:rsidRPr="00274C7A">
        <w:rPr>
          <w:rStyle w:val="Hyperlink"/>
          <w:szCs w:val="24"/>
        </w:rPr>
        <w:t>http://www.gnu.org/licenses</w:t>
      </w:r>
      <w:r w:rsidR="005E1F65">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Current versions of the license files, documentation, Fritzing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r w:rsidR="005E1F65">
        <w:fldChar w:fldCharType="begin"/>
      </w:r>
      <w:r w:rsidR="005E1F65">
        <w:instrText xml:space="preserve"> HYPERLINK "https://github.com/csatt/IV_Swinger" </w:instrText>
      </w:r>
      <w:ins w:id="12" w:author="Cindy W" w:date="2018-04-17T17:16:00Z"/>
      <w:r w:rsidR="005E1F65">
        <w:fldChar w:fldCharType="separate"/>
      </w:r>
      <w:r w:rsidRPr="00274C7A">
        <w:rPr>
          <w:rStyle w:val="Hyperlink"/>
          <w:szCs w:val="24"/>
        </w:rPr>
        <w:t>https://github.com/csatt/IV_Swinger</w:t>
      </w:r>
      <w:r w:rsidR="005E1F65">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75BC107F" w14:textId="77777777" w:rsidR="005E1F65" w:rsidRDefault="003471A4">
          <w:pPr>
            <w:pStyle w:val="TOC1"/>
            <w:rPr>
              <w:ins w:id="13" w:author="Cindy W" w:date="2018-04-17T17:19:00Z"/>
              <w:rFonts w:eastAsiaTheme="minorEastAsia" w:cstheme="minorBidi"/>
              <w:b w:val="0"/>
              <w:noProof/>
              <w:lang w:eastAsia="ja-JP"/>
            </w:rPr>
          </w:pPr>
          <w:r>
            <w:fldChar w:fldCharType="begin"/>
          </w:r>
          <w:r>
            <w:instrText xml:space="preserve"> TOC \o "1-5" </w:instrText>
          </w:r>
          <w:r>
            <w:fldChar w:fldCharType="separate"/>
          </w:r>
          <w:ins w:id="14" w:author="Cindy W" w:date="2018-04-17T17:19:00Z">
            <w:r w:rsidR="005E1F65">
              <w:rPr>
                <w:noProof/>
              </w:rPr>
              <w:t>1</w:t>
            </w:r>
            <w:r w:rsidR="005E1F65">
              <w:rPr>
                <w:rFonts w:eastAsiaTheme="minorEastAsia" w:cstheme="minorBidi"/>
                <w:b w:val="0"/>
                <w:noProof/>
                <w:lang w:eastAsia="ja-JP"/>
              </w:rPr>
              <w:tab/>
            </w:r>
            <w:r w:rsidR="005E1F65">
              <w:rPr>
                <w:noProof/>
              </w:rPr>
              <w:t>YouTube Demo Videos / Quick Start</w:t>
            </w:r>
            <w:r w:rsidR="005E1F65">
              <w:rPr>
                <w:noProof/>
              </w:rPr>
              <w:tab/>
            </w:r>
            <w:r w:rsidR="005E1F65">
              <w:rPr>
                <w:noProof/>
              </w:rPr>
              <w:fldChar w:fldCharType="begin"/>
            </w:r>
            <w:r w:rsidR="005E1F65">
              <w:rPr>
                <w:noProof/>
              </w:rPr>
              <w:instrText xml:space="preserve"> PAGEREF _Toc385604921 \h </w:instrText>
            </w:r>
            <w:r w:rsidR="005E1F65">
              <w:rPr>
                <w:noProof/>
              </w:rPr>
            </w:r>
          </w:ins>
          <w:r w:rsidR="005E1F65">
            <w:rPr>
              <w:noProof/>
            </w:rPr>
            <w:fldChar w:fldCharType="separate"/>
          </w:r>
          <w:ins w:id="15" w:author="Cindy W" w:date="2018-04-17T17:19:00Z">
            <w:r w:rsidR="005E1F65">
              <w:rPr>
                <w:noProof/>
              </w:rPr>
              <w:t>5</w:t>
            </w:r>
            <w:r w:rsidR="005E1F65">
              <w:rPr>
                <w:noProof/>
              </w:rPr>
              <w:fldChar w:fldCharType="end"/>
            </w:r>
          </w:ins>
        </w:p>
        <w:p w14:paraId="4AD1C0F6" w14:textId="77777777" w:rsidR="005E1F65" w:rsidRDefault="005E1F65">
          <w:pPr>
            <w:pStyle w:val="TOC2"/>
            <w:tabs>
              <w:tab w:val="left" w:pos="792"/>
              <w:tab w:val="right" w:leader="dot" w:pos="10070"/>
            </w:tabs>
            <w:rPr>
              <w:ins w:id="16" w:author="Cindy W" w:date="2018-04-17T17:19:00Z"/>
              <w:rFonts w:eastAsiaTheme="minorEastAsia" w:cstheme="minorBidi"/>
              <w:b w:val="0"/>
              <w:noProof/>
              <w:sz w:val="24"/>
              <w:szCs w:val="24"/>
              <w:lang w:eastAsia="ja-JP"/>
            </w:rPr>
          </w:pPr>
          <w:ins w:id="17" w:author="Cindy W" w:date="2018-04-17T17:19:00Z">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_Toc385604922 \h </w:instrText>
            </w:r>
            <w:r>
              <w:rPr>
                <w:noProof/>
              </w:rPr>
            </w:r>
          </w:ins>
          <w:r>
            <w:rPr>
              <w:noProof/>
            </w:rPr>
            <w:fldChar w:fldCharType="separate"/>
          </w:r>
          <w:ins w:id="18" w:author="Cindy W" w:date="2018-04-17T17:19:00Z">
            <w:r>
              <w:rPr>
                <w:noProof/>
              </w:rPr>
              <w:t>5</w:t>
            </w:r>
            <w:r>
              <w:rPr>
                <w:noProof/>
              </w:rPr>
              <w:fldChar w:fldCharType="end"/>
            </w:r>
          </w:ins>
        </w:p>
        <w:p w14:paraId="6BE47BB3" w14:textId="77777777" w:rsidR="005E1F65" w:rsidRDefault="005E1F65">
          <w:pPr>
            <w:pStyle w:val="TOC2"/>
            <w:tabs>
              <w:tab w:val="left" w:pos="792"/>
              <w:tab w:val="right" w:leader="dot" w:pos="10070"/>
            </w:tabs>
            <w:rPr>
              <w:ins w:id="19" w:author="Cindy W" w:date="2018-04-17T17:19:00Z"/>
              <w:rFonts w:eastAsiaTheme="minorEastAsia" w:cstheme="minorBidi"/>
              <w:b w:val="0"/>
              <w:noProof/>
              <w:sz w:val="24"/>
              <w:szCs w:val="24"/>
              <w:lang w:eastAsia="ja-JP"/>
            </w:rPr>
          </w:pPr>
          <w:ins w:id="20" w:author="Cindy W" w:date="2018-04-17T17:19:00Z">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_Toc385604923 \h </w:instrText>
            </w:r>
            <w:r>
              <w:rPr>
                <w:noProof/>
              </w:rPr>
            </w:r>
          </w:ins>
          <w:r>
            <w:rPr>
              <w:noProof/>
            </w:rPr>
            <w:fldChar w:fldCharType="separate"/>
          </w:r>
          <w:ins w:id="21" w:author="Cindy W" w:date="2018-04-17T17:19:00Z">
            <w:r>
              <w:rPr>
                <w:noProof/>
              </w:rPr>
              <w:t>5</w:t>
            </w:r>
            <w:r>
              <w:rPr>
                <w:noProof/>
              </w:rPr>
              <w:fldChar w:fldCharType="end"/>
            </w:r>
          </w:ins>
        </w:p>
        <w:p w14:paraId="376A762B" w14:textId="77777777" w:rsidR="005E1F65" w:rsidRDefault="005E1F65">
          <w:pPr>
            <w:pStyle w:val="TOC1"/>
            <w:rPr>
              <w:ins w:id="22" w:author="Cindy W" w:date="2018-04-17T17:19:00Z"/>
              <w:rFonts w:eastAsiaTheme="minorEastAsia" w:cstheme="minorBidi"/>
              <w:b w:val="0"/>
              <w:noProof/>
              <w:lang w:eastAsia="ja-JP"/>
            </w:rPr>
          </w:pPr>
          <w:ins w:id="23" w:author="Cindy W" w:date="2018-04-17T17:19:00Z">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_Toc385604924 \h </w:instrText>
            </w:r>
            <w:r>
              <w:rPr>
                <w:noProof/>
              </w:rPr>
            </w:r>
          </w:ins>
          <w:r>
            <w:rPr>
              <w:noProof/>
            </w:rPr>
            <w:fldChar w:fldCharType="separate"/>
          </w:r>
          <w:ins w:id="24" w:author="Cindy W" w:date="2018-04-17T17:19:00Z">
            <w:r>
              <w:rPr>
                <w:noProof/>
              </w:rPr>
              <w:t>6</w:t>
            </w:r>
            <w:r>
              <w:rPr>
                <w:noProof/>
              </w:rPr>
              <w:fldChar w:fldCharType="end"/>
            </w:r>
          </w:ins>
        </w:p>
        <w:p w14:paraId="0A441815" w14:textId="77777777" w:rsidR="005E1F65" w:rsidRDefault="005E1F65">
          <w:pPr>
            <w:pStyle w:val="TOC1"/>
            <w:rPr>
              <w:ins w:id="25" w:author="Cindy W" w:date="2018-04-17T17:19:00Z"/>
              <w:rFonts w:eastAsiaTheme="minorEastAsia" w:cstheme="minorBidi"/>
              <w:b w:val="0"/>
              <w:noProof/>
              <w:lang w:eastAsia="ja-JP"/>
            </w:rPr>
          </w:pPr>
          <w:ins w:id="26" w:author="Cindy W" w:date="2018-04-17T17:19:00Z">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_Toc385604925 \h </w:instrText>
            </w:r>
            <w:r>
              <w:rPr>
                <w:noProof/>
              </w:rPr>
            </w:r>
          </w:ins>
          <w:r>
            <w:rPr>
              <w:noProof/>
            </w:rPr>
            <w:fldChar w:fldCharType="separate"/>
          </w:r>
          <w:ins w:id="27" w:author="Cindy W" w:date="2018-04-17T17:19:00Z">
            <w:r>
              <w:rPr>
                <w:noProof/>
              </w:rPr>
              <w:t>8</w:t>
            </w:r>
            <w:r>
              <w:rPr>
                <w:noProof/>
              </w:rPr>
              <w:fldChar w:fldCharType="end"/>
            </w:r>
          </w:ins>
        </w:p>
        <w:p w14:paraId="715C838A" w14:textId="77777777" w:rsidR="005E1F65" w:rsidRDefault="005E1F65">
          <w:pPr>
            <w:pStyle w:val="TOC2"/>
            <w:tabs>
              <w:tab w:val="left" w:pos="792"/>
              <w:tab w:val="right" w:leader="dot" w:pos="10070"/>
            </w:tabs>
            <w:rPr>
              <w:ins w:id="28" w:author="Cindy W" w:date="2018-04-17T17:19:00Z"/>
              <w:rFonts w:eastAsiaTheme="minorEastAsia" w:cstheme="minorBidi"/>
              <w:b w:val="0"/>
              <w:noProof/>
              <w:sz w:val="24"/>
              <w:szCs w:val="24"/>
              <w:lang w:eastAsia="ja-JP"/>
            </w:rPr>
          </w:pPr>
          <w:ins w:id="29" w:author="Cindy W" w:date="2018-04-17T17:19:00Z">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_Toc385604926 \h </w:instrText>
            </w:r>
            <w:r>
              <w:rPr>
                <w:noProof/>
              </w:rPr>
            </w:r>
          </w:ins>
          <w:r>
            <w:rPr>
              <w:noProof/>
            </w:rPr>
            <w:fldChar w:fldCharType="separate"/>
          </w:r>
          <w:ins w:id="30" w:author="Cindy W" w:date="2018-04-17T17:19:00Z">
            <w:r>
              <w:rPr>
                <w:noProof/>
              </w:rPr>
              <w:t>8</w:t>
            </w:r>
            <w:r>
              <w:rPr>
                <w:noProof/>
              </w:rPr>
              <w:fldChar w:fldCharType="end"/>
            </w:r>
          </w:ins>
        </w:p>
        <w:p w14:paraId="052F41E4" w14:textId="77777777" w:rsidR="005E1F65" w:rsidRDefault="005E1F65">
          <w:pPr>
            <w:pStyle w:val="TOC2"/>
            <w:tabs>
              <w:tab w:val="left" w:pos="792"/>
              <w:tab w:val="right" w:leader="dot" w:pos="10070"/>
            </w:tabs>
            <w:rPr>
              <w:ins w:id="31" w:author="Cindy W" w:date="2018-04-17T17:19:00Z"/>
              <w:rFonts w:eastAsiaTheme="minorEastAsia" w:cstheme="minorBidi"/>
              <w:b w:val="0"/>
              <w:noProof/>
              <w:sz w:val="24"/>
              <w:szCs w:val="24"/>
              <w:lang w:eastAsia="ja-JP"/>
            </w:rPr>
          </w:pPr>
          <w:ins w:id="32" w:author="Cindy W" w:date="2018-04-17T17:19:00Z">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_Toc385604927 \h </w:instrText>
            </w:r>
            <w:r>
              <w:rPr>
                <w:noProof/>
              </w:rPr>
            </w:r>
          </w:ins>
          <w:r>
            <w:rPr>
              <w:noProof/>
            </w:rPr>
            <w:fldChar w:fldCharType="separate"/>
          </w:r>
          <w:ins w:id="33" w:author="Cindy W" w:date="2018-04-17T17:19:00Z">
            <w:r>
              <w:rPr>
                <w:noProof/>
              </w:rPr>
              <w:t>8</w:t>
            </w:r>
            <w:r>
              <w:rPr>
                <w:noProof/>
              </w:rPr>
              <w:fldChar w:fldCharType="end"/>
            </w:r>
          </w:ins>
        </w:p>
        <w:p w14:paraId="00FF8BF1" w14:textId="77777777" w:rsidR="005E1F65" w:rsidRDefault="005E1F65">
          <w:pPr>
            <w:pStyle w:val="TOC2"/>
            <w:tabs>
              <w:tab w:val="left" w:pos="792"/>
              <w:tab w:val="right" w:leader="dot" w:pos="10070"/>
            </w:tabs>
            <w:rPr>
              <w:ins w:id="34" w:author="Cindy W" w:date="2018-04-17T17:19:00Z"/>
              <w:rFonts w:eastAsiaTheme="minorEastAsia" w:cstheme="minorBidi"/>
              <w:b w:val="0"/>
              <w:noProof/>
              <w:sz w:val="24"/>
              <w:szCs w:val="24"/>
              <w:lang w:eastAsia="ja-JP"/>
            </w:rPr>
          </w:pPr>
          <w:ins w:id="35" w:author="Cindy W" w:date="2018-04-17T17:19:00Z">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_Toc385604928 \h </w:instrText>
            </w:r>
            <w:r>
              <w:rPr>
                <w:noProof/>
              </w:rPr>
            </w:r>
          </w:ins>
          <w:r>
            <w:rPr>
              <w:noProof/>
            </w:rPr>
            <w:fldChar w:fldCharType="separate"/>
          </w:r>
          <w:ins w:id="36" w:author="Cindy W" w:date="2018-04-17T17:19:00Z">
            <w:r>
              <w:rPr>
                <w:noProof/>
              </w:rPr>
              <w:t>9</w:t>
            </w:r>
            <w:r>
              <w:rPr>
                <w:noProof/>
              </w:rPr>
              <w:fldChar w:fldCharType="end"/>
            </w:r>
          </w:ins>
        </w:p>
        <w:p w14:paraId="66A8544C" w14:textId="77777777" w:rsidR="005E1F65" w:rsidRDefault="005E1F65">
          <w:pPr>
            <w:pStyle w:val="TOC3"/>
            <w:tabs>
              <w:tab w:val="left" w:pos="1176"/>
              <w:tab w:val="right" w:leader="dot" w:pos="10070"/>
            </w:tabs>
            <w:rPr>
              <w:ins w:id="37" w:author="Cindy W" w:date="2018-04-17T17:19:00Z"/>
              <w:rFonts w:eastAsiaTheme="minorEastAsia" w:cstheme="minorBidi"/>
              <w:noProof/>
              <w:sz w:val="24"/>
              <w:szCs w:val="24"/>
              <w:lang w:eastAsia="ja-JP"/>
            </w:rPr>
          </w:pPr>
          <w:ins w:id="38" w:author="Cindy W" w:date="2018-04-17T17:19:00Z">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_Toc385604929 \h </w:instrText>
            </w:r>
            <w:r>
              <w:rPr>
                <w:noProof/>
              </w:rPr>
            </w:r>
          </w:ins>
          <w:r>
            <w:rPr>
              <w:noProof/>
            </w:rPr>
            <w:fldChar w:fldCharType="separate"/>
          </w:r>
          <w:ins w:id="39" w:author="Cindy W" w:date="2018-04-17T17:19:00Z">
            <w:r>
              <w:rPr>
                <w:noProof/>
              </w:rPr>
              <w:t>9</w:t>
            </w:r>
            <w:r>
              <w:rPr>
                <w:noProof/>
              </w:rPr>
              <w:fldChar w:fldCharType="end"/>
            </w:r>
          </w:ins>
        </w:p>
        <w:p w14:paraId="62B6C6D8" w14:textId="77777777" w:rsidR="005E1F65" w:rsidRDefault="005E1F65">
          <w:pPr>
            <w:pStyle w:val="TOC3"/>
            <w:tabs>
              <w:tab w:val="left" w:pos="1176"/>
              <w:tab w:val="right" w:leader="dot" w:pos="10070"/>
            </w:tabs>
            <w:rPr>
              <w:ins w:id="40" w:author="Cindy W" w:date="2018-04-17T17:19:00Z"/>
              <w:rFonts w:eastAsiaTheme="minorEastAsia" w:cstheme="minorBidi"/>
              <w:noProof/>
              <w:sz w:val="24"/>
              <w:szCs w:val="24"/>
              <w:lang w:eastAsia="ja-JP"/>
            </w:rPr>
          </w:pPr>
          <w:ins w:id="41" w:author="Cindy W" w:date="2018-04-17T17:19:00Z">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_Toc385604930 \h </w:instrText>
            </w:r>
            <w:r>
              <w:rPr>
                <w:noProof/>
              </w:rPr>
            </w:r>
          </w:ins>
          <w:r>
            <w:rPr>
              <w:noProof/>
            </w:rPr>
            <w:fldChar w:fldCharType="separate"/>
          </w:r>
          <w:ins w:id="42" w:author="Cindy W" w:date="2018-04-17T17:19:00Z">
            <w:r>
              <w:rPr>
                <w:noProof/>
              </w:rPr>
              <w:t>10</w:t>
            </w:r>
            <w:r>
              <w:rPr>
                <w:noProof/>
              </w:rPr>
              <w:fldChar w:fldCharType="end"/>
            </w:r>
          </w:ins>
        </w:p>
        <w:p w14:paraId="18F72C9B" w14:textId="77777777" w:rsidR="005E1F65" w:rsidRDefault="005E1F65">
          <w:pPr>
            <w:pStyle w:val="TOC3"/>
            <w:tabs>
              <w:tab w:val="left" w:pos="1176"/>
              <w:tab w:val="right" w:leader="dot" w:pos="10070"/>
            </w:tabs>
            <w:rPr>
              <w:ins w:id="43" w:author="Cindy W" w:date="2018-04-17T17:19:00Z"/>
              <w:rFonts w:eastAsiaTheme="minorEastAsia" w:cstheme="minorBidi"/>
              <w:noProof/>
              <w:sz w:val="24"/>
              <w:szCs w:val="24"/>
              <w:lang w:eastAsia="ja-JP"/>
            </w:rPr>
          </w:pPr>
          <w:ins w:id="44" w:author="Cindy W" w:date="2018-04-17T17:19:00Z">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_Toc385604931 \h </w:instrText>
            </w:r>
            <w:r>
              <w:rPr>
                <w:noProof/>
              </w:rPr>
            </w:r>
          </w:ins>
          <w:r>
            <w:rPr>
              <w:noProof/>
            </w:rPr>
            <w:fldChar w:fldCharType="separate"/>
          </w:r>
          <w:ins w:id="45" w:author="Cindy W" w:date="2018-04-17T17:19:00Z">
            <w:r>
              <w:rPr>
                <w:noProof/>
              </w:rPr>
              <w:t>11</w:t>
            </w:r>
            <w:r>
              <w:rPr>
                <w:noProof/>
              </w:rPr>
              <w:fldChar w:fldCharType="end"/>
            </w:r>
          </w:ins>
        </w:p>
        <w:p w14:paraId="5D76EB82" w14:textId="77777777" w:rsidR="005E1F65" w:rsidRDefault="005E1F65">
          <w:pPr>
            <w:pStyle w:val="TOC1"/>
            <w:rPr>
              <w:ins w:id="46" w:author="Cindy W" w:date="2018-04-17T17:19:00Z"/>
              <w:rFonts w:eastAsiaTheme="minorEastAsia" w:cstheme="minorBidi"/>
              <w:b w:val="0"/>
              <w:noProof/>
              <w:lang w:eastAsia="ja-JP"/>
            </w:rPr>
          </w:pPr>
          <w:ins w:id="47" w:author="Cindy W" w:date="2018-04-17T17:19:00Z">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_Toc385604932 \h </w:instrText>
            </w:r>
            <w:r>
              <w:rPr>
                <w:noProof/>
              </w:rPr>
            </w:r>
          </w:ins>
          <w:r>
            <w:rPr>
              <w:noProof/>
            </w:rPr>
            <w:fldChar w:fldCharType="separate"/>
          </w:r>
          <w:ins w:id="48" w:author="Cindy W" w:date="2018-04-17T17:19:00Z">
            <w:r>
              <w:rPr>
                <w:noProof/>
              </w:rPr>
              <w:t>12</w:t>
            </w:r>
            <w:r>
              <w:rPr>
                <w:noProof/>
              </w:rPr>
              <w:fldChar w:fldCharType="end"/>
            </w:r>
          </w:ins>
        </w:p>
        <w:p w14:paraId="3635B2B8" w14:textId="77777777" w:rsidR="005E1F65" w:rsidRDefault="005E1F65">
          <w:pPr>
            <w:pStyle w:val="TOC2"/>
            <w:tabs>
              <w:tab w:val="left" w:pos="792"/>
              <w:tab w:val="right" w:leader="dot" w:pos="10070"/>
            </w:tabs>
            <w:rPr>
              <w:ins w:id="49" w:author="Cindy W" w:date="2018-04-17T17:19:00Z"/>
              <w:rFonts w:eastAsiaTheme="minorEastAsia" w:cstheme="minorBidi"/>
              <w:b w:val="0"/>
              <w:noProof/>
              <w:sz w:val="24"/>
              <w:szCs w:val="24"/>
              <w:lang w:eastAsia="ja-JP"/>
            </w:rPr>
          </w:pPr>
          <w:ins w:id="50" w:author="Cindy W" w:date="2018-04-17T17:19:00Z">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_Toc385604933 \h </w:instrText>
            </w:r>
            <w:r>
              <w:rPr>
                <w:noProof/>
              </w:rPr>
            </w:r>
          </w:ins>
          <w:r>
            <w:rPr>
              <w:noProof/>
            </w:rPr>
            <w:fldChar w:fldCharType="separate"/>
          </w:r>
          <w:ins w:id="51" w:author="Cindy W" w:date="2018-04-17T17:19:00Z">
            <w:r>
              <w:rPr>
                <w:noProof/>
              </w:rPr>
              <w:t>12</w:t>
            </w:r>
            <w:r>
              <w:rPr>
                <w:noProof/>
              </w:rPr>
              <w:fldChar w:fldCharType="end"/>
            </w:r>
          </w:ins>
        </w:p>
        <w:p w14:paraId="4516042D" w14:textId="77777777" w:rsidR="005E1F65" w:rsidRDefault="005E1F65">
          <w:pPr>
            <w:pStyle w:val="TOC3"/>
            <w:tabs>
              <w:tab w:val="left" w:pos="1176"/>
              <w:tab w:val="right" w:leader="dot" w:pos="10070"/>
            </w:tabs>
            <w:rPr>
              <w:ins w:id="52" w:author="Cindy W" w:date="2018-04-17T17:19:00Z"/>
              <w:rFonts w:eastAsiaTheme="minorEastAsia" w:cstheme="minorBidi"/>
              <w:noProof/>
              <w:sz w:val="24"/>
              <w:szCs w:val="24"/>
              <w:lang w:eastAsia="ja-JP"/>
            </w:rPr>
          </w:pPr>
          <w:ins w:id="53" w:author="Cindy W" w:date="2018-04-17T17:19:00Z">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_Toc385604934 \h </w:instrText>
            </w:r>
            <w:r>
              <w:rPr>
                <w:noProof/>
              </w:rPr>
            </w:r>
          </w:ins>
          <w:r>
            <w:rPr>
              <w:noProof/>
            </w:rPr>
            <w:fldChar w:fldCharType="separate"/>
          </w:r>
          <w:ins w:id="54" w:author="Cindy W" w:date="2018-04-17T17:19:00Z">
            <w:r>
              <w:rPr>
                <w:noProof/>
              </w:rPr>
              <w:t>13</w:t>
            </w:r>
            <w:r>
              <w:rPr>
                <w:noProof/>
              </w:rPr>
              <w:fldChar w:fldCharType="end"/>
            </w:r>
          </w:ins>
        </w:p>
        <w:p w14:paraId="78AB0930" w14:textId="77777777" w:rsidR="005E1F65" w:rsidRDefault="005E1F65">
          <w:pPr>
            <w:pStyle w:val="TOC3"/>
            <w:tabs>
              <w:tab w:val="left" w:pos="1176"/>
              <w:tab w:val="right" w:leader="dot" w:pos="10070"/>
            </w:tabs>
            <w:rPr>
              <w:ins w:id="55" w:author="Cindy W" w:date="2018-04-17T17:19:00Z"/>
              <w:rFonts w:eastAsiaTheme="minorEastAsia" w:cstheme="minorBidi"/>
              <w:noProof/>
              <w:sz w:val="24"/>
              <w:szCs w:val="24"/>
              <w:lang w:eastAsia="ja-JP"/>
            </w:rPr>
          </w:pPr>
          <w:ins w:id="56" w:author="Cindy W" w:date="2018-04-17T17:19:00Z">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_Toc385604935 \h </w:instrText>
            </w:r>
            <w:r>
              <w:rPr>
                <w:noProof/>
              </w:rPr>
            </w:r>
          </w:ins>
          <w:r>
            <w:rPr>
              <w:noProof/>
            </w:rPr>
            <w:fldChar w:fldCharType="separate"/>
          </w:r>
          <w:ins w:id="57" w:author="Cindy W" w:date="2018-04-17T17:19:00Z">
            <w:r>
              <w:rPr>
                <w:noProof/>
              </w:rPr>
              <w:t>13</w:t>
            </w:r>
            <w:r>
              <w:rPr>
                <w:noProof/>
              </w:rPr>
              <w:fldChar w:fldCharType="end"/>
            </w:r>
          </w:ins>
        </w:p>
        <w:p w14:paraId="548C6448" w14:textId="77777777" w:rsidR="005E1F65" w:rsidRDefault="005E1F65">
          <w:pPr>
            <w:pStyle w:val="TOC3"/>
            <w:tabs>
              <w:tab w:val="left" w:pos="1176"/>
              <w:tab w:val="right" w:leader="dot" w:pos="10070"/>
            </w:tabs>
            <w:rPr>
              <w:ins w:id="58" w:author="Cindy W" w:date="2018-04-17T17:19:00Z"/>
              <w:rFonts w:eastAsiaTheme="minorEastAsia" w:cstheme="minorBidi"/>
              <w:noProof/>
              <w:sz w:val="24"/>
              <w:szCs w:val="24"/>
              <w:lang w:eastAsia="ja-JP"/>
            </w:rPr>
          </w:pPr>
          <w:ins w:id="59" w:author="Cindy W" w:date="2018-04-17T17:19:00Z">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_Toc385604936 \h </w:instrText>
            </w:r>
            <w:r>
              <w:rPr>
                <w:noProof/>
              </w:rPr>
            </w:r>
          </w:ins>
          <w:r>
            <w:rPr>
              <w:noProof/>
            </w:rPr>
            <w:fldChar w:fldCharType="separate"/>
          </w:r>
          <w:ins w:id="60" w:author="Cindy W" w:date="2018-04-17T17:19:00Z">
            <w:r>
              <w:rPr>
                <w:noProof/>
              </w:rPr>
              <w:t>14</w:t>
            </w:r>
            <w:r>
              <w:rPr>
                <w:noProof/>
              </w:rPr>
              <w:fldChar w:fldCharType="end"/>
            </w:r>
          </w:ins>
        </w:p>
        <w:p w14:paraId="28F00316" w14:textId="77777777" w:rsidR="005E1F65" w:rsidRDefault="005E1F65">
          <w:pPr>
            <w:pStyle w:val="TOC3"/>
            <w:tabs>
              <w:tab w:val="left" w:pos="1176"/>
              <w:tab w:val="right" w:leader="dot" w:pos="10070"/>
            </w:tabs>
            <w:rPr>
              <w:ins w:id="61" w:author="Cindy W" w:date="2018-04-17T17:19:00Z"/>
              <w:rFonts w:eastAsiaTheme="minorEastAsia" w:cstheme="minorBidi"/>
              <w:noProof/>
              <w:sz w:val="24"/>
              <w:szCs w:val="24"/>
              <w:lang w:eastAsia="ja-JP"/>
            </w:rPr>
          </w:pPr>
          <w:ins w:id="62" w:author="Cindy W" w:date="2018-04-17T17:19:00Z">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_Toc385604937 \h </w:instrText>
            </w:r>
            <w:r>
              <w:rPr>
                <w:noProof/>
              </w:rPr>
            </w:r>
          </w:ins>
          <w:r>
            <w:rPr>
              <w:noProof/>
            </w:rPr>
            <w:fldChar w:fldCharType="separate"/>
          </w:r>
          <w:ins w:id="63" w:author="Cindy W" w:date="2018-04-17T17:19:00Z">
            <w:r>
              <w:rPr>
                <w:noProof/>
              </w:rPr>
              <w:t>14</w:t>
            </w:r>
            <w:r>
              <w:rPr>
                <w:noProof/>
              </w:rPr>
              <w:fldChar w:fldCharType="end"/>
            </w:r>
          </w:ins>
        </w:p>
        <w:p w14:paraId="1AB3302C" w14:textId="77777777" w:rsidR="005E1F65" w:rsidRDefault="005E1F65">
          <w:pPr>
            <w:pStyle w:val="TOC3"/>
            <w:tabs>
              <w:tab w:val="left" w:pos="1176"/>
              <w:tab w:val="right" w:leader="dot" w:pos="10070"/>
            </w:tabs>
            <w:rPr>
              <w:ins w:id="64" w:author="Cindy W" w:date="2018-04-17T17:19:00Z"/>
              <w:rFonts w:eastAsiaTheme="minorEastAsia" w:cstheme="minorBidi"/>
              <w:noProof/>
              <w:sz w:val="24"/>
              <w:szCs w:val="24"/>
              <w:lang w:eastAsia="ja-JP"/>
            </w:rPr>
          </w:pPr>
          <w:ins w:id="65" w:author="Cindy W" w:date="2018-04-17T17:19:00Z">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_Toc385604938 \h </w:instrText>
            </w:r>
            <w:r>
              <w:rPr>
                <w:noProof/>
              </w:rPr>
            </w:r>
          </w:ins>
          <w:r>
            <w:rPr>
              <w:noProof/>
            </w:rPr>
            <w:fldChar w:fldCharType="separate"/>
          </w:r>
          <w:ins w:id="66" w:author="Cindy W" w:date="2018-04-17T17:19:00Z">
            <w:r>
              <w:rPr>
                <w:noProof/>
              </w:rPr>
              <w:t>15</w:t>
            </w:r>
            <w:r>
              <w:rPr>
                <w:noProof/>
              </w:rPr>
              <w:fldChar w:fldCharType="end"/>
            </w:r>
          </w:ins>
        </w:p>
        <w:p w14:paraId="674BBEE8" w14:textId="77777777" w:rsidR="005E1F65" w:rsidRDefault="005E1F65">
          <w:pPr>
            <w:pStyle w:val="TOC3"/>
            <w:tabs>
              <w:tab w:val="left" w:pos="1176"/>
              <w:tab w:val="right" w:leader="dot" w:pos="10070"/>
            </w:tabs>
            <w:rPr>
              <w:ins w:id="67" w:author="Cindy W" w:date="2018-04-17T17:19:00Z"/>
              <w:rFonts w:eastAsiaTheme="minorEastAsia" w:cstheme="minorBidi"/>
              <w:noProof/>
              <w:sz w:val="24"/>
              <w:szCs w:val="24"/>
              <w:lang w:eastAsia="ja-JP"/>
            </w:rPr>
          </w:pPr>
          <w:ins w:id="68" w:author="Cindy W" w:date="2018-04-17T17:19:00Z">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_Toc385604939 \h </w:instrText>
            </w:r>
            <w:r>
              <w:rPr>
                <w:noProof/>
              </w:rPr>
            </w:r>
          </w:ins>
          <w:r>
            <w:rPr>
              <w:noProof/>
            </w:rPr>
            <w:fldChar w:fldCharType="separate"/>
          </w:r>
          <w:ins w:id="69" w:author="Cindy W" w:date="2018-04-17T17:19:00Z">
            <w:r>
              <w:rPr>
                <w:noProof/>
              </w:rPr>
              <w:t>16</w:t>
            </w:r>
            <w:r>
              <w:rPr>
                <w:noProof/>
              </w:rPr>
              <w:fldChar w:fldCharType="end"/>
            </w:r>
          </w:ins>
        </w:p>
        <w:p w14:paraId="5FE7A997" w14:textId="77777777" w:rsidR="005E1F65" w:rsidRDefault="005E1F65">
          <w:pPr>
            <w:pStyle w:val="TOC3"/>
            <w:tabs>
              <w:tab w:val="left" w:pos="1176"/>
              <w:tab w:val="right" w:leader="dot" w:pos="10070"/>
            </w:tabs>
            <w:rPr>
              <w:ins w:id="70" w:author="Cindy W" w:date="2018-04-17T17:19:00Z"/>
              <w:rFonts w:eastAsiaTheme="minorEastAsia" w:cstheme="minorBidi"/>
              <w:noProof/>
              <w:sz w:val="24"/>
              <w:szCs w:val="24"/>
              <w:lang w:eastAsia="ja-JP"/>
            </w:rPr>
          </w:pPr>
          <w:ins w:id="71" w:author="Cindy W" w:date="2018-04-17T17:19:00Z">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_Toc385604940 \h </w:instrText>
            </w:r>
            <w:r>
              <w:rPr>
                <w:noProof/>
              </w:rPr>
            </w:r>
          </w:ins>
          <w:r>
            <w:rPr>
              <w:noProof/>
            </w:rPr>
            <w:fldChar w:fldCharType="separate"/>
          </w:r>
          <w:ins w:id="72" w:author="Cindy W" w:date="2018-04-17T17:19:00Z">
            <w:r>
              <w:rPr>
                <w:noProof/>
              </w:rPr>
              <w:t>16</w:t>
            </w:r>
            <w:r>
              <w:rPr>
                <w:noProof/>
              </w:rPr>
              <w:fldChar w:fldCharType="end"/>
            </w:r>
          </w:ins>
        </w:p>
        <w:p w14:paraId="5561E17E" w14:textId="77777777" w:rsidR="005E1F65" w:rsidRDefault="005E1F65">
          <w:pPr>
            <w:pStyle w:val="TOC3"/>
            <w:tabs>
              <w:tab w:val="left" w:pos="1176"/>
              <w:tab w:val="right" w:leader="dot" w:pos="10070"/>
            </w:tabs>
            <w:rPr>
              <w:ins w:id="73" w:author="Cindy W" w:date="2018-04-17T17:19:00Z"/>
              <w:rFonts w:eastAsiaTheme="minorEastAsia" w:cstheme="minorBidi"/>
              <w:noProof/>
              <w:sz w:val="24"/>
              <w:szCs w:val="24"/>
              <w:lang w:eastAsia="ja-JP"/>
            </w:rPr>
          </w:pPr>
          <w:ins w:id="74" w:author="Cindy W" w:date="2018-04-17T17:19:00Z">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_Toc385604941 \h </w:instrText>
            </w:r>
            <w:r>
              <w:rPr>
                <w:noProof/>
              </w:rPr>
            </w:r>
          </w:ins>
          <w:r>
            <w:rPr>
              <w:noProof/>
            </w:rPr>
            <w:fldChar w:fldCharType="separate"/>
          </w:r>
          <w:ins w:id="75" w:author="Cindy W" w:date="2018-04-17T17:19:00Z">
            <w:r>
              <w:rPr>
                <w:noProof/>
              </w:rPr>
              <w:t>17</w:t>
            </w:r>
            <w:r>
              <w:rPr>
                <w:noProof/>
              </w:rPr>
              <w:fldChar w:fldCharType="end"/>
            </w:r>
          </w:ins>
        </w:p>
        <w:p w14:paraId="27147E3C" w14:textId="77777777" w:rsidR="005E1F65" w:rsidRDefault="005E1F65">
          <w:pPr>
            <w:pStyle w:val="TOC2"/>
            <w:tabs>
              <w:tab w:val="left" w:pos="792"/>
              <w:tab w:val="right" w:leader="dot" w:pos="10070"/>
            </w:tabs>
            <w:rPr>
              <w:ins w:id="76" w:author="Cindy W" w:date="2018-04-17T17:19:00Z"/>
              <w:rFonts w:eastAsiaTheme="minorEastAsia" w:cstheme="minorBidi"/>
              <w:b w:val="0"/>
              <w:noProof/>
              <w:sz w:val="24"/>
              <w:szCs w:val="24"/>
              <w:lang w:eastAsia="ja-JP"/>
            </w:rPr>
          </w:pPr>
          <w:ins w:id="77" w:author="Cindy W" w:date="2018-04-17T17:19:00Z">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_Toc385604942 \h </w:instrText>
            </w:r>
            <w:r>
              <w:rPr>
                <w:noProof/>
              </w:rPr>
            </w:r>
          </w:ins>
          <w:r>
            <w:rPr>
              <w:noProof/>
            </w:rPr>
            <w:fldChar w:fldCharType="separate"/>
          </w:r>
          <w:ins w:id="78" w:author="Cindy W" w:date="2018-04-17T17:19:00Z">
            <w:r>
              <w:rPr>
                <w:noProof/>
              </w:rPr>
              <w:t>17</w:t>
            </w:r>
            <w:r>
              <w:rPr>
                <w:noProof/>
              </w:rPr>
              <w:fldChar w:fldCharType="end"/>
            </w:r>
          </w:ins>
        </w:p>
        <w:p w14:paraId="583B8702" w14:textId="77777777" w:rsidR="005E1F65" w:rsidRDefault="005E1F65">
          <w:pPr>
            <w:pStyle w:val="TOC2"/>
            <w:tabs>
              <w:tab w:val="left" w:pos="792"/>
              <w:tab w:val="right" w:leader="dot" w:pos="10070"/>
            </w:tabs>
            <w:rPr>
              <w:ins w:id="79" w:author="Cindy W" w:date="2018-04-17T17:19:00Z"/>
              <w:rFonts w:eastAsiaTheme="minorEastAsia" w:cstheme="minorBidi"/>
              <w:b w:val="0"/>
              <w:noProof/>
              <w:sz w:val="24"/>
              <w:szCs w:val="24"/>
              <w:lang w:eastAsia="ja-JP"/>
            </w:rPr>
          </w:pPr>
          <w:ins w:id="80" w:author="Cindy W" w:date="2018-04-17T17:19:00Z">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_Toc385604943 \h </w:instrText>
            </w:r>
            <w:r>
              <w:rPr>
                <w:noProof/>
              </w:rPr>
            </w:r>
          </w:ins>
          <w:r>
            <w:rPr>
              <w:noProof/>
            </w:rPr>
            <w:fldChar w:fldCharType="separate"/>
          </w:r>
          <w:ins w:id="81" w:author="Cindy W" w:date="2018-04-17T17:19:00Z">
            <w:r>
              <w:rPr>
                <w:noProof/>
              </w:rPr>
              <w:t>17</w:t>
            </w:r>
            <w:r>
              <w:rPr>
                <w:noProof/>
              </w:rPr>
              <w:fldChar w:fldCharType="end"/>
            </w:r>
          </w:ins>
        </w:p>
        <w:p w14:paraId="7EB72EF1" w14:textId="77777777" w:rsidR="005E1F65" w:rsidRDefault="005E1F65">
          <w:pPr>
            <w:pStyle w:val="TOC3"/>
            <w:tabs>
              <w:tab w:val="left" w:pos="1176"/>
              <w:tab w:val="right" w:leader="dot" w:pos="10070"/>
            </w:tabs>
            <w:rPr>
              <w:ins w:id="82" w:author="Cindy W" w:date="2018-04-17T17:19:00Z"/>
              <w:rFonts w:eastAsiaTheme="minorEastAsia" w:cstheme="minorBidi"/>
              <w:noProof/>
              <w:sz w:val="24"/>
              <w:szCs w:val="24"/>
              <w:lang w:eastAsia="ja-JP"/>
            </w:rPr>
          </w:pPr>
          <w:ins w:id="83" w:author="Cindy W" w:date="2018-04-17T17:19:00Z">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_Toc385604944 \h </w:instrText>
            </w:r>
            <w:r>
              <w:rPr>
                <w:noProof/>
              </w:rPr>
            </w:r>
          </w:ins>
          <w:r>
            <w:rPr>
              <w:noProof/>
            </w:rPr>
            <w:fldChar w:fldCharType="separate"/>
          </w:r>
          <w:ins w:id="84" w:author="Cindy W" w:date="2018-04-17T17:19:00Z">
            <w:r>
              <w:rPr>
                <w:noProof/>
              </w:rPr>
              <w:t>18</w:t>
            </w:r>
            <w:r>
              <w:rPr>
                <w:noProof/>
              </w:rPr>
              <w:fldChar w:fldCharType="end"/>
            </w:r>
          </w:ins>
        </w:p>
        <w:p w14:paraId="5490BDE0" w14:textId="77777777" w:rsidR="005E1F65" w:rsidRDefault="005E1F65">
          <w:pPr>
            <w:pStyle w:val="TOC3"/>
            <w:tabs>
              <w:tab w:val="left" w:pos="1176"/>
              <w:tab w:val="right" w:leader="dot" w:pos="10070"/>
            </w:tabs>
            <w:rPr>
              <w:ins w:id="85" w:author="Cindy W" w:date="2018-04-17T17:19:00Z"/>
              <w:rFonts w:eastAsiaTheme="minorEastAsia" w:cstheme="minorBidi"/>
              <w:noProof/>
              <w:sz w:val="24"/>
              <w:szCs w:val="24"/>
              <w:lang w:eastAsia="ja-JP"/>
            </w:rPr>
          </w:pPr>
          <w:ins w:id="86" w:author="Cindy W" w:date="2018-04-17T17:19:00Z">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_Toc385604945 \h </w:instrText>
            </w:r>
            <w:r>
              <w:rPr>
                <w:noProof/>
              </w:rPr>
            </w:r>
          </w:ins>
          <w:r>
            <w:rPr>
              <w:noProof/>
            </w:rPr>
            <w:fldChar w:fldCharType="separate"/>
          </w:r>
          <w:ins w:id="87" w:author="Cindy W" w:date="2018-04-17T17:19:00Z">
            <w:r>
              <w:rPr>
                <w:noProof/>
              </w:rPr>
              <w:t>18</w:t>
            </w:r>
            <w:r>
              <w:rPr>
                <w:noProof/>
              </w:rPr>
              <w:fldChar w:fldCharType="end"/>
            </w:r>
          </w:ins>
        </w:p>
        <w:p w14:paraId="4FD10A9F" w14:textId="77777777" w:rsidR="005E1F65" w:rsidRDefault="005E1F65">
          <w:pPr>
            <w:pStyle w:val="TOC3"/>
            <w:tabs>
              <w:tab w:val="left" w:pos="1176"/>
              <w:tab w:val="right" w:leader="dot" w:pos="10070"/>
            </w:tabs>
            <w:rPr>
              <w:ins w:id="88" w:author="Cindy W" w:date="2018-04-17T17:19:00Z"/>
              <w:rFonts w:eastAsiaTheme="minorEastAsia" w:cstheme="minorBidi"/>
              <w:noProof/>
              <w:sz w:val="24"/>
              <w:szCs w:val="24"/>
              <w:lang w:eastAsia="ja-JP"/>
            </w:rPr>
          </w:pPr>
          <w:ins w:id="89" w:author="Cindy W" w:date="2018-04-17T17:19:00Z">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_Toc385604946 \h </w:instrText>
            </w:r>
            <w:r>
              <w:rPr>
                <w:noProof/>
              </w:rPr>
            </w:r>
          </w:ins>
          <w:r>
            <w:rPr>
              <w:noProof/>
            </w:rPr>
            <w:fldChar w:fldCharType="separate"/>
          </w:r>
          <w:ins w:id="90" w:author="Cindy W" w:date="2018-04-17T17:19:00Z">
            <w:r>
              <w:rPr>
                <w:noProof/>
              </w:rPr>
              <w:t>19</w:t>
            </w:r>
            <w:r>
              <w:rPr>
                <w:noProof/>
              </w:rPr>
              <w:fldChar w:fldCharType="end"/>
            </w:r>
          </w:ins>
        </w:p>
        <w:p w14:paraId="21916435" w14:textId="77777777" w:rsidR="005E1F65" w:rsidRDefault="005E1F65">
          <w:pPr>
            <w:pStyle w:val="TOC3"/>
            <w:tabs>
              <w:tab w:val="left" w:pos="1176"/>
              <w:tab w:val="right" w:leader="dot" w:pos="10070"/>
            </w:tabs>
            <w:rPr>
              <w:ins w:id="91" w:author="Cindy W" w:date="2018-04-17T17:19:00Z"/>
              <w:rFonts w:eastAsiaTheme="minorEastAsia" w:cstheme="minorBidi"/>
              <w:noProof/>
              <w:sz w:val="24"/>
              <w:szCs w:val="24"/>
              <w:lang w:eastAsia="ja-JP"/>
            </w:rPr>
          </w:pPr>
          <w:ins w:id="92" w:author="Cindy W" w:date="2018-04-17T17:19:00Z">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_Toc385604947 \h </w:instrText>
            </w:r>
            <w:r>
              <w:rPr>
                <w:noProof/>
              </w:rPr>
            </w:r>
          </w:ins>
          <w:r>
            <w:rPr>
              <w:noProof/>
            </w:rPr>
            <w:fldChar w:fldCharType="separate"/>
          </w:r>
          <w:ins w:id="93" w:author="Cindy W" w:date="2018-04-17T17:19:00Z">
            <w:r>
              <w:rPr>
                <w:noProof/>
              </w:rPr>
              <w:t>19</w:t>
            </w:r>
            <w:r>
              <w:rPr>
                <w:noProof/>
              </w:rPr>
              <w:fldChar w:fldCharType="end"/>
            </w:r>
          </w:ins>
        </w:p>
        <w:p w14:paraId="61BE150D" w14:textId="77777777" w:rsidR="005E1F65" w:rsidRDefault="005E1F65">
          <w:pPr>
            <w:pStyle w:val="TOC3"/>
            <w:tabs>
              <w:tab w:val="left" w:pos="1176"/>
              <w:tab w:val="right" w:leader="dot" w:pos="10070"/>
            </w:tabs>
            <w:rPr>
              <w:ins w:id="94" w:author="Cindy W" w:date="2018-04-17T17:19:00Z"/>
              <w:rFonts w:eastAsiaTheme="minorEastAsia" w:cstheme="minorBidi"/>
              <w:noProof/>
              <w:sz w:val="24"/>
              <w:szCs w:val="24"/>
              <w:lang w:eastAsia="ja-JP"/>
            </w:rPr>
          </w:pPr>
          <w:ins w:id="95" w:author="Cindy W" w:date="2018-04-17T17:19:00Z">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_Toc385604948 \h </w:instrText>
            </w:r>
            <w:r>
              <w:rPr>
                <w:noProof/>
              </w:rPr>
            </w:r>
          </w:ins>
          <w:r>
            <w:rPr>
              <w:noProof/>
            </w:rPr>
            <w:fldChar w:fldCharType="separate"/>
          </w:r>
          <w:ins w:id="96" w:author="Cindy W" w:date="2018-04-17T17:19:00Z">
            <w:r>
              <w:rPr>
                <w:noProof/>
              </w:rPr>
              <w:t>20</w:t>
            </w:r>
            <w:r>
              <w:rPr>
                <w:noProof/>
              </w:rPr>
              <w:fldChar w:fldCharType="end"/>
            </w:r>
          </w:ins>
        </w:p>
        <w:p w14:paraId="543A7EB8" w14:textId="77777777" w:rsidR="005E1F65" w:rsidRDefault="005E1F65">
          <w:pPr>
            <w:pStyle w:val="TOC3"/>
            <w:tabs>
              <w:tab w:val="left" w:pos="1176"/>
              <w:tab w:val="right" w:leader="dot" w:pos="10070"/>
            </w:tabs>
            <w:rPr>
              <w:ins w:id="97" w:author="Cindy W" w:date="2018-04-17T17:19:00Z"/>
              <w:rFonts w:eastAsiaTheme="minorEastAsia" w:cstheme="minorBidi"/>
              <w:noProof/>
              <w:sz w:val="24"/>
              <w:szCs w:val="24"/>
              <w:lang w:eastAsia="ja-JP"/>
            </w:rPr>
          </w:pPr>
          <w:ins w:id="98" w:author="Cindy W" w:date="2018-04-17T17:19:00Z">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_Toc385604949 \h </w:instrText>
            </w:r>
            <w:r>
              <w:rPr>
                <w:noProof/>
              </w:rPr>
            </w:r>
          </w:ins>
          <w:r>
            <w:rPr>
              <w:noProof/>
            </w:rPr>
            <w:fldChar w:fldCharType="separate"/>
          </w:r>
          <w:ins w:id="99" w:author="Cindy W" w:date="2018-04-17T17:19:00Z">
            <w:r>
              <w:rPr>
                <w:noProof/>
              </w:rPr>
              <w:t>21</w:t>
            </w:r>
            <w:r>
              <w:rPr>
                <w:noProof/>
              </w:rPr>
              <w:fldChar w:fldCharType="end"/>
            </w:r>
          </w:ins>
        </w:p>
        <w:p w14:paraId="631C415E" w14:textId="77777777" w:rsidR="005E1F65" w:rsidRDefault="005E1F65">
          <w:pPr>
            <w:pStyle w:val="TOC2"/>
            <w:tabs>
              <w:tab w:val="left" w:pos="792"/>
              <w:tab w:val="right" w:leader="dot" w:pos="10070"/>
            </w:tabs>
            <w:rPr>
              <w:ins w:id="100" w:author="Cindy W" w:date="2018-04-17T17:19:00Z"/>
              <w:rFonts w:eastAsiaTheme="minorEastAsia" w:cstheme="minorBidi"/>
              <w:b w:val="0"/>
              <w:noProof/>
              <w:sz w:val="24"/>
              <w:szCs w:val="24"/>
              <w:lang w:eastAsia="ja-JP"/>
            </w:rPr>
          </w:pPr>
          <w:ins w:id="101" w:author="Cindy W" w:date="2018-04-17T17:19:00Z">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_Toc385604950 \h </w:instrText>
            </w:r>
            <w:r>
              <w:rPr>
                <w:noProof/>
              </w:rPr>
            </w:r>
          </w:ins>
          <w:r>
            <w:rPr>
              <w:noProof/>
            </w:rPr>
            <w:fldChar w:fldCharType="separate"/>
          </w:r>
          <w:ins w:id="102" w:author="Cindy W" w:date="2018-04-17T17:19:00Z">
            <w:r>
              <w:rPr>
                <w:noProof/>
              </w:rPr>
              <w:t>22</w:t>
            </w:r>
            <w:r>
              <w:rPr>
                <w:noProof/>
              </w:rPr>
              <w:fldChar w:fldCharType="end"/>
            </w:r>
          </w:ins>
        </w:p>
        <w:p w14:paraId="4E049BE6" w14:textId="77777777" w:rsidR="005E1F65" w:rsidRDefault="005E1F65">
          <w:pPr>
            <w:pStyle w:val="TOC3"/>
            <w:tabs>
              <w:tab w:val="left" w:pos="1176"/>
              <w:tab w:val="right" w:leader="dot" w:pos="10070"/>
            </w:tabs>
            <w:rPr>
              <w:ins w:id="103" w:author="Cindy W" w:date="2018-04-17T17:19:00Z"/>
              <w:rFonts w:eastAsiaTheme="minorEastAsia" w:cstheme="minorBidi"/>
              <w:noProof/>
              <w:sz w:val="24"/>
              <w:szCs w:val="24"/>
              <w:lang w:eastAsia="ja-JP"/>
            </w:rPr>
          </w:pPr>
          <w:ins w:id="104" w:author="Cindy W" w:date="2018-04-17T17:19:00Z">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_Toc385604951 \h </w:instrText>
            </w:r>
            <w:r>
              <w:rPr>
                <w:noProof/>
              </w:rPr>
            </w:r>
          </w:ins>
          <w:r>
            <w:rPr>
              <w:noProof/>
            </w:rPr>
            <w:fldChar w:fldCharType="separate"/>
          </w:r>
          <w:ins w:id="105" w:author="Cindy W" w:date="2018-04-17T17:19:00Z">
            <w:r>
              <w:rPr>
                <w:noProof/>
              </w:rPr>
              <w:t>22</w:t>
            </w:r>
            <w:r>
              <w:rPr>
                <w:noProof/>
              </w:rPr>
              <w:fldChar w:fldCharType="end"/>
            </w:r>
          </w:ins>
        </w:p>
        <w:p w14:paraId="21DD9DD9" w14:textId="77777777" w:rsidR="005E1F65" w:rsidRDefault="005E1F65">
          <w:pPr>
            <w:pStyle w:val="TOC3"/>
            <w:tabs>
              <w:tab w:val="left" w:pos="1176"/>
              <w:tab w:val="right" w:leader="dot" w:pos="10070"/>
            </w:tabs>
            <w:rPr>
              <w:ins w:id="106" w:author="Cindy W" w:date="2018-04-17T17:19:00Z"/>
              <w:rFonts w:eastAsiaTheme="minorEastAsia" w:cstheme="minorBidi"/>
              <w:noProof/>
              <w:sz w:val="24"/>
              <w:szCs w:val="24"/>
              <w:lang w:eastAsia="ja-JP"/>
            </w:rPr>
          </w:pPr>
          <w:ins w:id="107" w:author="Cindy W" w:date="2018-04-17T17:19:00Z">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_Toc385604952 \h </w:instrText>
            </w:r>
            <w:r>
              <w:rPr>
                <w:noProof/>
              </w:rPr>
            </w:r>
          </w:ins>
          <w:r>
            <w:rPr>
              <w:noProof/>
            </w:rPr>
            <w:fldChar w:fldCharType="separate"/>
          </w:r>
          <w:ins w:id="108" w:author="Cindy W" w:date="2018-04-17T17:19:00Z">
            <w:r>
              <w:rPr>
                <w:noProof/>
              </w:rPr>
              <w:t>23</w:t>
            </w:r>
            <w:r>
              <w:rPr>
                <w:noProof/>
              </w:rPr>
              <w:fldChar w:fldCharType="end"/>
            </w:r>
          </w:ins>
        </w:p>
        <w:p w14:paraId="4DFD58C3" w14:textId="77777777" w:rsidR="005E1F65" w:rsidRDefault="005E1F65">
          <w:pPr>
            <w:pStyle w:val="TOC3"/>
            <w:tabs>
              <w:tab w:val="left" w:pos="1176"/>
              <w:tab w:val="right" w:leader="dot" w:pos="10070"/>
            </w:tabs>
            <w:rPr>
              <w:ins w:id="109" w:author="Cindy W" w:date="2018-04-17T17:19:00Z"/>
              <w:rFonts w:eastAsiaTheme="minorEastAsia" w:cstheme="minorBidi"/>
              <w:noProof/>
              <w:sz w:val="24"/>
              <w:szCs w:val="24"/>
              <w:lang w:eastAsia="ja-JP"/>
            </w:rPr>
          </w:pPr>
          <w:ins w:id="110" w:author="Cindy W" w:date="2018-04-17T17:19:00Z">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_Toc385604953 \h </w:instrText>
            </w:r>
            <w:r>
              <w:rPr>
                <w:noProof/>
              </w:rPr>
            </w:r>
          </w:ins>
          <w:r>
            <w:rPr>
              <w:noProof/>
            </w:rPr>
            <w:fldChar w:fldCharType="separate"/>
          </w:r>
          <w:ins w:id="111" w:author="Cindy W" w:date="2018-04-17T17:19:00Z">
            <w:r>
              <w:rPr>
                <w:noProof/>
              </w:rPr>
              <w:t>23</w:t>
            </w:r>
            <w:r>
              <w:rPr>
                <w:noProof/>
              </w:rPr>
              <w:fldChar w:fldCharType="end"/>
            </w:r>
          </w:ins>
        </w:p>
        <w:p w14:paraId="0B42FCE5" w14:textId="77777777" w:rsidR="005E1F65" w:rsidRDefault="005E1F65">
          <w:pPr>
            <w:pStyle w:val="TOC3"/>
            <w:tabs>
              <w:tab w:val="left" w:pos="1176"/>
              <w:tab w:val="right" w:leader="dot" w:pos="10070"/>
            </w:tabs>
            <w:rPr>
              <w:ins w:id="112" w:author="Cindy W" w:date="2018-04-17T17:19:00Z"/>
              <w:rFonts w:eastAsiaTheme="minorEastAsia" w:cstheme="minorBidi"/>
              <w:noProof/>
              <w:sz w:val="24"/>
              <w:szCs w:val="24"/>
              <w:lang w:eastAsia="ja-JP"/>
            </w:rPr>
          </w:pPr>
          <w:ins w:id="113" w:author="Cindy W" w:date="2018-04-17T17:19:00Z">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_Toc385604954 \h </w:instrText>
            </w:r>
            <w:r>
              <w:rPr>
                <w:noProof/>
              </w:rPr>
            </w:r>
          </w:ins>
          <w:r>
            <w:rPr>
              <w:noProof/>
            </w:rPr>
            <w:fldChar w:fldCharType="separate"/>
          </w:r>
          <w:ins w:id="114" w:author="Cindy W" w:date="2018-04-17T17:19:00Z">
            <w:r>
              <w:rPr>
                <w:noProof/>
              </w:rPr>
              <w:t>24</w:t>
            </w:r>
            <w:r>
              <w:rPr>
                <w:noProof/>
              </w:rPr>
              <w:fldChar w:fldCharType="end"/>
            </w:r>
          </w:ins>
        </w:p>
        <w:p w14:paraId="23EC9EAE" w14:textId="77777777" w:rsidR="005E1F65" w:rsidRDefault="005E1F65">
          <w:pPr>
            <w:pStyle w:val="TOC4"/>
            <w:tabs>
              <w:tab w:val="left" w:pos="1526"/>
              <w:tab w:val="right" w:leader="dot" w:pos="10070"/>
            </w:tabs>
            <w:rPr>
              <w:ins w:id="115" w:author="Cindy W" w:date="2018-04-17T17:19:00Z"/>
              <w:rFonts w:eastAsiaTheme="minorEastAsia" w:cstheme="minorBidi"/>
              <w:noProof/>
              <w:sz w:val="24"/>
              <w:szCs w:val="24"/>
              <w:lang w:eastAsia="ja-JP"/>
            </w:rPr>
          </w:pPr>
          <w:ins w:id="116" w:author="Cindy W" w:date="2018-04-17T17:19:00Z">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_Toc385604955 \h </w:instrText>
            </w:r>
            <w:r>
              <w:rPr>
                <w:noProof/>
              </w:rPr>
            </w:r>
          </w:ins>
          <w:r>
            <w:rPr>
              <w:noProof/>
            </w:rPr>
            <w:fldChar w:fldCharType="separate"/>
          </w:r>
          <w:ins w:id="117" w:author="Cindy W" w:date="2018-04-17T17:19:00Z">
            <w:r>
              <w:rPr>
                <w:noProof/>
              </w:rPr>
              <w:t>25</w:t>
            </w:r>
            <w:r>
              <w:rPr>
                <w:noProof/>
              </w:rPr>
              <w:fldChar w:fldCharType="end"/>
            </w:r>
          </w:ins>
        </w:p>
        <w:p w14:paraId="4790499C" w14:textId="77777777" w:rsidR="005E1F65" w:rsidRDefault="005E1F65">
          <w:pPr>
            <w:pStyle w:val="TOC4"/>
            <w:tabs>
              <w:tab w:val="left" w:pos="1526"/>
              <w:tab w:val="right" w:leader="dot" w:pos="10070"/>
            </w:tabs>
            <w:rPr>
              <w:ins w:id="118" w:author="Cindy W" w:date="2018-04-17T17:19:00Z"/>
              <w:rFonts w:eastAsiaTheme="minorEastAsia" w:cstheme="minorBidi"/>
              <w:noProof/>
              <w:sz w:val="24"/>
              <w:szCs w:val="24"/>
              <w:lang w:eastAsia="ja-JP"/>
            </w:rPr>
          </w:pPr>
          <w:ins w:id="119" w:author="Cindy W" w:date="2018-04-17T17:19:00Z">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_Toc385604956 \h </w:instrText>
            </w:r>
            <w:r>
              <w:rPr>
                <w:noProof/>
              </w:rPr>
            </w:r>
          </w:ins>
          <w:r>
            <w:rPr>
              <w:noProof/>
            </w:rPr>
            <w:fldChar w:fldCharType="separate"/>
          </w:r>
          <w:ins w:id="120" w:author="Cindy W" w:date="2018-04-17T17:19:00Z">
            <w:r>
              <w:rPr>
                <w:noProof/>
              </w:rPr>
              <w:t>25</w:t>
            </w:r>
            <w:r>
              <w:rPr>
                <w:noProof/>
              </w:rPr>
              <w:fldChar w:fldCharType="end"/>
            </w:r>
          </w:ins>
        </w:p>
        <w:p w14:paraId="0564BBB2" w14:textId="77777777" w:rsidR="005E1F65" w:rsidRDefault="005E1F65">
          <w:pPr>
            <w:pStyle w:val="TOC3"/>
            <w:tabs>
              <w:tab w:val="left" w:pos="1176"/>
              <w:tab w:val="right" w:leader="dot" w:pos="10070"/>
            </w:tabs>
            <w:rPr>
              <w:ins w:id="121" w:author="Cindy W" w:date="2018-04-17T17:19:00Z"/>
              <w:rFonts w:eastAsiaTheme="minorEastAsia" w:cstheme="minorBidi"/>
              <w:noProof/>
              <w:sz w:val="24"/>
              <w:szCs w:val="24"/>
              <w:lang w:eastAsia="ja-JP"/>
            </w:rPr>
          </w:pPr>
          <w:ins w:id="122" w:author="Cindy W" w:date="2018-04-17T17:19:00Z">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_Toc385604957 \h </w:instrText>
            </w:r>
            <w:r>
              <w:rPr>
                <w:noProof/>
              </w:rPr>
            </w:r>
          </w:ins>
          <w:r>
            <w:rPr>
              <w:noProof/>
            </w:rPr>
            <w:fldChar w:fldCharType="separate"/>
          </w:r>
          <w:ins w:id="123" w:author="Cindy W" w:date="2018-04-17T17:19:00Z">
            <w:r>
              <w:rPr>
                <w:noProof/>
              </w:rPr>
              <w:t>26</w:t>
            </w:r>
            <w:r>
              <w:rPr>
                <w:noProof/>
              </w:rPr>
              <w:fldChar w:fldCharType="end"/>
            </w:r>
          </w:ins>
        </w:p>
        <w:p w14:paraId="04813CDC" w14:textId="77777777" w:rsidR="005E1F65" w:rsidRDefault="005E1F65">
          <w:pPr>
            <w:pStyle w:val="TOC3"/>
            <w:tabs>
              <w:tab w:val="left" w:pos="1176"/>
              <w:tab w:val="right" w:leader="dot" w:pos="10070"/>
            </w:tabs>
            <w:rPr>
              <w:ins w:id="124" w:author="Cindy W" w:date="2018-04-17T17:19:00Z"/>
              <w:rFonts w:eastAsiaTheme="minorEastAsia" w:cstheme="minorBidi"/>
              <w:noProof/>
              <w:sz w:val="24"/>
              <w:szCs w:val="24"/>
              <w:lang w:eastAsia="ja-JP"/>
            </w:rPr>
          </w:pPr>
          <w:ins w:id="125" w:author="Cindy W" w:date="2018-04-17T17:19:00Z">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_Toc385604958 \h </w:instrText>
            </w:r>
            <w:r>
              <w:rPr>
                <w:noProof/>
              </w:rPr>
            </w:r>
          </w:ins>
          <w:r>
            <w:rPr>
              <w:noProof/>
            </w:rPr>
            <w:fldChar w:fldCharType="separate"/>
          </w:r>
          <w:ins w:id="126" w:author="Cindy W" w:date="2018-04-17T17:19:00Z">
            <w:r>
              <w:rPr>
                <w:noProof/>
              </w:rPr>
              <w:t>26</w:t>
            </w:r>
            <w:r>
              <w:rPr>
                <w:noProof/>
              </w:rPr>
              <w:fldChar w:fldCharType="end"/>
            </w:r>
          </w:ins>
        </w:p>
        <w:p w14:paraId="6D08894E" w14:textId="77777777" w:rsidR="005E1F65" w:rsidRDefault="005E1F65">
          <w:pPr>
            <w:pStyle w:val="TOC3"/>
            <w:tabs>
              <w:tab w:val="left" w:pos="1176"/>
              <w:tab w:val="right" w:leader="dot" w:pos="10070"/>
            </w:tabs>
            <w:rPr>
              <w:ins w:id="127" w:author="Cindy W" w:date="2018-04-17T17:19:00Z"/>
              <w:rFonts w:eastAsiaTheme="minorEastAsia" w:cstheme="minorBidi"/>
              <w:noProof/>
              <w:sz w:val="24"/>
              <w:szCs w:val="24"/>
              <w:lang w:eastAsia="ja-JP"/>
            </w:rPr>
          </w:pPr>
          <w:ins w:id="128" w:author="Cindy W" w:date="2018-04-17T17:19:00Z">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_Toc385604959 \h </w:instrText>
            </w:r>
            <w:r>
              <w:rPr>
                <w:noProof/>
              </w:rPr>
            </w:r>
          </w:ins>
          <w:r>
            <w:rPr>
              <w:noProof/>
            </w:rPr>
            <w:fldChar w:fldCharType="separate"/>
          </w:r>
          <w:ins w:id="129" w:author="Cindy W" w:date="2018-04-17T17:19:00Z">
            <w:r>
              <w:rPr>
                <w:noProof/>
              </w:rPr>
              <w:t>27</w:t>
            </w:r>
            <w:r>
              <w:rPr>
                <w:noProof/>
              </w:rPr>
              <w:fldChar w:fldCharType="end"/>
            </w:r>
          </w:ins>
        </w:p>
        <w:p w14:paraId="7B8856D0" w14:textId="77777777" w:rsidR="005E1F65" w:rsidRDefault="005E1F65">
          <w:pPr>
            <w:pStyle w:val="TOC3"/>
            <w:tabs>
              <w:tab w:val="left" w:pos="1176"/>
              <w:tab w:val="right" w:leader="dot" w:pos="10070"/>
            </w:tabs>
            <w:rPr>
              <w:ins w:id="130" w:author="Cindy W" w:date="2018-04-17T17:19:00Z"/>
              <w:rFonts w:eastAsiaTheme="minorEastAsia" w:cstheme="minorBidi"/>
              <w:noProof/>
              <w:sz w:val="24"/>
              <w:szCs w:val="24"/>
              <w:lang w:eastAsia="ja-JP"/>
            </w:rPr>
          </w:pPr>
          <w:ins w:id="131" w:author="Cindy W" w:date="2018-04-17T17:19:00Z">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_Toc385604960 \h </w:instrText>
            </w:r>
            <w:r>
              <w:rPr>
                <w:noProof/>
              </w:rPr>
            </w:r>
          </w:ins>
          <w:r>
            <w:rPr>
              <w:noProof/>
            </w:rPr>
            <w:fldChar w:fldCharType="separate"/>
          </w:r>
          <w:ins w:id="132" w:author="Cindy W" w:date="2018-04-17T17:19:00Z">
            <w:r>
              <w:rPr>
                <w:noProof/>
              </w:rPr>
              <w:t>28</w:t>
            </w:r>
            <w:r>
              <w:rPr>
                <w:noProof/>
              </w:rPr>
              <w:fldChar w:fldCharType="end"/>
            </w:r>
          </w:ins>
        </w:p>
        <w:p w14:paraId="387775E7" w14:textId="77777777" w:rsidR="005E1F65" w:rsidRDefault="005E1F65">
          <w:pPr>
            <w:pStyle w:val="TOC3"/>
            <w:tabs>
              <w:tab w:val="left" w:pos="1176"/>
              <w:tab w:val="right" w:leader="dot" w:pos="10070"/>
            </w:tabs>
            <w:rPr>
              <w:ins w:id="133" w:author="Cindy W" w:date="2018-04-17T17:19:00Z"/>
              <w:rFonts w:eastAsiaTheme="minorEastAsia" w:cstheme="minorBidi"/>
              <w:noProof/>
              <w:sz w:val="24"/>
              <w:szCs w:val="24"/>
              <w:lang w:eastAsia="ja-JP"/>
            </w:rPr>
          </w:pPr>
          <w:ins w:id="134" w:author="Cindy W" w:date="2018-04-17T17:19:00Z">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_Toc385604961 \h </w:instrText>
            </w:r>
            <w:r>
              <w:rPr>
                <w:noProof/>
              </w:rPr>
            </w:r>
          </w:ins>
          <w:r>
            <w:rPr>
              <w:noProof/>
            </w:rPr>
            <w:fldChar w:fldCharType="separate"/>
          </w:r>
          <w:ins w:id="135" w:author="Cindy W" w:date="2018-04-17T17:19:00Z">
            <w:r>
              <w:rPr>
                <w:noProof/>
              </w:rPr>
              <w:t>30</w:t>
            </w:r>
            <w:r>
              <w:rPr>
                <w:noProof/>
              </w:rPr>
              <w:fldChar w:fldCharType="end"/>
            </w:r>
          </w:ins>
        </w:p>
        <w:p w14:paraId="59F300FF" w14:textId="77777777" w:rsidR="005E1F65" w:rsidRDefault="005E1F65">
          <w:pPr>
            <w:pStyle w:val="TOC3"/>
            <w:tabs>
              <w:tab w:val="left" w:pos="1298"/>
              <w:tab w:val="right" w:leader="dot" w:pos="10070"/>
            </w:tabs>
            <w:rPr>
              <w:ins w:id="136" w:author="Cindy W" w:date="2018-04-17T17:19:00Z"/>
              <w:rFonts w:eastAsiaTheme="minorEastAsia" w:cstheme="minorBidi"/>
              <w:noProof/>
              <w:sz w:val="24"/>
              <w:szCs w:val="24"/>
              <w:lang w:eastAsia="ja-JP"/>
            </w:rPr>
          </w:pPr>
          <w:ins w:id="137" w:author="Cindy W" w:date="2018-04-17T17:19:00Z">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_Toc385604962 \h </w:instrText>
            </w:r>
            <w:r>
              <w:rPr>
                <w:noProof/>
              </w:rPr>
            </w:r>
          </w:ins>
          <w:r>
            <w:rPr>
              <w:noProof/>
            </w:rPr>
            <w:fldChar w:fldCharType="separate"/>
          </w:r>
          <w:ins w:id="138" w:author="Cindy W" w:date="2018-04-17T17:19:00Z">
            <w:r>
              <w:rPr>
                <w:noProof/>
              </w:rPr>
              <w:t>32</w:t>
            </w:r>
            <w:r>
              <w:rPr>
                <w:noProof/>
              </w:rPr>
              <w:fldChar w:fldCharType="end"/>
            </w:r>
          </w:ins>
        </w:p>
        <w:p w14:paraId="5A7A2DEC" w14:textId="77777777" w:rsidR="005E1F65" w:rsidRDefault="005E1F65">
          <w:pPr>
            <w:pStyle w:val="TOC3"/>
            <w:tabs>
              <w:tab w:val="left" w:pos="1298"/>
              <w:tab w:val="right" w:leader="dot" w:pos="10070"/>
            </w:tabs>
            <w:rPr>
              <w:ins w:id="139" w:author="Cindy W" w:date="2018-04-17T17:19:00Z"/>
              <w:rFonts w:eastAsiaTheme="minorEastAsia" w:cstheme="minorBidi"/>
              <w:noProof/>
              <w:sz w:val="24"/>
              <w:szCs w:val="24"/>
              <w:lang w:eastAsia="ja-JP"/>
            </w:rPr>
          </w:pPr>
          <w:ins w:id="140" w:author="Cindy W" w:date="2018-04-17T17:19:00Z">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_Toc385604963 \h </w:instrText>
            </w:r>
            <w:r>
              <w:rPr>
                <w:noProof/>
              </w:rPr>
            </w:r>
          </w:ins>
          <w:r>
            <w:rPr>
              <w:noProof/>
            </w:rPr>
            <w:fldChar w:fldCharType="separate"/>
          </w:r>
          <w:ins w:id="141" w:author="Cindy W" w:date="2018-04-17T17:19:00Z">
            <w:r>
              <w:rPr>
                <w:noProof/>
              </w:rPr>
              <w:t>33</w:t>
            </w:r>
            <w:r>
              <w:rPr>
                <w:noProof/>
              </w:rPr>
              <w:fldChar w:fldCharType="end"/>
            </w:r>
          </w:ins>
        </w:p>
        <w:p w14:paraId="1C40972B" w14:textId="77777777" w:rsidR="005E1F65" w:rsidRDefault="005E1F65">
          <w:pPr>
            <w:pStyle w:val="TOC2"/>
            <w:tabs>
              <w:tab w:val="left" w:pos="792"/>
              <w:tab w:val="right" w:leader="dot" w:pos="10070"/>
            </w:tabs>
            <w:rPr>
              <w:ins w:id="142" w:author="Cindy W" w:date="2018-04-17T17:19:00Z"/>
              <w:rFonts w:eastAsiaTheme="minorEastAsia" w:cstheme="minorBidi"/>
              <w:b w:val="0"/>
              <w:noProof/>
              <w:sz w:val="24"/>
              <w:szCs w:val="24"/>
              <w:lang w:eastAsia="ja-JP"/>
            </w:rPr>
          </w:pPr>
          <w:ins w:id="143" w:author="Cindy W" w:date="2018-04-17T17:19:00Z">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_Toc385604964 \h </w:instrText>
            </w:r>
            <w:r>
              <w:rPr>
                <w:noProof/>
              </w:rPr>
            </w:r>
          </w:ins>
          <w:r>
            <w:rPr>
              <w:noProof/>
            </w:rPr>
            <w:fldChar w:fldCharType="separate"/>
          </w:r>
          <w:ins w:id="144" w:author="Cindy W" w:date="2018-04-17T17:19:00Z">
            <w:r>
              <w:rPr>
                <w:noProof/>
              </w:rPr>
              <w:t>34</w:t>
            </w:r>
            <w:r>
              <w:rPr>
                <w:noProof/>
              </w:rPr>
              <w:fldChar w:fldCharType="end"/>
            </w:r>
          </w:ins>
        </w:p>
        <w:p w14:paraId="74F41DB1" w14:textId="77777777" w:rsidR="005E1F65" w:rsidRDefault="005E1F65">
          <w:pPr>
            <w:pStyle w:val="TOC3"/>
            <w:tabs>
              <w:tab w:val="left" w:pos="1176"/>
              <w:tab w:val="right" w:leader="dot" w:pos="10070"/>
            </w:tabs>
            <w:rPr>
              <w:ins w:id="145" w:author="Cindy W" w:date="2018-04-17T17:19:00Z"/>
              <w:rFonts w:eastAsiaTheme="minorEastAsia" w:cstheme="minorBidi"/>
              <w:noProof/>
              <w:sz w:val="24"/>
              <w:szCs w:val="24"/>
              <w:lang w:eastAsia="ja-JP"/>
            </w:rPr>
          </w:pPr>
          <w:ins w:id="146" w:author="Cindy W" w:date="2018-04-17T17:19:00Z">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_Toc385604965 \h </w:instrText>
            </w:r>
            <w:r>
              <w:rPr>
                <w:noProof/>
              </w:rPr>
            </w:r>
          </w:ins>
          <w:r>
            <w:rPr>
              <w:noProof/>
            </w:rPr>
            <w:fldChar w:fldCharType="separate"/>
          </w:r>
          <w:ins w:id="147" w:author="Cindy W" w:date="2018-04-17T17:19:00Z">
            <w:r>
              <w:rPr>
                <w:noProof/>
              </w:rPr>
              <w:t>35</w:t>
            </w:r>
            <w:r>
              <w:rPr>
                <w:noProof/>
              </w:rPr>
              <w:fldChar w:fldCharType="end"/>
            </w:r>
          </w:ins>
        </w:p>
        <w:p w14:paraId="5423FDAB" w14:textId="77777777" w:rsidR="005E1F65" w:rsidRDefault="005E1F65">
          <w:pPr>
            <w:pStyle w:val="TOC4"/>
            <w:tabs>
              <w:tab w:val="left" w:pos="1526"/>
              <w:tab w:val="right" w:leader="dot" w:pos="10070"/>
            </w:tabs>
            <w:rPr>
              <w:ins w:id="148" w:author="Cindy W" w:date="2018-04-17T17:19:00Z"/>
              <w:rFonts w:eastAsiaTheme="minorEastAsia" w:cstheme="minorBidi"/>
              <w:noProof/>
              <w:sz w:val="24"/>
              <w:szCs w:val="24"/>
              <w:lang w:eastAsia="ja-JP"/>
            </w:rPr>
          </w:pPr>
          <w:ins w:id="149" w:author="Cindy W" w:date="2018-04-17T17:19:00Z">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_Toc385604966 \h </w:instrText>
            </w:r>
            <w:r>
              <w:rPr>
                <w:noProof/>
              </w:rPr>
            </w:r>
          </w:ins>
          <w:r>
            <w:rPr>
              <w:noProof/>
            </w:rPr>
            <w:fldChar w:fldCharType="separate"/>
          </w:r>
          <w:ins w:id="150" w:author="Cindy W" w:date="2018-04-17T17:19:00Z">
            <w:r>
              <w:rPr>
                <w:noProof/>
              </w:rPr>
              <w:t>36</w:t>
            </w:r>
            <w:r>
              <w:rPr>
                <w:noProof/>
              </w:rPr>
              <w:fldChar w:fldCharType="end"/>
            </w:r>
          </w:ins>
        </w:p>
        <w:p w14:paraId="03C77865" w14:textId="77777777" w:rsidR="005E1F65" w:rsidRDefault="005E1F65">
          <w:pPr>
            <w:pStyle w:val="TOC4"/>
            <w:tabs>
              <w:tab w:val="left" w:pos="1526"/>
              <w:tab w:val="right" w:leader="dot" w:pos="10070"/>
            </w:tabs>
            <w:rPr>
              <w:ins w:id="151" w:author="Cindy W" w:date="2018-04-17T17:19:00Z"/>
              <w:rFonts w:eastAsiaTheme="minorEastAsia" w:cstheme="minorBidi"/>
              <w:noProof/>
              <w:sz w:val="24"/>
              <w:szCs w:val="24"/>
              <w:lang w:eastAsia="ja-JP"/>
            </w:rPr>
          </w:pPr>
          <w:ins w:id="152" w:author="Cindy W" w:date="2018-04-17T17:19:00Z">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_Toc385604967 \h </w:instrText>
            </w:r>
            <w:r>
              <w:rPr>
                <w:noProof/>
              </w:rPr>
            </w:r>
          </w:ins>
          <w:r>
            <w:rPr>
              <w:noProof/>
            </w:rPr>
            <w:fldChar w:fldCharType="separate"/>
          </w:r>
          <w:ins w:id="153" w:author="Cindy W" w:date="2018-04-17T17:19:00Z">
            <w:r>
              <w:rPr>
                <w:noProof/>
              </w:rPr>
              <w:t>36</w:t>
            </w:r>
            <w:r>
              <w:rPr>
                <w:noProof/>
              </w:rPr>
              <w:fldChar w:fldCharType="end"/>
            </w:r>
          </w:ins>
        </w:p>
        <w:p w14:paraId="1662640E" w14:textId="77777777" w:rsidR="005E1F65" w:rsidRDefault="005E1F65">
          <w:pPr>
            <w:pStyle w:val="TOC4"/>
            <w:tabs>
              <w:tab w:val="left" w:pos="1526"/>
              <w:tab w:val="right" w:leader="dot" w:pos="10070"/>
            </w:tabs>
            <w:rPr>
              <w:ins w:id="154" w:author="Cindy W" w:date="2018-04-17T17:19:00Z"/>
              <w:rFonts w:eastAsiaTheme="minorEastAsia" w:cstheme="minorBidi"/>
              <w:noProof/>
              <w:sz w:val="24"/>
              <w:szCs w:val="24"/>
              <w:lang w:eastAsia="ja-JP"/>
            </w:rPr>
          </w:pPr>
          <w:ins w:id="155" w:author="Cindy W" w:date="2018-04-17T17:19:00Z">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_Toc385604968 \h </w:instrText>
            </w:r>
            <w:r>
              <w:rPr>
                <w:noProof/>
              </w:rPr>
            </w:r>
          </w:ins>
          <w:r>
            <w:rPr>
              <w:noProof/>
            </w:rPr>
            <w:fldChar w:fldCharType="separate"/>
          </w:r>
          <w:ins w:id="156" w:author="Cindy W" w:date="2018-04-17T17:19:00Z">
            <w:r>
              <w:rPr>
                <w:noProof/>
              </w:rPr>
              <w:t>36</w:t>
            </w:r>
            <w:r>
              <w:rPr>
                <w:noProof/>
              </w:rPr>
              <w:fldChar w:fldCharType="end"/>
            </w:r>
          </w:ins>
        </w:p>
        <w:p w14:paraId="57A52AC0" w14:textId="77777777" w:rsidR="005E1F65" w:rsidRDefault="005E1F65">
          <w:pPr>
            <w:pStyle w:val="TOC4"/>
            <w:tabs>
              <w:tab w:val="left" w:pos="1526"/>
              <w:tab w:val="right" w:leader="dot" w:pos="10070"/>
            </w:tabs>
            <w:rPr>
              <w:ins w:id="157" w:author="Cindy W" w:date="2018-04-17T17:19:00Z"/>
              <w:rFonts w:eastAsiaTheme="minorEastAsia" w:cstheme="minorBidi"/>
              <w:noProof/>
              <w:sz w:val="24"/>
              <w:szCs w:val="24"/>
              <w:lang w:eastAsia="ja-JP"/>
            </w:rPr>
          </w:pPr>
          <w:ins w:id="158" w:author="Cindy W" w:date="2018-04-17T17:19:00Z">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_Toc385604969 \h </w:instrText>
            </w:r>
            <w:r>
              <w:rPr>
                <w:noProof/>
              </w:rPr>
            </w:r>
          </w:ins>
          <w:r>
            <w:rPr>
              <w:noProof/>
            </w:rPr>
            <w:fldChar w:fldCharType="separate"/>
          </w:r>
          <w:ins w:id="159" w:author="Cindy W" w:date="2018-04-17T17:19:00Z">
            <w:r>
              <w:rPr>
                <w:noProof/>
              </w:rPr>
              <w:t>36</w:t>
            </w:r>
            <w:r>
              <w:rPr>
                <w:noProof/>
              </w:rPr>
              <w:fldChar w:fldCharType="end"/>
            </w:r>
          </w:ins>
        </w:p>
        <w:p w14:paraId="7665F465" w14:textId="77777777" w:rsidR="005E1F65" w:rsidRDefault="005E1F65">
          <w:pPr>
            <w:pStyle w:val="TOC5"/>
            <w:tabs>
              <w:tab w:val="left" w:pos="1918"/>
              <w:tab w:val="right" w:leader="dot" w:pos="10070"/>
            </w:tabs>
            <w:rPr>
              <w:ins w:id="160" w:author="Cindy W" w:date="2018-04-17T17:19:00Z"/>
              <w:rFonts w:eastAsiaTheme="minorEastAsia" w:cstheme="minorBidi"/>
              <w:noProof/>
              <w:sz w:val="24"/>
              <w:szCs w:val="24"/>
              <w:lang w:eastAsia="ja-JP"/>
            </w:rPr>
          </w:pPr>
          <w:ins w:id="161" w:author="Cindy W" w:date="2018-04-17T17:19:00Z">
            <w:r>
              <w:rPr>
                <w:noProof/>
              </w:rPr>
              <w:t>4.5.1.4.1</w:t>
            </w:r>
            <w:r>
              <w:rPr>
                <w:rFonts w:eastAsiaTheme="minorEastAsia" w:cstheme="minorBidi"/>
                <w:noProof/>
                <w:sz w:val="24"/>
                <w:szCs w:val="24"/>
                <w:lang w:eastAsia="ja-JP"/>
              </w:rPr>
              <w:tab/>
            </w:r>
            <w:r>
              <w:rPr>
                <w:noProof/>
              </w:rPr>
              <w:t>Fix Isc point</w:t>
            </w:r>
            <w:r>
              <w:rPr>
                <w:noProof/>
              </w:rPr>
              <w:tab/>
            </w:r>
            <w:r>
              <w:rPr>
                <w:noProof/>
              </w:rPr>
              <w:fldChar w:fldCharType="begin"/>
            </w:r>
            <w:r>
              <w:rPr>
                <w:noProof/>
              </w:rPr>
              <w:instrText xml:space="preserve"> PAGEREF _Toc385604970 \h </w:instrText>
            </w:r>
            <w:r>
              <w:rPr>
                <w:noProof/>
              </w:rPr>
            </w:r>
          </w:ins>
          <w:r>
            <w:rPr>
              <w:noProof/>
            </w:rPr>
            <w:fldChar w:fldCharType="separate"/>
          </w:r>
          <w:ins w:id="162" w:author="Cindy W" w:date="2018-04-17T17:19:00Z">
            <w:r>
              <w:rPr>
                <w:noProof/>
              </w:rPr>
              <w:t>36</w:t>
            </w:r>
            <w:r>
              <w:rPr>
                <w:noProof/>
              </w:rPr>
              <w:fldChar w:fldCharType="end"/>
            </w:r>
          </w:ins>
        </w:p>
        <w:p w14:paraId="405DAF11" w14:textId="77777777" w:rsidR="005E1F65" w:rsidRDefault="005E1F65">
          <w:pPr>
            <w:pStyle w:val="TOC5"/>
            <w:tabs>
              <w:tab w:val="left" w:pos="1918"/>
              <w:tab w:val="right" w:leader="dot" w:pos="10070"/>
            </w:tabs>
            <w:rPr>
              <w:ins w:id="163" w:author="Cindy W" w:date="2018-04-17T17:19:00Z"/>
              <w:rFonts w:eastAsiaTheme="minorEastAsia" w:cstheme="minorBidi"/>
              <w:noProof/>
              <w:sz w:val="24"/>
              <w:szCs w:val="24"/>
              <w:lang w:eastAsia="ja-JP"/>
            </w:rPr>
          </w:pPr>
          <w:ins w:id="164" w:author="Cindy W" w:date="2018-04-17T17:19:00Z">
            <w:r>
              <w:rPr>
                <w:noProof/>
              </w:rPr>
              <w:t>4.5.1.4.2</w:t>
            </w:r>
            <w:r>
              <w:rPr>
                <w:rFonts w:eastAsiaTheme="minorEastAsia" w:cstheme="minorBidi"/>
                <w:noProof/>
                <w:sz w:val="24"/>
                <w:szCs w:val="24"/>
                <w:lang w:eastAsia="ja-JP"/>
              </w:rPr>
              <w:tab/>
            </w:r>
            <w:r>
              <w:rPr>
                <w:noProof/>
              </w:rPr>
              <w:t>Fix Voc point</w:t>
            </w:r>
            <w:r>
              <w:rPr>
                <w:noProof/>
              </w:rPr>
              <w:tab/>
            </w:r>
            <w:r>
              <w:rPr>
                <w:noProof/>
              </w:rPr>
              <w:fldChar w:fldCharType="begin"/>
            </w:r>
            <w:r>
              <w:rPr>
                <w:noProof/>
              </w:rPr>
              <w:instrText xml:space="preserve"> PAGEREF _Toc385604971 \h </w:instrText>
            </w:r>
            <w:r>
              <w:rPr>
                <w:noProof/>
              </w:rPr>
            </w:r>
          </w:ins>
          <w:r>
            <w:rPr>
              <w:noProof/>
            </w:rPr>
            <w:fldChar w:fldCharType="separate"/>
          </w:r>
          <w:ins w:id="165" w:author="Cindy W" w:date="2018-04-17T17:19:00Z">
            <w:r>
              <w:rPr>
                <w:noProof/>
              </w:rPr>
              <w:t>37</w:t>
            </w:r>
            <w:r>
              <w:rPr>
                <w:noProof/>
              </w:rPr>
              <w:fldChar w:fldCharType="end"/>
            </w:r>
          </w:ins>
        </w:p>
        <w:p w14:paraId="6511FA10" w14:textId="77777777" w:rsidR="005E1F65" w:rsidRDefault="005E1F65">
          <w:pPr>
            <w:pStyle w:val="TOC5"/>
            <w:tabs>
              <w:tab w:val="left" w:pos="1918"/>
              <w:tab w:val="right" w:leader="dot" w:pos="10070"/>
            </w:tabs>
            <w:rPr>
              <w:ins w:id="166" w:author="Cindy W" w:date="2018-04-17T17:19:00Z"/>
              <w:rFonts w:eastAsiaTheme="minorEastAsia" w:cstheme="minorBidi"/>
              <w:noProof/>
              <w:sz w:val="24"/>
              <w:szCs w:val="24"/>
              <w:lang w:eastAsia="ja-JP"/>
            </w:rPr>
          </w:pPr>
          <w:ins w:id="167" w:author="Cindy W" w:date="2018-04-17T17:19:00Z">
            <w:r>
              <w:rPr>
                <w:noProof/>
              </w:rPr>
              <w:t>4.5.1.4.3</w:t>
            </w:r>
            <w:r>
              <w:rPr>
                <w:rFonts w:eastAsiaTheme="minorEastAsia" w:cstheme="minorBidi"/>
                <w:noProof/>
                <w:sz w:val="24"/>
                <w:szCs w:val="24"/>
                <w:lang w:eastAsia="ja-JP"/>
              </w:rPr>
              <w:tab/>
            </w:r>
            <w:r>
              <w:rPr>
                <w:noProof/>
              </w:rPr>
              <w:t>Combine =V points</w:t>
            </w:r>
            <w:r>
              <w:rPr>
                <w:noProof/>
              </w:rPr>
              <w:tab/>
            </w:r>
            <w:r>
              <w:rPr>
                <w:noProof/>
              </w:rPr>
              <w:fldChar w:fldCharType="begin"/>
            </w:r>
            <w:r>
              <w:rPr>
                <w:noProof/>
              </w:rPr>
              <w:instrText xml:space="preserve"> PAGEREF _Toc385604972 \h </w:instrText>
            </w:r>
            <w:r>
              <w:rPr>
                <w:noProof/>
              </w:rPr>
            </w:r>
          </w:ins>
          <w:r>
            <w:rPr>
              <w:noProof/>
            </w:rPr>
            <w:fldChar w:fldCharType="separate"/>
          </w:r>
          <w:ins w:id="168" w:author="Cindy W" w:date="2018-04-17T17:19:00Z">
            <w:r>
              <w:rPr>
                <w:noProof/>
              </w:rPr>
              <w:t>37</w:t>
            </w:r>
            <w:r>
              <w:rPr>
                <w:noProof/>
              </w:rPr>
              <w:fldChar w:fldCharType="end"/>
            </w:r>
          </w:ins>
        </w:p>
        <w:p w14:paraId="7DB31E50" w14:textId="77777777" w:rsidR="005E1F65" w:rsidRDefault="005E1F65">
          <w:pPr>
            <w:pStyle w:val="TOC5"/>
            <w:tabs>
              <w:tab w:val="left" w:pos="1918"/>
              <w:tab w:val="right" w:leader="dot" w:pos="10070"/>
            </w:tabs>
            <w:rPr>
              <w:ins w:id="169" w:author="Cindy W" w:date="2018-04-17T17:19:00Z"/>
              <w:rFonts w:eastAsiaTheme="minorEastAsia" w:cstheme="minorBidi"/>
              <w:noProof/>
              <w:sz w:val="24"/>
              <w:szCs w:val="24"/>
              <w:lang w:eastAsia="ja-JP"/>
            </w:rPr>
          </w:pPr>
          <w:ins w:id="170" w:author="Cindy W" w:date="2018-04-17T17:19:00Z">
            <w:r>
              <w:rPr>
                <w:noProof/>
              </w:rPr>
              <w:t>4.5.1.4.4</w:t>
            </w:r>
            <w:r>
              <w:rPr>
                <w:rFonts w:eastAsiaTheme="minorEastAsia" w:cstheme="minorBidi"/>
                <w:noProof/>
                <w:sz w:val="24"/>
                <w:szCs w:val="24"/>
                <w:lang w:eastAsia="ja-JP"/>
              </w:rPr>
              <w:tab/>
            </w:r>
            <w:r>
              <w:rPr>
                <w:noProof/>
              </w:rPr>
              <w:t>Reduce noise</w:t>
            </w:r>
            <w:r>
              <w:rPr>
                <w:noProof/>
              </w:rPr>
              <w:tab/>
            </w:r>
            <w:r>
              <w:rPr>
                <w:noProof/>
              </w:rPr>
              <w:fldChar w:fldCharType="begin"/>
            </w:r>
            <w:r>
              <w:rPr>
                <w:noProof/>
              </w:rPr>
              <w:instrText xml:space="preserve"> PAGEREF _Toc385604973 \h </w:instrText>
            </w:r>
            <w:r>
              <w:rPr>
                <w:noProof/>
              </w:rPr>
            </w:r>
          </w:ins>
          <w:r>
            <w:rPr>
              <w:noProof/>
            </w:rPr>
            <w:fldChar w:fldCharType="separate"/>
          </w:r>
          <w:ins w:id="171" w:author="Cindy W" w:date="2018-04-17T17:19:00Z">
            <w:r>
              <w:rPr>
                <w:noProof/>
              </w:rPr>
              <w:t>37</w:t>
            </w:r>
            <w:r>
              <w:rPr>
                <w:noProof/>
              </w:rPr>
              <w:fldChar w:fldCharType="end"/>
            </w:r>
          </w:ins>
        </w:p>
        <w:p w14:paraId="5B9ECF7B" w14:textId="77777777" w:rsidR="005E1F65" w:rsidRDefault="005E1F65">
          <w:pPr>
            <w:pStyle w:val="TOC4"/>
            <w:tabs>
              <w:tab w:val="left" w:pos="1526"/>
              <w:tab w:val="right" w:leader="dot" w:pos="10070"/>
            </w:tabs>
            <w:rPr>
              <w:ins w:id="172" w:author="Cindy W" w:date="2018-04-17T17:19:00Z"/>
              <w:rFonts w:eastAsiaTheme="minorEastAsia" w:cstheme="minorBidi"/>
              <w:noProof/>
              <w:sz w:val="24"/>
              <w:szCs w:val="24"/>
              <w:lang w:eastAsia="ja-JP"/>
            </w:rPr>
          </w:pPr>
          <w:ins w:id="173" w:author="Cindy W" w:date="2018-04-17T17:19:00Z">
            <w:r>
              <w:rPr>
                <w:noProof/>
              </w:rPr>
              <w:t>4.5.1.5</w:t>
            </w:r>
            <w:r>
              <w:rPr>
                <w:rFonts w:eastAsiaTheme="minorEastAsia" w:cstheme="minorBidi"/>
                <w:noProof/>
                <w:sz w:val="24"/>
                <w:szCs w:val="24"/>
                <w:lang w:eastAsia="ja-JP"/>
              </w:rPr>
              <w:tab/>
            </w:r>
            <w:r>
              <w:rPr>
                <w:noProof/>
              </w:rPr>
              <w:t>Battery bias</w:t>
            </w:r>
            <w:r>
              <w:rPr>
                <w:noProof/>
              </w:rPr>
              <w:tab/>
            </w:r>
            <w:r>
              <w:rPr>
                <w:noProof/>
              </w:rPr>
              <w:fldChar w:fldCharType="begin"/>
            </w:r>
            <w:r>
              <w:rPr>
                <w:noProof/>
              </w:rPr>
              <w:instrText xml:space="preserve"> PAGEREF _Toc385604974 \h </w:instrText>
            </w:r>
            <w:r>
              <w:rPr>
                <w:noProof/>
              </w:rPr>
            </w:r>
          </w:ins>
          <w:r>
            <w:rPr>
              <w:noProof/>
            </w:rPr>
            <w:fldChar w:fldCharType="separate"/>
          </w:r>
          <w:ins w:id="174" w:author="Cindy W" w:date="2018-04-17T17:19:00Z">
            <w:r>
              <w:rPr>
                <w:noProof/>
              </w:rPr>
              <w:t>37</w:t>
            </w:r>
            <w:r>
              <w:rPr>
                <w:noProof/>
              </w:rPr>
              <w:fldChar w:fldCharType="end"/>
            </w:r>
          </w:ins>
        </w:p>
        <w:p w14:paraId="768A9B97" w14:textId="77777777" w:rsidR="005E1F65" w:rsidRDefault="005E1F65">
          <w:pPr>
            <w:pStyle w:val="TOC3"/>
            <w:tabs>
              <w:tab w:val="left" w:pos="1176"/>
              <w:tab w:val="right" w:leader="dot" w:pos="10070"/>
            </w:tabs>
            <w:rPr>
              <w:ins w:id="175" w:author="Cindy W" w:date="2018-04-17T17:19:00Z"/>
              <w:rFonts w:eastAsiaTheme="minorEastAsia" w:cstheme="minorBidi"/>
              <w:noProof/>
              <w:sz w:val="24"/>
              <w:szCs w:val="24"/>
              <w:lang w:eastAsia="ja-JP"/>
            </w:rPr>
          </w:pPr>
          <w:ins w:id="176" w:author="Cindy W" w:date="2018-04-17T17:19:00Z">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_Toc385604975 \h </w:instrText>
            </w:r>
            <w:r>
              <w:rPr>
                <w:noProof/>
              </w:rPr>
            </w:r>
          </w:ins>
          <w:r>
            <w:rPr>
              <w:noProof/>
            </w:rPr>
            <w:fldChar w:fldCharType="separate"/>
          </w:r>
          <w:ins w:id="177" w:author="Cindy W" w:date="2018-04-17T17:19:00Z">
            <w:r>
              <w:rPr>
                <w:noProof/>
              </w:rPr>
              <w:t>38</w:t>
            </w:r>
            <w:r>
              <w:rPr>
                <w:noProof/>
              </w:rPr>
              <w:fldChar w:fldCharType="end"/>
            </w:r>
          </w:ins>
        </w:p>
        <w:p w14:paraId="3E7FDE00" w14:textId="77777777" w:rsidR="005E1F65" w:rsidRDefault="005E1F65">
          <w:pPr>
            <w:pStyle w:val="TOC3"/>
            <w:tabs>
              <w:tab w:val="left" w:pos="1176"/>
              <w:tab w:val="right" w:leader="dot" w:pos="10070"/>
            </w:tabs>
            <w:rPr>
              <w:ins w:id="178" w:author="Cindy W" w:date="2018-04-17T17:19:00Z"/>
              <w:rFonts w:eastAsiaTheme="minorEastAsia" w:cstheme="minorBidi"/>
              <w:noProof/>
              <w:sz w:val="24"/>
              <w:szCs w:val="24"/>
              <w:lang w:eastAsia="ja-JP"/>
            </w:rPr>
          </w:pPr>
          <w:ins w:id="179" w:author="Cindy W" w:date="2018-04-17T17:19:00Z">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_Toc385604976 \h </w:instrText>
            </w:r>
            <w:r>
              <w:rPr>
                <w:noProof/>
              </w:rPr>
            </w:r>
          </w:ins>
          <w:r>
            <w:rPr>
              <w:noProof/>
            </w:rPr>
            <w:fldChar w:fldCharType="separate"/>
          </w:r>
          <w:ins w:id="180" w:author="Cindy W" w:date="2018-04-17T17:19:00Z">
            <w:r>
              <w:rPr>
                <w:noProof/>
              </w:rPr>
              <w:t>39</w:t>
            </w:r>
            <w:r>
              <w:rPr>
                <w:noProof/>
              </w:rPr>
              <w:fldChar w:fldCharType="end"/>
            </w:r>
          </w:ins>
        </w:p>
        <w:p w14:paraId="4A748070" w14:textId="77777777" w:rsidR="005E1F65" w:rsidRDefault="005E1F65">
          <w:pPr>
            <w:pStyle w:val="TOC4"/>
            <w:tabs>
              <w:tab w:val="left" w:pos="1526"/>
              <w:tab w:val="right" w:leader="dot" w:pos="10070"/>
            </w:tabs>
            <w:rPr>
              <w:ins w:id="181" w:author="Cindy W" w:date="2018-04-17T17:19:00Z"/>
              <w:rFonts w:eastAsiaTheme="minorEastAsia" w:cstheme="minorBidi"/>
              <w:noProof/>
              <w:sz w:val="24"/>
              <w:szCs w:val="24"/>
              <w:lang w:eastAsia="ja-JP"/>
            </w:rPr>
          </w:pPr>
          <w:ins w:id="182" w:author="Cindy W" w:date="2018-04-17T17:19:00Z">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_Toc385604977 \h </w:instrText>
            </w:r>
            <w:r>
              <w:rPr>
                <w:noProof/>
              </w:rPr>
            </w:r>
          </w:ins>
          <w:r>
            <w:rPr>
              <w:noProof/>
            </w:rPr>
            <w:fldChar w:fldCharType="separate"/>
          </w:r>
          <w:ins w:id="183" w:author="Cindy W" w:date="2018-04-17T17:19:00Z">
            <w:r>
              <w:rPr>
                <w:noProof/>
              </w:rPr>
              <w:t>40</w:t>
            </w:r>
            <w:r>
              <w:rPr>
                <w:noProof/>
              </w:rPr>
              <w:fldChar w:fldCharType="end"/>
            </w:r>
          </w:ins>
        </w:p>
        <w:p w14:paraId="72702BBD" w14:textId="77777777" w:rsidR="005E1F65" w:rsidRDefault="005E1F65">
          <w:pPr>
            <w:pStyle w:val="TOC4"/>
            <w:tabs>
              <w:tab w:val="left" w:pos="1526"/>
              <w:tab w:val="right" w:leader="dot" w:pos="10070"/>
            </w:tabs>
            <w:rPr>
              <w:ins w:id="184" w:author="Cindy W" w:date="2018-04-17T17:19:00Z"/>
              <w:rFonts w:eastAsiaTheme="minorEastAsia" w:cstheme="minorBidi"/>
              <w:noProof/>
              <w:sz w:val="24"/>
              <w:szCs w:val="24"/>
              <w:lang w:eastAsia="ja-JP"/>
            </w:rPr>
          </w:pPr>
          <w:ins w:id="185" w:author="Cindy W" w:date="2018-04-17T17:19:00Z">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_Toc385604978 \h </w:instrText>
            </w:r>
            <w:r>
              <w:rPr>
                <w:noProof/>
              </w:rPr>
            </w:r>
          </w:ins>
          <w:r>
            <w:rPr>
              <w:noProof/>
            </w:rPr>
            <w:fldChar w:fldCharType="separate"/>
          </w:r>
          <w:ins w:id="186" w:author="Cindy W" w:date="2018-04-17T17:19:00Z">
            <w:r>
              <w:rPr>
                <w:noProof/>
              </w:rPr>
              <w:t>40</w:t>
            </w:r>
            <w:r>
              <w:rPr>
                <w:noProof/>
              </w:rPr>
              <w:fldChar w:fldCharType="end"/>
            </w:r>
          </w:ins>
        </w:p>
        <w:p w14:paraId="544AF6CF" w14:textId="77777777" w:rsidR="005E1F65" w:rsidRDefault="005E1F65">
          <w:pPr>
            <w:pStyle w:val="TOC4"/>
            <w:tabs>
              <w:tab w:val="left" w:pos="1526"/>
              <w:tab w:val="right" w:leader="dot" w:pos="10070"/>
            </w:tabs>
            <w:rPr>
              <w:ins w:id="187" w:author="Cindy W" w:date="2018-04-17T17:19:00Z"/>
              <w:rFonts w:eastAsiaTheme="minorEastAsia" w:cstheme="minorBidi"/>
              <w:noProof/>
              <w:sz w:val="24"/>
              <w:szCs w:val="24"/>
              <w:lang w:eastAsia="ja-JP"/>
            </w:rPr>
          </w:pPr>
          <w:ins w:id="188" w:author="Cindy W" w:date="2018-04-17T17:19:00Z">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_Toc385604979 \h </w:instrText>
            </w:r>
            <w:r>
              <w:rPr>
                <w:noProof/>
              </w:rPr>
            </w:r>
          </w:ins>
          <w:r>
            <w:rPr>
              <w:noProof/>
            </w:rPr>
            <w:fldChar w:fldCharType="separate"/>
          </w:r>
          <w:ins w:id="189" w:author="Cindy W" w:date="2018-04-17T17:19:00Z">
            <w:r>
              <w:rPr>
                <w:noProof/>
              </w:rPr>
              <w:t>40</w:t>
            </w:r>
            <w:r>
              <w:rPr>
                <w:noProof/>
              </w:rPr>
              <w:fldChar w:fldCharType="end"/>
            </w:r>
          </w:ins>
        </w:p>
        <w:p w14:paraId="5AEB347F" w14:textId="77777777" w:rsidR="005E1F65" w:rsidRDefault="005E1F65">
          <w:pPr>
            <w:pStyle w:val="TOC4"/>
            <w:tabs>
              <w:tab w:val="left" w:pos="1526"/>
              <w:tab w:val="right" w:leader="dot" w:pos="10070"/>
            </w:tabs>
            <w:rPr>
              <w:ins w:id="190" w:author="Cindy W" w:date="2018-04-17T17:19:00Z"/>
              <w:rFonts w:eastAsiaTheme="minorEastAsia" w:cstheme="minorBidi"/>
              <w:noProof/>
              <w:sz w:val="24"/>
              <w:szCs w:val="24"/>
              <w:lang w:eastAsia="ja-JP"/>
            </w:rPr>
          </w:pPr>
          <w:ins w:id="191" w:author="Cindy W" w:date="2018-04-17T17:19:00Z">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_Toc385604980 \h </w:instrText>
            </w:r>
            <w:r>
              <w:rPr>
                <w:noProof/>
              </w:rPr>
            </w:r>
          </w:ins>
          <w:r>
            <w:rPr>
              <w:noProof/>
            </w:rPr>
            <w:fldChar w:fldCharType="separate"/>
          </w:r>
          <w:ins w:id="192" w:author="Cindy W" w:date="2018-04-17T17:19:00Z">
            <w:r>
              <w:rPr>
                <w:noProof/>
              </w:rPr>
              <w:t>40</w:t>
            </w:r>
            <w:r>
              <w:rPr>
                <w:noProof/>
              </w:rPr>
              <w:fldChar w:fldCharType="end"/>
            </w:r>
          </w:ins>
        </w:p>
        <w:p w14:paraId="0C49C90D" w14:textId="77777777" w:rsidR="005E1F65" w:rsidRDefault="005E1F65">
          <w:pPr>
            <w:pStyle w:val="TOC4"/>
            <w:tabs>
              <w:tab w:val="left" w:pos="1526"/>
              <w:tab w:val="right" w:leader="dot" w:pos="10070"/>
            </w:tabs>
            <w:rPr>
              <w:ins w:id="193" w:author="Cindy W" w:date="2018-04-17T17:19:00Z"/>
              <w:rFonts w:eastAsiaTheme="minorEastAsia" w:cstheme="minorBidi"/>
              <w:noProof/>
              <w:sz w:val="24"/>
              <w:szCs w:val="24"/>
              <w:lang w:eastAsia="ja-JP"/>
            </w:rPr>
          </w:pPr>
          <w:ins w:id="194" w:author="Cindy W" w:date="2018-04-17T17:19:00Z">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_Toc385604981 \h </w:instrText>
            </w:r>
            <w:r>
              <w:rPr>
                <w:noProof/>
              </w:rPr>
            </w:r>
          </w:ins>
          <w:r>
            <w:rPr>
              <w:noProof/>
            </w:rPr>
            <w:fldChar w:fldCharType="separate"/>
          </w:r>
          <w:ins w:id="195" w:author="Cindy W" w:date="2018-04-17T17:19:00Z">
            <w:r>
              <w:rPr>
                <w:noProof/>
              </w:rPr>
              <w:t>40</w:t>
            </w:r>
            <w:r>
              <w:rPr>
                <w:noProof/>
              </w:rPr>
              <w:fldChar w:fldCharType="end"/>
            </w:r>
          </w:ins>
        </w:p>
        <w:p w14:paraId="05B2B432" w14:textId="77777777" w:rsidR="005E1F65" w:rsidRDefault="005E1F65">
          <w:pPr>
            <w:pStyle w:val="TOC4"/>
            <w:tabs>
              <w:tab w:val="left" w:pos="1526"/>
              <w:tab w:val="right" w:leader="dot" w:pos="10070"/>
            </w:tabs>
            <w:rPr>
              <w:ins w:id="196" w:author="Cindy W" w:date="2018-04-17T17:19:00Z"/>
              <w:rFonts w:eastAsiaTheme="minorEastAsia" w:cstheme="minorBidi"/>
              <w:noProof/>
              <w:sz w:val="24"/>
              <w:szCs w:val="24"/>
              <w:lang w:eastAsia="ja-JP"/>
            </w:rPr>
          </w:pPr>
          <w:ins w:id="197" w:author="Cindy W" w:date="2018-04-17T17:19:00Z">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_Toc385604982 \h </w:instrText>
            </w:r>
            <w:r>
              <w:rPr>
                <w:noProof/>
              </w:rPr>
            </w:r>
          </w:ins>
          <w:r>
            <w:rPr>
              <w:noProof/>
            </w:rPr>
            <w:fldChar w:fldCharType="separate"/>
          </w:r>
          <w:ins w:id="198" w:author="Cindy W" w:date="2018-04-17T17:19:00Z">
            <w:r>
              <w:rPr>
                <w:noProof/>
              </w:rPr>
              <w:t>40</w:t>
            </w:r>
            <w:r>
              <w:rPr>
                <w:noProof/>
              </w:rPr>
              <w:fldChar w:fldCharType="end"/>
            </w:r>
          </w:ins>
        </w:p>
        <w:p w14:paraId="33B785AE" w14:textId="77777777" w:rsidR="005E1F65" w:rsidRDefault="005E1F65">
          <w:pPr>
            <w:pStyle w:val="TOC4"/>
            <w:tabs>
              <w:tab w:val="left" w:pos="1526"/>
              <w:tab w:val="right" w:leader="dot" w:pos="10070"/>
            </w:tabs>
            <w:rPr>
              <w:ins w:id="199" w:author="Cindy W" w:date="2018-04-17T17:19:00Z"/>
              <w:rFonts w:eastAsiaTheme="minorEastAsia" w:cstheme="minorBidi"/>
              <w:noProof/>
              <w:sz w:val="24"/>
              <w:szCs w:val="24"/>
              <w:lang w:eastAsia="ja-JP"/>
            </w:rPr>
          </w:pPr>
          <w:ins w:id="200" w:author="Cindy W" w:date="2018-04-17T17:19:00Z">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_Toc385604983 \h </w:instrText>
            </w:r>
            <w:r>
              <w:rPr>
                <w:noProof/>
              </w:rPr>
            </w:r>
          </w:ins>
          <w:r>
            <w:rPr>
              <w:noProof/>
            </w:rPr>
            <w:fldChar w:fldCharType="separate"/>
          </w:r>
          <w:ins w:id="201" w:author="Cindy W" w:date="2018-04-17T17:19:00Z">
            <w:r>
              <w:rPr>
                <w:noProof/>
              </w:rPr>
              <w:t>40</w:t>
            </w:r>
            <w:r>
              <w:rPr>
                <w:noProof/>
              </w:rPr>
              <w:fldChar w:fldCharType="end"/>
            </w:r>
          </w:ins>
        </w:p>
        <w:p w14:paraId="229041CC" w14:textId="77777777" w:rsidR="005E1F65" w:rsidRDefault="005E1F65">
          <w:pPr>
            <w:pStyle w:val="TOC4"/>
            <w:tabs>
              <w:tab w:val="left" w:pos="1526"/>
              <w:tab w:val="right" w:leader="dot" w:pos="10070"/>
            </w:tabs>
            <w:rPr>
              <w:ins w:id="202" w:author="Cindy W" w:date="2018-04-17T17:19:00Z"/>
              <w:rFonts w:eastAsiaTheme="minorEastAsia" w:cstheme="minorBidi"/>
              <w:noProof/>
              <w:sz w:val="24"/>
              <w:szCs w:val="24"/>
              <w:lang w:eastAsia="ja-JP"/>
            </w:rPr>
          </w:pPr>
          <w:ins w:id="203" w:author="Cindy W" w:date="2018-04-17T17:19:00Z">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_Toc385604984 \h </w:instrText>
            </w:r>
            <w:r>
              <w:rPr>
                <w:noProof/>
              </w:rPr>
            </w:r>
          </w:ins>
          <w:r>
            <w:rPr>
              <w:noProof/>
            </w:rPr>
            <w:fldChar w:fldCharType="separate"/>
          </w:r>
          <w:ins w:id="204" w:author="Cindy W" w:date="2018-04-17T17:19:00Z">
            <w:r>
              <w:rPr>
                <w:noProof/>
              </w:rPr>
              <w:t>40</w:t>
            </w:r>
            <w:r>
              <w:rPr>
                <w:noProof/>
              </w:rPr>
              <w:fldChar w:fldCharType="end"/>
            </w:r>
          </w:ins>
        </w:p>
        <w:p w14:paraId="133903EE" w14:textId="77777777" w:rsidR="005E1F65" w:rsidRDefault="005E1F65">
          <w:pPr>
            <w:pStyle w:val="TOC2"/>
            <w:tabs>
              <w:tab w:val="left" w:pos="792"/>
              <w:tab w:val="right" w:leader="dot" w:pos="10070"/>
            </w:tabs>
            <w:rPr>
              <w:ins w:id="205" w:author="Cindy W" w:date="2018-04-17T17:19:00Z"/>
              <w:rFonts w:eastAsiaTheme="minorEastAsia" w:cstheme="minorBidi"/>
              <w:b w:val="0"/>
              <w:noProof/>
              <w:sz w:val="24"/>
              <w:szCs w:val="24"/>
              <w:lang w:eastAsia="ja-JP"/>
            </w:rPr>
          </w:pPr>
          <w:ins w:id="206" w:author="Cindy W" w:date="2018-04-17T17:19:00Z">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_Toc385604985 \h </w:instrText>
            </w:r>
            <w:r>
              <w:rPr>
                <w:noProof/>
              </w:rPr>
            </w:r>
          </w:ins>
          <w:r>
            <w:rPr>
              <w:noProof/>
            </w:rPr>
            <w:fldChar w:fldCharType="separate"/>
          </w:r>
          <w:ins w:id="207" w:author="Cindy W" w:date="2018-04-17T17:19:00Z">
            <w:r>
              <w:rPr>
                <w:noProof/>
              </w:rPr>
              <w:t>40</w:t>
            </w:r>
            <w:r>
              <w:rPr>
                <w:noProof/>
              </w:rPr>
              <w:fldChar w:fldCharType="end"/>
            </w:r>
          </w:ins>
        </w:p>
        <w:p w14:paraId="0D588C9E" w14:textId="77777777" w:rsidR="005E1F65" w:rsidRDefault="005E1F65">
          <w:pPr>
            <w:pStyle w:val="TOC3"/>
            <w:tabs>
              <w:tab w:val="left" w:pos="1176"/>
              <w:tab w:val="right" w:leader="dot" w:pos="10070"/>
            </w:tabs>
            <w:rPr>
              <w:ins w:id="208" w:author="Cindy W" w:date="2018-04-17T17:19:00Z"/>
              <w:rFonts w:eastAsiaTheme="minorEastAsia" w:cstheme="minorBidi"/>
              <w:noProof/>
              <w:sz w:val="24"/>
              <w:szCs w:val="24"/>
              <w:lang w:eastAsia="ja-JP"/>
            </w:rPr>
          </w:pPr>
          <w:ins w:id="209" w:author="Cindy W" w:date="2018-04-17T17:19:00Z">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_Toc385604986 \h </w:instrText>
            </w:r>
            <w:r>
              <w:rPr>
                <w:noProof/>
              </w:rPr>
            </w:r>
          </w:ins>
          <w:r>
            <w:rPr>
              <w:noProof/>
            </w:rPr>
            <w:fldChar w:fldCharType="separate"/>
          </w:r>
          <w:ins w:id="210" w:author="Cindy W" w:date="2018-04-17T17:19:00Z">
            <w:r>
              <w:rPr>
                <w:noProof/>
              </w:rPr>
              <w:t>41</w:t>
            </w:r>
            <w:r>
              <w:rPr>
                <w:noProof/>
              </w:rPr>
              <w:fldChar w:fldCharType="end"/>
            </w:r>
          </w:ins>
        </w:p>
        <w:p w14:paraId="191743FF" w14:textId="77777777" w:rsidR="005E1F65" w:rsidRDefault="005E1F65">
          <w:pPr>
            <w:pStyle w:val="TOC3"/>
            <w:tabs>
              <w:tab w:val="left" w:pos="1176"/>
              <w:tab w:val="right" w:leader="dot" w:pos="10070"/>
            </w:tabs>
            <w:rPr>
              <w:ins w:id="211" w:author="Cindy W" w:date="2018-04-17T17:19:00Z"/>
              <w:rFonts w:eastAsiaTheme="minorEastAsia" w:cstheme="minorBidi"/>
              <w:noProof/>
              <w:sz w:val="24"/>
              <w:szCs w:val="24"/>
              <w:lang w:eastAsia="ja-JP"/>
            </w:rPr>
          </w:pPr>
          <w:ins w:id="212" w:author="Cindy W" w:date="2018-04-17T17:19:00Z">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_Toc385604987 \h </w:instrText>
            </w:r>
            <w:r>
              <w:rPr>
                <w:noProof/>
              </w:rPr>
            </w:r>
          </w:ins>
          <w:r>
            <w:rPr>
              <w:noProof/>
            </w:rPr>
            <w:fldChar w:fldCharType="separate"/>
          </w:r>
          <w:ins w:id="213" w:author="Cindy W" w:date="2018-04-17T17:19:00Z">
            <w:r>
              <w:rPr>
                <w:noProof/>
              </w:rPr>
              <w:t>41</w:t>
            </w:r>
            <w:r>
              <w:rPr>
                <w:noProof/>
              </w:rPr>
              <w:fldChar w:fldCharType="end"/>
            </w:r>
          </w:ins>
        </w:p>
        <w:p w14:paraId="2C9842C3" w14:textId="77777777" w:rsidR="005E1F65" w:rsidRDefault="005E1F65">
          <w:pPr>
            <w:pStyle w:val="TOC3"/>
            <w:tabs>
              <w:tab w:val="left" w:pos="1176"/>
              <w:tab w:val="right" w:leader="dot" w:pos="10070"/>
            </w:tabs>
            <w:rPr>
              <w:ins w:id="214" w:author="Cindy W" w:date="2018-04-17T17:19:00Z"/>
              <w:rFonts w:eastAsiaTheme="minorEastAsia" w:cstheme="minorBidi"/>
              <w:noProof/>
              <w:sz w:val="24"/>
              <w:szCs w:val="24"/>
              <w:lang w:eastAsia="ja-JP"/>
            </w:rPr>
          </w:pPr>
          <w:ins w:id="215" w:author="Cindy W" w:date="2018-04-17T17:19:00Z">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_Toc385604988 \h </w:instrText>
            </w:r>
            <w:r>
              <w:rPr>
                <w:noProof/>
              </w:rPr>
            </w:r>
          </w:ins>
          <w:r>
            <w:rPr>
              <w:noProof/>
            </w:rPr>
            <w:fldChar w:fldCharType="separate"/>
          </w:r>
          <w:ins w:id="216" w:author="Cindy W" w:date="2018-04-17T17:19:00Z">
            <w:r>
              <w:rPr>
                <w:noProof/>
              </w:rPr>
              <w:t>41</w:t>
            </w:r>
            <w:r>
              <w:rPr>
                <w:noProof/>
              </w:rPr>
              <w:fldChar w:fldCharType="end"/>
            </w:r>
          </w:ins>
        </w:p>
        <w:p w14:paraId="6846045C" w14:textId="77777777" w:rsidR="005E1F65" w:rsidRDefault="005E1F65">
          <w:pPr>
            <w:pStyle w:val="TOC4"/>
            <w:tabs>
              <w:tab w:val="left" w:pos="1526"/>
              <w:tab w:val="right" w:leader="dot" w:pos="10070"/>
            </w:tabs>
            <w:rPr>
              <w:ins w:id="217" w:author="Cindy W" w:date="2018-04-17T17:19:00Z"/>
              <w:rFonts w:eastAsiaTheme="minorEastAsia" w:cstheme="minorBidi"/>
              <w:noProof/>
              <w:sz w:val="24"/>
              <w:szCs w:val="24"/>
              <w:lang w:eastAsia="ja-JP"/>
            </w:rPr>
          </w:pPr>
          <w:ins w:id="218" w:author="Cindy W" w:date="2018-04-17T17:19:00Z">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_Toc385604989 \h </w:instrText>
            </w:r>
            <w:r>
              <w:rPr>
                <w:noProof/>
              </w:rPr>
            </w:r>
          </w:ins>
          <w:r>
            <w:rPr>
              <w:noProof/>
            </w:rPr>
            <w:fldChar w:fldCharType="separate"/>
          </w:r>
          <w:ins w:id="219" w:author="Cindy W" w:date="2018-04-17T17:19:00Z">
            <w:r>
              <w:rPr>
                <w:noProof/>
              </w:rPr>
              <w:t>41</w:t>
            </w:r>
            <w:r>
              <w:rPr>
                <w:noProof/>
              </w:rPr>
              <w:fldChar w:fldCharType="end"/>
            </w:r>
          </w:ins>
        </w:p>
        <w:p w14:paraId="61222F3C" w14:textId="77777777" w:rsidR="005E1F65" w:rsidRDefault="005E1F65">
          <w:pPr>
            <w:pStyle w:val="TOC4"/>
            <w:tabs>
              <w:tab w:val="left" w:pos="1526"/>
              <w:tab w:val="right" w:leader="dot" w:pos="10070"/>
            </w:tabs>
            <w:rPr>
              <w:ins w:id="220" w:author="Cindy W" w:date="2018-04-17T17:19:00Z"/>
              <w:rFonts w:eastAsiaTheme="minorEastAsia" w:cstheme="minorBidi"/>
              <w:noProof/>
              <w:sz w:val="24"/>
              <w:szCs w:val="24"/>
              <w:lang w:eastAsia="ja-JP"/>
            </w:rPr>
          </w:pPr>
          <w:ins w:id="221" w:author="Cindy W" w:date="2018-04-17T17:19:00Z">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_Toc385604990 \h </w:instrText>
            </w:r>
            <w:r>
              <w:rPr>
                <w:noProof/>
              </w:rPr>
            </w:r>
          </w:ins>
          <w:r>
            <w:rPr>
              <w:noProof/>
            </w:rPr>
            <w:fldChar w:fldCharType="separate"/>
          </w:r>
          <w:ins w:id="222" w:author="Cindy W" w:date="2018-04-17T17:19:00Z">
            <w:r>
              <w:rPr>
                <w:noProof/>
              </w:rPr>
              <w:t>41</w:t>
            </w:r>
            <w:r>
              <w:rPr>
                <w:noProof/>
              </w:rPr>
              <w:fldChar w:fldCharType="end"/>
            </w:r>
          </w:ins>
        </w:p>
        <w:p w14:paraId="777B0DA0" w14:textId="77777777" w:rsidR="005E1F65" w:rsidRDefault="005E1F65">
          <w:pPr>
            <w:pStyle w:val="TOC4"/>
            <w:tabs>
              <w:tab w:val="left" w:pos="1526"/>
              <w:tab w:val="right" w:leader="dot" w:pos="10070"/>
            </w:tabs>
            <w:rPr>
              <w:ins w:id="223" w:author="Cindy W" w:date="2018-04-17T17:19:00Z"/>
              <w:rFonts w:eastAsiaTheme="minorEastAsia" w:cstheme="minorBidi"/>
              <w:noProof/>
              <w:sz w:val="24"/>
              <w:szCs w:val="24"/>
              <w:lang w:eastAsia="ja-JP"/>
            </w:rPr>
          </w:pPr>
          <w:ins w:id="224" w:author="Cindy W" w:date="2018-04-17T17:19:00Z">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_Toc385604991 \h </w:instrText>
            </w:r>
            <w:r>
              <w:rPr>
                <w:noProof/>
              </w:rPr>
            </w:r>
          </w:ins>
          <w:r>
            <w:rPr>
              <w:noProof/>
            </w:rPr>
            <w:fldChar w:fldCharType="separate"/>
          </w:r>
          <w:ins w:id="225" w:author="Cindy W" w:date="2018-04-17T17:19:00Z">
            <w:r>
              <w:rPr>
                <w:noProof/>
              </w:rPr>
              <w:t>41</w:t>
            </w:r>
            <w:r>
              <w:rPr>
                <w:noProof/>
              </w:rPr>
              <w:fldChar w:fldCharType="end"/>
            </w:r>
          </w:ins>
        </w:p>
        <w:p w14:paraId="46C6A47E" w14:textId="77777777" w:rsidR="005E1F65" w:rsidRDefault="005E1F65">
          <w:pPr>
            <w:pStyle w:val="TOC4"/>
            <w:tabs>
              <w:tab w:val="left" w:pos="1526"/>
              <w:tab w:val="right" w:leader="dot" w:pos="10070"/>
            </w:tabs>
            <w:rPr>
              <w:ins w:id="226" w:author="Cindy W" w:date="2018-04-17T17:19:00Z"/>
              <w:rFonts w:eastAsiaTheme="minorEastAsia" w:cstheme="minorBidi"/>
              <w:noProof/>
              <w:sz w:val="24"/>
              <w:szCs w:val="24"/>
              <w:lang w:eastAsia="ja-JP"/>
            </w:rPr>
          </w:pPr>
          <w:ins w:id="227" w:author="Cindy W" w:date="2018-04-17T17:19:00Z">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_Toc385604992 \h </w:instrText>
            </w:r>
            <w:r>
              <w:rPr>
                <w:noProof/>
              </w:rPr>
            </w:r>
          </w:ins>
          <w:r>
            <w:rPr>
              <w:noProof/>
            </w:rPr>
            <w:fldChar w:fldCharType="separate"/>
          </w:r>
          <w:ins w:id="228" w:author="Cindy W" w:date="2018-04-17T17:19:00Z">
            <w:r>
              <w:rPr>
                <w:noProof/>
              </w:rPr>
              <w:t>42</w:t>
            </w:r>
            <w:r>
              <w:rPr>
                <w:noProof/>
              </w:rPr>
              <w:fldChar w:fldCharType="end"/>
            </w:r>
          </w:ins>
        </w:p>
        <w:p w14:paraId="4DA148DE" w14:textId="77777777" w:rsidR="005E1F65" w:rsidRDefault="005E1F65">
          <w:pPr>
            <w:pStyle w:val="TOC4"/>
            <w:tabs>
              <w:tab w:val="left" w:pos="1526"/>
              <w:tab w:val="right" w:leader="dot" w:pos="10070"/>
            </w:tabs>
            <w:rPr>
              <w:ins w:id="229" w:author="Cindy W" w:date="2018-04-17T17:19:00Z"/>
              <w:rFonts w:eastAsiaTheme="minorEastAsia" w:cstheme="minorBidi"/>
              <w:noProof/>
              <w:sz w:val="24"/>
              <w:szCs w:val="24"/>
              <w:lang w:eastAsia="ja-JP"/>
            </w:rPr>
          </w:pPr>
          <w:ins w:id="230" w:author="Cindy W" w:date="2018-04-17T17:19:00Z">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_Toc385604993 \h </w:instrText>
            </w:r>
            <w:r>
              <w:rPr>
                <w:noProof/>
              </w:rPr>
            </w:r>
          </w:ins>
          <w:r>
            <w:rPr>
              <w:noProof/>
            </w:rPr>
            <w:fldChar w:fldCharType="separate"/>
          </w:r>
          <w:ins w:id="231" w:author="Cindy W" w:date="2018-04-17T17:19:00Z">
            <w:r>
              <w:rPr>
                <w:noProof/>
              </w:rPr>
              <w:t>42</w:t>
            </w:r>
            <w:r>
              <w:rPr>
                <w:noProof/>
              </w:rPr>
              <w:fldChar w:fldCharType="end"/>
            </w:r>
          </w:ins>
        </w:p>
        <w:p w14:paraId="3F755759" w14:textId="77777777" w:rsidR="005E1F65" w:rsidRDefault="005E1F65">
          <w:pPr>
            <w:pStyle w:val="TOC3"/>
            <w:tabs>
              <w:tab w:val="left" w:pos="1176"/>
              <w:tab w:val="right" w:leader="dot" w:pos="10070"/>
            </w:tabs>
            <w:rPr>
              <w:ins w:id="232" w:author="Cindy W" w:date="2018-04-17T17:19:00Z"/>
              <w:rFonts w:eastAsiaTheme="minorEastAsia" w:cstheme="minorBidi"/>
              <w:noProof/>
              <w:sz w:val="24"/>
              <w:szCs w:val="24"/>
              <w:lang w:eastAsia="ja-JP"/>
            </w:rPr>
          </w:pPr>
          <w:ins w:id="233" w:author="Cindy W" w:date="2018-04-17T17:19:00Z">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_Toc385604994 \h </w:instrText>
            </w:r>
            <w:r>
              <w:rPr>
                <w:noProof/>
              </w:rPr>
            </w:r>
          </w:ins>
          <w:r>
            <w:rPr>
              <w:noProof/>
            </w:rPr>
            <w:fldChar w:fldCharType="separate"/>
          </w:r>
          <w:ins w:id="234" w:author="Cindy W" w:date="2018-04-17T17:19:00Z">
            <w:r>
              <w:rPr>
                <w:noProof/>
              </w:rPr>
              <w:t>42</w:t>
            </w:r>
            <w:r>
              <w:rPr>
                <w:noProof/>
              </w:rPr>
              <w:fldChar w:fldCharType="end"/>
            </w:r>
          </w:ins>
        </w:p>
        <w:p w14:paraId="13A4BDFD" w14:textId="77777777" w:rsidR="005E1F65" w:rsidRDefault="005E1F65">
          <w:pPr>
            <w:pStyle w:val="TOC4"/>
            <w:tabs>
              <w:tab w:val="left" w:pos="1526"/>
              <w:tab w:val="right" w:leader="dot" w:pos="10070"/>
            </w:tabs>
            <w:rPr>
              <w:ins w:id="235" w:author="Cindy W" w:date="2018-04-17T17:19:00Z"/>
              <w:rFonts w:eastAsiaTheme="minorEastAsia" w:cstheme="minorBidi"/>
              <w:noProof/>
              <w:sz w:val="24"/>
              <w:szCs w:val="24"/>
              <w:lang w:eastAsia="ja-JP"/>
            </w:rPr>
          </w:pPr>
          <w:ins w:id="236" w:author="Cindy W" w:date="2018-04-17T17:19:00Z">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_Toc385604995 \h </w:instrText>
            </w:r>
            <w:r>
              <w:rPr>
                <w:noProof/>
              </w:rPr>
            </w:r>
          </w:ins>
          <w:r>
            <w:rPr>
              <w:noProof/>
            </w:rPr>
            <w:fldChar w:fldCharType="separate"/>
          </w:r>
          <w:ins w:id="237" w:author="Cindy W" w:date="2018-04-17T17:19:00Z">
            <w:r>
              <w:rPr>
                <w:noProof/>
              </w:rPr>
              <w:t>42</w:t>
            </w:r>
            <w:r>
              <w:rPr>
                <w:noProof/>
              </w:rPr>
              <w:fldChar w:fldCharType="end"/>
            </w:r>
          </w:ins>
        </w:p>
        <w:p w14:paraId="32193F6B" w14:textId="77777777" w:rsidR="005E1F65" w:rsidRDefault="005E1F65">
          <w:pPr>
            <w:pStyle w:val="TOC4"/>
            <w:tabs>
              <w:tab w:val="left" w:pos="1526"/>
              <w:tab w:val="right" w:leader="dot" w:pos="10070"/>
            </w:tabs>
            <w:rPr>
              <w:ins w:id="238" w:author="Cindy W" w:date="2018-04-17T17:19:00Z"/>
              <w:rFonts w:eastAsiaTheme="minorEastAsia" w:cstheme="minorBidi"/>
              <w:noProof/>
              <w:sz w:val="24"/>
              <w:szCs w:val="24"/>
              <w:lang w:eastAsia="ja-JP"/>
            </w:rPr>
          </w:pPr>
          <w:ins w:id="239" w:author="Cindy W" w:date="2018-04-17T17:19:00Z">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_Toc385604996 \h </w:instrText>
            </w:r>
            <w:r>
              <w:rPr>
                <w:noProof/>
              </w:rPr>
            </w:r>
          </w:ins>
          <w:r>
            <w:rPr>
              <w:noProof/>
            </w:rPr>
            <w:fldChar w:fldCharType="separate"/>
          </w:r>
          <w:ins w:id="240" w:author="Cindy W" w:date="2018-04-17T17:19:00Z">
            <w:r>
              <w:rPr>
                <w:noProof/>
              </w:rPr>
              <w:t>42</w:t>
            </w:r>
            <w:r>
              <w:rPr>
                <w:noProof/>
              </w:rPr>
              <w:fldChar w:fldCharType="end"/>
            </w:r>
          </w:ins>
        </w:p>
        <w:p w14:paraId="0DA2C1AB" w14:textId="77777777" w:rsidR="005E1F65" w:rsidRDefault="005E1F65">
          <w:pPr>
            <w:pStyle w:val="TOC1"/>
            <w:rPr>
              <w:ins w:id="241" w:author="Cindy W" w:date="2018-04-17T17:19:00Z"/>
              <w:rFonts w:eastAsiaTheme="minorEastAsia" w:cstheme="minorBidi"/>
              <w:b w:val="0"/>
              <w:noProof/>
              <w:lang w:eastAsia="ja-JP"/>
            </w:rPr>
          </w:pPr>
          <w:ins w:id="242" w:author="Cindy W" w:date="2018-04-17T17:19:00Z">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_Toc385604997 \h </w:instrText>
            </w:r>
            <w:r>
              <w:rPr>
                <w:noProof/>
              </w:rPr>
            </w:r>
          </w:ins>
          <w:r>
            <w:rPr>
              <w:noProof/>
            </w:rPr>
            <w:fldChar w:fldCharType="separate"/>
          </w:r>
          <w:ins w:id="243" w:author="Cindy W" w:date="2018-04-17T17:19:00Z">
            <w:r>
              <w:rPr>
                <w:noProof/>
              </w:rPr>
              <w:t>43</w:t>
            </w:r>
            <w:r>
              <w:rPr>
                <w:noProof/>
              </w:rPr>
              <w:fldChar w:fldCharType="end"/>
            </w:r>
          </w:ins>
        </w:p>
        <w:p w14:paraId="37EC6FC6" w14:textId="77777777" w:rsidR="005E1F65" w:rsidRDefault="005E1F65">
          <w:pPr>
            <w:pStyle w:val="TOC1"/>
            <w:rPr>
              <w:ins w:id="244" w:author="Cindy W" w:date="2018-04-17T17:19:00Z"/>
              <w:rFonts w:eastAsiaTheme="minorEastAsia" w:cstheme="minorBidi"/>
              <w:b w:val="0"/>
              <w:noProof/>
              <w:lang w:eastAsia="ja-JP"/>
            </w:rPr>
          </w:pPr>
          <w:ins w:id="245" w:author="Cindy W" w:date="2018-04-17T17:19:00Z">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_Toc385604998 \h </w:instrText>
            </w:r>
            <w:r>
              <w:rPr>
                <w:noProof/>
              </w:rPr>
            </w:r>
          </w:ins>
          <w:r>
            <w:rPr>
              <w:noProof/>
            </w:rPr>
            <w:fldChar w:fldCharType="separate"/>
          </w:r>
          <w:ins w:id="246" w:author="Cindy W" w:date="2018-04-17T17:19:00Z">
            <w:r>
              <w:rPr>
                <w:noProof/>
              </w:rPr>
              <w:t>44</w:t>
            </w:r>
            <w:r>
              <w:rPr>
                <w:noProof/>
              </w:rPr>
              <w:fldChar w:fldCharType="end"/>
            </w:r>
          </w:ins>
        </w:p>
        <w:p w14:paraId="0488D0AE" w14:textId="77777777" w:rsidR="005E1F65" w:rsidRDefault="005E1F65">
          <w:pPr>
            <w:pStyle w:val="TOC1"/>
            <w:rPr>
              <w:ins w:id="247" w:author="Cindy W" w:date="2018-04-17T17:19:00Z"/>
              <w:rFonts w:eastAsiaTheme="minorEastAsia" w:cstheme="minorBidi"/>
              <w:b w:val="0"/>
              <w:noProof/>
              <w:lang w:eastAsia="ja-JP"/>
            </w:rPr>
          </w:pPr>
          <w:ins w:id="248" w:author="Cindy W" w:date="2018-04-17T17:19:00Z">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_Toc385604999 \h </w:instrText>
            </w:r>
            <w:r>
              <w:rPr>
                <w:noProof/>
              </w:rPr>
            </w:r>
          </w:ins>
          <w:r>
            <w:rPr>
              <w:noProof/>
            </w:rPr>
            <w:fldChar w:fldCharType="separate"/>
          </w:r>
          <w:ins w:id="249" w:author="Cindy W" w:date="2018-04-17T17:19:00Z">
            <w:r>
              <w:rPr>
                <w:noProof/>
              </w:rPr>
              <w:t>45</w:t>
            </w:r>
            <w:r>
              <w:rPr>
                <w:noProof/>
              </w:rPr>
              <w:fldChar w:fldCharType="end"/>
            </w:r>
          </w:ins>
        </w:p>
        <w:p w14:paraId="0FBA5D35" w14:textId="77777777" w:rsidR="005E1F65" w:rsidRDefault="005E1F65">
          <w:pPr>
            <w:pStyle w:val="TOC2"/>
            <w:tabs>
              <w:tab w:val="left" w:pos="792"/>
              <w:tab w:val="right" w:leader="dot" w:pos="10070"/>
            </w:tabs>
            <w:rPr>
              <w:ins w:id="250" w:author="Cindy W" w:date="2018-04-17T17:19:00Z"/>
              <w:rFonts w:eastAsiaTheme="minorEastAsia" w:cstheme="minorBidi"/>
              <w:b w:val="0"/>
              <w:noProof/>
              <w:sz w:val="24"/>
              <w:szCs w:val="24"/>
              <w:lang w:eastAsia="ja-JP"/>
            </w:rPr>
          </w:pPr>
          <w:ins w:id="251" w:author="Cindy W" w:date="2018-04-17T17:19:00Z">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_Toc385605000 \h </w:instrText>
            </w:r>
            <w:r>
              <w:rPr>
                <w:noProof/>
              </w:rPr>
            </w:r>
          </w:ins>
          <w:r>
            <w:rPr>
              <w:noProof/>
            </w:rPr>
            <w:fldChar w:fldCharType="separate"/>
          </w:r>
          <w:ins w:id="252" w:author="Cindy W" w:date="2018-04-17T17:19:00Z">
            <w:r>
              <w:rPr>
                <w:noProof/>
              </w:rPr>
              <w:t>45</w:t>
            </w:r>
            <w:r>
              <w:rPr>
                <w:noProof/>
              </w:rPr>
              <w:fldChar w:fldCharType="end"/>
            </w:r>
          </w:ins>
        </w:p>
        <w:p w14:paraId="7B96845B" w14:textId="77777777" w:rsidR="005E1F65" w:rsidRDefault="005E1F65">
          <w:pPr>
            <w:pStyle w:val="TOC3"/>
            <w:tabs>
              <w:tab w:val="left" w:pos="1176"/>
              <w:tab w:val="right" w:leader="dot" w:pos="10070"/>
            </w:tabs>
            <w:rPr>
              <w:ins w:id="253" w:author="Cindy W" w:date="2018-04-17T17:19:00Z"/>
              <w:rFonts w:eastAsiaTheme="minorEastAsia" w:cstheme="minorBidi"/>
              <w:noProof/>
              <w:sz w:val="24"/>
              <w:szCs w:val="24"/>
              <w:lang w:eastAsia="ja-JP"/>
            </w:rPr>
          </w:pPr>
          <w:ins w:id="254" w:author="Cindy W" w:date="2018-04-17T17:19:00Z">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_Toc385605001 \h </w:instrText>
            </w:r>
            <w:r>
              <w:rPr>
                <w:noProof/>
              </w:rPr>
            </w:r>
          </w:ins>
          <w:r>
            <w:rPr>
              <w:noProof/>
            </w:rPr>
            <w:fldChar w:fldCharType="separate"/>
          </w:r>
          <w:ins w:id="255" w:author="Cindy W" w:date="2018-04-17T17:19:00Z">
            <w:r>
              <w:rPr>
                <w:noProof/>
              </w:rPr>
              <w:t>45</w:t>
            </w:r>
            <w:r>
              <w:rPr>
                <w:noProof/>
              </w:rPr>
              <w:fldChar w:fldCharType="end"/>
            </w:r>
          </w:ins>
        </w:p>
        <w:p w14:paraId="5860898C" w14:textId="77777777" w:rsidR="005E1F65" w:rsidRDefault="005E1F65">
          <w:pPr>
            <w:pStyle w:val="TOC2"/>
            <w:tabs>
              <w:tab w:val="left" w:pos="792"/>
              <w:tab w:val="right" w:leader="dot" w:pos="10070"/>
            </w:tabs>
            <w:rPr>
              <w:ins w:id="256" w:author="Cindy W" w:date="2018-04-17T17:19:00Z"/>
              <w:rFonts w:eastAsiaTheme="minorEastAsia" w:cstheme="minorBidi"/>
              <w:b w:val="0"/>
              <w:noProof/>
              <w:sz w:val="24"/>
              <w:szCs w:val="24"/>
              <w:lang w:eastAsia="ja-JP"/>
            </w:rPr>
          </w:pPr>
          <w:ins w:id="257" w:author="Cindy W" w:date="2018-04-17T17:19:00Z">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_Toc385605002 \h </w:instrText>
            </w:r>
            <w:r>
              <w:rPr>
                <w:noProof/>
              </w:rPr>
            </w:r>
          </w:ins>
          <w:r>
            <w:rPr>
              <w:noProof/>
            </w:rPr>
            <w:fldChar w:fldCharType="separate"/>
          </w:r>
          <w:ins w:id="258" w:author="Cindy W" w:date="2018-04-17T17:19:00Z">
            <w:r>
              <w:rPr>
                <w:noProof/>
              </w:rPr>
              <w:t>45</w:t>
            </w:r>
            <w:r>
              <w:rPr>
                <w:noProof/>
              </w:rPr>
              <w:fldChar w:fldCharType="end"/>
            </w:r>
          </w:ins>
        </w:p>
        <w:p w14:paraId="0A89AEAF" w14:textId="77777777" w:rsidR="005E1F65" w:rsidRDefault="005E1F65">
          <w:pPr>
            <w:pStyle w:val="TOC3"/>
            <w:tabs>
              <w:tab w:val="left" w:pos="1176"/>
              <w:tab w:val="right" w:leader="dot" w:pos="10070"/>
            </w:tabs>
            <w:rPr>
              <w:ins w:id="259" w:author="Cindy W" w:date="2018-04-17T17:19:00Z"/>
              <w:rFonts w:eastAsiaTheme="minorEastAsia" w:cstheme="minorBidi"/>
              <w:noProof/>
              <w:sz w:val="24"/>
              <w:szCs w:val="24"/>
              <w:lang w:eastAsia="ja-JP"/>
            </w:rPr>
          </w:pPr>
          <w:ins w:id="260" w:author="Cindy W" w:date="2018-04-17T17:19:00Z">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_Toc385605003 \h </w:instrText>
            </w:r>
            <w:r>
              <w:rPr>
                <w:noProof/>
              </w:rPr>
            </w:r>
          </w:ins>
          <w:r>
            <w:rPr>
              <w:noProof/>
            </w:rPr>
            <w:fldChar w:fldCharType="separate"/>
          </w:r>
          <w:ins w:id="261" w:author="Cindy W" w:date="2018-04-17T17:19:00Z">
            <w:r>
              <w:rPr>
                <w:noProof/>
              </w:rPr>
              <w:t>45</w:t>
            </w:r>
            <w:r>
              <w:rPr>
                <w:noProof/>
              </w:rPr>
              <w:fldChar w:fldCharType="end"/>
            </w:r>
          </w:ins>
        </w:p>
        <w:p w14:paraId="5EFF157D" w14:textId="77777777" w:rsidR="005E1F65" w:rsidRDefault="005E1F65">
          <w:pPr>
            <w:pStyle w:val="TOC3"/>
            <w:tabs>
              <w:tab w:val="left" w:pos="1176"/>
              <w:tab w:val="right" w:leader="dot" w:pos="10070"/>
            </w:tabs>
            <w:rPr>
              <w:ins w:id="262" w:author="Cindy W" w:date="2018-04-17T17:19:00Z"/>
              <w:rFonts w:eastAsiaTheme="minorEastAsia" w:cstheme="minorBidi"/>
              <w:noProof/>
              <w:sz w:val="24"/>
              <w:szCs w:val="24"/>
              <w:lang w:eastAsia="ja-JP"/>
            </w:rPr>
          </w:pPr>
          <w:ins w:id="263" w:author="Cindy W" w:date="2018-04-17T17:19:00Z">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_Toc385605004 \h </w:instrText>
            </w:r>
            <w:r>
              <w:rPr>
                <w:noProof/>
              </w:rPr>
            </w:r>
          </w:ins>
          <w:r>
            <w:rPr>
              <w:noProof/>
            </w:rPr>
            <w:fldChar w:fldCharType="separate"/>
          </w:r>
          <w:ins w:id="264" w:author="Cindy W" w:date="2018-04-17T17:19:00Z">
            <w:r>
              <w:rPr>
                <w:noProof/>
              </w:rPr>
              <w:t>45</w:t>
            </w:r>
            <w:r>
              <w:rPr>
                <w:noProof/>
              </w:rPr>
              <w:fldChar w:fldCharType="end"/>
            </w:r>
          </w:ins>
        </w:p>
        <w:p w14:paraId="7AE832CD" w14:textId="77777777" w:rsidR="005E1F65" w:rsidRDefault="005E1F65">
          <w:pPr>
            <w:pStyle w:val="TOC1"/>
            <w:rPr>
              <w:ins w:id="265" w:author="Cindy W" w:date="2018-04-17T17:19:00Z"/>
              <w:rFonts w:eastAsiaTheme="minorEastAsia" w:cstheme="minorBidi"/>
              <w:b w:val="0"/>
              <w:noProof/>
              <w:lang w:eastAsia="ja-JP"/>
            </w:rPr>
          </w:pPr>
          <w:ins w:id="266" w:author="Cindy W" w:date="2018-04-17T17:19:00Z">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_Toc385605005 \h </w:instrText>
            </w:r>
            <w:r>
              <w:rPr>
                <w:noProof/>
              </w:rPr>
            </w:r>
          </w:ins>
          <w:r>
            <w:rPr>
              <w:noProof/>
            </w:rPr>
            <w:fldChar w:fldCharType="separate"/>
          </w:r>
          <w:ins w:id="267" w:author="Cindy W" w:date="2018-04-17T17:19:00Z">
            <w:r>
              <w:rPr>
                <w:noProof/>
              </w:rPr>
              <w:t>46</w:t>
            </w:r>
            <w:r>
              <w:rPr>
                <w:noProof/>
              </w:rPr>
              <w:fldChar w:fldCharType="end"/>
            </w:r>
          </w:ins>
        </w:p>
        <w:p w14:paraId="38F1CCDF" w14:textId="77777777" w:rsidR="005E1F65" w:rsidRDefault="005E1F65">
          <w:pPr>
            <w:pStyle w:val="TOC1"/>
            <w:rPr>
              <w:ins w:id="268" w:author="Cindy W" w:date="2018-04-17T17:19:00Z"/>
              <w:rFonts w:eastAsiaTheme="minorEastAsia" w:cstheme="minorBidi"/>
              <w:b w:val="0"/>
              <w:noProof/>
              <w:lang w:eastAsia="ja-JP"/>
            </w:rPr>
          </w:pPr>
          <w:ins w:id="269" w:author="Cindy W" w:date="2018-04-17T17:19:00Z">
            <w:r>
              <w:rPr>
                <w:noProof/>
              </w:rPr>
              <w:t>9</w:t>
            </w:r>
            <w:r>
              <w:rPr>
                <w:rFonts w:eastAsiaTheme="minorEastAsia" w:cstheme="minorBidi"/>
                <w:b w:val="0"/>
                <w:noProof/>
                <w:lang w:eastAsia="ja-JP"/>
              </w:rPr>
              <w:tab/>
            </w:r>
            <w:r>
              <w:rPr>
                <w:noProof/>
              </w:rPr>
              <w:t>IV Curve Tracing of PV Cells</w:t>
            </w:r>
            <w:r>
              <w:rPr>
                <w:noProof/>
              </w:rPr>
              <w:tab/>
            </w:r>
            <w:r>
              <w:rPr>
                <w:noProof/>
              </w:rPr>
              <w:fldChar w:fldCharType="begin"/>
            </w:r>
            <w:r>
              <w:rPr>
                <w:noProof/>
              </w:rPr>
              <w:instrText xml:space="preserve"> PAGEREF _Toc385605006 \h </w:instrText>
            </w:r>
            <w:r>
              <w:rPr>
                <w:noProof/>
              </w:rPr>
            </w:r>
          </w:ins>
          <w:r>
            <w:rPr>
              <w:noProof/>
            </w:rPr>
            <w:fldChar w:fldCharType="separate"/>
          </w:r>
          <w:ins w:id="270" w:author="Cindy W" w:date="2018-04-17T17:19:00Z">
            <w:r>
              <w:rPr>
                <w:noProof/>
              </w:rPr>
              <w:t>47</w:t>
            </w:r>
            <w:r>
              <w:rPr>
                <w:noProof/>
              </w:rPr>
              <w:fldChar w:fldCharType="end"/>
            </w:r>
          </w:ins>
        </w:p>
        <w:p w14:paraId="2F4D5E28" w14:textId="77777777" w:rsidR="005E1F65" w:rsidRDefault="005E1F65">
          <w:pPr>
            <w:pStyle w:val="TOC2"/>
            <w:tabs>
              <w:tab w:val="left" w:pos="792"/>
              <w:tab w:val="right" w:leader="dot" w:pos="10070"/>
            </w:tabs>
            <w:rPr>
              <w:ins w:id="271" w:author="Cindy W" w:date="2018-04-17T17:19:00Z"/>
              <w:rFonts w:eastAsiaTheme="minorEastAsia" w:cstheme="minorBidi"/>
              <w:b w:val="0"/>
              <w:noProof/>
              <w:sz w:val="24"/>
              <w:szCs w:val="24"/>
              <w:lang w:eastAsia="ja-JP"/>
            </w:rPr>
          </w:pPr>
          <w:ins w:id="272" w:author="Cindy W" w:date="2018-04-17T17:19:00Z">
            <w:r>
              <w:rPr>
                <w:noProof/>
              </w:rPr>
              <w:t>9.1</w:t>
            </w:r>
            <w:r>
              <w:rPr>
                <w:rFonts w:eastAsiaTheme="minorEastAsia" w:cstheme="minorBidi"/>
                <w:b w:val="0"/>
                <w:noProof/>
                <w:sz w:val="24"/>
                <w:szCs w:val="24"/>
                <w:lang w:eastAsia="ja-JP"/>
              </w:rPr>
              <w:tab/>
            </w:r>
            <w:r>
              <w:rPr>
                <w:noProof/>
              </w:rPr>
              <w:t>Hardware Modifications</w:t>
            </w:r>
            <w:r>
              <w:rPr>
                <w:noProof/>
              </w:rPr>
              <w:tab/>
            </w:r>
            <w:r>
              <w:rPr>
                <w:noProof/>
              </w:rPr>
              <w:fldChar w:fldCharType="begin"/>
            </w:r>
            <w:r>
              <w:rPr>
                <w:noProof/>
              </w:rPr>
              <w:instrText xml:space="preserve"> PAGEREF _Toc385605007 \h </w:instrText>
            </w:r>
            <w:r>
              <w:rPr>
                <w:noProof/>
              </w:rPr>
            </w:r>
          </w:ins>
          <w:r>
            <w:rPr>
              <w:noProof/>
            </w:rPr>
            <w:fldChar w:fldCharType="separate"/>
          </w:r>
          <w:ins w:id="273" w:author="Cindy W" w:date="2018-04-17T17:19:00Z">
            <w:r>
              <w:rPr>
                <w:noProof/>
              </w:rPr>
              <w:t>47</w:t>
            </w:r>
            <w:r>
              <w:rPr>
                <w:noProof/>
              </w:rPr>
              <w:fldChar w:fldCharType="end"/>
            </w:r>
          </w:ins>
        </w:p>
        <w:p w14:paraId="4621E186" w14:textId="77777777" w:rsidR="005E1F65" w:rsidRDefault="005E1F65">
          <w:pPr>
            <w:pStyle w:val="TOC3"/>
            <w:tabs>
              <w:tab w:val="left" w:pos="1176"/>
              <w:tab w:val="right" w:leader="dot" w:pos="10070"/>
            </w:tabs>
            <w:rPr>
              <w:ins w:id="274" w:author="Cindy W" w:date="2018-04-17T17:19:00Z"/>
              <w:rFonts w:eastAsiaTheme="minorEastAsia" w:cstheme="minorBidi"/>
              <w:noProof/>
              <w:sz w:val="24"/>
              <w:szCs w:val="24"/>
              <w:lang w:eastAsia="ja-JP"/>
            </w:rPr>
          </w:pPr>
          <w:ins w:id="275" w:author="Cindy W" w:date="2018-04-17T17:19:00Z">
            <w:r>
              <w:rPr>
                <w:noProof/>
              </w:rPr>
              <w:t>9.1.1</w:t>
            </w:r>
            <w:r>
              <w:rPr>
                <w:rFonts w:eastAsiaTheme="minorEastAsia" w:cstheme="minorBidi"/>
                <w:noProof/>
                <w:sz w:val="24"/>
                <w:szCs w:val="24"/>
                <w:lang w:eastAsia="ja-JP"/>
              </w:rPr>
              <w:tab/>
            </w:r>
            <w:r>
              <w:rPr>
                <w:noProof/>
              </w:rPr>
              <w:t>High Power PV Cells</w:t>
            </w:r>
            <w:r>
              <w:rPr>
                <w:noProof/>
              </w:rPr>
              <w:tab/>
            </w:r>
            <w:r>
              <w:rPr>
                <w:noProof/>
              </w:rPr>
              <w:fldChar w:fldCharType="begin"/>
            </w:r>
            <w:r>
              <w:rPr>
                <w:noProof/>
              </w:rPr>
              <w:instrText xml:space="preserve"> PAGEREF _Toc385605008 \h </w:instrText>
            </w:r>
            <w:r>
              <w:rPr>
                <w:noProof/>
              </w:rPr>
            </w:r>
          </w:ins>
          <w:r>
            <w:rPr>
              <w:noProof/>
            </w:rPr>
            <w:fldChar w:fldCharType="separate"/>
          </w:r>
          <w:ins w:id="276" w:author="Cindy W" w:date="2018-04-17T17:19:00Z">
            <w:r>
              <w:rPr>
                <w:noProof/>
              </w:rPr>
              <w:t>47</w:t>
            </w:r>
            <w:r>
              <w:rPr>
                <w:noProof/>
              </w:rPr>
              <w:fldChar w:fldCharType="end"/>
            </w:r>
          </w:ins>
        </w:p>
        <w:p w14:paraId="1CD5A5FA" w14:textId="77777777" w:rsidR="005E1F65" w:rsidRDefault="005E1F65">
          <w:pPr>
            <w:pStyle w:val="TOC3"/>
            <w:tabs>
              <w:tab w:val="left" w:pos="1176"/>
              <w:tab w:val="right" w:leader="dot" w:pos="10070"/>
            </w:tabs>
            <w:rPr>
              <w:ins w:id="277" w:author="Cindy W" w:date="2018-04-17T17:19:00Z"/>
              <w:rFonts w:eastAsiaTheme="minorEastAsia" w:cstheme="minorBidi"/>
              <w:noProof/>
              <w:sz w:val="24"/>
              <w:szCs w:val="24"/>
              <w:lang w:eastAsia="ja-JP"/>
            </w:rPr>
          </w:pPr>
          <w:ins w:id="278" w:author="Cindy W" w:date="2018-04-17T17:19:00Z">
            <w:r>
              <w:rPr>
                <w:noProof/>
              </w:rPr>
              <w:t>9.1.2</w:t>
            </w:r>
            <w:r>
              <w:rPr>
                <w:rFonts w:eastAsiaTheme="minorEastAsia" w:cstheme="minorBidi"/>
                <w:noProof/>
                <w:sz w:val="24"/>
                <w:szCs w:val="24"/>
                <w:lang w:eastAsia="ja-JP"/>
              </w:rPr>
              <w:tab/>
            </w:r>
            <w:r>
              <w:rPr>
                <w:noProof/>
              </w:rPr>
              <w:t>Low Power PV Cells</w:t>
            </w:r>
            <w:r>
              <w:rPr>
                <w:noProof/>
              </w:rPr>
              <w:tab/>
            </w:r>
            <w:r>
              <w:rPr>
                <w:noProof/>
              </w:rPr>
              <w:fldChar w:fldCharType="begin"/>
            </w:r>
            <w:r>
              <w:rPr>
                <w:noProof/>
              </w:rPr>
              <w:instrText xml:space="preserve"> PAGEREF _Toc385605009 \h </w:instrText>
            </w:r>
            <w:r>
              <w:rPr>
                <w:noProof/>
              </w:rPr>
            </w:r>
          </w:ins>
          <w:r>
            <w:rPr>
              <w:noProof/>
            </w:rPr>
            <w:fldChar w:fldCharType="separate"/>
          </w:r>
          <w:ins w:id="279" w:author="Cindy W" w:date="2018-04-17T17:19:00Z">
            <w:r>
              <w:rPr>
                <w:noProof/>
              </w:rPr>
              <w:t>47</w:t>
            </w:r>
            <w:r>
              <w:rPr>
                <w:noProof/>
              </w:rPr>
              <w:fldChar w:fldCharType="end"/>
            </w:r>
          </w:ins>
        </w:p>
        <w:p w14:paraId="4B4D288F" w14:textId="77777777" w:rsidR="005E1F65" w:rsidRDefault="005E1F65">
          <w:pPr>
            <w:pStyle w:val="TOC2"/>
            <w:tabs>
              <w:tab w:val="left" w:pos="792"/>
              <w:tab w:val="right" w:leader="dot" w:pos="10070"/>
            </w:tabs>
            <w:rPr>
              <w:ins w:id="280" w:author="Cindy W" w:date="2018-04-17T17:19:00Z"/>
              <w:rFonts w:eastAsiaTheme="minorEastAsia" w:cstheme="minorBidi"/>
              <w:b w:val="0"/>
              <w:noProof/>
              <w:sz w:val="24"/>
              <w:szCs w:val="24"/>
              <w:lang w:eastAsia="ja-JP"/>
            </w:rPr>
          </w:pPr>
          <w:ins w:id="281" w:author="Cindy W" w:date="2018-04-17T17:19:00Z">
            <w:r>
              <w:rPr>
                <w:noProof/>
              </w:rPr>
              <w:t>9.2</w:t>
            </w:r>
            <w:r>
              <w:rPr>
                <w:rFonts w:eastAsiaTheme="minorEastAsia" w:cstheme="minorBidi"/>
                <w:b w:val="0"/>
                <w:noProof/>
                <w:sz w:val="24"/>
                <w:szCs w:val="24"/>
                <w:lang w:eastAsia="ja-JP"/>
              </w:rPr>
              <w:tab/>
            </w:r>
            <w:r>
              <w:rPr>
                <w:noProof/>
              </w:rPr>
              <w:t>Bias Battery</w:t>
            </w:r>
            <w:r>
              <w:rPr>
                <w:noProof/>
              </w:rPr>
              <w:tab/>
            </w:r>
            <w:r>
              <w:rPr>
                <w:noProof/>
              </w:rPr>
              <w:fldChar w:fldCharType="begin"/>
            </w:r>
            <w:r>
              <w:rPr>
                <w:noProof/>
              </w:rPr>
              <w:instrText xml:space="preserve"> PAGEREF _Toc385605010 \h </w:instrText>
            </w:r>
            <w:r>
              <w:rPr>
                <w:noProof/>
              </w:rPr>
            </w:r>
          </w:ins>
          <w:r>
            <w:rPr>
              <w:noProof/>
            </w:rPr>
            <w:fldChar w:fldCharType="separate"/>
          </w:r>
          <w:ins w:id="282" w:author="Cindy W" w:date="2018-04-17T17:19:00Z">
            <w:r>
              <w:rPr>
                <w:noProof/>
              </w:rPr>
              <w:t>47</w:t>
            </w:r>
            <w:r>
              <w:rPr>
                <w:noProof/>
              </w:rPr>
              <w:fldChar w:fldCharType="end"/>
            </w:r>
          </w:ins>
        </w:p>
        <w:p w14:paraId="6A19CD63" w14:textId="77777777" w:rsidR="005E1F65" w:rsidRDefault="005E1F65">
          <w:pPr>
            <w:pStyle w:val="TOC2"/>
            <w:tabs>
              <w:tab w:val="left" w:pos="792"/>
              <w:tab w:val="right" w:leader="dot" w:pos="10070"/>
            </w:tabs>
            <w:rPr>
              <w:ins w:id="283" w:author="Cindy W" w:date="2018-04-17T17:19:00Z"/>
              <w:rFonts w:eastAsiaTheme="minorEastAsia" w:cstheme="minorBidi"/>
              <w:b w:val="0"/>
              <w:noProof/>
              <w:sz w:val="24"/>
              <w:szCs w:val="24"/>
              <w:lang w:eastAsia="ja-JP"/>
            </w:rPr>
          </w:pPr>
          <w:ins w:id="284" w:author="Cindy W" w:date="2018-04-17T17:19:00Z">
            <w:r>
              <w:rPr>
                <w:noProof/>
              </w:rPr>
              <w:t>9.3</w:t>
            </w:r>
            <w:r>
              <w:rPr>
                <w:rFonts w:eastAsiaTheme="minorEastAsia" w:cstheme="minorBidi"/>
                <w:b w:val="0"/>
                <w:noProof/>
                <w:sz w:val="24"/>
                <w:szCs w:val="24"/>
                <w:lang w:eastAsia="ja-JP"/>
              </w:rPr>
              <w:tab/>
            </w:r>
            <w:r>
              <w:rPr>
                <w:noProof/>
              </w:rPr>
              <w:t>Application Configuration</w:t>
            </w:r>
            <w:r>
              <w:rPr>
                <w:noProof/>
              </w:rPr>
              <w:tab/>
            </w:r>
            <w:r>
              <w:rPr>
                <w:noProof/>
              </w:rPr>
              <w:fldChar w:fldCharType="begin"/>
            </w:r>
            <w:r>
              <w:rPr>
                <w:noProof/>
              </w:rPr>
              <w:instrText xml:space="preserve"> PAGEREF _Toc385605011 \h </w:instrText>
            </w:r>
            <w:r>
              <w:rPr>
                <w:noProof/>
              </w:rPr>
            </w:r>
          </w:ins>
          <w:r>
            <w:rPr>
              <w:noProof/>
            </w:rPr>
            <w:fldChar w:fldCharType="separate"/>
          </w:r>
          <w:ins w:id="285" w:author="Cindy W" w:date="2018-04-17T17:19:00Z">
            <w:r>
              <w:rPr>
                <w:noProof/>
              </w:rPr>
              <w:t>48</w:t>
            </w:r>
            <w:r>
              <w:rPr>
                <w:noProof/>
              </w:rPr>
              <w:fldChar w:fldCharType="end"/>
            </w:r>
          </w:ins>
        </w:p>
        <w:p w14:paraId="7AE94E31" w14:textId="77777777" w:rsidR="005E1F65" w:rsidRDefault="005E1F65">
          <w:pPr>
            <w:pStyle w:val="TOC3"/>
            <w:tabs>
              <w:tab w:val="left" w:pos="1176"/>
              <w:tab w:val="right" w:leader="dot" w:pos="10070"/>
            </w:tabs>
            <w:rPr>
              <w:ins w:id="286" w:author="Cindy W" w:date="2018-04-17T17:19:00Z"/>
              <w:rFonts w:eastAsiaTheme="minorEastAsia" w:cstheme="minorBidi"/>
              <w:noProof/>
              <w:sz w:val="24"/>
              <w:szCs w:val="24"/>
              <w:lang w:eastAsia="ja-JP"/>
            </w:rPr>
          </w:pPr>
          <w:ins w:id="287" w:author="Cindy W" w:date="2018-04-17T17:19:00Z">
            <w:r>
              <w:rPr>
                <w:noProof/>
              </w:rPr>
              <w:t>9.3.1</w:t>
            </w:r>
            <w:r>
              <w:rPr>
                <w:rFonts w:eastAsiaTheme="minorEastAsia" w:cstheme="minorBidi"/>
                <w:noProof/>
                <w:sz w:val="24"/>
                <w:szCs w:val="24"/>
                <w:lang w:eastAsia="ja-JP"/>
              </w:rPr>
              <w:tab/>
            </w:r>
            <w:r>
              <w:rPr>
                <w:noProof/>
              </w:rPr>
              <w:t>Resistor Values</w:t>
            </w:r>
            <w:r>
              <w:rPr>
                <w:noProof/>
              </w:rPr>
              <w:tab/>
            </w:r>
            <w:r>
              <w:rPr>
                <w:noProof/>
              </w:rPr>
              <w:fldChar w:fldCharType="begin"/>
            </w:r>
            <w:r>
              <w:rPr>
                <w:noProof/>
              </w:rPr>
              <w:instrText xml:space="preserve"> PAGEREF _Toc385605012 \h </w:instrText>
            </w:r>
            <w:r>
              <w:rPr>
                <w:noProof/>
              </w:rPr>
            </w:r>
          </w:ins>
          <w:r>
            <w:rPr>
              <w:noProof/>
            </w:rPr>
            <w:fldChar w:fldCharType="separate"/>
          </w:r>
          <w:ins w:id="288" w:author="Cindy W" w:date="2018-04-17T17:19:00Z">
            <w:r>
              <w:rPr>
                <w:noProof/>
              </w:rPr>
              <w:t>48</w:t>
            </w:r>
            <w:r>
              <w:rPr>
                <w:noProof/>
              </w:rPr>
              <w:fldChar w:fldCharType="end"/>
            </w:r>
          </w:ins>
        </w:p>
        <w:p w14:paraId="636997F9" w14:textId="77777777" w:rsidR="005E1F65" w:rsidRDefault="005E1F65">
          <w:pPr>
            <w:pStyle w:val="TOC3"/>
            <w:tabs>
              <w:tab w:val="left" w:pos="1176"/>
              <w:tab w:val="right" w:leader="dot" w:pos="10070"/>
            </w:tabs>
            <w:rPr>
              <w:ins w:id="289" w:author="Cindy W" w:date="2018-04-17T17:19:00Z"/>
              <w:rFonts w:eastAsiaTheme="minorEastAsia" w:cstheme="minorBidi"/>
              <w:noProof/>
              <w:sz w:val="24"/>
              <w:szCs w:val="24"/>
              <w:lang w:eastAsia="ja-JP"/>
            </w:rPr>
          </w:pPr>
          <w:ins w:id="290" w:author="Cindy W" w:date="2018-04-17T17:19:00Z">
            <w:r>
              <w:rPr>
                <w:noProof/>
              </w:rPr>
              <w:t>9.3.2</w:t>
            </w:r>
            <w:r>
              <w:rPr>
                <w:rFonts w:eastAsiaTheme="minorEastAsia" w:cstheme="minorBidi"/>
                <w:noProof/>
                <w:sz w:val="24"/>
                <w:szCs w:val="24"/>
                <w:lang w:eastAsia="ja-JP"/>
              </w:rPr>
              <w:tab/>
            </w:r>
            <w:r>
              <w:rPr>
                <w:noProof/>
              </w:rPr>
              <w:t>Bias Battery Calibration</w:t>
            </w:r>
            <w:r>
              <w:rPr>
                <w:noProof/>
              </w:rPr>
              <w:tab/>
            </w:r>
            <w:r>
              <w:rPr>
                <w:noProof/>
              </w:rPr>
              <w:fldChar w:fldCharType="begin"/>
            </w:r>
            <w:r>
              <w:rPr>
                <w:noProof/>
              </w:rPr>
              <w:instrText xml:space="preserve"> PAGEREF _Toc385605013 \h </w:instrText>
            </w:r>
            <w:r>
              <w:rPr>
                <w:noProof/>
              </w:rPr>
            </w:r>
          </w:ins>
          <w:r>
            <w:rPr>
              <w:noProof/>
            </w:rPr>
            <w:fldChar w:fldCharType="separate"/>
          </w:r>
          <w:ins w:id="291" w:author="Cindy W" w:date="2018-04-17T17:19:00Z">
            <w:r>
              <w:rPr>
                <w:noProof/>
              </w:rPr>
              <w:t>48</w:t>
            </w:r>
            <w:r>
              <w:rPr>
                <w:noProof/>
              </w:rPr>
              <w:fldChar w:fldCharType="end"/>
            </w:r>
          </w:ins>
        </w:p>
        <w:p w14:paraId="64F81421" w14:textId="77777777" w:rsidR="005E1F65" w:rsidRDefault="005E1F65">
          <w:pPr>
            <w:pStyle w:val="TOC3"/>
            <w:tabs>
              <w:tab w:val="left" w:pos="1176"/>
              <w:tab w:val="right" w:leader="dot" w:pos="10070"/>
            </w:tabs>
            <w:rPr>
              <w:ins w:id="292" w:author="Cindy W" w:date="2018-04-17T17:19:00Z"/>
              <w:rFonts w:eastAsiaTheme="minorEastAsia" w:cstheme="minorBidi"/>
              <w:noProof/>
              <w:sz w:val="24"/>
              <w:szCs w:val="24"/>
              <w:lang w:eastAsia="ja-JP"/>
            </w:rPr>
          </w:pPr>
          <w:ins w:id="293" w:author="Cindy W" w:date="2018-04-17T17:19:00Z">
            <w:r>
              <w:rPr>
                <w:noProof/>
              </w:rPr>
              <w:t>9.3.3</w:t>
            </w:r>
            <w:r>
              <w:rPr>
                <w:rFonts w:eastAsiaTheme="minorEastAsia" w:cstheme="minorBidi"/>
                <w:noProof/>
                <w:sz w:val="24"/>
                <w:szCs w:val="24"/>
                <w:lang w:eastAsia="ja-JP"/>
              </w:rPr>
              <w:tab/>
            </w:r>
            <w:r>
              <w:rPr>
                <w:noProof/>
              </w:rPr>
              <w:t>Swinging an IV Curve with a Bias Battery</w:t>
            </w:r>
            <w:r>
              <w:rPr>
                <w:noProof/>
              </w:rPr>
              <w:tab/>
            </w:r>
            <w:r>
              <w:rPr>
                <w:noProof/>
              </w:rPr>
              <w:fldChar w:fldCharType="begin"/>
            </w:r>
            <w:r>
              <w:rPr>
                <w:noProof/>
              </w:rPr>
              <w:instrText xml:space="preserve"> PAGEREF _Toc385605014 \h </w:instrText>
            </w:r>
            <w:r>
              <w:rPr>
                <w:noProof/>
              </w:rPr>
            </w:r>
          </w:ins>
          <w:r>
            <w:rPr>
              <w:noProof/>
            </w:rPr>
            <w:fldChar w:fldCharType="separate"/>
          </w:r>
          <w:ins w:id="294" w:author="Cindy W" w:date="2018-04-17T17:19:00Z">
            <w:r>
              <w:rPr>
                <w:noProof/>
              </w:rPr>
              <w:t>49</w:t>
            </w:r>
            <w:r>
              <w:rPr>
                <w:noProof/>
              </w:rPr>
              <w:fldChar w:fldCharType="end"/>
            </w:r>
          </w:ins>
        </w:p>
        <w:p w14:paraId="1C292CAD" w14:textId="77777777" w:rsidR="005E1F65" w:rsidRDefault="005E1F65">
          <w:pPr>
            <w:pStyle w:val="TOC4"/>
            <w:tabs>
              <w:tab w:val="left" w:pos="1526"/>
              <w:tab w:val="right" w:leader="dot" w:pos="10070"/>
            </w:tabs>
            <w:rPr>
              <w:ins w:id="295" w:author="Cindy W" w:date="2018-04-17T17:19:00Z"/>
              <w:rFonts w:eastAsiaTheme="minorEastAsia" w:cstheme="minorBidi"/>
              <w:noProof/>
              <w:sz w:val="24"/>
              <w:szCs w:val="24"/>
              <w:lang w:eastAsia="ja-JP"/>
            </w:rPr>
          </w:pPr>
          <w:ins w:id="296" w:author="Cindy W" w:date="2018-04-17T17:19:00Z">
            <w:r>
              <w:rPr>
                <w:noProof/>
              </w:rPr>
              <w:t>9.3.3.1</w:t>
            </w:r>
            <w:r>
              <w:rPr>
                <w:rFonts w:eastAsiaTheme="minorEastAsia" w:cstheme="minorBidi"/>
                <w:noProof/>
                <w:sz w:val="24"/>
                <w:szCs w:val="24"/>
                <w:lang w:eastAsia="ja-JP"/>
              </w:rPr>
              <w:tab/>
            </w:r>
            <w:r>
              <w:rPr>
                <w:noProof/>
              </w:rPr>
              <w:t>Applying the Battery Bias</w:t>
            </w:r>
            <w:r>
              <w:rPr>
                <w:noProof/>
              </w:rPr>
              <w:tab/>
            </w:r>
            <w:r>
              <w:rPr>
                <w:noProof/>
              </w:rPr>
              <w:fldChar w:fldCharType="begin"/>
            </w:r>
            <w:r>
              <w:rPr>
                <w:noProof/>
              </w:rPr>
              <w:instrText xml:space="preserve"> PAGEREF _Toc385605015 \h </w:instrText>
            </w:r>
            <w:r>
              <w:rPr>
                <w:noProof/>
              </w:rPr>
            </w:r>
          </w:ins>
          <w:r>
            <w:rPr>
              <w:noProof/>
            </w:rPr>
            <w:fldChar w:fldCharType="separate"/>
          </w:r>
          <w:ins w:id="297" w:author="Cindy W" w:date="2018-04-17T17:19:00Z">
            <w:r>
              <w:rPr>
                <w:noProof/>
              </w:rPr>
              <w:t>49</w:t>
            </w:r>
            <w:r>
              <w:rPr>
                <w:noProof/>
              </w:rPr>
              <w:fldChar w:fldCharType="end"/>
            </w:r>
          </w:ins>
        </w:p>
        <w:p w14:paraId="11E7B3DA" w14:textId="77777777" w:rsidR="005F5C05" w:rsidDel="00E94F4E" w:rsidRDefault="005F5C05">
          <w:pPr>
            <w:pStyle w:val="TOC1"/>
            <w:rPr>
              <w:del w:id="298" w:author="Cindy W" w:date="2017-11-07T15:20:00Z"/>
              <w:rFonts w:eastAsiaTheme="minorEastAsia" w:cstheme="minorBidi"/>
              <w:b w:val="0"/>
              <w:noProof/>
              <w:lang w:eastAsia="ja-JP"/>
            </w:rPr>
          </w:pPr>
          <w:del w:id="299" w:author="Cindy W" w:date="2017-11-07T15:20:00Z">
            <w:r w:rsidDel="00E94F4E">
              <w:rPr>
                <w:noProof/>
              </w:rPr>
              <w:delText>1</w:delText>
            </w:r>
            <w:r w:rsidDel="00E94F4E">
              <w:rPr>
                <w:rFonts w:eastAsiaTheme="minorEastAsia" w:cstheme="minorBidi"/>
                <w:b w:val="0"/>
                <w:noProof/>
                <w:lang w:eastAsia="ja-JP"/>
              </w:rPr>
              <w:tab/>
            </w:r>
            <w:r w:rsidDel="00E94F4E">
              <w:rPr>
                <w:noProof/>
              </w:rPr>
              <w:delText>YouTube Demo Videos / Quick Start</w:delText>
            </w:r>
            <w:r w:rsidDel="00E94F4E">
              <w:rPr>
                <w:noProof/>
              </w:rPr>
              <w:tab/>
              <w:delText>5</w:delText>
            </w:r>
          </w:del>
        </w:p>
        <w:p w14:paraId="00EB7A0E" w14:textId="77777777" w:rsidR="005F5C05" w:rsidDel="00E94F4E" w:rsidRDefault="005F5C05">
          <w:pPr>
            <w:pStyle w:val="TOC2"/>
            <w:tabs>
              <w:tab w:val="left" w:pos="792"/>
              <w:tab w:val="right" w:leader="dot" w:pos="10070"/>
            </w:tabs>
            <w:rPr>
              <w:del w:id="300" w:author="Cindy W" w:date="2017-11-07T15:20:00Z"/>
              <w:rFonts w:eastAsiaTheme="minorEastAsia" w:cstheme="minorBidi"/>
              <w:b w:val="0"/>
              <w:noProof/>
              <w:sz w:val="24"/>
              <w:szCs w:val="24"/>
              <w:lang w:eastAsia="ja-JP"/>
            </w:rPr>
          </w:pPr>
          <w:del w:id="301" w:author="Cindy W" w:date="2017-11-07T15:20:00Z">
            <w:r w:rsidDel="00E94F4E">
              <w:rPr>
                <w:noProof/>
              </w:rPr>
              <w:delText>1.1</w:delText>
            </w:r>
            <w:r w:rsidDel="00E94F4E">
              <w:rPr>
                <w:rFonts w:eastAsiaTheme="minorEastAsia" w:cstheme="minorBidi"/>
                <w:b w:val="0"/>
                <w:noProof/>
                <w:sz w:val="24"/>
                <w:szCs w:val="24"/>
                <w:lang w:eastAsia="ja-JP"/>
              </w:rPr>
              <w:tab/>
            </w:r>
            <w:r w:rsidDel="00E94F4E">
              <w:rPr>
                <w:noProof/>
              </w:rPr>
              <w:delText>YouTube Demo Videos</w:delText>
            </w:r>
            <w:r w:rsidDel="00E94F4E">
              <w:rPr>
                <w:noProof/>
              </w:rPr>
              <w:tab/>
              <w:delText>5</w:delText>
            </w:r>
          </w:del>
        </w:p>
        <w:p w14:paraId="64B625FA" w14:textId="77777777" w:rsidR="005F5C05" w:rsidDel="00E94F4E" w:rsidRDefault="005F5C05">
          <w:pPr>
            <w:pStyle w:val="TOC2"/>
            <w:tabs>
              <w:tab w:val="left" w:pos="792"/>
              <w:tab w:val="right" w:leader="dot" w:pos="10070"/>
            </w:tabs>
            <w:rPr>
              <w:del w:id="302" w:author="Cindy W" w:date="2017-11-07T15:20:00Z"/>
              <w:rFonts w:eastAsiaTheme="minorEastAsia" w:cstheme="minorBidi"/>
              <w:b w:val="0"/>
              <w:noProof/>
              <w:sz w:val="24"/>
              <w:szCs w:val="24"/>
              <w:lang w:eastAsia="ja-JP"/>
            </w:rPr>
          </w:pPr>
          <w:del w:id="303" w:author="Cindy W" w:date="2017-11-07T15:20:00Z">
            <w:r w:rsidDel="00E94F4E">
              <w:rPr>
                <w:noProof/>
              </w:rPr>
              <w:delText>1.2</w:delText>
            </w:r>
            <w:r w:rsidDel="00E94F4E">
              <w:rPr>
                <w:rFonts w:eastAsiaTheme="minorEastAsia" w:cstheme="minorBidi"/>
                <w:b w:val="0"/>
                <w:noProof/>
                <w:sz w:val="24"/>
                <w:szCs w:val="24"/>
                <w:lang w:eastAsia="ja-JP"/>
              </w:rPr>
              <w:tab/>
            </w:r>
            <w:r w:rsidDel="00E94F4E">
              <w:rPr>
                <w:noProof/>
              </w:rPr>
              <w:delText>Quick Start</w:delText>
            </w:r>
            <w:r w:rsidDel="00E94F4E">
              <w:rPr>
                <w:noProof/>
              </w:rPr>
              <w:tab/>
              <w:delText>5</w:delText>
            </w:r>
          </w:del>
        </w:p>
        <w:p w14:paraId="3ADBDF2F" w14:textId="77777777" w:rsidR="005F5C05" w:rsidDel="00E94F4E" w:rsidRDefault="005F5C05">
          <w:pPr>
            <w:pStyle w:val="TOC1"/>
            <w:rPr>
              <w:del w:id="304" w:author="Cindy W" w:date="2017-11-07T15:20:00Z"/>
              <w:rFonts w:eastAsiaTheme="minorEastAsia" w:cstheme="minorBidi"/>
              <w:b w:val="0"/>
              <w:noProof/>
              <w:lang w:eastAsia="ja-JP"/>
            </w:rPr>
          </w:pPr>
          <w:del w:id="305" w:author="Cindy W" w:date="2017-11-07T15:20:00Z">
            <w:r w:rsidDel="00E94F4E">
              <w:rPr>
                <w:noProof/>
              </w:rPr>
              <w:delText>2</w:delText>
            </w:r>
            <w:r w:rsidDel="00E94F4E">
              <w:rPr>
                <w:rFonts w:eastAsiaTheme="minorEastAsia" w:cstheme="minorBidi"/>
                <w:b w:val="0"/>
                <w:noProof/>
                <w:lang w:eastAsia="ja-JP"/>
              </w:rPr>
              <w:tab/>
            </w:r>
            <w:r w:rsidDel="00E94F4E">
              <w:rPr>
                <w:noProof/>
              </w:rPr>
              <w:delText>Introduction</w:delText>
            </w:r>
            <w:r w:rsidDel="00E94F4E">
              <w:rPr>
                <w:noProof/>
              </w:rPr>
              <w:tab/>
              <w:delText>6</w:delText>
            </w:r>
          </w:del>
        </w:p>
        <w:p w14:paraId="200DDA94" w14:textId="77777777" w:rsidR="005F5C05" w:rsidDel="00E94F4E" w:rsidRDefault="005F5C05">
          <w:pPr>
            <w:pStyle w:val="TOC1"/>
            <w:rPr>
              <w:del w:id="306" w:author="Cindy W" w:date="2017-11-07T15:20:00Z"/>
              <w:rFonts w:eastAsiaTheme="minorEastAsia" w:cstheme="minorBidi"/>
              <w:b w:val="0"/>
              <w:noProof/>
              <w:lang w:eastAsia="ja-JP"/>
            </w:rPr>
          </w:pPr>
          <w:del w:id="307" w:author="Cindy W" w:date="2017-11-07T15:20:00Z">
            <w:r w:rsidDel="00E94F4E">
              <w:rPr>
                <w:noProof/>
              </w:rPr>
              <w:delText>3</w:delText>
            </w:r>
            <w:r w:rsidDel="00E94F4E">
              <w:rPr>
                <w:rFonts w:eastAsiaTheme="minorEastAsia" w:cstheme="minorBidi"/>
                <w:b w:val="0"/>
                <w:noProof/>
                <w:lang w:eastAsia="ja-JP"/>
              </w:rPr>
              <w:tab/>
            </w:r>
            <w:r w:rsidDel="00E94F4E">
              <w:rPr>
                <w:noProof/>
              </w:rPr>
              <w:delText>Visual Tour of the Hardware</w:delText>
            </w:r>
            <w:r w:rsidDel="00E94F4E">
              <w:rPr>
                <w:noProof/>
              </w:rPr>
              <w:tab/>
              <w:delText>8</w:delText>
            </w:r>
          </w:del>
        </w:p>
        <w:p w14:paraId="4E8724B3" w14:textId="77777777" w:rsidR="005F5C05" w:rsidDel="00E94F4E" w:rsidRDefault="005F5C05">
          <w:pPr>
            <w:pStyle w:val="TOC2"/>
            <w:tabs>
              <w:tab w:val="left" w:pos="792"/>
              <w:tab w:val="right" w:leader="dot" w:pos="10070"/>
            </w:tabs>
            <w:rPr>
              <w:del w:id="308" w:author="Cindy W" w:date="2017-11-07T15:20:00Z"/>
              <w:rFonts w:eastAsiaTheme="minorEastAsia" w:cstheme="minorBidi"/>
              <w:b w:val="0"/>
              <w:noProof/>
              <w:sz w:val="24"/>
              <w:szCs w:val="24"/>
              <w:lang w:eastAsia="ja-JP"/>
            </w:rPr>
          </w:pPr>
          <w:del w:id="309" w:author="Cindy W" w:date="2017-11-07T15:20:00Z">
            <w:r w:rsidDel="00E94F4E">
              <w:rPr>
                <w:noProof/>
              </w:rPr>
              <w:delText>3.1</w:delText>
            </w:r>
            <w:r w:rsidDel="00E94F4E">
              <w:rPr>
                <w:rFonts w:eastAsiaTheme="minorEastAsia" w:cstheme="minorBidi"/>
                <w:b w:val="0"/>
                <w:noProof/>
                <w:sz w:val="24"/>
                <w:szCs w:val="24"/>
                <w:lang w:eastAsia="ja-JP"/>
              </w:rPr>
              <w:tab/>
            </w:r>
            <w:r w:rsidDel="00E94F4E">
              <w:rPr>
                <w:noProof/>
              </w:rPr>
              <w:delText>USB Port</w:delText>
            </w:r>
            <w:r w:rsidDel="00E94F4E">
              <w:rPr>
                <w:noProof/>
              </w:rPr>
              <w:tab/>
              <w:delText>8</w:delText>
            </w:r>
          </w:del>
        </w:p>
        <w:p w14:paraId="3197C510" w14:textId="77777777" w:rsidR="005F5C05" w:rsidDel="00E94F4E" w:rsidRDefault="005F5C05">
          <w:pPr>
            <w:pStyle w:val="TOC2"/>
            <w:tabs>
              <w:tab w:val="left" w:pos="792"/>
              <w:tab w:val="right" w:leader="dot" w:pos="10070"/>
            </w:tabs>
            <w:rPr>
              <w:del w:id="310" w:author="Cindy W" w:date="2017-11-07T15:20:00Z"/>
              <w:rFonts w:eastAsiaTheme="minorEastAsia" w:cstheme="minorBidi"/>
              <w:b w:val="0"/>
              <w:noProof/>
              <w:sz w:val="24"/>
              <w:szCs w:val="24"/>
              <w:lang w:eastAsia="ja-JP"/>
            </w:rPr>
          </w:pPr>
          <w:del w:id="311" w:author="Cindy W" w:date="2017-11-07T15:20:00Z">
            <w:r w:rsidDel="00E94F4E">
              <w:rPr>
                <w:noProof/>
              </w:rPr>
              <w:delText>3.2</w:delText>
            </w:r>
            <w:r w:rsidDel="00E94F4E">
              <w:rPr>
                <w:rFonts w:eastAsiaTheme="minorEastAsia" w:cstheme="minorBidi"/>
                <w:b w:val="0"/>
                <w:noProof/>
                <w:sz w:val="24"/>
                <w:szCs w:val="24"/>
                <w:lang w:eastAsia="ja-JP"/>
              </w:rPr>
              <w:tab/>
            </w:r>
            <w:r w:rsidDel="00E94F4E">
              <w:rPr>
                <w:noProof/>
              </w:rPr>
              <w:delText>Binding Posts / PV Connection Cables</w:delText>
            </w:r>
            <w:r w:rsidDel="00E94F4E">
              <w:rPr>
                <w:noProof/>
              </w:rPr>
              <w:tab/>
              <w:delText>8</w:delText>
            </w:r>
          </w:del>
        </w:p>
        <w:p w14:paraId="266FCF14" w14:textId="77777777" w:rsidR="005F5C05" w:rsidDel="00E94F4E" w:rsidRDefault="005F5C05">
          <w:pPr>
            <w:pStyle w:val="TOC2"/>
            <w:tabs>
              <w:tab w:val="left" w:pos="792"/>
              <w:tab w:val="right" w:leader="dot" w:pos="10070"/>
            </w:tabs>
            <w:rPr>
              <w:del w:id="312" w:author="Cindy W" w:date="2017-11-07T15:20:00Z"/>
              <w:rFonts w:eastAsiaTheme="minorEastAsia" w:cstheme="minorBidi"/>
              <w:b w:val="0"/>
              <w:noProof/>
              <w:sz w:val="24"/>
              <w:szCs w:val="24"/>
              <w:lang w:eastAsia="ja-JP"/>
            </w:rPr>
          </w:pPr>
          <w:del w:id="313" w:author="Cindy W" w:date="2017-11-07T15:20:00Z">
            <w:r w:rsidDel="00E94F4E">
              <w:rPr>
                <w:noProof/>
              </w:rPr>
              <w:delText>3.3</w:delText>
            </w:r>
            <w:r w:rsidDel="00E94F4E">
              <w:rPr>
                <w:rFonts w:eastAsiaTheme="minorEastAsia" w:cstheme="minorBidi"/>
                <w:b w:val="0"/>
                <w:noProof/>
                <w:sz w:val="24"/>
                <w:szCs w:val="24"/>
                <w:lang w:eastAsia="ja-JP"/>
              </w:rPr>
              <w:tab/>
            </w:r>
            <w:r w:rsidDel="00E94F4E">
              <w:rPr>
                <w:noProof/>
              </w:rPr>
              <w:delText>Innards</w:delText>
            </w:r>
            <w:r w:rsidDel="00E94F4E">
              <w:rPr>
                <w:noProof/>
              </w:rPr>
              <w:tab/>
              <w:delText>9</w:delText>
            </w:r>
          </w:del>
        </w:p>
        <w:p w14:paraId="2A680B0F" w14:textId="77777777" w:rsidR="005F5C05" w:rsidDel="00E94F4E" w:rsidRDefault="005F5C05">
          <w:pPr>
            <w:pStyle w:val="TOC3"/>
            <w:tabs>
              <w:tab w:val="left" w:pos="1176"/>
              <w:tab w:val="right" w:leader="dot" w:pos="10070"/>
            </w:tabs>
            <w:rPr>
              <w:del w:id="314" w:author="Cindy W" w:date="2017-11-07T15:20:00Z"/>
              <w:rFonts w:eastAsiaTheme="minorEastAsia" w:cstheme="minorBidi"/>
              <w:noProof/>
              <w:sz w:val="24"/>
              <w:szCs w:val="24"/>
              <w:lang w:eastAsia="ja-JP"/>
            </w:rPr>
          </w:pPr>
          <w:del w:id="315" w:author="Cindy W" w:date="2017-11-07T15:20:00Z">
            <w:r w:rsidDel="00E94F4E">
              <w:rPr>
                <w:noProof/>
              </w:rPr>
              <w:delText>3.3.1</w:delText>
            </w:r>
            <w:r w:rsidDel="00E94F4E">
              <w:rPr>
                <w:rFonts w:eastAsiaTheme="minorEastAsia" w:cstheme="minorBidi"/>
                <w:noProof/>
                <w:sz w:val="24"/>
                <w:szCs w:val="24"/>
                <w:lang w:eastAsia="ja-JP"/>
              </w:rPr>
              <w:tab/>
            </w:r>
            <w:r w:rsidDel="00E94F4E">
              <w:rPr>
                <w:noProof/>
              </w:rPr>
              <w:delText>Circuit Board with Load Capacitors</w:delText>
            </w:r>
            <w:r w:rsidDel="00E94F4E">
              <w:rPr>
                <w:noProof/>
              </w:rPr>
              <w:tab/>
              <w:delText>9</w:delText>
            </w:r>
          </w:del>
        </w:p>
        <w:p w14:paraId="747CFB4A" w14:textId="77777777" w:rsidR="005F5C05" w:rsidDel="00E94F4E" w:rsidRDefault="005F5C05">
          <w:pPr>
            <w:pStyle w:val="TOC3"/>
            <w:tabs>
              <w:tab w:val="left" w:pos="1176"/>
              <w:tab w:val="right" w:leader="dot" w:pos="10070"/>
            </w:tabs>
            <w:rPr>
              <w:del w:id="316" w:author="Cindy W" w:date="2017-11-07T15:20:00Z"/>
              <w:rFonts w:eastAsiaTheme="minorEastAsia" w:cstheme="minorBidi"/>
              <w:noProof/>
              <w:sz w:val="24"/>
              <w:szCs w:val="24"/>
              <w:lang w:eastAsia="ja-JP"/>
            </w:rPr>
          </w:pPr>
          <w:del w:id="317" w:author="Cindy W" w:date="2017-11-07T15:20:00Z">
            <w:r w:rsidDel="00E94F4E">
              <w:rPr>
                <w:noProof/>
              </w:rPr>
              <w:delText>3.3.2</w:delText>
            </w:r>
            <w:r w:rsidDel="00E94F4E">
              <w:rPr>
                <w:rFonts w:eastAsiaTheme="minorEastAsia" w:cstheme="minorBidi"/>
                <w:noProof/>
                <w:sz w:val="24"/>
                <w:szCs w:val="24"/>
                <w:lang w:eastAsia="ja-JP"/>
              </w:rPr>
              <w:tab/>
            </w:r>
            <w:r w:rsidDel="00E94F4E">
              <w:rPr>
                <w:noProof/>
              </w:rPr>
              <w:delText>Arduino UNO</w:delText>
            </w:r>
            <w:r w:rsidDel="00E94F4E">
              <w:rPr>
                <w:noProof/>
              </w:rPr>
              <w:tab/>
              <w:delText>10</w:delText>
            </w:r>
          </w:del>
        </w:p>
        <w:p w14:paraId="79C1329A" w14:textId="77777777" w:rsidR="005F5C05" w:rsidDel="00E94F4E" w:rsidRDefault="005F5C05">
          <w:pPr>
            <w:pStyle w:val="TOC3"/>
            <w:tabs>
              <w:tab w:val="left" w:pos="1176"/>
              <w:tab w:val="right" w:leader="dot" w:pos="10070"/>
            </w:tabs>
            <w:rPr>
              <w:del w:id="318" w:author="Cindy W" w:date="2017-11-07T15:20:00Z"/>
              <w:rFonts w:eastAsiaTheme="minorEastAsia" w:cstheme="minorBidi"/>
              <w:noProof/>
              <w:sz w:val="24"/>
              <w:szCs w:val="24"/>
              <w:lang w:eastAsia="ja-JP"/>
            </w:rPr>
          </w:pPr>
          <w:del w:id="319" w:author="Cindy W" w:date="2017-11-07T15:20:00Z">
            <w:r w:rsidDel="00E94F4E">
              <w:rPr>
                <w:noProof/>
              </w:rPr>
              <w:delText>3.3.3</w:delText>
            </w:r>
            <w:r w:rsidDel="00E94F4E">
              <w:rPr>
                <w:rFonts w:eastAsiaTheme="minorEastAsia" w:cstheme="minorBidi"/>
                <w:noProof/>
                <w:sz w:val="24"/>
                <w:szCs w:val="24"/>
                <w:lang w:eastAsia="ja-JP"/>
              </w:rPr>
              <w:tab/>
            </w:r>
            <w:r w:rsidDel="00E94F4E">
              <w:rPr>
                <w:noProof/>
              </w:rPr>
              <w:delText>Relay Module</w:delText>
            </w:r>
            <w:r w:rsidDel="00E94F4E">
              <w:rPr>
                <w:noProof/>
              </w:rPr>
              <w:tab/>
              <w:delText>11</w:delText>
            </w:r>
          </w:del>
        </w:p>
        <w:p w14:paraId="03BF2D5E" w14:textId="77777777" w:rsidR="005F5C05" w:rsidDel="00E94F4E" w:rsidRDefault="005F5C05">
          <w:pPr>
            <w:pStyle w:val="TOC1"/>
            <w:rPr>
              <w:del w:id="320" w:author="Cindy W" w:date="2017-11-07T15:20:00Z"/>
              <w:rFonts w:eastAsiaTheme="minorEastAsia" w:cstheme="minorBidi"/>
              <w:b w:val="0"/>
              <w:noProof/>
              <w:lang w:eastAsia="ja-JP"/>
            </w:rPr>
          </w:pPr>
          <w:del w:id="321" w:author="Cindy W" w:date="2017-11-07T15:20:00Z">
            <w:r w:rsidDel="00E94F4E">
              <w:rPr>
                <w:noProof/>
              </w:rPr>
              <w:delText>4</w:delText>
            </w:r>
            <w:r w:rsidDel="00E94F4E">
              <w:rPr>
                <w:rFonts w:eastAsiaTheme="minorEastAsia" w:cstheme="minorBidi"/>
                <w:b w:val="0"/>
                <w:noProof/>
                <w:lang w:eastAsia="ja-JP"/>
              </w:rPr>
              <w:tab/>
            </w:r>
            <w:r w:rsidDel="00E94F4E">
              <w:rPr>
                <w:noProof/>
              </w:rPr>
              <w:delText>Using the IV Swinger 2 Software</w:delText>
            </w:r>
            <w:r w:rsidDel="00E94F4E">
              <w:rPr>
                <w:noProof/>
              </w:rPr>
              <w:tab/>
              <w:delText>12</w:delText>
            </w:r>
          </w:del>
        </w:p>
        <w:p w14:paraId="583C2685" w14:textId="77777777" w:rsidR="005F5C05" w:rsidDel="00E94F4E" w:rsidRDefault="005F5C05">
          <w:pPr>
            <w:pStyle w:val="TOC2"/>
            <w:tabs>
              <w:tab w:val="left" w:pos="792"/>
              <w:tab w:val="right" w:leader="dot" w:pos="10070"/>
            </w:tabs>
            <w:rPr>
              <w:del w:id="322" w:author="Cindy W" w:date="2017-11-07T15:20:00Z"/>
              <w:rFonts w:eastAsiaTheme="minorEastAsia" w:cstheme="minorBidi"/>
              <w:b w:val="0"/>
              <w:noProof/>
              <w:sz w:val="24"/>
              <w:szCs w:val="24"/>
              <w:lang w:eastAsia="ja-JP"/>
            </w:rPr>
          </w:pPr>
          <w:del w:id="323" w:author="Cindy W" w:date="2017-11-07T15:20:00Z">
            <w:r w:rsidDel="00E94F4E">
              <w:rPr>
                <w:noProof/>
              </w:rPr>
              <w:delText>4.1</w:delText>
            </w:r>
            <w:r w:rsidDel="00E94F4E">
              <w:rPr>
                <w:rFonts w:eastAsiaTheme="minorEastAsia" w:cstheme="minorBidi"/>
                <w:b w:val="0"/>
                <w:noProof/>
                <w:sz w:val="24"/>
                <w:szCs w:val="24"/>
                <w:lang w:eastAsia="ja-JP"/>
              </w:rPr>
              <w:tab/>
            </w:r>
            <w:r w:rsidDel="00E94F4E">
              <w:rPr>
                <w:noProof/>
              </w:rPr>
              <w:delText>Main Window</w:delText>
            </w:r>
            <w:r w:rsidDel="00E94F4E">
              <w:rPr>
                <w:noProof/>
              </w:rPr>
              <w:tab/>
              <w:delText>12</w:delText>
            </w:r>
          </w:del>
        </w:p>
        <w:p w14:paraId="169E9F13" w14:textId="77777777" w:rsidR="005F5C05" w:rsidDel="00E94F4E" w:rsidRDefault="005F5C05">
          <w:pPr>
            <w:pStyle w:val="TOC3"/>
            <w:tabs>
              <w:tab w:val="left" w:pos="1176"/>
              <w:tab w:val="right" w:leader="dot" w:pos="10070"/>
            </w:tabs>
            <w:rPr>
              <w:del w:id="324" w:author="Cindy W" w:date="2017-11-07T15:20:00Z"/>
              <w:rFonts w:eastAsiaTheme="minorEastAsia" w:cstheme="minorBidi"/>
              <w:noProof/>
              <w:sz w:val="24"/>
              <w:szCs w:val="24"/>
              <w:lang w:eastAsia="ja-JP"/>
            </w:rPr>
          </w:pPr>
          <w:del w:id="325" w:author="Cindy W" w:date="2017-11-07T15:20:00Z">
            <w:r w:rsidDel="00E94F4E">
              <w:rPr>
                <w:noProof/>
              </w:rPr>
              <w:delText>4.1.1</w:delText>
            </w:r>
            <w:r w:rsidDel="00E94F4E">
              <w:rPr>
                <w:rFonts w:eastAsiaTheme="minorEastAsia" w:cstheme="minorBidi"/>
                <w:noProof/>
                <w:sz w:val="24"/>
                <w:szCs w:val="24"/>
                <w:lang w:eastAsia="ja-JP"/>
              </w:rPr>
              <w:tab/>
            </w:r>
            <w:r w:rsidDel="00E94F4E">
              <w:rPr>
                <w:noProof/>
              </w:rPr>
              <w:delText>Swing! Button</w:delText>
            </w:r>
            <w:r w:rsidDel="00E94F4E">
              <w:rPr>
                <w:noProof/>
              </w:rPr>
              <w:tab/>
              <w:delText>13</w:delText>
            </w:r>
          </w:del>
        </w:p>
        <w:p w14:paraId="5E495ED0" w14:textId="77777777" w:rsidR="005F5C05" w:rsidDel="00E94F4E" w:rsidRDefault="005F5C05">
          <w:pPr>
            <w:pStyle w:val="TOC3"/>
            <w:tabs>
              <w:tab w:val="left" w:pos="1176"/>
              <w:tab w:val="right" w:leader="dot" w:pos="10070"/>
            </w:tabs>
            <w:rPr>
              <w:del w:id="326" w:author="Cindy W" w:date="2017-11-07T15:20:00Z"/>
              <w:rFonts w:eastAsiaTheme="minorEastAsia" w:cstheme="minorBidi"/>
              <w:noProof/>
              <w:sz w:val="24"/>
              <w:szCs w:val="24"/>
              <w:lang w:eastAsia="ja-JP"/>
            </w:rPr>
          </w:pPr>
          <w:del w:id="327" w:author="Cindy W" w:date="2017-11-07T15:20:00Z">
            <w:r w:rsidDel="00E94F4E">
              <w:rPr>
                <w:noProof/>
              </w:rPr>
              <w:delText>4.1.2</w:delText>
            </w:r>
            <w:r w:rsidDel="00E94F4E">
              <w:rPr>
                <w:rFonts w:eastAsiaTheme="minorEastAsia" w:cstheme="minorBidi"/>
                <w:noProof/>
                <w:sz w:val="24"/>
                <w:szCs w:val="24"/>
                <w:lang w:eastAsia="ja-JP"/>
              </w:rPr>
              <w:tab/>
            </w:r>
            <w:r w:rsidDel="00E94F4E">
              <w:rPr>
                <w:noProof/>
              </w:rPr>
              <w:delText>Results Wizard Button</w:delText>
            </w:r>
            <w:r w:rsidDel="00E94F4E">
              <w:rPr>
                <w:noProof/>
              </w:rPr>
              <w:tab/>
              <w:delText>13</w:delText>
            </w:r>
          </w:del>
        </w:p>
        <w:p w14:paraId="3FC73345" w14:textId="77777777" w:rsidR="005F5C05" w:rsidDel="00E94F4E" w:rsidRDefault="005F5C05">
          <w:pPr>
            <w:pStyle w:val="TOC3"/>
            <w:tabs>
              <w:tab w:val="left" w:pos="1176"/>
              <w:tab w:val="right" w:leader="dot" w:pos="10070"/>
            </w:tabs>
            <w:rPr>
              <w:del w:id="328" w:author="Cindy W" w:date="2017-11-07T15:20:00Z"/>
              <w:rFonts w:eastAsiaTheme="minorEastAsia" w:cstheme="minorBidi"/>
              <w:noProof/>
              <w:sz w:val="24"/>
              <w:szCs w:val="24"/>
              <w:lang w:eastAsia="ja-JP"/>
            </w:rPr>
          </w:pPr>
          <w:del w:id="329" w:author="Cindy W" w:date="2017-11-07T15:20:00Z">
            <w:r w:rsidDel="00E94F4E">
              <w:rPr>
                <w:noProof/>
              </w:rPr>
              <w:delText>4.1.3</w:delText>
            </w:r>
            <w:r w:rsidDel="00E94F4E">
              <w:rPr>
                <w:rFonts w:eastAsiaTheme="minorEastAsia" w:cstheme="minorBidi"/>
                <w:noProof/>
                <w:sz w:val="24"/>
                <w:szCs w:val="24"/>
                <w:lang w:eastAsia="ja-JP"/>
              </w:rPr>
              <w:tab/>
            </w:r>
            <w:r w:rsidDel="00E94F4E">
              <w:rPr>
                <w:noProof/>
              </w:rPr>
              <w:delText>Preferences Button</w:delText>
            </w:r>
            <w:r w:rsidDel="00E94F4E">
              <w:rPr>
                <w:noProof/>
              </w:rPr>
              <w:tab/>
              <w:delText>14</w:delText>
            </w:r>
          </w:del>
        </w:p>
        <w:p w14:paraId="5806B282" w14:textId="77777777" w:rsidR="005F5C05" w:rsidDel="00E94F4E" w:rsidRDefault="005F5C05">
          <w:pPr>
            <w:pStyle w:val="TOC3"/>
            <w:tabs>
              <w:tab w:val="left" w:pos="1176"/>
              <w:tab w:val="right" w:leader="dot" w:pos="10070"/>
            </w:tabs>
            <w:rPr>
              <w:del w:id="330" w:author="Cindy W" w:date="2017-11-07T15:20:00Z"/>
              <w:rFonts w:eastAsiaTheme="minorEastAsia" w:cstheme="minorBidi"/>
              <w:noProof/>
              <w:sz w:val="24"/>
              <w:szCs w:val="24"/>
              <w:lang w:eastAsia="ja-JP"/>
            </w:rPr>
          </w:pPr>
          <w:del w:id="331" w:author="Cindy W" w:date="2017-11-07T15:20:00Z">
            <w:r w:rsidDel="00E94F4E">
              <w:rPr>
                <w:noProof/>
              </w:rPr>
              <w:delText>4.1.4</w:delText>
            </w:r>
            <w:r w:rsidDel="00E94F4E">
              <w:rPr>
                <w:rFonts w:eastAsiaTheme="minorEastAsia" w:cstheme="minorBidi"/>
                <w:noProof/>
                <w:sz w:val="24"/>
                <w:szCs w:val="24"/>
                <w:lang w:eastAsia="ja-JP"/>
              </w:rPr>
              <w:tab/>
            </w:r>
            <w:r w:rsidDel="00E94F4E">
              <w:rPr>
                <w:noProof/>
              </w:rPr>
              <w:delText>Plot Power Button</w:delText>
            </w:r>
            <w:r w:rsidDel="00E94F4E">
              <w:rPr>
                <w:noProof/>
              </w:rPr>
              <w:tab/>
              <w:delText>14</w:delText>
            </w:r>
          </w:del>
        </w:p>
        <w:p w14:paraId="13FB1A44" w14:textId="77777777" w:rsidR="005F5C05" w:rsidDel="00E94F4E" w:rsidRDefault="005F5C05">
          <w:pPr>
            <w:pStyle w:val="TOC3"/>
            <w:tabs>
              <w:tab w:val="left" w:pos="1176"/>
              <w:tab w:val="right" w:leader="dot" w:pos="10070"/>
            </w:tabs>
            <w:rPr>
              <w:del w:id="332" w:author="Cindy W" w:date="2017-11-07T15:20:00Z"/>
              <w:rFonts w:eastAsiaTheme="minorEastAsia" w:cstheme="minorBidi"/>
              <w:noProof/>
              <w:sz w:val="24"/>
              <w:szCs w:val="24"/>
              <w:lang w:eastAsia="ja-JP"/>
            </w:rPr>
          </w:pPr>
          <w:del w:id="333" w:author="Cindy W" w:date="2017-11-07T15:20:00Z">
            <w:r w:rsidDel="00E94F4E">
              <w:rPr>
                <w:noProof/>
              </w:rPr>
              <w:delText>4.1.5</w:delText>
            </w:r>
            <w:r w:rsidDel="00E94F4E">
              <w:rPr>
                <w:rFonts w:eastAsiaTheme="minorEastAsia" w:cstheme="minorBidi"/>
                <w:noProof/>
                <w:sz w:val="24"/>
                <w:szCs w:val="24"/>
                <w:lang w:eastAsia="ja-JP"/>
              </w:rPr>
              <w:tab/>
            </w:r>
            <w:r w:rsidDel="00E94F4E">
              <w:rPr>
                <w:noProof/>
              </w:rPr>
              <w:delText>Loop Mode Controls</w:delText>
            </w:r>
            <w:r w:rsidDel="00E94F4E">
              <w:rPr>
                <w:noProof/>
              </w:rPr>
              <w:tab/>
              <w:delText>15</w:delText>
            </w:r>
          </w:del>
        </w:p>
        <w:p w14:paraId="232B71E8" w14:textId="77777777" w:rsidR="005F5C05" w:rsidDel="00E94F4E" w:rsidRDefault="005F5C05">
          <w:pPr>
            <w:pStyle w:val="TOC3"/>
            <w:tabs>
              <w:tab w:val="left" w:pos="1176"/>
              <w:tab w:val="right" w:leader="dot" w:pos="10070"/>
            </w:tabs>
            <w:rPr>
              <w:del w:id="334" w:author="Cindy W" w:date="2017-11-07T15:20:00Z"/>
              <w:rFonts w:eastAsiaTheme="minorEastAsia" w:cstheme="minorBidi"/>
              <w:noProof/>
              <w:sz w:val="24"/>
              <w:szCs w:val="24"/>
              <w:lang w:eastAsia="ja-JP"/>
            </w:rPr>
          </w:pPr>
          <w:del w:id="335" w:author="Cindy W" w:date="2017-11-07T15:20:00Z">
            <w:r w:rsidDel="00E94F4E">
              <w:rPr>
                <w:noProof/>
              </w:rPr>
              <w:delText>4.1.6</w:delText>
            </w:r>
            <w:r w:rsidDel="00E94F4E">
              <w:rPr>
                <w:rFonts w:eastAsiaTheme="minorEastAsia" w:cstheme="minorBidi"/>
                <w:noProof/>
                <w:sz w:val="24"/>
                <w:szCs w:val="24"/>
                <w:lang w:eastAsia="ja-JP"/>
              </w:rPr>
              <w:tab/>
            </w:r>
            <w:r w:rsidDel="00E94F4E">
              <w:rPr>
                <w:noProof/>
              </w:rPr>
              <w:delText>Axis Ranges Control</w:delText>
            </w:r>
            <w:r w:rsidDel="00E94F4E">
              <w:rPr>
                <w:noProof/>
              </w:rPr>
              <w:tab/>
              <w:delText>16</w:delText>
            </w:r>
          </w:del>
        </w:p>
        <w:p w14:paraId="54BD8488" w14:textId="77777777" w:rsidR="005F5C05" w:rsidDel="00E94F4E" w:rsidRDefault="005F5C05">
          <w:pPr>
            <w:pStyle w:val="TOC3"/>
            <w:tabs>
              <w:tab w:val="left" w:pos="1176"/>
              <w:tab w:val="right" w:leader="dot" w:pos="10070"/>
            </w:tabs>
            <w:rPr>
              <w:del w:id="336" w:author="Cindy W" w:date="2017-11-07T15:20:00Z"/>
              <w:rFonts w:eastAsiaTheme="minorEastAsia" w:cstheme="minorBidi"/>
              <w:noProof/>
              <w:sz w:val="24"/>
              <w:szCs w:val="24"/>
              <w:lang w:eastAsia="ja-JP"/>
            </w:rPr>
          </w:pPr>
          <w:del w:id="337" w:author="Cindy W" w:date="2017-11-07T15:20:00Z">
            <w:r w:rsidDel="00E94F4E">
              <w:rPr>
                <w:noProof/>
              </w:rPr>
              <w:delText>4.1.7</w:delText>
            </w:r>
            <w:r w:rsidDel="00E94F4E">
              <w:rPr>
                <w:rFonts w:eastAsiaTheme="minorEastAsia" w:cstheme="minorBidi"/>
                <w:noProof/>
                <w:sz w:val="24"/>
                <w:szCs w:val="24"/>
                <w:lang w:eastAsia="ja-JP"/>
              </w:rPr>
              <w:tab/>
            </w:r>
            <w:r w:rsidDel="00E94F4E">
              <w:rPr>
                <w:noProof/>
              </w:rPr>
              <w:delText>Image Size Control</w:delText>
            </w:r>
            <w:r w:rsidDel="00E94F4E">
              <w:rPr>
                <w:noProof/>
              </w:rPr>
              <w:tab/>
              <w:delText>16</w:delText>
            </w:r>
          </w:del>
        </w:p>
        <w:p w14:paraId="0592388A" w14:textId="77777777" w:rsidR="005F5C05" w:rsidDel="00E94F4E" w:rsidRDefault="005F5C05">
          <w:pPr>
            <w:pStyle w:val="TOC3"/>
            <w:tabs>
              <w:tab w:val="left" w:pos="1176"/>
              <w:tab w:val="right" w:leader="dot" w:pos="10070"/>
            </w:tabs>
            <w:rPr>
              <w:del w:id="338" w:author="Cindy W" w:date="2017-11-07T15:20:00Z"/>
              <w:rFonts w:eastAsiaTheme="minorEastAsia" w:cstheme="minorBidi"/>
              <w:noProof/>
              <w:sz w:val="24"/>
              <w:szCs w:val="24"/>
              <w:lang w:eastAsia="ja-JP"/>
            </w:rPr>
          </w:pPr>
          <w:del w:id="339" w:author="Cindy W" w:date="2017-11-07T15:20:00Z">
            <w:r w:rsidDel="00E94F4E">
              <w:rPr>
                <w:noProof/>
              </w:rPr>
              <w:delText>4.1.8</w:delText>
            </w:r>
            <w:r w:rsidDel="00E94F4E">
              <w:rPr>
                <w:rFonts w:eastAsiaTheme="minorEastAsia" w:cstheme="minorBidi"/>
                <w:noProof/>
                <w:sz w:val="24"/>
                <w:szCs w:val="24"/>
                <w:lang w:eastAsia="ja-JP"/>
              </w:rPr>
              <w:tab/>
            </w:r>
            <w:r w:rsidDel="00E94F4E">
              <w:rPr>
                <w:noProof/>
              </w:rPr>
              <w:delText>Version</w:delText>
            </w:r>
            <w:r w:rsidDel="00E94F4E">
              <w:rPr>
                <w:noProof/>
              </w:rPr>
              <w:tab/>
              <w:delText>17</w:delText>
            </w:r>
          </w:del>
        </w:p>
        <w:p w14:paraId="558FC585" w14:textId="77777777" w:rsidR="005F5C05" w:rsidDel="00E94F4E" w:rsidRDefault="005F5C05">
          <w:pPr>
            <w:pStyle w:val="TOC2"/>
            <w:tabs>
              <w:tab w:val="left" w:pos="792"/>
              <w:tab w:val="right" w:leader="dot" w:pos="10070"/>
            </w:tabs>
            <w:rPr>
              <w:del w:id="340" w:author="Cindy W" w:date="2017-11-07T15:20:00Z"/>
              <w:rFonts w:eastAsiaTheme="minorEastAsia" w:cstheme="minorBidi"/>
              <w:b w:val="0"/>
              <w:noProof/>
              <w:sz w:val="24"/>
              <w:szCs w:val="24"/>
              <w:lang w:eastAsia="ja-JP"/>
            </w:rPr>
          </w:pPr>
          <w:del w:id="341" w:author="Cindy W" w:date="2017-11-07T15:20:00Z">
            <w:r w:rsidDel="00E94F4E">
              <w:rPr>
                <w:noProof/>
              </w:rPr>
              <w:delText>4.2</w:delText>
            </w:r>
            <w:r w:rsidDel="00E94F4E">
              <w:rPr>
                <w:rFonts w:eastAsiaTheme="minorEastAsia" w:cstheme="minorBidi"/>
                <w:b w:val="0"/>
                <w:noProof/>
                <w:sz w:val="24"/>
                <w:szCs w:val="24"/>
                <w:lang w:eastAsia="ja-JP"/>
              </w:rPr>
              <w:tab/>
            </w:r>
            <w:r w:rsidDel="00E94F4E">
              <w:rPr>
                <w:noProof/>
              </w:rPr>
              <w:delText>Tooltips</w:delText>
            </w:r>
            <w:r w:rsidDel="00E94F4E">
              <w:rPr>
                <w:noProof/>
              </w:rPr>
              <w:tab/>
              <w:delText>17</w:delText>
            </w:r>
          </w:del>
        </w:p>
        <w:p w14:paraId="079972C9" w14:textId="77777777" w:rsidR="005F5C05" w:rsidDel="00E94F4E" w:rsidRDefault="005F5C05">
          <w:pPr>
            <w:pStyle w:val="TOC2"/>
            <w:tabs>
              <w:tab w:val="left" w:pos="792"/>
              <w:tab w:val="right" w:leader="dot" w:pos="10070"/>
            </w:tabs>
            <w:rPr>
              <w:del w:id="342" w:author="Cindy W" w:date="2017-11-07T15:20:00Z"/>
              <w:rFonts w:eastAsiaTheme="minorEastAsia" w:cstheme="minorBidi"/>
              <w:b w:val="0"/>
              <w:noProof/>
              <w:sz w:val="24"/>
              <w:szCs w:val="24"/>
              <w:lang w:eastAsia="ja-JP"/>
            </w:rPr>
          </w:pPr>
          <w:del w:id="343" w:author="Cindy W" w:date="2017-11-07T15:20:00Z">
            <w:r w:rsidDel="00E94F4E">
              <w:rPr>
                <w:noProof/>
              </w:rPr>
              <w:delText>4.3</w:delText>
            </w:r>
            <w:r w:rsidDel="00E94F4E">
              <w:rPr>
                <w:rFonts w:eastAsiaTheme="minorEastAsia" w:cstheme="minorBidi"/>
                <w:b w:val="0"/>
                <w:noProof/>
                <w:sz w:val="24"/>
                <w:szCs w:val="24"/>
                <w:lang w:eastAsia="ja-JP"/>
              </w:rPr>
              <w:tab/>
            </w:r>
            <w:r w:rsidDel="00E94F4E">
              <w:rPr>
                <w:noProof/>
              </w:rPr>
              <w:delText>Menus</w:delText>
            </w:r>
            <w:r w:rsidDel="00E94F4E">
              <w:rPr>
                <w:noProof/>
              </w:rPr>
              <w:tab/>
              <w:delText>17</w:delText>
            </w:r>
          </w:del>
        </w:p>
        <w:p w14:paraId="24D538FA" w14:textId="77777777" w:rsidR="005F5C05" w:rsidDel="00E94F4E" w:rsidRDefault="005F5C05">
          <w:pPr>
            <w:pStyle w:val="TOC3"/>
            <w:tabs>
              <w:tab w:val="left" w:pos="1176"/>
              <w:tab w:val="right" w:leader="dot" w:pos="10070"/>
            </w:tabs>
            <w:rPr>
              <w:del w:id="344" w:author="Cindy W" w:date="2017-11-07T15:20:00Z"/>
              <w:rFonts w:eastAsiaTheme="minorEastAsia" w:cstheme="minorBidi"/>
              <w:noProof/>
              <w:sz w:val="24"/>
              <w:szCs w:val="24"/>
              <w:lang w:eastAsia="ja-JP"/>
            </w:rPr>
          </w:pPr>
          <w:del w:id="345" w:author="Cindy W" w:date="2017-11-07T15:20:00Z">
            <w:r w:rsidDel="00E94F4E">
              <w:rPr>
                <w:noProof/>
              </w:rPr>
              <w:delText>4.3.1</w:delText>
            </w:r>
            <w:r w:rsidDel="00E94F4E">
              <w:rPr>
                <w:rFonts w:eastAsiaTheme="minorEastAsia" w:cstheme="minorBidi"/>
                <w:noProof/>
                <w:sz w:val="24"/>
                <w:szCs w:val="24"/>
                <w:lang w:eastAsia="ja-JP"/>
              </w:rPr>
              <w:tab/>
            </w:r>
            <w:r w:rsidDel="00E94F4E">
              <w:rPr>
                <w:noProof/>
              </w:rPr>
              <w:delText>About Menu (Windows)</w:delText>
            </w:r>
            <w:r w:rsidDel="00E94F4E">
              <w:rPr>
                <w:noProof/>
              </w:rPr>
              <w:tab/>
              <w:delText>18</w:delText>
            </w:r>
          </w:del>
        </w:p>
        <w:p w14:paraId="22F78BE4" w14:textId="77777777" w:rsidR="005F5C05" w:rsidDel="00E94F4E" w:rsidRDefault="005F5C05">
          <w:pPr>
            <w:pStyle w:val="TOC3"/>
            <w:tabs>
              <w:tab w:val="left" w:pos="1176"/>
              <w:tab w:val="right" w:leader="dot" w:pos="10070"/>
            </w:tabs>
            <w:rPr>
              <w:del w:id="346" w:author="Cindy W" w:date="2017-11-07T15:20:00Z"/>
              <w:rFonts w:eastAsiaTheme="minorEastAsia" w:cstheme="minorBidi"/>
              <w:noProof/>
              <w:sz w:val="24"/>
              <w:szCs w:val="24"/>
              <w:lang w:eastAsia="ja-JP"/>
            </w:rPr>
          </w:pPr>
          <w:del w:id="347" w:author="Cindy W" w:date="2017-11-07T15:20:00Z">
            <w:r w:rsidDel="00E94F4E">
              <w:rPr>
                <w:noProof/>
              </w:rPr>
              <w:delText>4.3.2</w:delText>
            </w:r>
            <w:r w:rsidDel="00E94F4E">
              <w:rPr>
                <w:rFonts w:eastAsiaTheme="minorEastAsia" w:cstheme="minorBidi"/>
                <w:noProof/>
                <w:sz w:val="24"/>
                <w:szCs w:val="24"/>
                <w:lang w:eastAsia="ja-JP"/>
              </w:rPr>
              <w:tab/>
            </w:r>
            <w:r w:rsidDel="00E94F4E">
              <w:rPr>
                <w:noProof/>
              </w:rPr>
              <w:delText>IV Swinger 2 Menu (Mac)</w:delText>
            </w:r>
            <w:r w:rsidDel="00E94F4E">
              <w:rPr>
                <w:noProof/>
              </w:rPr>
              <w:tab/>
              <w:delText>18</w:delText>
            </w:r>
          </w:del>
        </w:p>
        <w:p w14:paraId="0DBE5EBB" w14:textId="77777777" w:rsidR="005F5C05" w:rsidDel="00E94F4E" w:rsidRDefault="005F5C05">
          <w:pPr>
            <w:pStyle w:val="TOC3"/>
            <w:tabs>
              <w:tab w:val="left" w:pos="1176"/>
              <w:tab w:val="right" w:leader="dot" w:pos="10070"/>
            </w:tabs>
            <w:rPr>
              <w:del w:id="348" w:author="Cindy W" w:date="2017-11-07T15:20:00Z"/>
              <w:rFonts w:eastAsiaTheme="minorEastAsia" w:cstheme="minorBidi"/>
              <w:noProof/>
              <w:sz w:val="24"/>
              <w:szCs w:val="24"/>
              <w:lang w:eastAsia="ja-JP"/>
            </w:rPr>
          </w:pPr>
          <w:del w:id="349" w:author="Cindy W" w:date="2017-11-07T15:20:00Z">
            <w:r w:rsidDel="00E94F4E">
              <w:rPr>
                <w:noProof/>
              </w:rPr>
              <w:delText>4.3.3</w:delText>
            </w:r>
            <w:r w:rsidDel="00E94F4E">
              <w:rPr>
                <w:rFonts w:eastAsiaTheme="minorEastAsia" w:cstheme="minorBidi"/>
                <w:noProof/>
                <w:sz w:val="24"/>
                <w:szCs w:val="24"/>
                <w:lang w:eastAsia="ja-JP"/>
              </w:rPr>
              <w:tab/>
            </w:r>
            <w:r w:rsidDel="00E94F4E">
              <w:rPr>
                <w:noProof/>
              </w:rPr>
              <w:delText>File Menu</w:delText>
            </w:r>
            <w:r w:rsidDel="00E94F4E">
              <w:rPr>
                <w:noProof/>
              </w:rPr>
              <w:tab/>
              <w:delText>19</w:delText>
            </w:r>
          </w:del>
        </w:p>
        <w:p w14:paraId="5B44E88D" w14:textId="77777777" w:rsidR="005F5C05" w:rsidDel="00E94F4E" w:rsidRDefault="005F5C05">
          <w:pPr>
            <w:pStyle w:val="TOC3"/>
            <w:tabs>
              <w:tab w:val="left" w:pos="1176"/>
              <w:tab w:val="right" w:leader="dot" w:pos="10070"/>
            </w:tabs>
            <w:rPr>
              <w:del w:id="350" w:author="Cindy W" w:date="2017-11-07T15:20:00Z"/>
              <w:rFonts w:eastAsiaTheme="minorEastAsia" w:cstheme="minorBidi"/>
              <w:noProof/>
              <w:sz w:val="24"/>
              <w:szCs w:val="24"/>
              <w:lang w:eastAsia="ja-JP"/>
            </w:rPr>
          </w:pPr>
          <w:del w:id="351" w:author="Cindy W" w:date="2017-11-07T15:20:00Z">
            <w:r w:rsidDel="00E94F4E">
              <w:rPr>
                <w:noProof/>
              </w:rPr>
              <w:delText>4.3.4</w:delText>
            </w:r>
            <w:r w:rsidDel="00E94F4E">
              <w:rPr>
                <w:rFonts w:eastAsiaTheme="minorEastAsia" w:cstheme="minorBidi"/>
                <w:noProof/>
                <w:sz w:val="24"/>
                <w:szCs w:val="24"/>
                <w:lang w:eastAsia="ja-JP"/>
              </w:rPr>
              <w:tab/>
            </w:r>
            <w:r w:rsidDel="00E94F4E">
              <w:rPr>
                <w:noProof/>
              </w:rPr>
              <w:delText>USB Port Menu</w:delText>
            </w:r>
            <w:r w:rsidDel="00E94F4E">
              <w:rPr>
                <w:noProof/>
              </w:rPr>
              <w:tab/>
              <w:delText>19</w:delText>
            </w:r>
          </w:del>
        </w:p>
        <w:p w14:paraId="7D9A4109" w14:textId="77777777" w:rsidR="005F5C05" w:rsidDel="00E94F4E" w:rsidRDefault="005F5C05">
          <w:pPr>
            <w:pStyle w:val="TOC3"/>
            <w:tabs>
              <w:tab w:val="left" w:pos="1176"/>
              <w:tab w:val="right" w:leader="dot" w:pos="10070"/>
            </w:tabs>
            <w:rPr>
              <w:del w:id="352" w:author="Cindy W" w:date="2017-11-07T15:20:00Z"/>
              <w:rFonts w:eastAsiaTheme="minorEastAsia" w:cstheme="minorBidi"/>
              <w:noProof/>
              <w:sz w:val="24"/>
              <w:szCs w:val="24"/>
              <w:lang w:eastAsia="ja-JP"/>
            </w:rPr>
          </w:pPr>
          <w:del w:id="353" w:author="Cindy W" w:date="2017-11-07T15:20:00Z">
            <w:r w:rsidDel="00E94F4E">
              <w:rPr>
                <w:noProof/>
              </w:rPr>
              <w:delText>4.3.5</w:delText>
            </w:r>
            <w:r w:rsidDel="00E94F4E">
              <w:rPr>
                <w:rFonts w:eastAsiaTheme="minorEastAsia" w:cstheme="minorBidi"/>
                <w:noProof/>
                <w:sz w:val="24"/>
                <w:szCs w:val="24"/>
                <w:lang w:eastAsia="ja-JP"/>
              </w:rPr>
              <w:tab/>
            </w:r>
            <w:r w:rsidDel="00E94F4E">
              <w:rPr>
                <w:noProof/>
              </w:rPr>
              <w:delText>Calibrate Menu</w:delText>
            </w:r>
            <w:r w:rsidDel="00E94F4E">
              <w:rPr>
                <w:noProof/>
              </w:rPr>
              <w:tab/>
              <w:delText>19</w:delText>
            </w:r>
          </w:del>
        </w:p>
        <w:p w14:paraId="21BDF1FA" w14:textId="77777777" w:rsidR="005F5C05" w:rsidDel="00E94F4E" w:rsidRDefault="005F5C05">
          <w:pPr>
            <w:pStyle w:val="TOC3"/>
            <w:tabs>
              <w:tab w:val="left" w:pos="1176"/>
              <w:tab w:val="right" w:leader="dot" w:pos="10070"/>
            </w:tabs>
            <w:rPr>
              <w:del w:id="354" w:author="Cindy W" w:date="2017-11-07T15:20:00Z"/>
              <w:rFonts w:eastAsiaTheme="minorEastAsia" w:cstheme="minorBidi"/>
              <w:noProof/>
              <w:sz w:val="24"/>
              <w:szCs w:val="24"/>
              <w:lang w:eastAsia="ja-JP"/>
            </w:rPr>
          </w:pPr>
          <w:del w:id="355" w:author="Cindy W" w:date="2017-11-07T15:20:00Z">
            <w:r w:rsidDel="00E94F4E">
              <w:rPr>
                <w:noProof/>
              </w:rPr>
              <w:delText>4.3.6</w:delText>
            </w:r>
            <w:r w:rsidDel="00E94F4E">
              <w:rPr>
                <w:rFonts w:eastAsiaTheme="minorEastAsia" w:cstheme="minorBidi"/>
                <w:noProof/>
                <w:sz w:val="24"/>
                <w:szCs w:val="24"/>
                <w:lang w:eastAsia="ja-JP"/>
              </w:rPr>
              <w:tab/>
            </w:r>
            <w:r w:rsidDel="00E94F4E">
              <w:rPr>
                <w:noProof/>
              </w:rPr>
              <w:delText>Help Menu</w:delText>
            </w:r>
            <w:r w:rsidDel="00E94F4E">
              <w:rPr>
                <w:noProof/>
              </w:rPr>
              <w:tab/>
              <w:delText>21</w:delText>
            </w:r>
          </w:del>
        </w:p>
        <w:p w14:paraId="0EF8D977" w14:textId="77777777" w:rsidR="005F5C05" w:rsidDel="00E94F4E" w:rsidRDefault="005F5C05">
          <w:pPr>
            <w:pStyle w:val="TOC2"/>
            <w:tabs>
              <w:tab w:val="left" w:pos="792"/>
              <w:tab w:val="right" w:leader="dot" w:pos="10070"/>
            </w:tabs>
            <w:rPr>
              <w:del w:id="356" w:author="Cindy W" w:date="2017-11-07T15:20:00Z"/>
              <w:rFonts w:eastAsiaTheme="minorEastAsia" w:cstheme="minorBidi"/>
              <w:b w:val="0"/>
              <w:noProof/>
              <w:sz w:val="24"/>
              <w:szCs w:val="24"/>
              <w:lang w:eastAsia="ja-JP"/>
            </w:rPr>
          </w:pPr>
          <w:del w:id="357" w:author="Cindy W" w:date="2017-11-07T15:20:00Z">
            <w:r w:rsidDel="00E94F4E">
              <w:rPr>
                <w:noProof/>
              </w:rPr>
              <w:delText>4.4</w:delText>
            </w:r>
            <w:r w:rsidDel="00E94F4E">
              <w:rPr>
                <w:rFonts w:eastAsiaTheme="minorEastAsia" w:cstheme="minorBidi"/>
                <w:b w:val="0"/>
                <w:noProof/>
                <w:sz w:val="24"/>
                <w:szCs w:val="24"/>
                <w:lang w:eastAsia="ja-JP"/>
              </w:rPr>
              <w:tab/>
            </w:r>
            <w:r w:rsidDel="00E94F4E">
              <w:rPr>
                <w:noProof/>
              </w:rPr>
              <w:delText>Results Wizard Dialog</w:delText>
            </w:r>
            <w:r w:rsidDel="00E94F4E">
              <w:rPr>
                <w:noProof/>
              </w:rPr>
              <w:tab/>
              <w:delText>21</w:delText>
            </w:r>
          </w:del>
        </w:p>
        <w:p w14:paraId="7BBB754E" w14:textId="77777777" w:rsidR="005F5C05" w:rsidDel="00E94F4E" w:rsidRDefault="005F5C05">
          <w:pPr>
            <w:pStyle w:val="TOC3"/>
            <w:tabs>
              <w:tab w:val="left" w:pos="1176"/>
              <w:tab w:val="right" w:leader="dot" w:pos="10070"/>
            </w:tabs>
            <w:rPr>
              <w:del w:id="358" w:author="Cindy W" w:date="2017-11-07T15:20:00Z"/>
              <w:rFonts w:eastAsiaTheme="minorEastAsia" w:cstheme="minorBidi"/>
              <w:noProof/>
              <w:sz w:val="24"/>
              <w:szCs w:val="24"/>
              <w:lang w:eastAsia="ja-JP"/>
            </w:rPr>
          </w:pPr>
          <w:del w:id="359" w:author="Cindy W" w:date="2017-11-07T15:20:00Z">
            <w:r w:rsidDel="00E94F4E">
              <w:rPr>
                <w:noProof/>
              </w:rPr>
              <w:delText>4.4.1</w:delText>
            </w:r>
            <w:r w:rsidDel="00E94F4E">
              <w:rPr>
                <w:rFonts w:eastAsiaTheme="minorEastAsia" w:cstheme="minorBidi"/>
                <w:noProof/>
                <w:sz w:val="24"/>
                <w:szCs w:val="24"/>
                <w:lang w:eastAsia="ja-JP"/>
              </w:rPr>
              <w:tab/>
            </w:r>
            <w:r w:rsidDel="00E94F4E">
              <w:rPr>
                <w:noProof/>
              </w:rPr>
              <w:delText>Expanding and Collapsing Date Groups</w:delText>
            </w:r>
            <w:r w:rsidDel="00E94F4E">
              <w:rPr>
                <w:noProof/>
              </w:rPr>
              <w:tab/>
              <w:delText>22</w:delText>
            </w:r>
          </w:del>
        </w:p>
        <w:p w14:paraId="619031B0" w14:textId="77777777" w:rsidR="005F5C05" w:rsidDel="00E94F4E" w:rsidRDefault="005F5C05">
          <w:pPr>
            <w:pStyle w:val="TOC3"/>
            <w:tabs>
              <w:tab w:val="left" w:pos="1176"/>
              <w:tab w:val="right" w:leader="dot" w:pos="10070"/>
            </w:tabs>
            <w:rPr>
              <w:del w:id="360" w:author="Cindy W" w:date="2017-11-07T15:20:00Z"/>
              <w:rFonts w:eastAsiaTheme="minorEastAsia" w:cstheme="minorBidi"/>
              <w:noProof/>
              <w:sz w:val="24"/>
              <w:szCs w:val="24"/>
              <w:lang w:eastAsia="ja-JP"/>
            </w:rPr>
          </w:pPr>
          <w:del w:id="361" w:author="Cindy W" w:date="2017-11-07T15:20:00Z">
            <w:r w:rsidDel="00E94F4E">
              <w:rPr>
                <w:noProof/>
              </w:rPr>
              <w:delText>4.4.2</w:delText>
            </w:r>
            <w:r w:rsidDel="00E94F4E">
              <w:rPr>
                <w:rFonts w:eastAsiaTheme="minorEastAsia" w:cstheme="minorBidi"/>
                <w:noProof/>
                <w:sz w:val="24"/>
                <w:szCs w:val="24"/>
                <w:lang w:eastAsia="ja-JP"/>
              </w:rPr>
              <w:tab/>
            </w:r>
            <w:r w:rsidDel="00E94F4E">
              <w:rPr>
                <w:noProof/>
              </w:rPr>
              <w:delText>Selecting Runs</w:delText>
            </w:r>
            <w:r w:rsidDel="00E94F4E">
              <w:rPr>
                <w:noProof/>
              </w:rPr>
              <w:tab/>
              <w:delText>23</w:delText>
            </w:r>
          </w:del>
        </w:p>
        <w:p w14:paraId="73CF0C9E" w14:textId="77777777" w:rsidR="005F5C05" w:rsidDel="00E94F4E" w:rsidRDefault="005F5C05">
          <w:pPr>
            <w:pStyle w:val="TOC3"/>
            <w:tabs>
              <w:tab w:val="left" w:pos="1176"/>
              <w:tab w:val="right" w:leader="dot" w:pos="10070"/>
            </w:tabs>
            <w:rPr>
              <w:del w:id="362" w:author="Cindy W" w:date="2017-11-07T15:20:00Z"/>
              <w:rFonts w:eastAsiaTheme="minorEastAsia" w:cstheme="minorBidi"/>
              <w:noProof/>
              <w:sz w:val="24"/>
              <w:szCs w:val="24"/>
              <w:lang w:eastAsia="ja-JP"/>
            </w:rPr>
          </w:pPr>
          <w:del w:id="363" w:author="Cindy W" w:date="2017-11-07T15:20:00Z">
            <w:r w:rsidDel="00E94F4E">
              <w:rPr>
                <w:noProof/>
              </w:rPr>
              <w:delText>4.4.3</w:delText>
            </w:r>
            <w:r w:rsidDel="00E94F4E">
              <w:rPr>
                <w:rFonts w:eastAsiaTheme="minorEastAsia" w:cstheme="minorBidi"/>
                <w:noProof/>
                <w:sz w:val="24"/>
                <w:szCs w:val="24"/>
                <w:lang w:eastAsia="ja-JP"/>
              </w:rPr>
              <w:tab/>
            </w:r>
            <w:r w:rsidDel="00E94F4E">
              <w:rPr>
                <w:noProof/>
              </w:rPr>
              <w:delText>Changing the Title</w:delText>
            </w:r>
            <w:r w:rsidDel="00E94F4E">
              <w:rPr>
                <w:noProof/>
              </w:rPr>
              <w:tab/>
              <w:delText>23</w:delText>
            </w:r>
          </w:del>
        </w:p>
        <w:p w14:paraId="692407E0" w14:textId="77777777" w:rsidR="005F5C05" w:rsidDel="00E94F4E" w:rsidRDefault="005F5C05">
          <w:pPr>
            <w:pStyle w:val="TOC3"/>
            <w:tabs>
              <w:tab w:val="left" w:pos="1176"/>
              <w:tab w:val="right" w:leader="dot" w:pos="10070"/>
            </w:tabs>
            <w:rPr>
              <w:del w:id="364" w:author="Cindy W" w:date="2017-11-07T15:20:00Z"/>
              <w:rFonts w:eastAsiaTheme="minorEastAsia" w:cstheme="minorBidi"/>
              <w:noProof/>
              <w:sz w:val="24"/>
              <w:szCs w:val="24"/>
              <w:lang w:eastAsia="ja-JP"/>
            </w:rPr>
          </w:pPr>
          <w:del w:id="365" w:author="Cindy W" w:date="2017-11-07T15:20:00Z">
            <w:r w:rsidDel="00E94F4E">
              <w:rPr>
                <w:noProof/>
              </w:rPr>
              <w:delText>4.4.4</w:delText>
            </w:r>
            <w:r w:rsidDel="00E94F4E">
              <w:rPr>
                <w:rFonts w:eastAsiaTheme="minorEastAsia" w:cstheme="minorBidi"/>
                <w:noProof/>
                <w:sz w:val="24"/>
                <w:szCs w:val="24"/>
                <w:lang w:eastAsia="ja-JP"/>
              </w:rPr>
              <w:tab/>
            </w:r>
            <w:r w:rsidDel="00E94F4E">
              <w:rPr>
                <w:noProof/>
              </w:rPr>
              <w:delText>Overlaying Multiple Runs</w:delText>
            </w:r>
            <w:r w:rsidDel="00E94F4E">
              <w:rPr>
                <w:noProof/>
              </w:rPr>
              <w:tab/>
              <w:delText>24</w:delText>
            </w:r>
          </w:del>
        </w:p>
        <w:p w14:paraId="264F0D98" w14:textId="77777777" w:rsidR="005F5C05" w:rsidDel="00E94F4E" w:rsidRDefault="005F5C05">
          <w:pPr>
            <w:pStyle w:val="TOC4"/>
            <w:tabs>
              <w:tab w:val="left" w:pos="1526"/>
              <w:tab w:val="right" w:leader="dot" w:pos="10070"/>
            </w:tabs>
            <w:rPr>
              <w:del w:id="366" w:author="Cindy W" w:date="2017-11-07T15:20:00Z"/>
              <w:rFonts w:eastAsiaTheme="minorEastAsia" w:cstheme="minorBidi"/>
              <w:noProof/>
              <w:sz w:val="24"/>
              <w:szCs w:val="24"/>
              <w:lang w:eastAsia="ja-JP"/>
            </w:rPr>
          </w:pPr>
          <w:del w:id="367" w:author="Cindy W" w:date="2017-11-07T15:20:00Z">
            <w:r w:rsidDel="00E94F4E">
              <w:rPr>
                <w:noProof/>
              </w:rPr>
              <w:delText>4.4.4.1</w:delText>
            </w:r>
            <w:r w:rsidDel="00E94F4E">
              <w:rPr>
                <w:rFonts w:eastAsiaTheme="minorEastAsia" w:cstheme="minorBidi"/>
                <w:noProof/>
                <w:sz w:val="24"/>
                <w:szCs w:val="24"/>
                <w:lang w:eastAsia="ja-JP"/>
              </w:rPr>
              <w:tab/>
            </w:r>
            <w:r w:rsidDel="00E94F4E">
              <w:rPr>
                <w:noProof/>
              </w:rPr>
              <w:delText>Changing Overlay Plotting Options</w:delText>
            </w:r>
            <w:r w:rsidDel="00E94F4E">
              <w:rPr>
                <w:noProof/>
              </w:rPr>
              <w:tab/>
              <w:delText>25</w:delText>
            </w:r>
          </w:del>
        </w:p>
        <w:p w14:paraId="41C9454E" w14:textId="77777777" w:rsidR="005F5C05" w:rsidDel="00E94F4E" w:rsidRDefault="005F5C05">
          <w:pPr>
            <w:pStyle w:val="TOC4"/>
            <w:tabs>
              <w:tab w:val="left" w:pos="1526"/>
              <w:tab w:val="right" w:leader="dot" w:pos="10070"/>
            </w:tabs>
            <w:rPr>
              <w:del w:id="368" w:author="Cindy W" w:date="2017-11-07T15:20:00Z"/>
              <w:rFonts w:eastAsiaTheme="minorEastAsia" w:cstheme="minorBidi"/>
              <w:noProof/>
              <w:sz w:val="24"/>
              <w:szCs w:val="24"/>
              <w:lang w:eastAsia="ja-JP"/>
            </w:rPr>
          </w:pPr>
          <w:del w:id="369" w:author="Cindy W" w:date="2017-11-07T15:20:00Z">
            <w:r w:rsidDel="00E94F4E">
              <w:rPr>
                <w:noProof/>
              </w:rPr>
              <w:delText>4.4.4.2</w:delText>
            </w:r>
            <w:r w:rsidDel="00E94F4E">
              <w:rPr>
                <w:rFonts w:eastAsiaTheme="minorEastAsia" w:cstheme="minorBidi"/>
                <w:noProof/>
                <w:sz w:val="24"/>
                <w:szCs w:val="24"/>
                <w:lang w:eastAsia="ja-JP"/>
              </w:rPr>
              <w:tab/>
            </w:r>
            <w:r w:rsidDel="00E94F4E">
              <w:rPr>
                <w:noProof/>
              </w:rPr>
              <w:delText>Saving Overlays</w:delText>
            </w:r>
            <w:r w:rsidDel="00E94F4E">
              <w:rPr>
                <w:noProof/>
              </w:rPr>
              <w:tab/>
              <w:delText>25</w:delText>
            </w:r>
          </w:del>
        </w:p>
        <w:p w14:paraId="617486F1" w14:textId="77777777" w:rsidR="005F5C05" w:rsidDel="00E94F4E" w:rsidRDefault="005F5C05">
          <w:pPr>
            <w:pStyle w:val="TOC3"/>
            <w:tabs>
              <w:tab w:val="left" w:pos="1176"/>
              <w:tab w:val="right" w:leader="dot" w:pos="10070"/>
            </w:tabs>
            <w:rPr>
              <w:del w:id="370" w:author="Cindy W" w:date="2017-11-07T15:20:00Z"/>
              <w:rFonts w:eastAsiaTheme="minorEastAsia" w:cstheme="minorBidi"/>
              <w:noProof/>
              <w:sz w:val="24"/>
              <w:szCs w:val="24"/>
              <w:lang w:eastAsia="ja-JP"/>
            </w:rPr>
          </w:pPr>
          <w:del w:id="371" w:author="Cindy W" w:date="2017-11-07T15:20:00Z">
            <w:r w:rsidDel="00E94F4E">
              <w:rPr>
                <w:noProof/>
              </w:rPr>
              <w:delText>4.4.5</w:delText>
            </w:r>
            <w:r w:rsidDel="00E94F4E">
              <w:rPr>
                <w:rFonts w:eastAsiaTheme="minorEastAsia" w:cstheme="minorBidi"/>
                <w:noProof/>
                <w:sz w:val="24"/>
                <w:szCs w:val="24"/>
                <w:lang w:eastAsia="ja-JP"/>
              </w:rPr>
              <w:tab/>
            </w:r>
            <w:r w:rsidDel="00E94F4E">
              <w:rPr>
                <w:noProof/>
              </w:rPr>
              <w:delText>Viewing the PDF</w:delText>
            </w:r>
            <w:r w:rsidDel="00E94F4E">
              <w:rPr>
                <w:noProof/>
              </w:rPr>
              <w:tab/>
              <w:delText>26</w:delText>
            </w:r>
          </w:del>
        </w:p>
        <w:p w14:paraId="4E69C1F0" w14:textId="77777777" w:rsidR="005F5C05" w:rsidDel="00E94F4E" w:rsidRDefault="005F5C05">
          <w:pPr>
            <w:pStyle w:val="TOC3"/>
            <w:tabs>
              <w:tab w:val="left" w:pos="1176"/>
              <w:tab w:val="right" w:leader="dot" w:pos="10070"/>
            </w:tabs>
            <w:rPr>
              <w:del w:id="372" w:author="Cindy W" w:date="2017-11-07T15:20:00Z"/>
              <w:rFonts w:eastAsiaTheme="minorEastAsia" w:cstheme="minorBidi"/>
              <w:noProof/>
              <w:sz w:val="24"/>
              <w:szCs w:val="24"/>
              <w:lang w:eastAsia="ja-JP"/>
            </w:rPr>
          </w:pPr>
          <w:del w:id="373" w:author="Cindy W" w:date="2017-11-07T15:20:00Z">
            <w:r w:rsidDel="00E94F4E">
              <w:rPr>
                <w:noProof/>
              </w:rPr>
              <w:delText>4.4.6</w:delText>
            </w:r>
            <w:r w:rsidDel="00E94F4E">
              <w:rPr>
                <w:rFonts w:eastAsiaTheme="minorEastAsia" w:cstheme="minorBidi"/>
                <w:noProof/>
                <w:sz w:val="24"/>
                <w:szCs w:val="24"/>
                <w:lang w:eastAsia="ja-JP"/>
              </w:rPr>
              <w:tab/>
            </w:r>
            <w:r w:rsidDel="00E94F4E">
              <w:rPr>
                <w:noProof/>
              </w:rPr>
              <w:delText>Batch Updates</w:delText>
            </w:r>
            <w:r w:rsidDel="00E94F4E">
              <w:rPr>
                <w:noProof/>
              </w:rPr>
              <w:tab/>
              <w:delText>26</w:delText>
            </w:r>
          </w:del>
        </w:p>
        <w:p w14:paraId="4A41EDBA" w14:textId="77777777" w:rsidR="005F5C05" w:rsidDel="00E94F4E" w:rsidRDefault="005F5C05">
          <w:pPr>
            <w:pStyle w:val="TOC3"/>
            <w:tabs>
              <w:tab w:val="left" w:pos="1176"/>
              <w:tab w:val="right" w:leader="dot" w:pos="10070"/>
            </w:tabs>
            <w:rPr>
              <w:del w:id="374" w:author="Cindy W" w:date="2017-11-07T15:20:00Z"/>
              <w:rFonts w:eastAsiaTheme="minorEastAsia" w:cstheme="minorBidi"/>
              <w:noProof/>
              <w:sz w:val="24"/>
              <w:szCs w:val="24"/>
              <w:lang w:eastAsia="ja-JP"/>
            </w:rPr>
          </w:pPr>
          <w:del w:id="375" w:author="Cindy W" w:date="2017-11-07T15:20:00Z">
            <w:r w:rsidDel="00E94F4E">
              <w:rPr>
                <w:noProof/>
              </w:rPr>
              <w:delText>4.4.7</w:delText>
            </w:r>
            <w:r w:rsidDel="00E94F4E">
              <w:rPr>
                <w:rFonts w:eastAsiaTheme="minorEastAsia" w:cstheme="minorBidi"/>
                <w:noProof/>
                <w:sz w:val="24"/>
                <w:szCs w:val="24"/>
                <w:lang w:eastAsia="ja-JP"/>
              </w:rPr>
              <w:tab/>
            </w:r>
            <w:r w:rsidDel="00E94F4E">
              <w:rPr>
                <w:noProof/>
              </w:rPr>
              <w:delText>Deleting Runs</w:delText>
            </w:r>
            <w:r w:rsidDel="00E94F4E">
              <w:rPr>
                <w:noProof/>
              </w:rPr>
              <w:tab/>
              <w:delText>27</w:delText>
            </w:r>
          </w:del>
        </w:p>
        <w:p w14:paraId="5E49D4BB" w14:textId="77777777" w:rsidR="005F5C05" w:rsidDel="00E94F4E" w:rsidRDefault="005F5C05">
          <w:pPr>
            <w:pStyle w:val="TOC3"/>
            <w:tabs>
              <w:tab w:val="left" w:pos="1176"/>
              <w:tab w:val="right" w:leader="dot" w:pos="10070"/>
            </w:tabs>
            <w:rPr>
              <w:del w:id="376" w:author="Cindy W" w:date="2017-11-07T15:20:00Z"/>
              <w:rFonts w:eastAsiaTheme="minorEastAsia" w:cstheme="minorBidi"/>
              <w:noProof/>
              <w:sz w:val="24"/>
              <w:szCs w:val="24"/>
              <w:lang w:eastAsia="ja-JP"/>
            </w:rPr>
          </w:pPr>
          <w:del w:id="377" w:author="Cindy W" w:date="2017-11-07T15:20:00Z">
            <w:r w:rsidDel="00E94F4E">
              <w:rPr>
                <w:noProof/>
              </w:rPr>
              <w:delText>4.4.8</w:delText>
            </w:r>
            <w:r w:rsidDel="00E94F4E">
              <w:rPr>
                <w:rFonts w:eastAsiaTheme="minorEastAsia" w:cstheme="minorBidi"/>
                <w:noProof/>
                <w:sz w:val="24"/>
                <w:szCs w:val="24"/>
                <w:lang w:eastAsia="ja-JP"/>
              </w:rPr>
              <w:tab/>
            </w:r>
            <w:r w:rsidDel="00E94F4E">
              <w:rPr>
                <w:noProof/>
              </w:rPr>
              <w:delText>Copying Runs</w:delText>
            </w:r>
            <w:r w:rsidDel="00E94F4E">
              <w:rPr>
                <w:noProof/>
              </w:rPr>
              <w:tab/>
              <w:delText>28</w:delText>
            </w:r>
          </w:del>
        </w:p>
        <w:p w14:paraId="5172F3CE" w14:textId="77777777" w:rsidR="005F5C05" w:rsidDel="00E94F4E" w:rsidRDefault="005F5C05">
          <w:pPr>
            <w:pStyle w:val="TOC3"/>
            <w:tabs>
              <w:tab w:val="left" w:pos="1176"/>
              <w:tab w:val="right" w:leader="dot" w:pos="10070"/>
            </w:tabs>
            <w:rPr>
              <w:del w:id="378" w:author="Cindy W" w:date="2017-11-07T15:20:00Z"/>
              <w:rFonts w:eastAsiaTheme="minorEastAsia" w:cstheme="minorBidi"/>
              <w:noProof/>
              <w:sz w:val="24"/>
              <w:szCs w:val="24"/>
              <w:lang w:eastAsia="ja-JP"/>
            </w:rPr>
          </w:pPr>
          <w:del w:id="379" w:author="Cindy W" w:date="2017-11-07T15:20:00Z">
            <w:r w:rsidDel="00E94F4E">
              <w:rPr>
                <w:noProof/>
              </w:rPr>
              <w:delText>4.4.9</w:delText>
            </w:r>
            <w:r w:rsidDel="00E94F4E">
              <w:rPr>
                <w:rFonts w:eastAsiaTheme="minorEastAsia" w:cstheme="minorBidi"/>
                <w:noProof/>
                <w:sz w:val="24"/>
                <w:szCs w:val="24"/>
                <w:lang w:eastAsia="ja-JP"/>
              </w:rPr>
              <w:tab/>
            </w:r>
            <w:r w:rsidDel="00E94F4E">
              <w:rPr>
                <w:noProof/>
              </w:rPr>
              <w:delText>Changing Where to Look for Runs</w:delText>
            </w:r>
            <w:r w:rsidDel="00E94F4E">
              <w:rPr>
                <w:noProof/>
              </w:rPr>
              <w:tab/>
              <w:delText>30</w:delText>
            </w:r>
          </w:del>
        </w:p>
        <w:p w14:paraId="420018ED" w14:textId="77777777" w:rsidR="005F5C05" w:rsidDel="00E94F4E" w:rsidRDefault="005F5C05">
          <w:pPr>
            <w:pStyle w:val="TOC3"/>
            <w:tabs>
              <w:tab w:val="left" w:pos="1298"/>
              <w:tab w:val="right" w:leader="dot" w:pos="10070"/>
            </w:tabs>
            <w:rPr>
              <w:del w:id="380" w:author="Cindy W" w:date="2017-11-07T15:20:00Z"/>
              <w:rFonts w:eastAsiaTheme="minorEastAsia" w:cstheme="minorBidi"/>
              <w:noProof/>
              <w:sz w:val="24"/>
              <w:szCs w:val="24"/>
              <w:lang w:eastAsia="ja-JP"/>
            </w:rPr>
          </w:pPr>
          <w:del w:id="381" w:author="Cindy W" w:date="2017-11-07T15:20:00Z">
            <w:r w:rsidDel="00E94F4E">
              <w:rPr>
                <w:noProof/>
              </w:rPr>
              <w:delText>4.4.10</w:delText>
            </w:r>
            <w:r w:rsidDel="00E94F4E">
              <w:rPr>
                <w:rFonts w:eastAsiaTheme="minorEastAsia" w:cstheme="minorBidi"/>
                <w:noProof/>
                <w:sz w:val="24"/>
                <w:szCs w:val="24"/>
                <w:lang w:eastAsia="ja-JP"/>
              </w:rPr>
              <w:tab/>
            </w:r>
            <w:r w:rsidDel="00E94F4E">
              <w:rPr>
                <w:noProof/>
              </w:rPr>
              <w:delText>Creating a Desktop Shortcut to Runs Folder</w:delText>
            </w:r>
            <w:r w:rsidDel="00E94F4E">
              <w:rPr>
                <w:noProof/>
              </w:rPr>
              <w:tab/>
              <w:delText>32</w:delText>
            </w:r>
          </w:del>
        </w:p>
        <w:p w14:paraId="18C915F0" w14:textId="77777777" w:rsidR="005F5C05" w:rsidDel="00E94F4E" w:rsidRDefault="005F5C05">
          <w:pPr>
            <w:pStyle w:val="TOC3"/>
            <w:tabs>
              <w:tab w:val="left" w:pos="1298"/>
              <w:tab w:val="right" w:leader="dot" w:pos="10070"/>
            </w:tabs>
            <w:rPr>
              <w:del w:id="382" w:author="Cindy W" w:date="2017-11-07T15:20:00Z"/>
              <w:rFonts w:eastAsiaTheme="minorEastAsia" w:cstheme="minorBidi"/>
              <w:noProof/>
              <w:sz w:val="24"/>
              <w:szCs w:val="24"/>
              <w:lang w:eastAsia="ja-JP"/>
            </w:rPr>
          </w:pPr>
          <w:del w:id="383" w:author="Cindy W" w:date="2017-11-07T15:20:00Z">
            <w:r w:rsidDel="00E94F4E">
              <w:rPr>
                <w:noProof/>
              </w:rPr>
              <w:delText>4.4.11</w:delText>
            </w:r>
            <w:r w:rsidDel="00E94F4E">
              <w:rPr>
                <w:rFonts w:eastAsiaTheme="minorEastAsia" w:cstheme="minorBidi"/>
                <w:noProof/>
                <w:sz w:val="24"/>
                <w:szCs w:val="24"/>
                <w:lang w:eastAsia="ja-JP"/>
              </w:rPr>
              <w:tab/>
            </w:r>
            <w:r w:rsidDel="00E94F4E">
              <w:rPr>
                <w:noProof/>
              </w:rPr>
              <w:delText>Importing Results from a USB Drive</w:delText>
            </w:r>
            <w:r w:rsidDel="00E94F4E">
              <w:rPr>
                <w:noProof/>
              </w:rPr>
              <w:tab/>
              <w:delText>33</w:delText>
            </w:r>
          </w:del>
        </w:p>
        <w:p w14:paraId="755B69DB" w14:textId="77777777" w:rsidR="005F5C05" w:rsidDel="00E94F4E" w:rsidRDefault="005F5C05">
          <w:pPr>
            <w:pStyle w:val="TOC2"/>
            <w:tabs>
              <w:tab w:val="left" w:pos="792"/>
              <w:tab w:val="right" w:leader="dot" w:pos="10070"/>
            </w:tabs>
            <w:rPr>
              <w:del w:id="384" w:author="Cindy W" w:date="2017-11-07T15:20:00Z"/>
              <w:rFonts w:eastAsiaTheme="minorEastAsia" w:cstheme="minorBidi"/>
              <w:b w:val="0"/>
              <w:noProof/>
              <w:sz w:val="24"/>
              <w:szCs w:val="24"/>
              <w:lang w:eastAsia="ja-JP"/>
            </w:rPr>
          </w:pPr>
          <w:del w:id="385" w:author="Cindy W" w:date="2017-11-07T15:20:00Z">
            <w:r w:rsidDel="00E94F4E">
              <w:rPr>
                <w:noProof/>
              </w:rPr>
              <w:delText>4.5</w:delText>
            </w:r>
            <w:r w:rsidDel="00E94F4E">
              <w:rPr>
                <w:rFonts w:eastAsiaTheme="minorEastAsia" w:cstheme="minorBidi"/>
                <w:b w:val="0"/>
                <w:noProof/>
                <w:sz w:val="24"/>
                <w:szCs w:val="24"/>
                <w:lang w:eastAsia="ja-JP"/>
              </w:rPr>
              <w:tab/>
            </w:r>
            <w:r w:rsidDel="00E94F4E">
              <w:rPr>
                <w:noProof/>
              </w:rPr>
              <w:delText>Preferences Dialog</w:delText>
            </w:r>
            <w:r w:rsidDel="00E94F4E">
              <w:rPr>
                <w:noProof/>
              </w:rPr>
              <w:tab/>
              <w:delText>34</w:delText>
            </w:r>
          </w:del>
        </w:p>
        <w:p w14:paraId="4EF8F650" w14:textId="77777777" w:rsidR="005F5C05" w:rsidDel="00E94F4E" w:rsidRDefault="005F5C05">
          <w:pPr>
            <w:pStyle w:val="TOC3"/>
            <w:tabs>
              <w:tab w:val="left" w:pos="1176"/>
              <w:tab w:val="right" w:leader="dot" w:pos="10070"/>
            </w:tabs>
            <w:rPr>
              <w:del w:id="386" w:author="Cindy W" w:date="2017-11-07T15:20:00Z"/>
              <w:rFonts w:eastAsiaTheme="minorEastAsia" w:cstheme="minorBidi"/>
              <w:noProof/>
              <w:sz w:val="24"/>
              <w:szCs w:val="24"/>
              <w:lang w:eastAsia="ja-JP"/>
            </w:rPr>
          </w:pPr>
          <w:del w:id="387" w:author="Cindy W" w:date="2017-11-07T15:20:00Z">
            <w:r w:rsidDel="00E94F4E">
              <w:rPr>
                <w:noProof/>
              </w:rPr>
              <w:delText>4.5.1</w:delText>
            </w:r>
            <w:r w:rsidDel="00E94F4E">
              <w:rPr>
                <w:rFonts w:eastAsiaTheme="minorEastAsia" w:cstheme="minorBidi"/>
                <w:noProof/>
                <w:sz w:val="24"/>
                <w:szCs w:val="24"/>
                <w:lang w:eastAsia="ja-JP"/>
              </w:rPr>
              <w:tab/>
            </w:r>
            <w:r w:rsidDel="00E94F4E">
              <w:rPr>
                <w:noProof/>
              </w:rPr>
              <w:delText>Plotting Preferences Tab</w:delText>
            </w:r>
            <w:r w:rsidDel="00E94F4E">
              <w:rPr>
                <w:noProof/>
              </w:rPr>
              <w:tab/>
              <w:delText>35</w:delText>
            </w:r>
          </w:del>
        </w:p>
        <w:p w14:paraId="400E295D" w14:textId="77777777" w:rsidR="005F5C05" w:rsidDel="00E94F4E" w:rsidRDefault="005F5C05">
          <w:pPr>
            <w:pStyle w:val="TOC4"/>
            <w:tabs>
              <w:tab w:val="left" w:pos="1526"/>
              <w:tab w:val="right" w:leader="dot" w:pos="10070"/>
            </w:tabs>
            <w:rPr>
              <w:del w:id="388" w:author="Cindy W" w:date="2017-11-07T15:20:00Z"/>
              <w:rFonts w:eastAsiaTheme="minorEastAsia" w:cstheme="minorBidi"/>
              <w:noProof/>
              <w:sz w:val="24"/>
              <w:szCs w:val="24"/>
              <w:lang w:eastAsia="ja-JP"/>
            </w:rPr>
          </w:pPr>
          <w:del w:id="389" w:author="Cindy W" w:date="2017-11-07T15:20:00Z">
            <w:r w:rsidDel="00E94F4E">
              <w:rPr>
                <w:noProof/>
              </w:rPr>
              <w:delText>4.5.1.1</w:delText>
            </w:r>
            <w:r w:rsidDel="00E94F4E">
              <w:rPr>
                <w:rFonts w:eastAsiaTheme="minorEastAsia" w:cstheme="minorBidi"/>
                <w:noProof/>
                <w:sz w:val="24"/>
                <w:szCs w:val="24"/>
                <w:lang w:eastAsia="ja-JP"/>
              </w:rPr>
              <w:tab/>
            </w:r>
            <w:r w:rsidDel="00E94F4E">
              <w:rPr>
                <w:noProof/>
              </w:rPr>
              <w:delText>Line type</w:delText>
            </w:r>
            <w:r w:rsidDel="00E94F4E">
              <w:rPr>
                <w:noProof/>
              </w:rPr>
              <w:tab/>
              <w:delText>35</w:delText>
            </w:r>
          </w:del>
        </w:p>
        <w:p w14:paraId="7A55A781" w14:textId="77777777" w:rsidR="005F5C05" w:rsidDel="00E94F4E" w:rsidRDefault="005F5C05">
          <w:pPr>
            <w:pStyle w:val="TOC4"/>
            <w:tabs>
              <w:tab w:val="left" w:pos="1526"/>
              <w:tab w:val="right" w:leader="dot" w:pos="10070"/>
            </w:tabs>
            <w:rPr>
              <w:del w:id="390" w:author="Cindy W" w:date="2017-11-07T15:20:00Z"/>
              <w:rFonts w:eastAsiaTheme="minorEastAsia" w:cstheme="minorBidi"/>
              <w:noProof/>
              <w:sz w:val="24"/>
              <w:szCs w:val="24"/>
              <w:lang w:eastAsia="ja-JP"/>
            </w:rPr>
          </w:pPr>
          <w:del w:id="391" w:author="Cindy W" w:date="2017-11-07T15:20:00Z">
            <w:r w:rsidDel="00E94F4E">
              <w:rPr>
                <w:noProof/>
              </w:rPr>
              <w:delText>4.5.1.2</w:delText>
            </w:r>
            <w:r w:rsidDel="00E94F4E">
              <w:rPr>
                <w:rFonts w:eastAsiaTheme="minorEastAsia" w:cstheme="minorBidi"/>
                <w:noProof/>
                <w:sz w:val="24"/>
                <w:szCs w:val="24"/>
                <w:lang w:eastAsia="ja-JP"/>
              </w:rPr>
              <w:tab/>
            </w:r>
            <w:r w:rsidDel="00E94F4E">
              <w:rPr>
                <w:noProof/>
              </w:rPr>
              <w:delText>Isc, MPP, Voc labels</w:delText>
            </w:r>
            <w:r w:rsidDel="00E94F4E">
              <w:rPr>
                <w:noProof/>
              </w:rPr>
              <w:tab/>
              <w:delText>36</w:delText>
            </w:r>
          </w:del>
        </w:p>
        <w:p w14:paraId="4307EE15" w14:textId="77777777" w:rsidR="005F5C05" w:rsidDel="00E94F4E" w:rsidRDefault="005F5C05">
          <w:pPr>
            <w:pStyle w:val="TOC4"/>
            <w:tabs>
              <w:tab w:val="left" w:pos="1526"/>
              <w:tab w:val="right" w:leader="dot" w:pos="10070"/>
            </w:tabs>
            <w:rPr>
              <w:del w:id="392" w:author="Cindy W" w:date="2017-11-07T15:20:00Z"/>
              <w:rFonts w:eastAsiaTheme="minorEastAsia" w:cstheme="minorBidi"/>
              <w:noProof/>
              <w:sz w:val="24"/>
              <w:szCs w:val="24"/>
              <w:lang w:eastAsia="ja-JP"/>
            </w:rPr>
          </w:pPr>
          <w:del w:id="393" w:author="Cindy W" w:date="2017-11-07T15:20:00Z">
            <w:r w:rsidDel="00E94F4E">
              <w:rPr>
                <w:noProof/>
              </w:rPr>
              <w:delText>4.5.1.3</w:delText>
            </w:r>
            <w:r w:rsidDel="00E94F4E">
              <w:rPr>
                <w:rFonts w:eastAsiaTheme="minorEastAsia" w:cstheme="minorBidi"/>
                <w:noProof/>
                <w:sz w:val="24"/>
                <w:szCs w:val="24"/>
                <w:lang w:eastAsia="ja-JP"/>
              </w:rPr>
              <w:tab/>
            </w:r>
            <w:r w:rsidDel="00E94F4E">
              <w:rPr>
                <w:noProof/>
              </w:rPr>
              <w:delText>Font scale, Line scale, and Point scale</w:delText>
            </w:r>
            <w:r w:rsidDel="00E94F4E">
              <w:rPr>
                <w:noProof/>
              </w:rPr>
              <w:tab/>
              <w:delText>36</w:delText>
            </w:r>
          </w:del>
        </w:p>
        <w:p w14:paraId="22457CF7" w14:textId="77777777" w:rsidR="005F5C05" w:rsidDel="00E94F4E" w:rsidRDefault="005F5C05">
          <w:pPr>
            <w:pStyle w:val="TOC4"/>
            <w:tabs>
              <w:tab w:val="left" w:pos="1526"/>
              <w:tab w:val="right" w:leader="dot" w:pos="10070"/>
            </w:tabs>
            <w:rPr>
              <w:del w:id="394" w:author="Cindy W" w:date="2017-11-07T15:20:00Z"/>
              <w:rFonts w:eastAsiaTheme="minorEastAsia" w:cstheme="minorBidi"/>
              <w:noProof/>
              <w:sz w:val="24"/>
              <w:szCs w:val="24"/>
              <w:lang w:eastAsia="ja-JP"/>
            </w:rPr>
          </w:pPr>
          <w:del w:id="395" w:author="Cindy W" w:date="2017-11-07T15:20:00Z">
            <w:r w:rsidDel="00E94F4E">
              <w:rPr>
                <w:noProof/>
              </w:rPr>
              <w:delText>4.5.1.4</w:delText>
            </w:r>
            <w:r w:rsidDel="00E94F4E">
              <w:rPr>
                <w:rFonts w:eastAsiaTheme="minorEastAsia" w:cstheme="minorBidi"/>
                <w:noProof/>
                <w:sz w:val="24"/>
                <w:szCs w:val="24"/>
                <w:lang w:eastAsia="ja-JP"/>
              </w:rPr>
              <w:tab/>
            </w:r>
            <w:r w:rsidDel="00E94F4E">
              <w:rPr>
                <w:noProof/>
              </w:rPr>
              <w:delText>ADC correction</w:delText>
            </w:r>
            <w:r w:rsidDel="00E94F4E">
              <w:rPr>
                <w:noProof/>
              </w:rPr>
              <w:tab/>
              <w:delText>36</w:delText>
            </w:r>
          </w:del>
        </w:p>
        <w:p w14:paraId="5ED7C155" w14:textId="77777777" w:rsidR="005F5C05" w:rsidDel="00E94F4E" w:rsidRDefault="005F5C05">
          <w:pPr>
            <w:pStyle w:val="TOC3"/>
            <w:tabs>
              <w:tab w:val="left" w:pos="1176"/>
              <w:tab w:val="right" w:leader="dot" w:pos="10070"/>
            </w:tabs>
            <w:rPr>
              <w:del w:id="396" w:author="Cindy W" w:date="2017-11-07T15:20:00Z"/>
              <w:rFonts w:eastAsiaTheme="minorEastAsia" w:cstheme="minorBidi"/>
              <w:noProof/>
              <w:sz w:val="24"/>
              <w:szCs w:val="24"/>
              <w:lang w:eastAsia="ja-JP"/>
            </w:rPr>
          </w:pPr>
          <w:del w:id="397" w:author="Cindy W" w:date="2017-11-07T15:20:00Z">
            <w:r w:rsidDel="00E94F4E">
              <w:rPr>
                <w:noProof/>
              </w:rPr>
              <w:delText>4.5.2</w:delText>
            </w:r>
            <w:r w:rsidDel="00E94F4E">
              <w:rPr>
                <w:rFonts w:eastAsiaTheme="minorEastAsia" w:cstheme="minorBidi"/>
                <w:noProof/>
                <w:sz w:val="24"/>
                <w:szCs w:val="24"/>
                <w:lang w:eastAsia="ja-JP"/>
              </w:rPr>
              <w:tab/>
            </w:r>
            <w:r w:rsidDel="00E94F4E">
              <w:rPr>
                <w:noProof/>
              </w:rPr>
              <w:delText>Looping Preferences Tab</w:delText>
            </w:r>
            <w:r w:rsidDel="00E94F4E">
              <w:rPr>
                <w:noProof/>
              </w:rPr>
              <w:tab/>
              <w:delText>37</w:delText>
            </w:r>
          </w:del>
        </w:p>
        <w:p w14:paraId="1620BD29" w14:textId="77777777" w:rsidR="005F5C05" w:rsidDel="00E94F4E" w:rsidRDefault="005F5C05">
          <w:pPr>
            <w:pStyle w:val="TOC3"/>
            <w:tabs>
              <w:tab w:val="left" w:pos="1176"/>
              <w:tab w:val="right" w:leader="dot" w:pos="10070"/>
            </w:tabs>
            <w:rPr>
              <w:del w:id="398" w:author="Cindy W" w:date="2017-11-07T15:20:00Z"/>
              <w:rFonts w:eastAsiaTheme="minorEastAsia" w:cstheme="minorBidi"/>
              <w:noProof/>
              <w:sz w:val="24"/>
              <w:szCs w:val="24"/>
              <w:lang w:eastAsia="ja-JP"/>
            </w:rPr>
          </w:pPr>
          <w:del w:id="399" w:author="Cindy W" w:date="2017-11-07T15:20:00Z">
            <w:r w:rsidDel="00E94F4E">
              <w:rPr>
                <w:noProof/>
              </w:rPr>
              <w:delText>4.5.3</w:delText>
            </w:r>
            <w:r w:rsidDel="00E94F4E">
              <w:rPr>
                <w:rFonts w:eastAsiaTheme="minorEastAsia" w:cstheme="minorBidi"/>
                <w:noProof/>
                <w:sz w:val="24"/>
                <w:szCs w:val="24"/>
                <w:lang w:eastAsia="ja-JP"/>
              </w:rPr>
              <w:tab/>
            </w:r>
            <w:r w:rsidDel="00E94F4E">
              <w:rPr>
                <w:noProof/>
              </w:rPr>
              <w:delText>Arduino Preferences Tab</w:delText>
            </w:r>
            <w:r w:rsidDel="00E94F4E">
              <w:rPr>
                <w:noProof/>
              </w:rPr>
              <w:tab/>
              <w:delText>38</w:delText>
            </w:r>
          </w:del>
        </w:p>
        <w:p w14:paraId="01059B3A" w14:textId="77777777" w:rsidR="005F5C05" w:rsidDel="00E94F4E" w:rsidRDefault="005F5C05">
          <w:pPr>
            <w:pStyle w:val="TOC4"/>
            <w:tabs>
              <w:tab w:val="left" w:pos="1526"/>
              <w:tab w:val="right" w:leader="dot" w:pos="10070"/>
            </w:tabs>
            <w:rPr>
              <w:del w:id="400" w:author="Cindy W" w:date="2017-11-07T15:20:00Z"/>
              <w:rFonts w:eastAsiaTheme="minorEastAsia" w:cstheme="minorBidi"/>
              <w:noProof/>
              <w:sz w:val="24"/>
              <w:szCs w:val="24"/>
              <w:lang w:eastAsia="ja-JP"/>
            </w:rPr>
          </w:pPr>
          <w:del w:id="401" w:author="Cindy W" w:date="2017-11-07T15:20:00Z">
            <w:r w:rsidDel="00E94F4E">
              <w:rPr>
                <w:noProof/>
              </w:rPr>
              <w:delText>4.5.3.1</w:delText>
            </w:r>
            <w:r w:rsidDel="00E94F4E">
              <w:rPr>
                <w:rFonts w:eastAsiaTheme="minorEastAsia" w:cstheme="minorBidi"/>
                <w:noProof/>
                <w:sz w:val="24"/>
                <w:szCs w:val="24"/>
                <w:lang w:eastAsia="ja-JP"/>
              </w:rPr>
              <w:tab/>
            </w:r>
            <w:r w:rsidDel="00E94F4E">
              <w:rPr>
                <w:noProof/>
              </w:rPr>
              <w:delText>SPI clock freq</w:delText>
            </w:r>
            <w:r w:rsidDel="00E94F4E">
              <w:rPr>
                <w:noProof/>
              </w:rPr>
              <w:tab/>
              <w:delText>38</w:delText>
            </w:r>
          </w:del>
        </w:p>
        <w:p w14:paraId="4F209E91" w14:textId="77777777" w:rsidR="005F5C05" w:rsidDel="00E94F4E" w:rsidRDefault="005F5C05">
          <w:pPr>
            <w:pStyle w:val="TOC4"/>
            <w:tabs>
              <w:tab w:val="left" w:pos="1526"/>
              <w:tab w:val="right" w:leader="dot" w:pos="10070"/>
            </w:tabs>
            <w:rPr>
              <w:del w:id="402" w:author="Cindy W" w:date="2017-11-07T15:20:00Z"/>
              <w:rFonts w:eastAsiaTheme="minorEastAsia" w:cstheme="minorBidi"/>
              <w:noProof/>
              <w:sz w:val="24"/>
              <w:szCs w:val="24"/>
              <w:lang w:eastAsia="ja-JP"/>
            </w:rPr>
          </w:pPr>
          <w:del w:id="403" w:author="Cindy W" w:date="2017-11-07T15:20:00Z">
            <w:r w:rsidDel="00E94F4E">
              <w:rPr>
                <w:noProof/>
              </w:rPr>
              <w:delText>4.5.3.2</w:delText>
            </w:r>
            <w:r w:rsidDel="00E94F4E">
              <w:rPr>
                <w:rFonts w:eastAsiaTheme="minorEastAsia" w:cstheme="minorBidi"/>
                <w:noProof/>
                <w:sz w:val="24"/>
                <w:szCs w:val="24"/>
                <w:lang w:eastAsia="ja-JP"/>
              </w:rPr>
              <w:tab/>
            </w:r>
            <w:r w:rsidDel="00E94F4E">
              <w:rPr>
                <w:noProof/>
              </w:rPr>
              <w:delText>Max IV points</w:delText>
            </w:r>
            <w:r w:rsidDel="00E94F4E">
              <w:rPr>
                <w:noProof/>
              </w:rPr>
              <w:tab/>
              <w:delText>38</w:delText>
            </w:r>
          </w:del>
        </w:p>
        <w:p w14:paraId="316FF7BF" w14:textId="77777777" w:rsidR="005F5C05" w:rsidDel="00E94F4E" w:rsidRDefault="005F5C05">
          <w:pPr>
            <w:pStyle w:val="TOC4"/>
            <w:tabs>
              <w:tab w:val="left" w:pos="1526"/>
              <w:tab w:val="right" w:leader="dot" w:pos="10070"/>
            </w:tabs>
            <w:rPr>
              <w:del w:id="404" w:author="Cindy W" w:date="2017-11-07T15:20:00Z"/>
              <w:rFonts w:eastAsiaTheme="minorEastAsia" w:cstheme="minorBidi"/>
              <w:noProof/>
              <w:sz w:val="24"/>
              <w:szCs w:val="24"/>
              <w:lang w:eastAsia="ja-JP"/>
            </w:rPr>
          </w:pPr>
          <w:del w:id="405" w:author="Cindy W" w:date="2017-11-07T15:20:00Z">
            <w:r w:rsidDel="00E94F4E">
              <w:rPr>
                <w:noProof/>
              </w:rPr>
              <w:delText>4.5.3.3</w:delText>
            </w:r>
            <w:r w:rsidDel="00E94F4E">
              <w:rPr>
                <w:rFonts w:eastAsiaTheme="minorEastAsia" w:cstheme="minorBidi"/>
                <w:noProof/>
                <w:sz w:val="24"/>
                <w:szCs w:val="24"/>
                <w:lang w:eastAsia="ja-JP"/>
              </w:rPr>
              <w:tab/>
            </w:r>
            <w:r w:rsidDel="00E94F4E">
              <w:rPr>
                <w:noProof/>
              </w:rPr>
              <w:delText>Min Isc ADC</w:delText>
            </w:r>
            <w:r w:rsidDel="00E94F4E">
              <w:rPr>
                <w:noProof/>
              </w:rPr>
              <w:tab/>
              <w:delText>39</w:delText>
            </w:r>
          </w:del>
        </w:p>
        <w:p w14:paraId="2F801BE0" w14:textId="77777777" w:rsidR="005F5C05" w:rsidDel="00E94F4E" w:rsidRDefault="005F5C05">
          <w:pPr>
            <w:pStyle w:val="TOC4"/>
            <w:tabs>
              <w:tab w:val="left" w:pos="1526"/>
              <w:tab w:val="right" w:leader="dot" w:pos="10070"/>
            </w:tabs>
            <w:rPr>
              <w:del w:id="406" w:author="Cindy W" w:date="2017-11-07T15:20:00Z"/>
              <w:rFonts w:eastAsiaTheme="minorEastAsia" w:cstheme="minorBidi"/>
              <w:noProof/>
              <w:sz w:val="24"/>
              <w:szCs w:val="24"/>
              <w:lang w:eastAsia="ja-JP"/>
            </w:rPr>
          </w:pPr>
          <w:del w:id="407" w:author="Cindy W" w:date="2017-11-07T15:20:00Z">
            <w:r w:rsidDel="00E94F4E">
              <w:rPr>
                <w:noProof/>
              </w:rPr>
              <w:delText>4.5.3.4</w:delText>
            </w:r>
            <w:r w:rsidDel="00E94F4E">
              <w:rPr>
                <w:rFonts w:eastAsiaTheme="minorEastAsia" w:cstheme="minorBidi"/>
                <w:noProof/>
                <w:sz w:val="24"/>
                <w:szCs w:val="24"/>
                <w:lang w:eastAsia="ja-JP"/>
              </w:rPr>
              <w:tab/>
            </w:r>
            <w:r w:rsidDel="00E94F4E">
              <w:rPr>
                <w:noProof/>
              </w:rPr>
              <w:delText>Max Isc poll</w:delText>
            </w:r>
            <w:r w:rsidDel="00E94F4E">
              <w:rPr>
                <w:noProof/>
              </w:rPr>
              <w:tab/>
              <w:delText>39</w:delText>
            </w:r>
          </w:del>
        </w:p>
        <w:p w14:paraId="60BA30C5" w14:textId="77777777" w:rsidR="005F5C05" w:rsidDel="00E94F4E" w:rsidRDefault="005F5C05">
          <w:pPr>
            <w:pStyle w:val="TOC4"/>
            <w:tabs>
              <w:tab w:val="left" w:pos="1526"/>
              <w:tab w:val="right" w:leader="dot" w:pos="10070"/>
            </w:tabs>
            <w:rPr>
              <w:del w:id="408" w:author="Cindy W" w:date="2017-11-07T15:20:00Z"/>
              <w:rFonts w:eastAsiaTheme="minorEastAsia" w:cstheme="minorBidi"/>
              <w:noProof/>
              <w:sz w:val="24"/>
              <w:szCs w:val="24"/>
              <w:lang w:eastAsia="ja-JP"/>
            </w:rPr>
          </w:pPr>
          <w:del w:id="409" w:author="Cindy W" w:date="2017-11-07T15:20:00Z">
            <w:r w:rsidDel="00E94F4E">
              <w:rPr>
                <w:noProof/>
              </w:rPr>
              <w:delText>4.5.3.5</w:delText>
            </w:r>
            <w:r w:rsidDel="00E94F4E">
              <w:rPr>
                <w:rFonts w:eastAsiaTheme="minorEastAsia" w:cstheme="minorBidi"/>
                <w:noProof/>
                <w:sz w:val="24"/>
                <w:szCs w:val="24"/>
                <w:lang w:eastAsia="ja-JP"/>
              </w:rPr>
              <w:tab/>
            </w:r>
            <w:r w:rsidDel="00E94F4E">
              <w:rPr>
                <w:noProof/>
              </w:rPr>
              <w:delText>Isc stable ADC</w:delText>
            </w:r>
            <w:r w:rsidDel="00E94F4E">
              <w:rPr>
                <w:noProof/>
              </w:rPr>
              <w:tab/>
              <w:delText>39</w:delText>
            </w:r>
          </w:del>
        </w:p>
        <w:p w14:paraId="61EDF1F2" w14:textId="77777777" w:rsidR="005F5C05" w:rsidDel="00E94F4E" w:rsidRDefault="005F5C05">
          <w:pPr>
            <w:pStyle w:val="TOC4"/>
            <w:tabs>
              <w:tab w:val="left" w:pos="1526"/>
              <w:tab w:val="right" w:leader="dot" w:pos="10070"/>
            </w:tabs>
            <w:rPr>
              <w:del w:id="410" w:author="Cindy W" w:date="2017-11-07T15:20:00Z"/>
              <w:rFonts w:eastAsiaTheme="minorEastAsia" w:cstheme="minorBidi"/>
              <w:noProof/>
              <w:sz w:val="24"/>
              <w:szCs w:val="24"/>
              <w:lang w:eastAsia="ja-JP"/>
            </w:rPr>
          </w:pPr>
          <w:del w:id="411" w:author="Cindy W" w:date="2017-11-07T15:20:00Z">
            <w:r w:rsidDel="00E94F4E">
              <w:rPr>
                <w:noProof/>
              </w:rPr>
              <w:delText>4.5.3.6</w:delText>
            </w:r>
            <w:r w:rsidDel="00E94F4E">
              <w:rPr>
                <w:rFonts w:eastAsiaTheme="minorEastAsia" w:cstheme="minorBidi"/>
                <w:noProof/>
                <w:sz w:val="24"/>
                <w:szCs w:val="24"/>
                <w:lang w:eastAsia="ja-JP"/>
              </w:rPr>
              <w:tab/>
            </w:r>
            <w:r w:rsidDel="00E94F4E">
              <w:rPr>
                <w:noProof/>
              </w:rPr>
              <w:delText>Max discards</w:delText>
            </w:r>
            <w:r w:rsidDel="00E94F4E">
              <w:rPr>
                <w:noProof/>
              </w:rPr>
              <w:tab/>
              <w:delText>39</w:delText>
            </w:r>
          </w:del>
        </w:p>
        <w:p w14:paraId="0067BED7" w14:textId="77777777" w:rsidR="005F5C05" w:rsidDel="00E94F4E" w:rsidRDefault="005F5C05">
          <w:pPr>
            <w:pStyle w:val="TOC4"/>
            <w:tabs>
              <w:tab w:val="left" w:pos="1526"/>
              <w:tab w:val="right" w:leader="dot" w:pos="10070"/>
            </w:tabs>
            <w:rPr>
              <w:del w:id="412" w:author="Cindy W" w:date="2017-11-07T15:20:00Z"/>
              <w:rFonts w:eastAsiaTheme="minorEastAsia" w:cstheme="minorBidi"/>
              <w:noProof/>
              <w:sz w:val="24"/>
              <w:szCs w:val="24"/>
              <w:lang w:eastAsia="ja-JP"/>
            </w:rPr>
          </w:pPr>
          <w:del w:id="413" w:author="Cindy W" w:date="2017-11-07T15:20:00Z">
            <w:r w:rsidDel="00E94F4E">
              <w:rPr>
                <w:noProof/>
              </w:rPr>
              <w:delText>4.5.3.7</w:delText>
            </w:r>
            <w:r w:rsidDel="00E94F4E">
              <w:rPr>
                <w:rFonts w:eastAsiaTheme="minorEastAsia" w:cstheme="minorBidi"/>
                <w:noProof/>
                <w:sz w:val="24"/>
                <w:szCs w:val="24"/>
                <w:lang w:eastAsia="ja-JP"/>
              </w:rPr>
              <w:tab/>
            </w:r>
            <w:r w:rsidDel="00E94F4E">
              <w:rPr>
                <w:noProof/>
              </w:rPr>
              <w:delText>Aspect height</w:delText>
            </w:r>
            <w:r w:rsidDel="00E94F4E">
              <w:rPr>
                <w:noProof/>
              </w:rPr>
              <w:tab/>
              <w:delText>39</w:delText>
            </w:r>
          </w:del>
        </w:p>
        <w:p w14:paraId="2710DD21" w14:textId="77777777" w:rsidR="005F5C05" w:rsidDel="00E94F4E" w:rsidRDefault="005F5C05">
          <w:pPr>
            <w:pStyle w:val="TOC4"/>
            <w:tabs>
              <w:tab w:val="left" w:pos="1526"/>
              <w:tab w:val="right" w:leader="dot" w:pos="10070"/>
            </w:tabs>
            <w:rPr>
              <w:del w:id="414" w:author="Cindy W" w:date="2017-11-07T15:20:00Z"/>
              <w:rFonts w:eastAsiaTheme="minorEastAsia" w:cstheme="minorBidi"/>
              <w:noProof/>
              <w:sz w:val="24"/>
              <w:szCs w:val="24"/>
              <w:lang w:eastAsia="ja-JP"/>
            </w:rPr>
          </w:pPr>
          <w:del w:id="415" w:author="Cindy W" w:date="2017-11-07T15:20:00Z">
            <w:r w:rsidDel="00E94F4E">
              <w:rPr>
                <w:noProof/>
              </w:rPr>
              <w:delText>4.5.3.8</w:delText>
            </w:r>
            <w:r w:rsidDel="00E94F4E">
              <w:rPr>
                <w:rFonts w:eastAsiaTheme="minorEastAsia" w:cstheme="minorBidi"/>
                <w:noProof/>
                <w:sz w:val="24"/>
                <w:szCs w:val="24"/>
                <w:lang w:eastAsia="ja-JP"/>
              </w:rPr>
              <w:tab/>
            </w:r>
            <w:r w:rsidDel="00E94F4E">
              <w:rPr>
                <w:noProof/>
              </w:rPr>
              <w:delText>Aspect width</w:delText>
            </w:r>
            <w:r w:rsidDel="00E94F4E">
              <w:rPr>
                <w:noProof/>
              </w:rPr>
              <w:tab/>
              <w:delText>39</w:delText>
            </w:r>
          </w:del>
        </w:p>
        <w:p w14:paraId="4CFFF61C" w14:textId="77777777" w:rsidR="005F5C05" w:rsidDel="00E94F4E" w:rsidRDefault="005F5C05">
          <w:pPr>
            <w:pStyle w:val="TOC2"/>
            <w:tabs>
              <w:tab w:val="left" w:pos="792"/>
              <w:tab w:val="right" w:leader="dot" w:pos="10070"/>
            </w:tabs>
            <w:rPr>
              <w:del w:id="416" w:author="Cindy W" w:date="2017-11-07T15:20:00Z"/>
              <w:rFonts w:eastAsiaTheme="minorEastAsia" w:cstheme="minorBidi"/>
              <w:b w:val="0"/>
              <w:noProof/>
              <w:sz w:val="24"/>
              <w:szCs w:val="24"/>
              <w:lang w:eastAsia="ja-JP"/>
            </w:rPr>
          </w:pPr>
          <w:del w:id="417" w:author="Cindy W" w:date="2017-11-07T15:20:00Z">
            <w:r w:rsidDel="00E94F4E">
              <w:rPr>
                <w:noProof/>
              </w:rPr>
              <w:delText>4.6</w:delText>
            </w:r>
            <w:r w:rsidDel="00E94F4E">
              <w:rPr>
                <w:rFonts w:eastAsiaTheme="minorEastAsia" w:cstheme="minorBidi"/>
                <w:b w:val="0"/>
                <w:noProof/>
                <w:sz w:val="24"/>
                <w:szCs w:val="24"/>
                <w:lang w:eastAsia="ja-JP"/>
              </w:rPr>
              <w:tab/>
            </w:r>
            <w:r w:rsidDel="00E94F4E">
              <w:rPr>
                <w:noProof/>
              </w:rPr>
              <w:delText>Folders and Files</w:delText>
            </w:r>
            <w:r w:rsidDel="00E94F4E">
              <w:rPr>
                <w:noProof/>
              </w:rPr>
              <w:tab/>
              <w:delText>39</w:delText>
            </w:r>
          </w:del>
        </w:p>
        <w:p w14:paraId="12915E1A" w14:textId="77777777" w:rsidR="005F5C05" w:rsidDel="00E94F4E" w:rsidRDefault="005F5C05">
          <w:pPr>
            <w:pStyle w:val="TOC3"/>
            <w:tabs>
              <w:tab w:val="left" w:pos="1176"/>
              <w:tab w:val="right" w:leader="dot" w:pos="10070"/>
            </w:tabs>
            <w:rPr>
              <w:del w:id="418" w:author="Cindy W" w:date="2017-11-07T15:20:00Z"/>
              <w:rFonts w:eastAsiaTheme="minorEastAsia" w:cstheme="minorBidi"/>
              <w:noProof/>
              <w:sz w:val="24"/>
              <w:szCs w:val="24"/>
              <w:lang w:eastAsia="ja-JP"/>
            </w:rPr>
          </w:pPr>
          <w:del w:id="419" w:author="Cindy W" w:date="2017-11-07T15:20:00Z">
            <w:r w:rsidDel="00E94F4E">
              <w:rPr>
                <w:noProof/>
              </w:rPr>
              <w:delText>4.6.1</w:delText>
            </w:r>
            <w:r w:rsidDel="00E94F4E">
              <w:rPr>
                <w:rFonts w:eastAsiaTheme="minorEastAsia" w:cstheme="minorBidi"/>
                <w:noProof/>
                <w:sz w:val="24"/>
                <w:szCs w:val="24"/>
                <w:lang w:eastAsia="ja-JP"/>
              </w:rPr>
              <w:tab/>
            </w:r>
            <w:r w:rsidDel="00E94F4E">
              <w:rPr>
                <w:noProof/>
              </w:rPr>
              <w:delText>IV_Swinger.cfg file</w:delText>
            </w:r>
            <w:r w:rsidDel="00E94F4E">
              <w:rPr>
                <w:noProof/>
              </w:rPr>
              <w:tab/>
              <w:delText>40</w:delText>
            </w:r>
          </w:del>
        </w:p>
        <w:p w14:paraId="6DD3BB52" w14:textId="77777777" w:rsidR="005F5C05" w:rsidDel="00E94F4E" w:rsidRDefault="005F5C05">
          <w:pPr>
            <w:pStyle w:val="TOC3"/>
            <w:tabs>
              <w:tab w:val="left" w:pos="1176"/>
              <w:tab w:val="right" w:leader="dot" w:pos="10070"/>
            </w:tabs>
            <w:rPr>
              <w:del w:id="420" w:author="Cindy W" w:date="2017-11-07T15:20:00Z"/>
              <w:rFonts w:eastAsiaTheme="minorEastAsia" w:cstheme="minorBidi"/>
              <w:noProof/>
              <w:sz w:val="24"/>
              <w:szCs w:val="24"/>
              <w:lang w:eastAsia="ja-JP"/>
            </w:rPr>
          </w:pPr>
          <w:del w:id="421" w:author="Cindy W" w:date="2017-11-07T15:20:00Z">
            <w:r w:rsidDel="00E94F4E">
              <w:rPr>
                <w:noProof/>
              </w:rPr>
              <w:delText>4.6.2</w:delText>
            </w:r>
            <w:r w:rsidDel="00E94F4E">
              <w:rPr>
                <w:rFonts w:eastAsiaTheme="minorEastAsia" w:cstheme="minorBidi"/>
                <w:noProof/>
                <w:sz w:val="24"/>
                <w:szCs w:val="24"/>
                <w:lang w:eastAsia="ja-JP"/>
              </w:rPr>
              <w:tab/>
            </w:r>
            <w:r w:rsidDel="00E94F4E">
              <w:rPr>
                <w:noProof/>
              </w:rPr>
              <w:delText>Logs folder</w:delText>
            </w:r>
            <w:r w:rsidDel="00E94F4E">
              <w:rPr>
                <w:noProof/>
              </w:rPr>
              <w:tab/>
              <w:delText>40</w:delText>
            </w:r>
          </w:del>
        </w:p>
        <w:p w14:paraId="6EC63B9D" w14:textId="77777777" w:rsidR="005F5C05" w:rsidDel="00E94F4E" w:rsidRDefault="005F5C05">
          <w:pPr>
            <w:pStyle w:val="TOC3"/>
            <w:tabs>
              <w:tab w:val="left" w:pos="1176"/>
              <w:tab w:val="right" w:leader="dot" w:pos="10070"/>
            </w:tabs>
            <w:rPr>
              <w:del w:id="422" w:author="Cindy W" w:date="2017-11-07T15:20:00Z"/>
              <w:rFonts w:eastAsiaTheme="minorEastAsia" w:cstheme="minorBidi"/>
              <w:noProof/>
              <w:sz w:val="24"/>
              <w:szCs w:val="24"/>
              <w:lang w:eastAsia="ja-JP"/>
            </w:rPr>
          </w:pPr>
          <w:del w:id="423" w:author="Cindy W" w:date="2017-11-07T15:20:00Z">
            <w:r w:rsidDel="00E94F4E">
              <w:rPr>
                <w:noProof/>
              </w:rPr>
              <w:delText>4.6.3</w:delText>
            </w:r>
            <w:r w:rsidDel="00E94F4E">
              <w:rPr>
                <w:rFonts w:eastAsiaTheme="minorEastAsia" w:cstheme="minorBidi"/>
                <w:noProof/>
                <w:sz w:val="24"/>
                <w:szCs w:val="24"/>
                <w:lang w:eastAsia="ja-JP"/>
              </w:rPr>
              <w:tab/>
            </w:r>
            <w:r w:rsidDel="00E94F4E">
              <w:rPr>
                <w:noProof/>
              </w:rPr>
              <w:delText>Run folders and files</w:delText>
            </w:r>
            <w:r w:rsidDel="00E94F4E">
              <w:rPr>
                <w:noProof/>
              </w:rPr>
              <w:tab/>
              <w:delText>40</w:delText>
            </w:r>
          </w:del>
        </w:p>
        <w:p w14:paraId="45E9D592" w14:textId="77777777" w:rsidR="005F5C05" w:rsidDel="00E94F4E" w:rsidRDefault="005F5C05">
          <w:pPr>
            <w:pStyle w:val="TOC4"/>
            <w:tabs>
              <w:tab w:val="left" w:pos="1526"/>
              <w:tab w:val="right" w:leader="dot" w:pos="10070"/>
            </w:tabs>
            <w:rPr>
              <w:del w:id="424" w:author="Cindy W" w:date="2017-11-07T15:20:00Z"/>
              <w:rFonts w:eastAsiaTheme="minorEastAsia" w:cstheme="minorBidi"/>
              <w:noProof/>
              <w:sz w:val="24"/>
              <w:szCs w:val="24"/>
              <w:lang w:eastAsia="ja-JP"/>
            </w:rPr>
          </w:pPr>
          <w:del w:id="425" w:author="Cindy W" w:date="2017-11-07T15:20:00Z">
            <w:r w:rsidDel="00E94F4E">
              <w:rPr>
                <w:noProof/>
              </w:rPr>
              <w:delText>4.6.3.1</w:delText>
            </w:r>
            <w:r w:rsidDel="00E94F4E">
              <w:rPr>
                <w:rFonts w:eastAsiaTheme="minorEastAsia" w:cstheme="minorBidi"/>
                <w:noProof/>
                <w:sz w:val="24"/>
                <w:szCs w:val="24"/>
                <w:lang w:eastAsia="ja-JP"/>
              </w:rPr>
              <w:tab/>
            </w:r>
            <w:r w:rsidDel="00E94F4E">
              <w:rPr>
                <w:noProof/>
              </w:rPr>
              <w:delText>IV_Swinger.cfg</w:delText>
            </w:r>
            <w:r w:rsidDel="00E94F4E">
              <w:rPr>
                <w:noProof/>
              </w:rPr>
              <w:tab/>
              <w:delText>40</w:delText>
            </w:r>
          </w:del>
        </w:p>
        <w:p w14:paraId="36B30C4B" w14:textId="77777777" w:rsidR="005F5C05" w:rsidDel="00E94F4E" w:rsidRDefault="005F5C05">
          <w:pPr>
            <w:pStyle w:val="TOC4"/>
            <w:tabs>
              <w:tab w:val="left" w:pos="1526"/>
              <w:tab w:val="right" w:leader="dot" w:pos="10070"/>
            </w:tabs>
            <w:rPr>
              <w:del w:id="426" w:author="Cindy W" w:date="2017-11-07T15:20:00Z"/>
              <w:rFonts w:eastAsiaTheme="minorEastAsia" w:cstheme="minorBidi"/>
              <w:noProof/>
              <w:sz w:val="24"/>
              <w:szCs w:val="24"/>
              <w:lang w:eastAsia="ja-JP"/>
            </w:rPr>
          </w:pPr>
          <w:del w:id="427" w:author="Cindy W" w:date="2017-11-07T15:20:00Z">
            <w:r w:rsidDel="00E94F4E">
              <w:rPr>
                <w:noProof/>
              </w:rPr>
              <w:delText>4.6.3.2</w:delText>
            </w:r>
            <w:r w:rsidDel="00E94F4E">
              <w:rPr>
                <w:rFonts w:eastAsiaTheme="minorEastAsia" w:cstheme="minorBidi"/>
                <w:noProof/>
                <w:sz w:val="24"/>
                <w:szCs w:val="24"/>
                <w:lang w:eastAsia="ja-JP"/>
              </w:rPr>
              <w:tab/>
            </w:r>
            <w:r w:rsidDel="00E94F4E">
              <w:rPr>
                <w:noProof/>
              </w:rPr>
              <w:delText>iv_swinger2_yymmdd_hh_mm_ss.pdf</w:delText>
            </w:r>
            <w:r w:rsidDel="00E94F4E">
              <w:rPr>
                <w:noProof/>
              </w:rPr>
              <w:tab/>
              <w:delText>40</w:delText>
            </w:r>
          </w:del>
        </w:p>
        <w:p w14:paraId="0DEB7350" w14:textId="77777777" w:rsidR="005F5C05" w:rsidDel="00E94F4E" w:rsidRDefault="005F5C05">
          <w:pPr>
            <w:pStyle w:val="TOC4"/>
            <w:tabs>
              <w:tab w:val="left" w:pos="1526"/>
              <w:tab w:val="right" w:leader="dot" w:pos="10070"/>
            </w:tabs>
            <w:rPr>
              <w:del w:id="428" w:author="Cindy W" w:date="2017-11-07T15:20:00Z"/>
              <w:rFonts w:eastAsiaTheme="minorEastAsia" w:cstheme="minorBidi"/>
              <w:noProof/>
              <w:sz w:val="24"/>
              <w:szCs w:val="24"/>
              <w:lang w:eastAsia="ja-JP"/>
            </w:rPr>
          </w:pPr>
          <w:del w:id="429" w:author="Cindy W" w:date="2017-11-07T15:20:00Z">
            <w:r w:rsidDel="00E94F4E">
              <w:rPr>
                <w:noProof/>
              </w:rPr>
              <w:delText>4.6.3.3</w:delText>
            </w:r>
            <w:r w:rsidDel="00E94F4E">
              <w:rPr>
                <w:rFonts w:eastAsiaTheme="minorEastAsia" w:cstheme="minorBidi"/>
                <w:noProof/>
                <w:sz w:val="24"/>
                <w:szCs w:val="24"/>
                <w:lang w:eastAsia="ja-JP"/>
              </w:rPr>
              <w:tab/>
            </w:r>
            <w:r w:rsidDel="00E94F4E">
              <w:rPr>
                <w:noProof/>
              </w:rPr>
              <w:delText>iv_swinger2_yymmdd_hh_mm_ss.gif</w:delText>
            </w:r>
            <w:r w:rsidDel="00E94F4E">
              <w:rPr>
                <w:noProof/>
              </w:rPr>
              <w:tab/>
              <w:delText>40</w:delText>
            </w:r>
          </w:del>
        </w:p>
        <w:p w14:paraId="1CB38447" w14:textId="77777777" w:rsidR="005F5C05" w:rsidDel="00E94F4E" w:rsidRDefault="005F5C05">
          <w:pPr>
            <w:pStyle w:val="TOC4"/>
            <w:tabs>
              <w:tab w:val="left" w:pos="1526"/>
              <w:tab w:val="right" w:leader="dot" w:pos="10070"/>
            </w:tabs>
            <w:rPr>
              <w:del w:id="430" w:author="Cindy W" w:date="2017-11-07T15:20:00Z"/>
              <w:rFonts w:eastAsiaTheme="minorEastAsia" w:cstheme="minorBidi"/>
              <w:noProof/>
              <w:sz w:val="24"/>
              <w:szCs w:val="24"/>
              <w:lang w:eastAsia="ja-JP"/>
            </w:rPr>
          </w:pPr>
          <w:del w:id="431" w:author="Cindy W" w:date="2017-11-07T15:20:00Z">
            <w:r w:rsidDel="00E94F4E">
              <w:rPr>
                <w:noProof/>
              </w:rPr>
              <w:delText>4.6.3.4</w:delText>
            </w:r>
            <w:r w:rsidDel="00E94F4E">
              <w:rPr>
                <w:rFonts w:eastAsiaTheme="minorEastAsia" w:cstheme="minorBidi"/>
                <w:noProof/>
                <w:sz w:val="24"/>
                <w:szCs w:val="24"/>
                <w:lang w:eastAsia="ja-JP"/>
              </w:rPr>
              <w:tab/>
            </w:r>
            <w:r w:rsidDel="00E94F4E">
              <w:rPr>
                <w:noProof/>
              </w:rPr>
              <w:delText>iv_swinger2_yymmdd_hh_mm_ss.csv</w:delText>
            </w:r>
            <w:r w:rsidDel="00E94F4E">
              <w:rPr>
                <w:noProof/>
              </w:rPr>
              <w:tab/>
              <w:delText>40</w:delText>
            </w:r>
          </w:del>
        </w:p>
        <w:p w14:paraId="2DE664D2" w14:textId="77777777" w:rsidR="005F5C05" w:rsidDel="00E94F4E" w:rsidRDefault="005F5C05">
          <w:pPr>
            <w:pStyle w:val="TOC4"/>
            <w:tabs>
              <w:tab w:val="left" w:pos="1526"/>
              <w:tab w:val="right" w:leader="dot" w:pos="10070"/>
            </w:tabs>
            <w:rPr>
              <w:del w:id="432" w:author="Cindy W" w:date="2017-11-07T15:20:00Z"/>
              <w:rFonts w:eastAsiaTheme="minorEastAsia" w:cstheme="minorBidi"/>
              <w:noProof/>
              <w:sz w:val="24"/>
              <w:szCs w:val="24"/>
              <w:lang w:eastAsia="ja-JP"/>
            </w:rPr>
          </w:pPr>
          <w:del w:id="433" w:author="Cindy W" w:date="2017-11-07T15:20:00Z">
            <w:r w:rsidDel="00E94F4E">
              <w:rPr>
                <w:noProof/>
              </w:rPr>
              <w:delText>4.6.3.5</w:delText>
            </w:r>
            <w:r w:rsidDel="00E94F4E">
              <w:rPr>
                <w:rFonts w:eastAsiaTheme="minorEastAsia" w:cstheme="minorBidi"/>
                <w:noProof/>
                <w:sz w:val="24"/>
                <w:szCs w:val="24"/>
                <w:lang w:eastAsia="ja-JP"/>
              </w:rPr>
              <w:tab/>
            </w:r>
            <w:r w:rsidDel="00E94F4E">
              <w:rPr>
                <w:noProof/>
              </w:rPr>
              <w:delText>adc_pairs_yymmdd_hh_mm_ss.csv</w:delText>
            </w:r>
            <w:r w:rsidDel="00E94F4E">
              <w:rPr>
                <w:noProof/>
              </w:rPr>
              <w:tab/>
              <w:delText>41</w:delText>
            </w:r>
          </w:del>
        </w:p>
        <w:p w14:paraId="7AB69BA3" w14:textId="77777777" w:rsidR="005F5C05" w:rsidDel="00E94F4E" w:rsidRDefault="005F5C05">
          <w:pPr>
            <w:pStyle w:val="TOC3"/>
            <w:tabs>
              <w:tab w:val="left" w:pos="1176"/>
              <w:tab w:val="right" w:leader="dot" w:pos="10070"/>
            </w:tabs>
            <w:rPr>
              <w:del w:id="434" w:author="Cindy W" w:date="2017-11-07T15:20:00Z"/>
              <w:rFonts w:eastAsiaTheme="minorEastAsia" w:cstheme="minorBidi"/>
              <w:noProof/>
              <w:sz w:val="24"/>
              <w:szCs w:val="24"/>
              <w:lang w:eastAsia="ja-JP"/>
            </w:rPr>
          </w:pPr>
          <w:del w:id="435" w:author="Cindy W" w:date="2017-11-07T15:20:00Z">
            <w:r w:rsidDel="00E94F4E">
              <w:rPr>
                <w:noProof/>
              </w:rPr>
              <w:delText>4.6.4</w:delText>
            </w:r>
            <w:r w:rsidDel="00E94F4E">
              <w:rPr>
                <w:rFonts w:eastAsiaTheme="minorEastAsia" w:cstheme="minorBidi"/>
                <w:noProof/>
                <w:sz w:val="24"/>
                <w:szCs w:val="24"/>
                <w:lang w:eastAsia="ja-JP"/>
              </w:rPr>
              <w:tab/>
            </w:r>
            <w:r w:rsidDel="00E94F4E">
              <w:rPr>
                <w:noProof/>
              </w:rPr>
              <w:delText>Overlays folder</w:delText>
            </w:r>
            <w:r w:rsidDel="00E94F4E">
              <w:rPr>
                <w:noProof/>
              </w:rPr>
              <w:tab/>
              <w:delText>41</w:delText>
            </w:r>
          </w:del>
        </w:p>
        <w:p w14:paraId="4A7DA3C4" w14:textId="77777777" w:rsidR="005F5C05" w:rsidDel="00E94F4E" w:rsidRDefault="005F5C05">
          <w:pPr>
            <w:pStyle w:val="TOC4"/>
            <w:tabs>
              <w:tab w:val="left" w:pos="1526"/>
              <w:tab w:val="right" w:leader="dot" w:pos="10070"/>
            </w:tabs>
            <w:rPr>
              <w:del w:id="436" w:author="Cindy W" w:date="2017-11-07T15:20:00Z"/>
              <w:rFonts w:eastAsiaTheme="minorEastAsia" w:cstheme="minorBidi"/>
              <w:noProof/>
              <w:sz w:val="24"/>
              <w:szCs w:val="24"/>
              <w:lang w:eastAsia="ja-JP"/>
            </w:rPr>
          </w:pPr>
          <w:del w:id="437" w:author="Cindy W" w:date="2017-11-07T15:20:00Z">
            <w:r w:rsidDel="00E94F4E">
              <w:rPr>
                <w:noProof/>
              </w:rPr>
              <w:delText>4.6.4.1</w:delText>
            </w:r>
            <w:r w:rsidDel="00E94F4E">
              <w:rPr>
                <w:rFonts w:eastAsiaTheme="minorEastAsia" w:cstheme="minorBidi"/>
                <w:noProof/>
                <w:sz w:val="24"/>
                <w:szCs w:val="24"/>
                <w:lang w:eastAsia="ja-JP"/>
              </w:rPr>
              <w:tab/>
            </w:r>
            <w:r w:rsidDel="00E94F4E">
              <w:rPr>
                <w:noProof/>
              </w:rPr>
              <w:delText>overlaid_yymmdd_hh_mm_ss.pdf</w:delText>
            </w:r>
            <w:r w:rsidDel="00E94F4E">
              <w:rPr>
                <w:noProof/>
              </w:rPr>
              <w:tab/>
              <w:delText>41</w:delText>
            </w:r>
          </w:del>
        </w:p>
        <w:p w14:paraId="5100713E" w14:textId="77777777" w:rsidR="005F5C05" w:rsidDel="00E94F4E" w:rsidRDefault="005F5C05">
          <w:pPr>
            <w:pStyle w:val="TOC4"/>
            <w:tabs>
              <w:tab w:val="left" w:pos="1526"/>
              <w:tab w:val="right" w:leader="dot" w:pos="10070"/>
            </w:tabs>
            <w:rPr>
              <w:del w:id="438" w:author="Cindy W" w:date="2017-11-07T15:20:00Z"/>
              <w:rFonts w:eastAsiaTheme="minorEastAsia" w:cstheme="minorBidi"/>
              <w:noProof/>
              <w:sz w:val="24"/>
              <w:szCs w:val="24"/>
              <w:lang w:eastAsia="ja-JP"/>
            </w:rPr>
          </w:pPr>
          <w:del w:id="439" w:author="Cindy W" w:date="2017-11-07T15:20:00Z">
            <w:r w:rsidDel="00E94F4E">
              <w:rPr>
                <w:noProof/>
              </w:rPr>
              <w:delText>4.6.4.2</w:delText>
            </w:r>
            <w:r w:rsidDel="00E94F4E">
              <w:rPr>
                <w:rFonts w:eastAsiaTheme="minorEastAsia" w:cstheme="minorBidi"/>
                <w:noProof/>
                <w:sz w:val="24"/>
                <w:szCs w:val="24"/>
                <w:lang w:eastAsia="ja-JP"/>
              </w:rPr>
              <w:tab/>
            </w:r>
            <w:r w:rsidDel="00E94F4E">
              <w:rPr>
                <w:noProof/>
              </w:rPr>
              <w:delText>overlaid_yymmdd_hh_mm_ss.gif</w:delText>
            </w:r>
            <w:r w:rsidDel="00E94F4E">
              <w:rPr>
                <w:noProof/>
              </w:rPr>
              <w:tab/>
              <w:delText>41</w:delText>
            </w:r>
          </w:del>
        </w:p>
        <w:p w14:paraId="1905259A" w14:textId="77777777" w:rsidR="005F5C05" w:rsidDel="00E94F4E" w:rsidRDefault="005F5C05">
          <w:pPr>
            <w:pStyle w:val="TOC1"/>
            <w:rPr>
              <w:del w:id="440" w:author="Cindy W" w:date="2017-11-07T15:20:00Z"/>
              <w:rFonts w:eastAsiaTheme="minorEastAsia" w:cstheme="minorBidi"/>
              <w:b w:val="0"/>
              <w:noProof/>
              <w:lang w:eastAsia="ja-JP"/>
            </w:rPr>
          </w:pPr>
          <w:del w:id="441" w:author="Cindy W" w:date="2017-11-07T15:20:00Z">
            <w:r w:rsidDel="00E94F4E">
              <w:rPr>
                <w:noProof/>
              </w:rPr>
              <w:delText>5</w:delText>
            </w:r>
            <w:r w:rsidDel="00E94F4E">
              <w:rPr>
                <w:rFonts w:eastAsiaTheme="minorEastAsia" w:cstheme="minorBidi"/>
                <w:b w:val="0"/>
                <w:noProof/>
                <w:lang w:eastAsia="ja-JP"/>
              </w:rPr>
              <w:tab/>
            </w:r>
            <w:r w:rsidDel="00E94F4E">
              <w:rPr>
                <w:noProof/>
              </w:rPr>
              <w:delText>Known Bugs</w:delText>
            </w:r>
            <w:r w:rsidDel="00E94F4E">
              <w:rPr>
                <w:noProof/>
              </w:rPr>
              <w:tab/>
              <w:delText>42</w:delText>
            </w:r>
          </w:del>
        </w:p>
        <w:p w14:paraId="758042C2" w14:textId="77777777" w:rsidR="005F5C05" w:rsidDel="00E94F4E" w:rsidRDefault="005F5C05">
          <w:pPr>
            <w:pStyle w:val="TOC2"/>
            <w:tabs>
              <w:tab w:val="left" w:pos="792"/>
              <w:tab w:val="right" w:leader="dot" w:pos="10070"/>
            </w:tabs>
            <w:rPr>
              <w:del w:id="442" w:author="Cindy W" w:date="2017-11-07T15:20:00Z"/>
              <w:rFonts w:eastAsiaTheme="minorEastAsia" w:cstheme="minorBidi"/>
              <w:b w:val="0"/>
              <w:noProof/>
              <w:sz w:val="24"/>
              <w:szCs w:val="24"/>
              <w:lang w:eastAsia="ja-JP"/>
            </w:rPr>
          </w:pPr>
          <w:del w:id="443" w:author="Cindy W" w:date="2017-11-07T15:20:00Z">
            <w:r w:rsidDel="00E94F4E">
              <w:rPr>
                <w:noProof/>
              </w:rPr>
              <w:delText>5.1</w:delText>
            </w:r>
            <w:r w:rsidDel="00E94F4E">
              <w:rPr>
                <w:rFonts w:eastAsiaTheme="minorEastAsia" w:cstheme="minorBidi"/>
                <w:b w:val="0"/>
                <w:noProof/>
                <w:sz w:val="24"/>
                <w:szCs w:val="24"/>
                <w:lang w:eastAsia="ja-JP"/>
              </w:rPr>
              <w:tab/>
            </w:r>
            <w:r w:rsidDel="00E94F4E">
              <w:rPr>
                <w:noProof/>
              </w:rPr>
              <w:delText>Gap between second and third points</w:delText>
            </w:r>
            <w:r w:rsidDel="00E94F4E">
              <w:rPr>
                <w:noProof/>
              </w:rPr>
              <w:tab/>
              <w:delText>42</w:delText>
            </w:r>
          </w:del>
        </w:p>
        <w:p w14:paraId="548E070F" w14:textId="77777777" w:rsidR="005F5C05" w:rsidDel="00E94F4E" w:rsidRDefault="005F5C05">
          <w:pPr>
            <w:pStyle w:val="TOC2"/>
            <w:tabs>
              <w:tab w:val="left" w:pos="792"/>
              <w:tab w:val="right" w:leader="dot" w:pos="10070"/>
            </w:tabs>
            <w:rPr>
              <w:del w:id="444" w:author="Cindy W" w:date="2017-11-07T15:20:00Z"/>
              <w:rFonts w:eastAsiaTheme="minorEastAsia" w:cstheme="minorBidi"/>
              <w:b w:val="0"/>
              <w:noProof/>
              <w:sz w:val="24"/>
              <w:szCs w:val="24"/>
              <w:lang w:eastAsia="ja-JP"/>
            </w:rPr>
          </w:pPr>
          <w:del w:id="445" w:author="Cindy W" w:date="2017-11-07T15:20:00Z">
            <w:r w:rsidDel="00E94F4E">
              <w:rPr>
                <w:noProof/>
              </w:rPr>
              <w:delText>5.2</w:delText>
            </w:r>
            <w:r w:rsidDel="00E94F4E">
              <w:rPr>
                <w:rFonts w:eastAsiaTheme="minorEastAsia" w:cstheme="minorBidi"/>
                <w:b w:val="0"/>
                <w:noProof/>
                <w:sz w:val="24"/>
                <w:szCs w:val="24"/>
                <w:lang w:eastAsia="ja-JP"/>
              </w:rPr>
              <w:tab/>
            </w:r>
            <w:r w:rsidDel="00E94F4E">
              <w:rPr>
                <w:noProof/>
              </w:rPr>
              <w:delText>Tail of curve only</w:delText>
            </w:r>
            <w:r w:rsidDel="00E94F4E">
              <w:rPr>
                <w:noProof/>
              </w:rPr>
              <w:tab/>
              <w:delText>43</w:delText>
            </w:r>
          </w:del>
        </w:p>
        <w:p w14:paraId="67B1AA95" w14:textId="77777777" w:rsidR="005F5C05" w:rsidDel="00E94F4E" w:rsidRDefault="005F5C05">
          <w:pPr>
            <w:pStyle w:val="TOC1"/>
            <w:rPr>
              <w:del w:id="446" w:author="Cindy W" w:date="2017-11-07T15:20:00Z"/>
              <w:rFonts w:eastAsiaTheme="minorEastAsia" w:cstheme="minorBidi"/>
              <w:b w:val="0"/>
              <w:noProof/>
              <w:lang w:eastAsia="ja-JP"/>
            </w:rPr>
          </w:pPr>
          <w:del w:id="447" w:author="Cindy W" w:date="2017-11-07T15:20:00Z">
            <w:r w:rsidDel="00E94F4E">
              <w:rPr>
                <w:noProof/>
              </w:rPr>
              <w:delText>6</w:delText>
            </w:r>
            <w:r w:rsidDel="00E94F4E">
              <w:rPr>
                <w:rFonts w:eastAsiaTheme="minorEastAsia" w:cstheme="minorBidi"/>
                <w:b w:val="0"/>
                <w:noProof/>
                <w:lang w:eastAsia="ja-JP"/>
              </w:rPr>
              <w:tab/>
            </w:r>
            <w:r w:rsidDel="00E94F4E">
              <w:rPr>
                <w:noProof/>
              </w:rPr>
              <w:delText>Ratings and Limitations</w:delText>
            </w:r>
            <w:r w:rsidDel="00E94F4E">
              <w:rPr>
                <w:noProof/>
              </w:rPr>
              <w:tab/>
              <w:delText>44</w:delText>
            </w:r>
          </w:del>
        </w:p>
        <w:p w14:paraId="25E9F1B1" w14:textId="77777777" w:rsidR="005F5C05" w:rsidDel="00E94F4E" w:rsidRDefault="005F5C05">
          <w:pPr>
            <w:pStyle w:val="TOC1"/>
            <w:rPr>
              <w:del w:id="448" w:author="Cindy W" w:date="2017-11-07T15:20:00Z"/>
              <w:rFonts w:eastAsiaTheme="minorEastAsia" w:cstheme="minorBidi"/>
              <w:b w:val="0"/>
              <w:noProof/>
              <w:lang w:eastAsia="ja-JP"/>
            </w:rPr>
          </w:pPr>
          <w:del w:id="449" w:author="Cindy W" w:date="2017-11-07T15:20:00Z">
            <w:r w:rsidDel="00E94F4E">
              <w:rPr>
                <w:noProof/>
              </w:rPr>
              <w:delText>7</w:delText>
            </w:r>
            <w:r w:rsidDel="00E94F4E">
              <w:rPr>
                <w:rFonts w:eastAsiaTheme="minorEastAsia" w:cstheme="minorBidi"/>
                <w:b w:val="0"/>
                <w:noProof/>
                <w:lang w:eastAsia="ja-JP"/>
              </w:rPr>
              <w:tab/>
            </w:r>
            <w:r w:rsidDel="00E94F4E">
              <w:rPr>
                <w:noProof/>
              </w:rPr>
              <w:delText>Laptop Software Installation</w:delText>
            </w:r>
            <w:r w:rsidDel="00E94F4E">
              <w:rPr>
                <w:noProof/>
              </w:rPr>
              <w:tab/>
              <w:delText>45</w:delText>
            </w:r>
          </w:del>
        </w:p>
        <w:p w14:paraId="1AE9EBCB" w14:textId="77777777" w:rsidR="005F5C05" w:rsidDel="00E94F4E" w:rsidRDefault="005F5C05">
          <w:pPr>
            <w:pStyle w:val="TOC2"/>
            <w:tabs>
              <w:tab w:val="left" w:pos="792"/>
              <w:tab w:val="right" w:leader="dot" w:pos="10070"/>
            </w:tabs>
            <w:rPr>
              <w:del w:id="450" w:author="Cindy W" w:date="2017-11-07T15:20:00Z"/>
              <w:rFonts w:eastAsiaTheme="minorEastAsia" w:cstheme="minorBidi"/>
              <w:b w:val="0"/>
              <w:noProof/>
              <w:sz w:val="24"/>
              <w:szCs w:val="24"/>
              <w:lang w:eastAsia="ja-JP"/>
            </w:rPr>
          </w:pPr>
          <w:del w:id="451" w:author="Cindy W" w:date="2017-11-07T15:20:00Z">
            <w:r w:rsidDel="00E94F4E">
              <w:rPr>
                <w:noProof/>
              </w:rPr>
              <w:delText>7.1</w:delText>
            </w:r>
            <w:r w:rsidDel="00E94F4E">
              <w:rPr>
                <w:rFonts w:eastAsiaTheme="minorEastAsia" w:cstheme="minorBidi"/>
                <w:b w:val="0"/>
                <w:noProof/>
                <w:sz w:val="24"/>
                <w:szCs w:val="24"/>
                <w:lang w:eastAsia="ja-JP"/>
              </w:rPr>
              <w:tab/>
            </w:r>
            <w:r w:rsidDel="00E94F4E">
              <w:rPr>
                <w:noProof/>
              </w:rPr>
              <w:delText>Mac</w:delText>
            </w:r>
            <w:r w:rsidDel="00E94F4E">
              <w:rPr>
                <w:noProof/>
              </w:rPr>
              <w:tab/>
              <w:delText>45</w:delText>
            </w:r>
          </w:del>
        </w:p>
        <w:p w14:paraId="1B079215" w14:textId="77777777" w:rsidR="005F5C05" w:rsidDel="00E94F4E" w:rsidRDefault="005F5C05">
          <w:pPr>
            <w:pStyle w:val="TOC3"/>
            <w:tabs>
              <w:tab w:val="left" w:pos="1176"/>
              <w:tab w:val="right" w:leader="dot" w:pos="10070"/>
            </w:tabs>
            <w:rPr>
              <w:del w:id="452" w:author="Cindy W" w:date="2017-11-07T15:20:00Z"/>
              <w:rFonts w:eastAsiaTheme="minorEastAsia" w:cstheme="minorBidi"/>
              <w:noProof/>
              <w:sz w:val="24"/>
              <w:szCs w:val="24"/>
              <w:lang w:eastAsia="ja-JP"/>
            </w:rPr>
          </w:pPr>
          <w:del w:id="453" w:author="Cindy W" w:date="2017-11-07T15:20:00Z">
            <w:r w:rsidDel="00E94F4E">
              <w:rPr>
                <w:noProof/>
              </w:rPr>
              <w:delText>7.1.1</w:delText>
            </w:r>
            <w:r w:rsidDel="00E94F4E">
              <w:rPr>
                <w:rFonts w:eastAsiaTheme="minorEastAsia" w:cstheme="minorBidi"/>
                <w:noProof/>
                <w:sz w:val="24"/>
                <w:szCs w:val="24"/>
                <w:lang w:eastAsia="ja-JP"/>
              </w:rPr>
              <w:tab/>
            </w:r>
            <w:r w:rsidDel="00E94F4E">
              <w:rPr>
                <w:noProof/>
              </w:rPr>
              <w:delText>IV Swinger 2 application (Mac)</w:delText>
            </w:r>
            <w:r w:rsidDel="00E94F4E">
              <w:rPr>
                <w:noProof/>
              </w:rPr>
              <w:tab/>
              <w:delText>45</w:delText>
            </w:r>
          </w:del>
        </w:p>
        <w:p w14:paraId="0C7BE01C" w14:textId="77777777" w:rsidR="005F5C05" w:rsidDel="00E94F4E" w:rsidRDefault="005F5C05">
          <w:pPr>
            <w:pStyle w:val="TOC2"/>
            <w:tabs>
              <w:tab w:val="left" w:pos="792"/>
              <w:tab w:val="right" w:leader="dot" w:pos="10070"/>
            </w:tabs>
            <w:rPr>
              <w:del w:id="454" w:author="Cindy W" w:date="2017-11-07T15:20:00Z"/>
              <w:rFonts w:eastAsiaTheme="minorEastAsia" w:cstheme="minorBidi"/>
              <w:b w:val="0"/>
              <w:noProof/>
              <w:sz w:val="24"/>
              <w:szCs w:val="24"/>
              <w:lang w:eastAsia="ja-JP"/>
            </w:rPr>
          </w:pPr>
          <w:del w:id="455" w:author="Cindy W" w:date="2017-11-07T15:20:00Z">
            <w:r w:rsidDel="00E94F4E">
              <w:rPr>
                <w:noProof/>
              </w:rPr>
              <w:delText>7.2</w:delText>
            </w:r>
            <w:r w:rsidDel="00E94F4E">
              <w:rPr>
                <w:rFonts w:eastAsiaTheme="minorEastAsia" w:cstheme="minorBidi"/>
                <w:b w:val="0"/>
                <w:noProof/>
                <w:sz w:val="24"/>
                <w:szCs w:val="24"/>
                <w:lang w:eastAsia="ja-JP"/>
              </w:rPr>
              <w:tab/>
            </w:r>
            <w:r w:rsidDel="00E94F4E">
              <w:rPr>
                <w:noProof/>
              </w:rPr>
              <w:delText>Windows</w:delText>
            </w:r>
            <w:r w:rsidDel="00E94F4E">
              <w:rPr>
                <w:noProof/>
              </w:rPr>
              <w:tab/>
              <w:delText>45</w:delText>
            </w:r>
          </w:del>
        </w:p>
        <w:p w14:paraId="075159A8" w14:textId="77777777" w:rsidR="005F5C05" w:rsidDel="00E94F4E" w:rsidRDefault="005F5C05">
          <w:pPr>
            <w:pStyle w:val="TOC3"/>
            <w:tabs>
              <w:tab w:val="left" w:pos="1176"/>
              <w:tab w:val="right" w:leader="dot" w:pos="10070"/>
            </w:tabs>
            <w:rPr>
              <w:del w:id="456" w:author="Cindy W" w:date="2017-11-07T15:20:00Z"/>
              <w:rFonts w:eastAsiaTheme="minorEastAsia" w:cstheme="minorBidi"/>
              <w:noProof/>
              <w:sz w:val="24"/>
              <w:szCs w:val="24"/>
              <w:lang w:eastAsia="ja-JP"/>
            </w:rPr>
          </w:pPr>
          <w:del w:id="457" w:author="Cindy W" w:date="2017-11-07T15:20:00Z">
            <w:r w:rsidDel="00E94F4E">
              <w:rPr>
                <w:noProof/>
              </w:rPr>
              <w:delText>7.2.1</w:delText>
            </w:r>
            <w:r w:rsidDel="00E94F4E">
              <w:rPr>
                <w:rFonts w:eastAsiaTheme="minorEastAsia" w:cstheme="minorBidi"/>
                <w:noProof/>
                <w:sz w:val="24"/>
                <w:szCs w:val="24"/>
                <w:lang w:eastAsia="ja-JP"/>
              </w:rPr>
              <w:tab/>
            </w:r>
            <w:r w:rsidDel="00E94F4E">
              <w:rPr>
                <w:noProof/>
              </w:rPr>
              <w:delText>IV Swinger 2 application (Windows)</w:delText>
            </w:r>
            <w:r w:rsidDel="00E94F4E">
              <w:rPr>
                <w:noProof/>
              </w:rPr>
              <w:tab/>
              <w:delText>45</w:delText>
            </w:r>
          </w:del>
        </w:p>
        <w:p w14:paraId="56E94072" w14:textId="77777777" w:rsidR="005F5C05" w:rsidDel="00E94F4E" w:rsidRDefault="005F5C05">
          <w:pPr>
            <w:pStyle w:val="TOC3"/>
            <w:tabs>
              <w:tab w:val="left" w:pos="1176"/>
              <w:tab w:val="right" w:leader="dot" w:pos="10070"/>
            </w:tabs>
            <w:rPr>
              <w:del w:id="458" w:author="Cindy W" w:date="2017-11-07T15:20:00Z"/>
              <w:rFonts w:eastAsiaTheme="minorEastAsia" w:cstheme="minorBidi"/>
              <w:noProof/>
              <w:sz w:val="24"/>
              <w:szCs w:val="24"/>
              <w:lang w:eastAsia="ja-JP"/>
            </w:rPr>
          </w:pPr>
          <w:del w:id="459" w:author="Cindy W" w:date="2017-11-07T15:20:00Z">
            <w:r w:rsidDel="00E94F4E">
              <w:rPr>
                <w:noProof/>
              </w:rPr>
              <w:delText>7.2.2</w:delText>
            </w:r>
            <w:r w:rsidDel="00E94F4E">
              <w:rPr>
                <w:rFonts w:eastAsiaTheme="minorEastAsia" w:cstheme="minorBidi"/>
                <w:noProof/>
                <w:sz w:val="24"/>
                <w:szCs w:val="24"/>
                <w:lang w:eastAsia="ja-JP"/>
              </w:rPr>
              <w:tab/>
            </w:r>
            <w:r w:rsidDel="00E94F4E">
              <w:rPr>
                <w:noProof/>
              </w:rPr>
              <w:delText>Arduino driver (Windows)</w:delText>
            </w:r>
            <w:r w:rsidDel="00E94F4E">
              <w:rPr>
                <w:noProof/>
              </w:rPr>
              <w:tab/>
              <w:delText>45</w:delText>
            </w:r>
          </w:del>
        </w:p>
        <w:p w14:paraId="4D5A3B04" w14:textId="77777777" w:rsidR="005F5C05" w:rsidDel="00E94F4E" w:rsidRDefault="005F5C05">
          <w:pPr>
            <w:pStyle w:val="TOC1"/>
            <w:rPr>
              <w:del w:id="460" w:author="Cindy W" w:date="2017-11-07T15:20:00Z"/>
              <w:rFonts w:eastAsiaTheme="minorEastAsia" w:cstheme="minorBidi"/>
              <w:b w:val="0"/>
              <w:noProof/>
              <w:lang w:eastAsia="ja-JP"/>
            </w:rPr>
          </w:pPr>
          <w:del w:id="461" w:author="Cindy W" w:date="2017-11-07T15:20:00Z">
            <w:r w:rsidDel="00E94F4E">
              <w:rPr>
                <w:noProof/>
              </w:rPr>
              <w:delText>8</w:delText>
            </w:r>
            <w:r w:rsidDel="00E94F4E">
              <w:rPr>
                <w:rFonts w:eastAsiaTheme="minorEastAsia" w:cstheme="minorBidi"/>
                <w:b w:val="0"/>
                <w:noProof/>
                <w:lang w:eastAsia="ja-JP"/>
              </w:rPr>
              <w:tab/>
            </w:r>
            <w:r w:rsidDel="00E94F4E">
              <w:rPr>
                <w:noProof/>
              </w:rPr>
              <w:delText>Arduino Software Installation</w:delText>
            </w:r>
            <w:r w:rsidDel="00E94F4E">
              <w:rPr>
                <w:noProof/>
              </w:rPr>
              <w:tab/>
              <w:delText>46</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0F541E92" w14:textId="77777777" w:rsidR="005E1F65" w:rsidRDefault="001440CE">
      <w:pPr>
        <w:pStyle w:val="TableofFigures"/>
        <w:tabs>
          <w:tab w:val="right" w:leader="dot" w:pos="10070"/>
        </w:tabs>
        <w:rPr>
          <w:ins w:id="462" w:author="Cindy W" w:date="2018-04-17T17:19: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463" w:author="Cindy W" w:date="2018-04-17T17:19:00Z">
        <w:r w:rsidR="005E1F65">
          <w:rPr>
            <w:noProof/>
          </w:rPr>
          <w:t>Figure 2</w:t>
        </w:r>
        <w:r w:rsidR="005E1F65">
          <w:rPr>
            <w:noProof/>
          </w:rPr>
          <w:noBreakHyphen/>
          <w:t>1: Typical IV Curve of Unshaded PV Module</w:t>
        </w:r>
        <w:r w:rsidR="005E1F65">
          <w:rPr>
            <w:noProof/>
          </w:rPr>
          <w:tab/>
        </w:r>
        <w:r w:rsidR="005E1F65">
          <w:rPr>
            <w:noProof/>
          </w:rPr>
          <w:fldChar w:fldCharType="begin"/>
        </w:r>
        <w:r w:rsidR="005E1F65">
          <w:rPr>
            <w:noProof/>
          </w:rPr>
          <w:instrText xml:space="preserve"> PAGEREF _Toc385605016 \h </w:instrText>
        </w:r>
        <w:r w:rsidR="005E1F65">
          <w:rPr>
            <w:noProof/>
          </w:rPr>
        </w:r>
      </w:ins>
      <w:r w:rsidR="005E1F65">
        <w:rPr>
          <w:noProof/>
        </w:rPr>
        <w:fldChar w:fldCharType="separate"/>
      </w:r>
      <w:ins w:id="464" w:author="Cindy W" w:date="2018-04-17T17:19:00Z">
        <w:r w:rsidR="005E1F65">
          <w:rPr>
            <w:noProof/>
          </w:rPr>
          <w:t>6</w:t>
        </w:r>
        <w:r w:rsidR="005E1F65">
          <w:rPr>
            <w:noProof/>
          </w:rPr>
          <w:fldChar w:fldCharType="end"/>
        </w:r>
      </w:ins>
    </w:p>
    <w:p w14:paraId="292576D8" w14:textId="77777777" w:rsidR="005E1F65" w:rsidRDefault="005E1F65">
      <w:pPr>
        <w:pStyle w:val="TableofFigures"/>
        <w:tabs>
          <w:tab w:val="right" w:leader="dot" w:pos="10070"/>
        </w:tabs>
        <w:rPr>
          <w:ins w:id="465" w:author="Cindy W" w:date="2018-04-17T17:19:00Z"/>
          <w:rFonts w:asciiTheme="minorHAnsi" w:eastAsiaTheme="minorEastAsia" w:hAnsiTheme="minorHAnsi" w:cstheme="minorBidi"/>
          <w:noProof/>
          <w:szCs w:val="24"/>
          <w:lang w:eastAsia="ja-JP"/>
        </w:rPr>
      </w:pPr>
      <w:ins w:id="466" w:author="Cindy W" w:date="2018-04-17T17:19:00Z">
        <w:r>
          <w:rPr>
            <w:noProof/>
          </w:rPr>
          <w:t>Figure 3</w:t>
        </w:r>
        <w:r>
          <w:rPr>
            <w:noProof/>
          </w:rPr>
          <w:noBreakHyphen/>
          <w:t>1: USB Port</w:t>
        </w:r>
        <w:r>
          <w:rPr>
            <w:noProof/>
          </w:rPr>
          <w:tab/>
        </w:r>
        <w:r>
          <w:rPr>
            <w:noProof/>
          </w:rPr>
          <w:fldChar w:fldCharType="begin"/>
        </w:r>
        <w:r>
          <w:rPr>
            <w:noProof/>
          </w:rPr>
          <w:instrText xml:space="preserve"> PAGEREF _Toc385605017 \h </w:instrText>
        </w:r>
        <w:r>
          <w:rPr>
            <w:noProof/>
          </w:rPr>
        </w:r>
      </w:ins>
      <w:r>
        <w:rPr>
          <w:noProof/>
        </w:rPr>
        <w:fldChar w:fldCharType="separate"/>
      </w:r>
      <w:ins w:id="467" w:author="Cindy W" w:date="2018-04-17T17:19:00Z">
        <w:r>
          <w:rPr>
            <w:noProof/>
          </w:rPr>
          <w:t>8</w:t>
        </w:r>
        <w:r>
          <w:rPr>
            <w:noProof/>
          </w:rPr>
          <w:fldChar w:fldCharType="end"/>
        </w:r>
      </w:ins>
    </w:p>
    <w:p w14:paraId="1D4D11F7" w14:textId="77777777" w:rsidR="005E1F65" w:rsidRDefault="005E1F65">
      <w:pPr>
        <w:pStyle w:val="TableofFigures"/>
        <w:tabs>
          <w:tab w:val="right" w:leader="dot" w:pos="10070"/>
        </w:tabs>
        <w:rPr>
          <w:ins w:id="468" w:author="Cindy W" w:date="2018-04-17T17:19:00Z"/>
          <w:rFonts w:asciiTheme="minorHAnsi" w:eastAsiaTheme="minorEastAsia" w:hAnsiTheme="minorHAnsi" w:cstheme="minorBidi"/>
          <w:noProof/>
          <w:szCs w:val="24"/>
          <w:lang w:eastAsia="ja-JP"/>
        </w:rPr>
      </w:pPr>
      <w:ins w:id="469" w:author="Cindy W" w:date="2018-04-17T17:19:00Z">
        <w:r>
          <w:rPr>
            <w:noProof/>
          </w:rPr>
          <w:t>Figure 3</w:t>
        </w:r>
        <w:r>
          <w:rPr>
            <w:noProof/>
          </w:rPr>
          <w:noBreakHyphen/>
          <w:t>2: Binding Posts and PV Cables</w:t>
        </w:r>
        <w:r>
          <w:rPr>
            <w:noProof/>
          </w:rPr>
          <w:tab/>
        </w:r>
        <w:r>
          <w:rPr>
            <w:noProof/>
          </w:rPr>
          <w:fldChar w:fldCharType="begin"/>
        </w:r>
        <w:r>
          <w:rPr>
            <w:noProof/>
          </w:rPr>
          <w:instrText xml:space="preserve"> PAGEREF _Toc385605018 \h </w:instrText>
        </w:r>
        <w:r>
          <w:rPr>
            <w:noProof/>
          </w:rPr>
        </w:r>
      </w:ins>
      <w:r>
        <w:rPr>
          <w:noProof/>
        </w:rPr>
        <w:fldChar w:fldCharType="separate"/>
      </w:r>
      <w:ins w:id="470" w:author="Cindy W" w:date="2018-04-17T17:19:00Z">
        <w:r>
          <w:rPr>
            <w:noProof/>
          </w:rPr>
          <w:t>9</w:t>
        </w:r>
        <w:r>
          <w:rPr>
            <w:noProof/>
          </w:rPr>
          <w:fldChar w:fldCharType="end"/>
        </w:r>
      </w:ins>
    </w:p>
    <w:p w14:paraId="30B6EDE0" w14:textId="77777777" w:rsidR="005E1F65" w:rsidRDefault="005E1F65">
      <w:pPr>
        <w:pStyle w:val="TableofFigures"/>
        <w:tabs>
          <w:tab w:val="right" w:leader="dot" w:pos="10070"/>
        </w:tabs>
        <w:rPr>
          <w:ins w:id="471" w:author="Cindy W" w:date="2018-04-17T17:19:00Z"/>
          <w:rFonts w:asciiTheme="minorHAnsi" w:eastAsiaTheme="minorEastAsia" w:hAnsiTheme="minorHAnsi" w:cstheme="minorBidi"/>
          <w:noProof/>
          <w:szCs w:val="24"/>
          <w:lang w:eastAsia="ja-JP"/>
        </w:rPr>
      </w:pPr>
      <w:ins w:id="472" w:author="Cindy W" w:date="2018-04-17T17:19:00Z">
        <w:r>
          <w:rPr>
            <w:noProof/>
          </w:rPr>
          <w:t>Figure 3</w:t>
        </w:r>
        <w:r>
          <w:rPr>
            <w:noProof/>
          </w:rPr>
          <w:noBreakHyphen/>
          <w:t>3: Circuit Board with Load Capacitors</w:t>
        </w:r>
        <w:r>
          <w:rPr>
            <w:noProof/>
          </w:rPr>
          <w:tab/>
        </w:r>
        <w:r>
          <w:rPr>
            <w:noProof/>
          </w:rPr>
          <w:fldChar w:fldCharType="begin"/>
        </w:r>
        <w:r>
          <w:rPr>
            <w:noProof/>
          </w:rPr>
          <w:instrText xml:space="preserve"> PAGEREF _Toc385605019 \h </w:instrText>
        </w:r>
        <w:r>
          <w:rPr>
            <w:noProof/>
          </w:rPr>
        </w:r>
      </w:ins>
      <w:r>
        <w:rPr>
          <w:noProof/>
        </w:rPr>
        <w:fldChar w:fldCharType="separate"/>
      </w:r>
      <w:ins w:id="473" w:author="Cindy W" w:date="2018-04-17T17:19:00Z">
        <w:r>
          <w:rPr>
            <w:noProof/>
          </w:rPr>
          <w:t>10</w:t>
        </w:r>
        <w:r>
          <w:rPr>
            <w:noProof/>
          </w:rPr>
          <w:fldChar w:fldCharType="end"/>
        </w:r>
      </w:ins>
    </w:p>
    <w:p w14:paraId="74D0663D" w14:textId="77777777" w:rsidR="005E1F65" w:rsidRDefault="005E1F65">
      <w:pPr>
        <w:pStyle w:val="TableofFigures"/>
        <w:tabs>
          <w:tab w:val="right" w:leader="dot" w:pos="10070"/>
        </w:tabs>
        <w:rPr>
          <w:ins w:id="474" w:author="Cindy W" w:date="2018-04-17T17:19:00Z"/>
          <w:rFonts w:asciiTheme="minorHAnsi" w:eastAsiaTheme="minorEastAsia" w:hAnsiTheme="minorHAnsi" w:cstheme="minorBidi"/>
          <w:noProof/>
          <w:szCs w:val="24"/>
          <w:lang w:eastAsia="ja-JP"/>
        </w:rPr>
      </w:pPr>
      <w:ins w:id="475" w:author="Cindy W" w:date="2018-04-17T17:19:00Z">
        <w:r>
          <w:rPr>
            <w:noProof/>
          </w:rPr>
          <w:t>Figure 3</w:t>
        </w:r>
        <w:r>
          <w:rPr>
            <w:noProof/>
          </w:rPr>
          <w:noBreakHyphen/>
          <w:t>4: Arduino UNO</w:t>
        </w:r>
        <w:r>
          <w:rPr>
            <w:noProof/>
          </w:rPr>
          <w:tab/>
        </w:r>
        <w:r>
          <w:rPr>
            <w:noProof/>
          </w:rPr>
          <w:fldChar w:fldCharType="begin"/>
        </w:r>
        <w:r>
          <w:rPr>
            <w:noProof/>
          </w:rPr>
          <w:instrText xml:space="preserve"> PAGEREF _Toc385605020 \h </w:instrText>
        </w:r>
        <w:r>
          <w:rPr>
            <w:noProof/>
          </w:rPr>
        </w:r>
      </w:ins>
      <w:r>
        <w:rPr>
          <w:noProof/>
        </w:rPr>
        <w:fldChar w:fldCharType="separate"/>
      </w:r>
      <w:ins w:id="476" w:author="Cindy W" w:date="2018-04-17T17:19:00Z">
        <w:r>
          <w:rPr>
            <w:noProof/>
          </w:rPr>
          <w:t>10</w:t>
        </w:r>
        <w:r>
          <w:rPr>
            <w:noProof/>
          </w:rPr>
          <w:fldChar w:fldCharType="end"/>
        </w:r>
      </w:ins>
    </w:p>
    <w:p w14:paraId="79EF3761" w14:textId="77777777" w:rsidR="005E1F65" w:rsidRDefault="005E1F65">
      <w:pPr>
        <w:pStyle w:val="TableofFigures"/>
        <w:tabs>
          <w:tab w:val="right" w:leader="dot" w:pos="10070"/>
        </w:tabs>
        <w:rPr>
          <w:ins w:id="477" w:author="Cindy W" w:date="2018-04-17T17:19:00Z"/>
          <w:rFonts w:asciiTheme="minorHAnsi" w:eastAsiaTheme="minorEastAsia" w:hAnsiTheme="minorHAnsi" w:cstheme="minorBidi"/>
          <w:noProof/>
          <w:szCs w:val="24"/>
          <w:lang w:eastAsia="ja-JP"/>
        </w:rPr>
      </w:pPr>
      <w:ins w:id="478" w:author="Cindy W" w:date="2018-04-17T17:19:00Z">
        <w:r>
          <w:rPr>
            <w:noProof/>
          </w:rPr>
          <w:t>Figure 3</w:t>
        </w:r>
        <w:r>
          <w:rPr>
            <w:noProof/>
          </w:rPr>
          <w:noBreakHyphen/>
          <w:t>5: Relay Module</w:t>
        </w:r>
        <w:r>
          <w:rPr>
            <w:noProof/>
          </w:rPr>
          <w:tab/>
        </w:r>
        <w:r>
          <w:rPr>
            <w:noProof/>
          </w:rPr>
          <w:fldChar w:fldCharType="begin"/>
        </w:r>
        <w:r>
          <w:rPr>
            <w:noProof/>
          </w:rPr>
          <w:instrText xml:space="preserve"> PAGEREF _Toc385605021 \h </w:instrText>
        </w:r>
        <w:r>
          <w:rPr>
            <w:noProof/>
          </w:rPr>
        </w:r>
      </w:ins>
      <w:r>
        <w:rPr>
          <w:noProof/>
        </w:rPr>
        <w:fldChar w:fldCharType="separate"/>
      </w:r>
      <w:ins w:id="479" w:author="Cindy W" w:date="2018-04-17T17:19:00Z">
        <w:r>
          <w:rPr>
            <w:noProof/>
          </w:rPr>
          <w:t>11</w:t>
        </w:r>
        <w:r>
          <w:rPr>
            <w:noProof/>
          </w:rPr>
          <w:fldChar w:fldCharType="end"/>
        </w:r>
      </w:ins>
    </w:p>
    <w:p w14:paraId="692C82F1" w14:textId="77777777" w:rsidR="005E1F65" w:rsidRDefault="005E1F65">
      <w:pPr>
        <w:pStyle w:val="TableofFigures"/>
        <w:tabs>
          <w:tab w:val="right" w:leader="dot" w:pos="10070"/>
        </w:tabs>
        <w:rPr>
          <w:ins w:id="480" w:author="Cindy W" w:date="2018-04-17T17:19:00Z"/>
          <w:rFonts w:asciiTheme="minorHAnsi" w:eastAsiaTheme="minorEastAsia" w:hAnsiTheme="minorHAnsi" w:cstheme="minorBidi"/>
          <w:noProof/>
          <w:szCs w:val="24"/>
          <w:lang w:eastAsia="ja-JP"/>
        </w:rPr>
      </w:pPr>
      <w:ins w:id="481" w:author="Cindy W" w:date="2018-04-17T17:19:00Z">
        <w:r>
          <w:rPr>
            <w:noProof/>
          </w:rPr>
          <w:t>Figure 4</w:t>
        </w:r>
        <w:r>
          <w:rPr>
            <w:noProof/>
          </w:rPr>
          <w:noBreakHyphen/>
          <w:t>1: Main Window (annotated)</w:t>
        </w:r>
        <w:r>
          <w:rPr>
            <w:noProof/>
          </w:rPr>
          <w:tab/>
        </w:r>
        <w:r>
          <w:rPr>
            <w:noProof/>
          </w:rPr>
          <w:fldChar w:fldCharType="begin"/>
        </w:r>
        <w:r>
          <w:rPr>
            <w:noProof/>
          </w:rPr>
          <w:instrText xml:space="preserve"> PAGEREF _Toc385605022 \h </w:instrText>
        </w:r>
        <w:r>
          <w:rPr>
            <w:noProof/>
          </w:rPr>
        </w:r>
      </w:ins>
      <w:r>
        <w:rPr>
          <w:noProof/>
        </w:rPr>
        <w:fldChar w:fldCharType="separate"/>
      </w:r>
      <w:ins w:id="482" w:author="Cindy W" w:date="2018-04-17T17:19:00Z">
        <w:r>
          <w:rPr>
            <w:noProof/>
          </w:rPr>
          <w:t>12</w:t>
        </w:r>
        <w:r>
          <w:rPr>
            <w:noProof/>
          </w:rPr>
          <w:fldChar w:fldCharType="end"/>
        </w:r>
      </w:ins>
    </w:p>
    <w:p w14:paraId="6BA83762" w14:textId="77777777" w:rsidR="005E1F65" w:rsidRDefault="005E1F65">
      <w:pPr>
        <w:pStyle w:val="TableofFigures"/>
        <w:tabs>
          <w:tab w:val="right" w:leader="dot" w:pos="10070"/>
        </w:tabs>
        <w:rPr>
          <w:ins w:id="483" w:author="Cindy W" w:date="2018-04-17T17:19:00Z"/>
          <w:rFonts w:asciiTheme="minorHAnsi" w:eastAsiaTheme="minorEastAsia" w:hAnsiTheme="minorHAnsi" w:cstheme="minorBidi"/>
          <w:noProof/>
          <w:szCs w:val="24"/>
          <w:lang w:eastAsia="ja-JP"/>
        </w:rPr>
      </w:pPr>
      <w:ins w:id="484" w:author="Cindy W" w:date="2018-04-17T17:19:00Z">
        <w:r>
          <w:rPr>
            <w:noProof/>
          </w:rPr>
          <w:t>Figure 4</w:t>
        </w:r>
        <w:r>
          <w:rPr>
            <w:noProof/>
          </w:rPr>
          <w:noBreakHyphen/>
          <w:t>2: IV Curve with Power Plotted</w:t>
        </w:r>
        <w:r>
          <w:rPr>
            <w:noProof/>
          </w:rPr>
          <w:tab/>
        </w:r>
        <w:r>
          <w:rPr>
            <w:noProof/>
          </w:rPr>
          <w:fldChar w:fldCharType="begin"/>
        </w:r>
        <w:r>
          <w:rPr>
            <w:noProof/>
          </w:rPr>
          <w:instrText xml:space="preserve"> PAGEREF _Toc385605023 \h </w:instrText>
        </w:r>
        <w:r>
          <w:rPr>
            <w:noProof/>
          </w:rPr>
        </w:r>
      </w:ins>
      <w:r>
        <w:rPr>
          <w:noProof/>
        </w:rPr>
        <w:fldChar w:fldCharType="separate"/>
      </w:r>
      <w:ins w:id="485" w:author="Cindy W" w:date="2018-04-17T17:19:00Z">
        <w:r>
          <w:rPr>
            <w:noProof/>
          </w:rPr>
          <w:t>14</w:t>
        </w:r>
        <w:r>
          <w:rPr>
            <w:noProof/>
          </w:rPr>
          <w:fldChar w:fldCharType="end"/>
        </w:r>
      </w:ins>
    </w:p>
    <w:p w14:paraId="2F6190A8" w14:textId="77777777" w:rsidR="005E1F65" w:rsidRDefault="005E1F65">
      <w:pPr>
        <w:pStyle w:val="TableofFigures"/>
        <w:tabs>
          <w:tab w:val="right" w:leader="dot" w:pos="10070"/>
        </w:tabs>
        <w:rPr>
          <w:ins w:id="486" w:author="Cindy W" w:date="2018-04-17T17:19:00Z"/>
          <w:rFonts w:asciiTheme="minorHAnsi" w:eastAsiaTheme="minorEastAsia" w:hAnsiTheme="minorHAnsi" w:cstheme="minorBidi"/>
          <w:noProof/>
          <w:szCs w:val="24"/>
          <w:lang w:eastAsia="ja-JP"/>
        </w:rPr>
      </w:pPr>
      <w:ins w:id="487" w:author="Cindy W" w:date="2018-04-17T17:19:00Z">
        <w:r>
          <w:rPr>
            <w:noProof/>
          </w:rPr>
          <w:t>Figure 4</w:t>
        </w:r>
        <w:r>
          <w:rPr>
            <w:noProof/>
          </w:rPr>
          <w:noBreakHyphen/>
          <w:t>3: Results Wizard Dialog</w:t>
        </w:r>
        <w:r>
          <w:rPr>
            <w:noProof/>
          </w:rPr>
          <w:tab/>
        </w:r>
        <w:r>
          <w:rPr>
            <w:noProof/>
          </w:rPr>
          <w:fldChar w:fldCharType="begin"/>
        </w:r>
        <w:r>
          <w:rPr>
            <w:noProof/>
          </w:rPr>
          <w:instrText xml:space="preserve"> PAGEREF _Toc385605024 \h </w:instrText>
        </w:r>
        <w:r>
          <w:rPr>
            <w:noProof/>
          </w:rPr>
        </w:r>
      </w:ins>
      <w:r>
        <w:rPr>
          <w:noProof/>
        </w:rPr>
        <w:fldChar w:fldCharType="separate"/>
      </w:r>
      <w:ins w:id="488" w:author="Cindy W" w:date="2018-04-17T17:19:00Z">
        <w:r>
          <w:rPr>
            <w:noProof/>
          </w:rPr>
          <w:t>22</w:t>
        </w:r>
        <w:r>
          <w:rPr>
            <w:noProof/>
          </w:rPr>
          <w:fldChar w:fldCharType="end"/>
        </w:r>
      </w:ins>
    </w:p>
    <w:p w14:paraId="4CF73FCB" w14:textId="77777777" w:rsidR="005E1F65" w:rsidRDefault="005E1F65">
      <w:pPr>
        <w:pStyle w:val="TableofFigures"/>
        <w:tabs>
          <w:tab w:val="right" w:leader="dot" w:pos="10070"/>
        </w:tabs>
        <w:rPr>
          <w:ins w:id="489" w:author="Cindy W" w:date="2018-04-17T17:19:00Z"/>
          <w:rFonts w:asciiTheme="minorHAnsi" w:eastAsiaTheme="minorEastAsia" w:hAnsiTheme="minorHAnsi" w:cstheme="minorBidi"/>
          <w:noProof/>
          <w:szCs w:val="24"/>
          <w:lang w:eastAsia="ja-JP"/>
        </w:rPr>
      </w:pPr>
      <w:ins w:id="490" w:author="Cindy W" w:date="2018-04-17T17:19:00Z">
        <w:r>
          <w:rPr>
            <w:noProof/>
          </w:rPr>
          <w:t>Figure 4</w:t>
        </w:r>
        <w:r>
          <w:rPr>
            <w:noProof/>
          </w:rPr>
          <w:noBreakHyphen/>
          <w:t>4: Expanding a Date Group</w:t>
        </w:r>
        <w:r>
          <w:rPr>
            <w:noProof/>
          </w:rPr>
          <w:tab/>
        </w:r>
        <w:r>
          <w:rPr>
            <w:noProof/>
          </w:rPr>
          <w:fldChar w:fldCharType="begin"/>
        </w:r>
        <w:r>
          <w:rPr>
            <w:noProof/>
          </w:rPr>
          <w:instrText xml:space="preserve"> PAGEREF _Toc385605025 \h </w:instrText>
        </w:r>
        <w:r>
          <w:rPr>
            <w:noProof/>
          </w:rPr>
        </w:r>
      </w:ins>
      <w:r>
        <w:rPr>
          <w:noProof/>
        </w:rPr>
        <w:fldChar w:fldCharType="separate"/>
      </w:r>
      <w:ins w:id="491" w:author="Cindy W" w:date="2018-04-17T17:19:00Z">
        <w:r>
          <w:rPr>
            <w:noProof/>
          </w:rPr>
          <w:t>22</w:t>
        </w:r>
        <w:r>
          <w:rPr>
            <w:noProof/>
          </w:rPr>
          <w:fldChar w:fldCharType="end"/>
        </w:r>
      </w:ins>
    </w:p>
    <w:p w14:paraId="44572284" w14:textId="77777777" w:rsidR="005E1F65" w:rsidRDefault="005E1F65">
      <w:pPr>
        <w:pStyle w:val="TableofFigures"/>
        <w:tabs>
          <w:tab w:val="right" w:leader="dot" w:pos="10070"/>
        </w:tabs>
        <w:rPr>
          <w:ins w:id="492" w:author="Cindy W" w:date="2018-04-17T17:19:00Z"/>
          <w:rFonts w:asciiTheme="minorHAnsi" w:eastAsiaTheme="minorEastAsia" w:hAnsiTheme="minorHAnsi" w:cstheme="minorBidi"/>
          <w:noProof/>
          <w:szCs w:val="24"/>
          <w:lang w:eastAsia="ja-JP"/>
        </w:rPr>
      </w:pPr>
      <w:ins w:id="493" w:author="Cindy W" w:date="2018-04-17T17:19:00Z">
        <w:r>
          <w:rPr>
            <w:noProof/>
          </w:rPr>
          <w:t>Figure 4</w:t>
        </w:r>
        <w:r>
          <w:rPr>
            <w:noProof/>
          </w:rPr>
          <w:noBreakHyphen/>
          <w:t>5: Selecting a Run</w:t>
        </w:r>
        <w:r>
          <w:rPr>
            <w:noProof/>
          </w:rPr>
          <w:tab/>
        </w:r>
        <w:r>
          <w:rPr>
            <w:noProof/>
          </w:rPr>
          <w:fldChar w:fldCharType="begin"/>
        </w:r>
        <w:r>
          <w:rPr>
            <w:noProof/>
          </w:rPr>
          <w:instrText xml:space="preserve"> PAGEREF _Toc385605026 \h </w:instrText>
        </w:r>
        <w:r>
          <w:rPr>
            <w:noProof/>
          </w:rPr>
        </w:r>
      </w:ins>
      <w:r>
        <w:rPr>
          <w:noProof/>
        </w:rPr>
        <w:fldChar w:fldCharType="separate"/>
      </w:r>
      <w:ins w:id="494" w:author="Cindy W" w:date="2018-04-17T17:19:00Z">
        <w:r>
          <w:rPr>
            <w:noProof/>
          </w:rPr>
          <w:t>23</w:t>
        </w:r>
        <w:r>
          <w:rPr>
            <w:noProof/>
          </w:rPr>
          <w:fldChar w:fldCharType="end"/>
        </w:r>
      </w:ins>
    </w:p>
    <w:p w14:paraId="5DD3FEA3" w14:textId="77777777" w:rsidR="005E1F65" w:rsidRDefault="005E1F65">
      <w:pPr>
        <w:pStyle w:val="TableofFigures"/>
        <w:tabs>
          <w:tab w:val="right" w:leader="dot" w:pos="10070"/>
        </w:tabs>
        <w:rPr>
          <w:ins w:id="495" w:author="Cindy W" w:date="2018-04-17T17:19:00Z"/>
          <w:rFonts w:asciiTheme="minorHAnsi" w:eastAsiaTheme="minorEastAsia" w:hAnsiTheme="minorHAnsi" w:cstheme="minorBidi"/>
          <w:noProof/>
          <w:szCs w:val="24"/>
          <w:lang w:eastAsia="ja-JP"/>
        </w:rPr>
      </w:pPr>
      <w:ins w:id="496" w:author="Cindy W" w:date="2018-04-17T17:19:00Z">
        <w:r>
          <w:rPr>
            <w:noProof/>
          </w:rPr>
          <w:t>Figure 4</w:t>
        </w:r>
        <w:r>
          <w:rPr>
            <w:noProof/>
          </w:rPr>
          <w:noBreakHyphen/>
          <w:t>6: Changing the Title of a Run</w:t>
        </w:r>
        <w:r>
          <w:rPr>
            <w:noProof/>
          </w:rPr>
          <w:tab/>
        </w:r>
        <w:r>
          <w:rPr>
            <w:noProof/>
          </w:rPr>
          <w:fldChar w:fldCharType="begin"/>
        </w:r>
        <w:r>
          <w:rPr>
            <w:noProof/>
          </w:rPr>
          <w:instrText xml:space="preserve"> PAGEREF _Toc385605027 \h </w:instrText>
        </w:r>
        <w:r>
          <w:rPr>
            <w:noProof/>
          </w:rPr>
        </w:r>
      </w:ins>
      <w:r>
        <w:rPr>
          <w:noProof/>
        </w:rPr>
        <w:fldChar w:fldCharType="separate"/>
      </w:r>
      <w:ins w:id="497" w:author="Cindy W" w:date="2018-04-17T17:19:00Z">
        <w:r>
          <w:rPr>
            <w:noProof/>
          </w:rPr>
          <w:t>24</w:t>
        </w:r>
        <w:r>
          <w:rPr>
            <w:noProof/>
          </w:rPr>
          <w:fldChar w:fldCharType="end"/>
        </w:r>
      </w:ins>
    </w:p>
    <w:p w14:paraId="28DCA781" w14:textId="77777777" w:rsidR="005E1F65" w:rsidRDefault="005E1F65">
      <w:pPr>
        <w:pStyle w:val="TableofFigures"/>
        <w:tabs>
          <w:tab w:val="right" w:leader="dot" w:pos="10070"/>
        </w:tabs>
        <w:rPr>
          <w:ins w:id="498" w:author="Cindy W" w:date="2018-04-17T17:19:00Z"/>
          <w:rFonts w:asciiTheme="minorHAnsi" w:eastAsiaTheme="minorEastAsia" w:hAnsiTheme="minorHAnsi" w:cstheme="minorBidi"/>
          <w:noProof/>
          <w:szCs w:val="24"/>
          <w:lang w:eastAsia="ja-JP"/>
        </w:rPr>
      </w:pPr>
      <w:ins w:id="499" w:author="Cindy W" w:date="2018-04-17T17:19:00Z">
        <w:r>
          <w:rPr>
            <w:noProof/>
          </w:rPr>
          <w:t>Figure 4</w:t>
        </w:r>
        <w:r>
          <w:rPr>
            <w:noProof/>
          </w:rPr>
          <w:noBreakHyphen/>
          <w:t>7: Creating an Overlay</w:t>
        </w:r>
        <w:r>
          <w:rPr>
            <w:noProof/>
          </w:rPr>
          <w:tab/>
        </w:r>
        <w:r>
          <w:rPr>
            <w:noProof/>
          </w:rPr>
          <w:fldChar w:fldCharType="begin"/>
        </w:r>
        <w:r>
          <w:rPr>
            <w:noProof/>
          </w:rPr>
          <w:instrText xml:space="preserve"> PAGEREF _Toc385605028 \h </w:instrText>
        </w:r>
        <w:r>
          <w:rPr>
            <w:noProof/>
          </w:rPr>
        </w:r>
      </w:ins>
      <w:r>
        <w:rPr>
          <w:noProof/>
        </w:rPr>
        <w:fldChar w:fldCharType="separate"/>
      </w:r>
      <w:ins w:id="500" w:author="Cindy W" w:date="2018-04-17T17:19:00Z">
        <w:r>
          <w:rPr>
            <w:noProof/>
          </w:rPr>
          <w:t>25</w:t>
        </w:r>
        <w:r>
          <w:rPr>
            <w:noProof/>
          </w:rPr>
          <w:fldChar w:fldCharType="end"/>
        </w:r>
      </w:ins>
    </w:p>
    <w:p w14:paraId="3412D61B" w14:textId="77777777" w:rsidR="005E1F65" w:rsidRDefault="005E1F65">
      <w:pPr>
        <w:pStyle w:val="TableofFigures"/>
        <w:tabs>
          <w:tab w:val="right" w:leader="dot" w:pos="10070"/>
        </w:tabs>
        <w:rPr>
          <w:ins w:id="501" w:author="Cindy W" w:date="2018-04-17T17:19:00Z"/>
          <w:rFonts w:asciiTheme="minorHAnsi" w:eastAsiaTheme="minorEastAsia" w:hAnsiTheme="minorHAnsi" w:cstheme="minorBidi"/>
          <w:noProof/>
          <w:szCs w:val="24"/>
          <w:lang w:eastAsia="ja-JP"/>
        </w:rPr>
      </w:pPr>
      <w:ins w:id="502" w:author="Cindy W" w:date="2018-04-17T17:19:00Z">
        <w:r>
          <w:rPr>
            <w:noProof/>
          </w:rPr>
          <w:t>Figure 4</w:t>
        </w:r>
        <w:r>
          <w:rPr>
            <w:noProof/>
          </w:rPr>
          <w:noBreakHyphen/>
          <w:t>8: Copying Runs to a USB Drive (Mac)</w:t>
        </w:r>
        <w:r>
          <w:rPr>
            <w:noProof/>
          </w:rPr>
          <w:tab/>
        </w:r>
        <w:r>
          <w:rPr>
            <w:noProof/>
          </w:rPr>
          <w:fldChar w:fldCharType="begin"/>
        </w:r>
        <w:r>
          <w:rPr>
            <w:noProof/>
          </w:rPr>
          <w:instrText xml:space="preserve"> PAGEREF _Toc385605029 \h </w:instrText>
        </w:r>
        <w:r>
          <w:rPr>
            <w:noProof/>
          </w:rPr>
        </w:r>
      </w:ins>
      <w:r>
        <w:rPr>
          <w:noProof/>
        </w:rPr>
        <w:fldChar w:fldCharType="separate"/>
      </w:r>
      <w:ins w:id="503" w:author="Cindy W" w:date="2018-04-17T17:19:00Z">
        <w:r>
          <w:rPr>
            <w:noProof/>
          </w:rPr>
          <w:t>29</w:t>
        </w:r>
        <w:r>
          <w:rPr>
            <w:noProof/>
          </w:rPr>
          <w:fldChar w:fldCharType="end"/>
        </w:r>
      </w:ins>
    </w:p>
    <w:p w14:paraId="51ACA645" w14:textId="77777777" w:rsidR="005E1F65" w:rsidRDefault="005E1F65">
      <w:pPr>
        <w:pStyle w:val="TableofFigures"/>
        <w:tabs>
          <w:tab w:val="right" w:leader="dot" w:pos="10070"/>
        </w:tabs>
        <w:rPr>
          <w:ins w:id="504" w:author="Cindy W" w:date="2018-04-17T17:19:00Z"/>
          <w:rFonts w:asciiTheme="minorHAnsi" w:eastAsiaTheme="minorEastAsia" w:hAnsiTheme="minorHAnsi" w:cstheme="minorBidi"/>
          <w:noProof/>
          <w:szCs w:val="24"/>
          <w:lang w:eastAsia="ja-JP"/>
        </w:rPr>
      </w:pPr>
      <w:ins w:id="505" w:author="Cindy W" w:date="2018-04-17T17:19:00Z">
        <w:r>
          <w:rPr>
            <w:noProof/>
          </w:rPr>
          <w:t>Figure 4</w:t>
        </w:r>
        <w:r>
          <w:rPr>
            <w:noProof/>
          </w:rPr>
          <w:noBreakHyphen/>
          <w:t>9: Copying Runs to a USB Drive (Windows)</w:t>
        </w:r>
        <w:r>
          <w:rPr>
            <w:noProof/>
          </w:rPr>
          <w:tab/>
        </w:r>
        <w:r>
          <w:rPr>
            <w:noProof/>
          </w:rPr>
          <w:fldChar w:fldCharType="begin"/>
        </w:r>
        <w:r>
          <w:rPr>
            <w:noProof/>
          </w:rPr>
          <w:instrText xml:space="preserve"> PAGEREF _Toc385605030 \h </w:instrText>
        </w:r>
        <w:r>
          <w:rPr>
            <w:noProof/>
          </w:rPr>
        </w:r>
      </w:ins>
      <w:r>
        <w:rPr>
          <w:noProof/>
        </w:rPr>
        <w:fldChar w:fldCharType="separate"/>
      </w:r>
      <w:ins w:id="506" w:author="Cindy W" w:date="2018-04-17T17:19:00Z">
        <w:r>
          <w:rPr>
            <w:noProof/>
          </w:rPr>
          <w:t>30</w:t>
        </w:r>
        <w:r>
          <w:rPr>
            <w:noProof/>
          </w:rPr>
          <w:fldChar w:fldCharType="end"/>
        </w:r>
      </w:ins>
    </w:p>
    <w:p w14:paraId="67738473" w14:textId="77777777" w:rsidR="005E1F65" w:rsidRDefault="005E1F65">
      <w:pPr>
        <w:pStyle w:val="TableofFigures"/>
        <w:tabs>
          <w:tab w:val="right" w:leader="dot" w:pos="10070"/>
        </w:tabs>
        <w:rPr>
          <w:ins w:id="507" w:author="Cindy W" w:date="2018-04-17T17:19:00Z"/>
          <w:rFonts w:asciiTheme="minorHAnsi" w:eastAsiaTheme="minorEastAsia" w:hAnsiTheme="minorHAnsi" w:cstheme="minorBidi"/>
          <w:noProof/>
          <w:szCs w:val="24"/>
          <w:lang w:eastAsia="ja-JP"/>
        </w:rPr>
      </w:pPr>
      <w:ins w:id="508" w:author="Cindy W" w:date="2018-04-17T17:19:00Z">
        <w:r>
          <w:rPr>
            <w:noProof/>
          </w:rPr>
          <w:t>Figure 4</w:t>
        </w:r>
        <w:r>
          <w:rPr>
            <w:noProof/>
          </w:rPr>
          <w:noBreakHyphen/>
          <w:t>10: Path to Results Folder</w:t>
        </w:r>
        <w:r>
          <w:rPr>
            <w:noProof/>
          </w:rPr>
          <w:tab/>
        </w:r>
        <w:r>
          <w:rPr>
            <w:noProof/>
          </w:rPr>
          <w:fldChar w:fldCharType="begin"/>
        </w:r>
        <w:r>
          <w:rPr>
            <w:noProof/>
          </w:rPr>
          <w:instrText xml:space="preserve"> PAGEREF _Toc385605031 \h </w:instrText>
        </w:r>
        <w:r>
          <w:rPr>
            <w:noProof/>
          </w:rPr>
        </w:r>
      </w:ins>
      <w:r>
        <w:rPr>
          <w:noProof/>
        </w:rPr>
        <w:fldChar w:fldCharType="separate"/>
      </w:r>
      <w:ins w:id="509" w:author="Cindy W" w:date="2018-04-17T17:19:00Z">
        <w:r>
          <w:rPr>
            <w:noProof/>
          </w:rPr>
          <w:t>31</w:t>
        </w:r>
        <w:r>
          <w:rPr>
            <w:noProof/>
          </w:rPr>
          <w:fldChar w:fldCharType="end"/>
        </w:r>
      </w:ins>
    </w:p>
    <w:p w14:paraId="55AD1262" w14:textId="77777777" w:rsidR="005E1F65" w:rsidRDefault="005E1F65">
      <w:pPr>
        <w:pStyle w:val="TableofFigures"/>
        <w:tabs>
          <w:tab w:val="right" w:leader="dot" w:pos="10070"/>
        </w:tabs>
        <w:rPr>
          <w:ins w:id="510" w:author="Cindy W" w:date="2018-04-17T17:19:00Z"/>
          <w:rFonts w:asciiTheme="minorHAnsi" w:eastAsiaTheme="minorEastAsia" w:hAnsiTheme="minorHAnsi" w:cstheme="minorBidi"/>
          <w:noProof/>
          <w:szCs w:val="24"/>
          <w:lang w:eastAsia="ja-JP"/>
        </w:rPr>
      </w:pPr>
      <w:ins w:id="511" w:author="Cindy W" w:date="2018-04-17T17:19:00Z">
        <w:r>
          <w:rPr>
            <w:noProof/>
          </w:rPr>
          <w:t>Figure 4</w:t>
        </w:r>
        <w:r>
          <w:rPr>
            <w:noProof/>
          </w:rPr>
          <w:noBreakHyphen/>
          <w:t>11: Changing the Path to a USB Drive</w:t>
        </w:r>
        <w:r>
          <w:rPr>
            <w:noProof/>
          </w:rPr>
          <w:tab/>
        </w:r>
        <w:r>
          <w:rPr>
            <w:noProof/>
          </w:rPr>
          <w:fldChar w:fldCharType="begin"/>
        </w:r>
        <w:r>
          <w:rPr>
            <w:noProof/>
          </w:rPr>
          <w:instrText xml:space="preserve"> PAGEREF _Toc385605032 \h </w:instrText>
        </w:r>
        <w:r>
          <w:rPr>
            <w:noProof/>
          </w:rPr>
        </w:r>
      </w:ins>
      <w:r>
        <w:rPr>
          <w:noProof/>
        </w:rPr>
        <w:fldChar w:fldCharType="separate"/>
      </w:r>
      <w:ins w:id="512" w:author="Cindy W" w:date="2018-04-17T17:19:00Z">
        <w:r>
          <w:rPr>
            <w:noProof/>
          </w:rPr>
          <w:t>31</w:t>
        </w:r>
        <w:r>
          <w:rPr>
            <w:noProof/>
          </w:rPr>
          <w:fldChar w:fldCharType="end"/>
        </w:r>
      </w:ins>
    </w:p>
    <w:p w14:paraId="6BA714F0" w14:textId="77777777" w:rsidR="005E1F65" w:rsidRDefault="005E1F65">
      <w:pPr>
        <w:pStyle w:val="TableofFigures"/>
        <w:tabs>
          <w:tab w:val="right" w:leader="dot" w:pos="10070"/>
        </w:tabs>
        <w:rPr>
          <w:ins w:id="513" w:author="Cindy W" w:date="2018-04-17T17:19:00Z"/>
          <w:rFonts w:asciiTheme="minorHAnsi" w:eastAsiaTheme="minorEastAsia" w:hAnsiTheme="minorHAnsi" w:cstheme="minorBidi"/>
          <w:noProof/>
          <w:szCs w:val="24"/>
          <w:lang w:eastAsia="ja-JP"/>
        </w:rPr>
      </w:pPr>
      <w:ins w:id="514" w:author="Cindy W" w:date="2018-04-17T17:19:00Z">
        <w:r>
          <w:rPr>
            <w:noProof/>
          </w:rPr>
          <w:t>Figure 4</w:t>
        </w:r>
        <w:r>
          <w:rPr>
            <w:noProof/>
          </w:rPr>
          <w:noBreakHyphen/>
          <w:t>12: Path Successfully Changed to USB Drive</w:t>
        </w:r>
        <w:r>
          <w:rPr>
            <w:noProof/>
          </w:rPr>
          <w:tab/>
        </w:r>
        <w:r>
          <w:rPr>
            <w:noProof/>
          </w:rPr>
          <w:fldChar w:fldCharType="begin"/>
        </w:r>
        <w:r>
          <w:rPr>
            <w:noProof/>
          </w:rPr>
          <w:instrText xml:space="preserve"> PAGEREF _Toc385605033 \h </w:instrText>
        </w:r>
        <w:r>
          <w:rPr>
            <w:noProof/>
          </w:rPr>
        </w:r>
      </w:ins>
      <w:r>
        <w:rPr>
          <w:noProof/>
        </w:rPr>
        <w:fldChar w:fldCharType="separate"/>
      </w:r>
      <w:ins w:id="515" w:author="Cindy W" w:date="2018-04-17T17:19:00Z">
        <w:r>
          <w:rPr>
            <w:noProof/>
          </w:rPr>
          <w:t>32</w:t>
        </w:r>
        <w:r>
          <w:rPr>
            <w:noProof/>
          </w:rPr>
          <w:fldChar w:fldCharType="end"/>
        </w:r>
      </w:ins>
    </w:p>
    <w:p w14:paraId="03DB2524" w14:textId="77777777" w:rsidR="005E1F65" w:rsidRDefault="005E1F65">
      <w:pPr>
        <w:pStyle w:val="TableofFigures"/>
        <w:tabs>
          <w:tab w:val="right" w:leader="dot" w:pos="10070"/>
        </w:tabs>
        <w:rPr>
          <w:ins w:id="516" w:author="Cindy W" w:date="2018-04-17T17:19:00Z"/>
          <w:rFonts w:asciiTheme="minorHAnsi" w:eastAsiaTheme="minorEastAsia" w:hAnsiTheme="minorHAnsi" w:cstheme="minorBidi"/>
          <w:noProof/>
          <w:szCs w:val="24"/>
          <w:lang w:eastAsia="ja-JP"/>
        </w:rPr>
      </w:pPr>
      <w:ins w:id="517" w:author="Cindy W" w:date="2018-04-17T17:19:00Z">
        <w:r>
          <w:rPr>
            <w:noProof/>
          </w:rPr>
          <w:t>Figure 4</w:t>
        </w:r>
        <w:r>
          <w:rPr>
            <w:noProof/>
          </w:rPr>
          <w:noBreakHyphen/>
          <w:t>13: Making a Desktop Shortcut to Raw Results</w:t>
        </w:r>
        <w:r>
          <w:rPr>
            <w:noProof/>
          </w:rPr>
          <w:tab/>
        </w:r>
        <w:r>
          <w:rPr>
            <w:noProof/>
          </w:rPr>
          <w:fldChar w:fldCharType="begin"/>
        </w:r>
        <w:r>
          <w:rPr>
            <w:noProof/>
          </w:rPr>
          <w:instrText xml:space="preserve"> PAGEREF _Toc385605034 \h </w:instrText>
        </w:r>
        <w:r>
          <w:rPr>
            <w:noProof/>
          </w:rPr>
        </w:r>
      </w:ins>
      <w:r>
        <w:rPr>
          <w:noProof/>
        </w:rPr>
        <w:fldChar w:fldCharType="separate"/>
      </w:r>
      <w:ins w:id="518" w:author="Cindy W" w:date="2018-04-17T17:19:00Z">
        <w:r>
          <w:rPr>
            <w:noProof/>
          </w:rPr>
          <w:t>33</w:t>
        </w:r>
        <w:r>
          <w:rPr>
            <w:noProof/>
          </w:rPr>
          <w:fldChar w:fldCharType="end"/>
        </w:r>
      </w:ins>
    </w:p>
    <w:p w14:paraId="092C8390" w14:textId="77777777" w:rsidR="005E1F65" w:rsidRDefault="005E1F65">
      <w:pPr>
        <w:pStyle w:val="TableofFigures"/>
        <w:tabs>
          <w:tab w:val="right" w:leader="dot" w:pos="10070"/>
        </w:tabs>
        <w:rPr>
          <w:ins w:id="519" w:author="Cindy W" w:date="2018-04-17T17:19:00Z"/>
          <w:rFonts w:asciiTheme="minorHAnsi" w:eastAsiaTheme="minorEastAsia" w:hAnsiTheme="minorHAnsi" w:cstheme="minorBidi"/>
          <w:noProof/>
          <w:szCs w:val="24"/>
          <w:lang w:eastAsia="ja-JP"/>
        </w:rPr>
      </w:pPr>
      <w:ins w:id="520" w:author="Cindy W" w:date="2018-04-17T17:19:00Z">
        <w:r>
          <w:rPr>
            <w:noProof/>
          </w:rPr>
          <w:t>Figure 4</w:t>
        </w:r>
        <w:r>
          <w:rPr>
            <w:noProof/>
          </w:rPr>
          <w:noBreakHyphen/>
          <w:t>14: Importing Results from USB Drive</w:t>
        </w:r>
        <w:r>
          <w:rPr>
            <w:noProof/>
          </w:rPr>
          <w:tab/>
        </w:r>
        <w:r>
          <w:rPr>
            <w:noProof/>
          </w:rPr>
          <w:fldChar w:fldCharType="begin"/>
        </w:r>
        <w:r>
          <w:rPr>
            <w:noProof/>
          </w:rPr>
          <w:instrText xml:space="preserve"> PAGEREF _Toc385605035 \h </w:instrText>
        </w:r>
        <w:r>
          <w:rPr>
            <w:noProof/>
          </w:rPr>
        </w:r>
      </w:ins>
      <w:r>
        <w:rPr>
          <w:noProof/>
        </w:rPr>
        <w:fldChar w:fldCharType="separate"/>
      </w:r>
      <w:ins w:id="521" w:author="Cindy W" w:date="2018-04-17T17:19:00Z">
        <w:r>
          <w:rPr>
            <w:noProof/>
          </w:rPr>
          <w:t>34</w:t>
        </w:r>
        <w:r>
          <w:rPr>
            <w:noProof/>
          </w:rPr>
          <w:fldChar w:fldCharType="end"/>
        </w:r>
      </w:ins>
    </w:p>
    <w:p w14:paraId="0BBFE89B" w14:textId="77777777" w:rsidR="005E1F65" w:rsidRDefault="005E1F65">
      <w:pPr>
        <w:pStyle w:val="TableofFigures"/>
        <w:tabs>
          <w:tab w:val="right" w:leader="dot" w:pos="10070"/>
        </w:tabs>
        <w:rPr>
          <w:ins w:id="522" w:author="Cindy W" w:date="2018-04-17T17:19:00Z"/>
          <w:rFonts w:asciiTheme="minorHAnsi" w:eastAsiaTheme="minorEastAsia" w:hAnsiTheme="minorHAnsi" w:cstheme="minorBidi"/>
          <w:noProof/>
          <w:szCs w:val="24"/>
          <w:lang w:eastAsia="ja-JP"/>
        </w:rPr>
      </w:pPr>
      <w:ins w:id="523" w:author="Cindy W" w:date="2018-04-17T17:19:00Z">
        <w:r>
          <w:rPr>
            <w:noProof/>
          </w:rPr>
          <w:t>Figure 4</w:t>
        </w:r>
        <w:r>
          <w:rPr>
            <w:noProof/>
          </w:rPr>
          <w:noBreakHyphen/>
          <w:t>16: Preferences Looping Tab</w:t>
        </w:r>
        <w:r>
          <w:rPr>
            <w:noProof/>
          </w:rPr>
          <w:tab/>
        </w:r>
        <w:r>
          <w:rPr>
            <w:noProof/>
          </w:rPr>
          <w:fldChar w:fldCharType="begin"/>
        </w:r>
        <w:r>
          <w:rPr>
            <w:noProof/>
          </w:rPr>
          <w:instrText xml:space="preserve"> PAGEREF _Toc385605036 \h </w:instrText>
        </w:r>
        <w:r>
          <w:rPr>
            <w:noProof/>
          </w:rPr>
        </w:r>
      </w:ins>
      <w:r>
        <w:rPr>
          <w:noProof/>
        </w:rPr>
        <w:fldChar w:fldCharType="separate"/>
      </w:r>
      <w:ins w:id="524" w:author="Cindy W" w:date="2018-04-17T17:19:00Z">
        <w:r>
          <w:rPr>
            <w:noProof/>
          </w:rPr>
          <w:t>38</w:t>
        </w:r>
        <w:r>
          <w:rPr>
            <w:noProof/>
          </w:rPr>
          <w:fldChar w:fldCharType="end"/>
        </w:r>
      </w:ins>
    </w:p>
    <w:p w14:paraId="5C4B4C1D" w14:textId="77777777" w:rsidR="005E1F65" w:rsidRDefault="005E1F65">
      <w:pPr>
        <w:pStyle w:val="TableofFigures"/>
        <w:tabs>
          <w:tab w:val="right" w:leader="dot" w:pos="10070"/>
        </w:tabs>
        <w:rPr>
          <w:ins w:id="525" w:author="Cindy W" w:date="2018-04-17T17:19:00Z"/>
          <w:rFonts w:asciiTheme="minorHAnsi" w:eastAsiaTheme="minorEastAsia" w:hAnsiTheme="minorHAnsi" w:cstheme="minorBidi"/>
          <w:noProof/>
          <w:szCs w:val="24"/>
          <w:lang w:eastAsia="ja-JP"/>
        </w:rPr>
      </w:pPr>
      <w:ins w:id="526" w:author="Cindy W" w:date="2018-04-17T17:19:00Z">
        <w:r>
          <w:rPr>
            <w:noProof/>
          </w:rPr>
          <w:t>Figure 4</w:t>
        </w:r>
        <w:r>
          <w:rPr>
            <w:noProof/>
          </w:rPr>
          <w:noBreakHyphen/>
          <w:t>17: Preferences Arduino Tab</w:t>
        </w:r>
        <w:r>
          <w:rPr>
            <w:noProof/>
          </w:rPr>
          <w:tab/>
        </w:r>
        <w:r>
          <w:rPr>
            <w:noProof/>
          </w:rPr>
          <w:fldChar w:fldCharType="begin"/>
        </w:r>
        <w:r>
          <w:rPr>
            <w:noProof/>
          </w:rPr>
          <w:instrText xml:space="preserve"> PAGEREF _Toc385605037 \h </w:instrText>
        </w:r>
        <w:r>
          <w:rPr>
            <w:noProof/>
          </w:rPr>
        </w:r>
      </w:ins>
      <w:r>
        <w:rPr>
          <w:noProof/>
        </w:rPr>
        <w:fldChar w:fldCharType="separate"/>
      </w:r>
      <w:ins w:id="527" w:author="Cindy W" w:date="2018-04-17T17:19:00Z">
        <w:r>
          <w:rPr>
            <w:noProof/>
          </w:rPr>
          <w:t>39</w:t>
        </w:r>
        <w:r>
          <w:rPr>
            <w:noProof/>
          </w:rPr>
          <w:fldChar w:fldCharType="end"/>
        </w:r>
      </w:ins>
    </w:p>
    <w:p w14:paraId="4FB3CB27" w14:textId="77777777" w:rsidR="005E1F65" w:rsidRDefault="005E1F65">
      <w:pPr>
        <w:pStyle w:val="TableofFigures"/>
        <w:tabs>
          <w:tab w:val="right" w:leader="dot" w:pos="10070"/>
        </w:tabs>
        <w:rPr>
          <w:ins w:id="528" w:author="Cindy W" w:date="2018-04-17T17:19:00Z"/>
          <w:rFonts w:asciiTheme="minorHAnsi" w:eastAsiaTheme="minorEastAsia" w:hAnsiTheme="minorHAnsi" w:cstheme="minorBidi"/>
          <w:noProof/>
          <w:szCs w:val="24"/>
          <w:lang w:eastAsia="ja-JP"/>
        </w:rPr>
      </w:pPr>
      <w:ins w:id="529" w:author="Cindy W" w:date="2018-04-17T17:19:00Z">
        <w:r>
          <w:rPr>
            <w:noProof/>
          </w:rPr>
          <w:t>Figure 4</w:t>
        </w:r>
        <w:r>
          <w:rPr>
            <w:noProof/>
          </w:rPr>
          <w:noBreakHyphen/>
          <w:t>18: Run folder contents</w:t>
        </w:r>
        <w:r>
          <w:rPr>
            <w:noProof/>
          </w:rPr>
          <w:tab/>
        </w:r>
        <w:r>
          <w:rPr>
            <w:noProof/>
          </w:rPr>
          <w:fldChar w:fldCharType="begin"/>
        </w:r>
        <w:r>
          <w:rPr>
            <w:noProof/>
          </w:rPr>
          <w:instrText xml:space="preserve"> PAGEREF _Toc385605038 \h </w:instrText>
        </w:r>
        <w:r>
          <w:rPr>
            <w:noProof/>
          </w:rPr>
        </w:r>
      </w:ins>
      <w:r>
        <w:rPr>
          <w:noProof/>
        </w:rPr>
        <w:fldChar w:fldCharType="separate"/>
      </w:r>
      <w:ins w:id="530" w:author="Cindy W" w:date="2018-04-17T17:19:00Z">
        <w:r>
          <w:rPr>
            <w:noProof/>
          </w:rPr>
          <w:t>41</w:t>
        </w:r>
        <w:r>
          <w:rPr>
            <w:noProof/>
          </w:rPr>
          <w:fldChar w:fldCharType="end"/>
        </w:r>
      </w:ins>
    </w:p>
    <w:p w14:paraId="180ECBB5" w14:textId="77777777" w:rsidR="00FD06CD" w:rsidDel="00E94F4E" w:rsidRDefault="00FD06CD">
      <w:pPr>
        <w:pStyle w:val="TableofFigures"/>
        <w:tabs>
          <w:tab w:val="right" w:leader="dot" w:pos="10070"/>
        </w:tabs>
        <w:rPr>
          <w:del w:id="531" w:author="Cindy W" w:date="2017-11-07T15:20:00Z"/>
          <w:rFonts w:asciiTheme="minorHAnsi" w:eastAsiaTheme="minorEastAsia" w:hAnsiTheme="minorHAnsi" w:cstheme="minorBidi"/>
          <w:noProof/>
          <w:szCs w:val="24"/>
          <w:lang w:eastAsia="ja-JP"/>
        </w:rPr>
      </w:pPr>
      <w:del w:id="532" w:author="Cindy W" w:date="2017-11-07T15:20:00Z">
        <w:r w:rsidDel="00E94F4E">
          <w:rPr>
            <w:noProof/>
          </w:rPr>
          <w:delText>Figure 2</w:delText>
        </w:r>
        <w:r w:rsidDel="00E94F4E">
          <w:rPr>
            <w:noProof/>
          </w:rPr>
          <w:noBreakHyphen/>
          <w:delText>1: Typical IV Curve of Unshaded PV Module</w:delText>
        </w:r>
        <w:r w:rsidDel="00E94F4E">
          <w:rPr>
            <w:noProof/>
          </w:rPr>
          <w:tab/>
          <w:delText>6</w:delText>
        </w:r>
      </w:del>
    </w:p>
    <w:p w14:paraId="0AA996CE" w14:textId="77777777" w:rsidR="00FD06CD" w:rsidDel="00E94F4E" w:rsidRDefault="00FD06CD">
      <w:pPr>
        <w:pStyle w:val="TableofFigures"/>
        <w:tabs>
          <w:tab w:val="right" w:leader="dot" w:pos="10070"/>
        </w:tabs>
        <w:rPr>
          <w:del w:id="533" w:author="Cindy W" w:date="2017-11-07T15:20:00Z"/>
          <w:rFonts w:asciiTheme="minorHAnsi" w:eastAsiaTheme="minorEastAsia" w:hAnsiTheme="minorHAnsi" w:cstheme="minorBidi"/>
          <w:noProof/>
          <w:szCs w:val="24"/>
          <w:lang w:eastAsia="ja-JP"/>
        </w:rPr>
      </w:pPr>
      <w:del w:id="534" w:author="Cindy W" w:date="2017-11-07T15:20:00Z">
        <w:r w:rsidDel="00E94F4E">
          <w:rPr>
            <w:noProof/>
          </w:rPr>
          <w:delText>Figure 3</w:delText>
        </w:r>
        <w:r w:rsidDel="00E94F4E">
          <w:rPr>
            <w:noProof/>
          </w:rPr>
          <w:noBreakHyphen/>
          <w:delText>1: USB Port</w:delText>
        </w:r>
        <w:r w:rsidDel="00E94F4E">
          <w:rPr>
            <w:noProof/>
          </w:rPr>
          <w:tab/>
          <w:delText>8</w:delText>
        </w:r>
      </w:del>
    </w:p>
    <w:p w14:paraId="270B0B38" w14:textId="77777777" w:rsidR="00FD06CD" w:rsidDel="00E94F4E" w:rsidRDefault="00FD06CD">
      <w:pPr>
        <w:pStyle w:val="TableofFigures"/>
        <w:tabs>
          <w:tab w:val="right" w:leader="dot" w:pos="10070"/>
        </w:tabs>
        <w:rPr>
          <w:del w:id="535" w:author="Cindy W" w:date="2017-11-07T15:20:00Z"/>
          <w:rFonts w:asciiTheme="minorHAnsi" w:eastAsiaTheme="minorEastAsia" w:hAnsiTheme="minorHAnsi" w:cstheme="minorBidi"/>
          <w:noProof/>
          <w:szCs w:val="24"/>
          <w:lang w:eastAsia="ja-JP"/>
        </w:rPr>
      </w:pPr>
      <w:del w:id="536" w:author="Cindy W" w:date="2017-11-07T15:20:00Z">
        <w:r w:rsidDel="00E94F4E">
          <w:rPr>
            <w:noProof/>
          </w:rPr>
          <w:delText>Figure 3</w:delText>
        </w:r>
        <w:r w:rsidDel="00E94F4E">
          <w:rPr>
            <w:noProof/>
          </w:rPr>
          <w:noBreakHyphen/>
          <w:delText>2: Binding Posts and PV Cables</w:delText>
        </w:r>
        <w:r w:rsidDel="00E94F4E">
          <w:rPr>
            <w:noProof/>
          </w:rPr>
          <w:tab/>
          <w:delText>9</w:delText>
        </w:r>
      </w:del>
    </w:p>
    <w:p w14:paraId="6DBA2787" w14:textId="77777777" w:rsidR="00FD06CD" w:rsidDel="00E94F4E" w:rsidRDefault="00FD06CD">
      <w:pPr>
        <w:pStyle w:val="TableofFigures"/>
        <w:tabs>
          <w:tab w:val="right" w:leader="dot" w:pos="10070"/>
        </w:tabs>
        <w:rPr>
          <w:del w:id="537" w:author="Cindy W" w:date="2017-11-07T15:20:00Z"/>
          <w:rFonts w:asciiTheme="minorHAnsi" w:eastAsiaTheme="minorEastAsia" w:hAnsiTheme="minorHAnsi" w:cstheme="minorBidi"/>
          <w:noProof/>
          <w:szCs w:val="24"/>
          <w:lang w:eastAsia="ja-JP"/>
        </w:rPr>
      </w:pPr>
      <w:del w:id="538" w:author="Cindy W" w:date="2017-11-07T15:20:00Z">
        <w:r w:rsidDel="00E94F4E">
          <w:rPr>
            <w:noProof/>
          </w:rPr>
          <w:delText>Figure 3</w:delText>
        </w:r>
        <w:r w:rsidDel="00E94F4E">
          <w:rPr>
            <w:noProof/>
          </w:rPr>
          <w:noBreakHyphen/>
          <w:delText>3: Circuit Board with Load Capacitors</w:delText>
        </w:r>
        <w:r w:rsidDel="00E94F4E">
          <w:rPr>
            <w:noProof/>
          </w:rPr>
          <w:tab/>
          <w:delText>10</w:delText>
        </w:r>
      </w:del>
    </w:p>
    <w:p w14:paraId="198B4B20" w14:textId="77777777" w:rsidR="00FD06CD" w:rsidDel="00E94F4E" w:rsidRDefault="00FD06CD">
      <w:pPr>
        <w:pStyle w:val="TableofFigures"/>
        <w:tabs>
          <w:tab w:val="right" w:leader="dot" w:pos="10070"/>
        </w:tabs>
        <w:rPr>
          <w:del w:id="539" w:author="Cindy W" w:date="2017-11-07T15:20:00Z"/>
          <w:rFonts w:asciiTheme="minorHAnsi" w:eastAsiaTheme="minorEastAsia" w:hAnsiTheme="minorHAnsi" w:cstheme="minorBidi"/>
          <w:noProof/>
          <w:szCs w:val="24"/>
          <w:lang w:eastAsia="ja-JP"/>
        </w:rPr>
      </w:pPr>
      <w:del w:id="540" w:author="Cindy W" w:date="2017-11-07T15:20:00Z">
        <w:r w:rsidDel="00E94F4E">
          <w:rPr>
            <w:noProof/>
          </w:rPr>
          <w:delText>Figure 3</w:delText>
        </w:r>
        <w:r w:rsidDel="00E94F4E">
          <w:rPr>
            <w:noProof/>
          </w:rPr>
          <w:noBreakHyphen/>
          <w:delText>4: Arduino UNO</w:delText>
        </w:r>
        <w:r w:rsidDel="00E94F4E">
          <w:rPr>
            <w:noProof/>
          </w:rPr>
          <w:tab/>
          <w:delText>10</w:delText>
        </w:r>
      </w:del>
    </w:p>
    <w:p w14:paraId="0FCDBF74" w14:textId="77777777" w:rsidR="00FD06CD" w:rsidDel="00E94F4E" w:rsidRDefault="00FD06CD">
      <w:pPr>
        <w:pStyle w:val="TableofFigures"/>
        <w:tabs>
          <w:tab w:val="right" w:leader="dot" w:pos="10070"/>
        </w:tabs>
        <w:rPr>
          <w:del w:id="541" w:author="Cindy W" w:date="2017-11-07T15:20:00Z"/>
          <w:rFonts w:asciiTheme="minorHAnsi" w:eastAsiaTheme="minorEastAsia" w:hAnsiTheme="minorHAnsi" w:cstheme="minorBidi"/>
          <w:noProof/>
          <w:szCs w:val="24"/>
          <w:lang w:eastAsia="ja-JP"/>
        </w:rPr>
      </w:pPr>
      <w:del w:id="542" w:author="Cindy W" w:date="2017-11-07T15:20:00Z">
        <w:r w:rsidDel="00E94F4E">
          <w:rPr>
            <w:noProof/>
          </w:rPr>
          <w:delText>Figure 3</w:delText>
        </w:r>
        <w:r w:rsidDel="00E94F4E">
          <w:rPr>
            <w:noProof/>
          </w:rPr>
          <w:noBreakHyphen/>
          <w:delText>5: Relay Module</w:delText>
        </w:r>
        <w:r w:rsidDel="00E94F4E">
          <w:rPr>
            <w:noProof/>
          </w:rPr>
          <w:tab/>
          <w:delText>11</w:delText>
        </w:r>
      </w:del>
    </w:p>
    <w:p w14:paraId="63367ACA" w14:textId="77777777" w:rsidR="00FD06CD" w:rsidDel="00E94F4E" w:rsidRDefault="00FD06CD">
      <w:pPr>
        <w:pStyle w:val="TableofFigures"/>
        <w:tabs>
          <w:tab w:val="right" w:leader="dot" w:pos="10070"/>
        </w:tabs>
        <w:rPr>
          <w:del w:id="543" w:author="Cindy W" w:date="2017-11-07T15:20:00Z"/>
          <w:rFonts w:asciiTheme="minorHAnsi" w:eastAsiaTheme="minorEastAsia" w:hAnsiTheme="minorHAnsi" w:cstheme="minorBidi"/>
          <w:noProof/>
          <w:szCs w:val="24"/>
          <w:lang w:eastAsia="ja-JP"/>
        </w:rPr>
      </w:pPr>
      <w:del w:id="544" w:author="Cindy W" w:date="2017-11-07T15:20:00Z">
        <w:r w:rsidDel="00E94F4E">
          <w:rPr>
            <w:noProof/>
          </w:rPr>
          <w:delText>Figure 4</w:delText>
        </w:r>
        <w:r w:rsidDel="00E94F4E">
          <w:rPr>
            <w:noProof/>
          </w:rPr>
          <w:noBreakHyphen/>
          <w:delText>1: Main Window (annotated)</w:delText>
        </w:r>
        <w:r w:rsidDel="00E94F4E">
          <w:rPr>
            <w:noProof/>
          </w:rPr>
          <w:tab/>
          <w:delText>12</w:delText>
        </w:r>
      </w:del>
    </w:p>
    <w:p w14:paraId="3C117352" w14:textId="77777777" w:rsidR="00FD06CD" w:rsidDel="00E94F4E" w:rsidRDefault="00FD06CD">
      <w:pPr>
        <w:pStyle w:val="TableofFigures"/>
        <w:tabs>
          <w:tab w:val="right" w:leader="dot" w:pos="10070"/>
        </w:tabs>
        <w:rPr>
          <w:del w:id="545" w:author="Cindy W" w:date="2017-11-07T15:20:00Z"/>
          <w:rFonts w:asciiTheme="minorHAnsi" w:eastAsiaTheme="minorEastAsia" w:hAnsiTheme="minorHAnsi" w:cstheme="minorBidi"/>
          <w:noProof/>
          <w:szCs w:val="24"/>
          <w:lang w:eastAsia="ja-JP"/>
        </w:rPr>
      </w:pPr>
      <w:del w:id="546" w:author="Cindy W" w:date="2017-11-07T15:20:00Z">
        <w:r w:rsidDel="00E94F4E">
          <w:rPr>
            <w:noProof/>
          </w:rPr>
          <w:delText>Figure 4</w:delText>
        </w:r>
        <w:r w:rsidDel="00E94F4E">
          <w:rPr>
            <w:noProof/>
          </w:rPr>
          <w:noBreakHyphen/>
          <w:delText>2: IV Curve with Power Plotted</w:delText>
        </w:r>
        <w:r w:rsidDel="00E94F4E">
          <w:rPr>
            <w:noProof/>
          </w:rPr>
          <w:tab/>
          <w:delText>14</w:delText>
        </w:r>
      </w:del>
    </w:p>
    <w:p w14:paraId="0481E5C3" w14:textId="77777777" w:rsidR="00FD06CD" w:rsidDel="00E94F4E" w:rsidRDefault="00FD06CD">
      <w:pPr>
        <w:pStyle w:val="TableofFigures"/>
        <w:tabs>
          <w:tab w:val="right" w:leader="dot" w:pos="10070"/>
        </w:tabs>
        <w:rPr>
          <w:del w:id="547" w:author="Cindy W" w:date="2017-11-07T15:20:00Z"/>
          <w:rFonts w:asciiTheme="minorHAnsi" w:eastAsiaTheme="minorEastAsia" w:hAnsiTheme="minorHAnsi" w:cstheme="minorBidi"/>
          <w:noProof/>
          <w:szCs w:val="24"/>
          <w:lang w:eastAsia="ja-JP"/>
        </w:rPr>
      </w:pPr>
      <w:del w:id="548" w:author="Cindy W" w:date="2017-11-07T15:20:00Z">
        <w:r w:rsidDel="00E94F4E">
          <w:rPr>
            <w:noProof/>
          </w:rPr>
          <w:delText>Figure 4</w:delText>
        </w:r>
        <w:r w:rsidDel="00E94F4E">
          <w:rPr>
            <w:noProof/>
          </w:rPr>
          <w:noBreakHyphen/>
          <w:delText>3: Results Wizard Dialog</w:delText>
        </w:r>
        <w:r w:rsidDel="00E94F4E">
          <w:rPr>
            <w:noProof/>
          </w:rPr>
          <w:tab/>
          <w:delText>21</w:delText>
        </w:r>
      </w:del>
    </w:p>
    <w:p w14:paraId="06581C92" w14:textId="77777777" w:rsidR="00FD06CD" w:rsidDel="00E94F4E" w:rsidRDefault="00FD06CD">
      <w:pPr>
        <w:pStyle w:val="TableofFigures"/>
        <w:tabs>
          <w:tab w:val="right" w:leader="dot" w:pos="10070"/>
        </w:tabs>
        <w:rPr>
          <w:del w:id="549" w:author="Cindy W" w:date="2017-11-07T15:20:00Z"/>
          <w:rFonts w:asciiTheme="minorHAnsi" w:eastAsiaTheme="minorEastAsia" w:hAnsiTheme="minorHAnsi" w:cstheme="minorBidi"/>
          <w:noProof/>
          <w:szCs w:val="24"/>
          <w:lang w:eastAsia="ja-JP"/>
        </w:rPr>
      </w:pPr>
      <w:del w:id="550" w:author="Cindy W" w:date="2017-11-07T15:20:00Z">
        <w:r w:rsidDel="00E94F4E">
          <w:rPr>
            <w:noProof/>
          </w:rPr>
          <w:delText>Figure 4</w:delText>
        </w:r>
        <w:r w:rsidDel="00E94F4E">
          <w:rPr>
            <w:noProof/>
          </w:rPr>
          <w:noBreakHyphen/>
          <w:delText>4: Expanding a Date Group</w:delText>
        </w:r>
        <w:r w:rsidDel="00E94F4E">
          <w:rPr>
            <w:noProof/>
          </w:rPr>
          <w:tab/>
          <w:delText>22</w:delText>
        </w:r>
      </w:del>
    </w:p>
    <w:p w14:paraId="7D4CBF63" w14:textId="77777777" w:rsidR="00FD06CD" w:rsidDel="00E94F4E" w:rsidRDefault="00FD06CD">
      <w:pPr>
        <w:pStyle w:val="TableofFigures"/>
        <w:tabs>
          <w:tab w:val="right" w:leader="dot" w:pos="10070"/>
        </w:tabs>
        <w:rPr>
          <w:del w:id="551" w:author="Cindy W" w:date="2017-11-07T15:20:00Z"/>
          <w:rFonts w:asciiTheme="minorHAnsi" w:eastAsiaTheme="minorEastAsia" w:hAnsiTheme="minorHAnsi" w:cstheme="minorBidi"/>
          <w:noProof/>
          <w:szCs w:val="24"/>
          <w:lang w:eastAsia="ja-JP"/>
        </w:rPr>
      </w:pPr>
      <w:del w:id="552" w:author="Cindy W" w:date="2017-11-07T15:20:00Z">
        <w:r w:rsidDel="00E94F4E">
          <w:rPr>
            <w:noProof/>
          </w:rPr>
          <w:delText>Figure 4</w:delText>
        </w:r>
        <w:r w:rsidDel="00E94F4E">
          <w:rPr>
            <w:noProof/>
          </w:rPr>
          <w:noBreakHyphen/>
          <w:delText>5: Selecting a Run</w:delText>
        </w:r>
        <w:r w:rsidDel="00E94F4E">
          <w:rPr>
            <w:noProof/>
          </w:rPr>
          <w:tab/>
          <w:delText>23</w:delText>
        </w:r>
      </w:del>
    </w:p>
    <w:p w14:paraId="04573B92" w14:textId="77777777" w:rsidR="00FD06CD" w:rsidDel="00E94F4E" w:rsidRDefault="00FD06CD">
      <w:pPr>
        <w:pStyle w:val="TableofFigures"/>
        <w:tabs>
          <w:tab w:val="right" w:leader="dot" w:pos="10070"/>
        </w:tabs>
        <w:rPr>
          <w:del w:id="553" w:author="Cindy W" w:date="2017-11-07T15:20:00Z"/>
          <w:rFonts w:asciiTheme="minorHAnsi" w:eastAsiaTheme="minorEastAsia" w:hAnsiTheme="minorHAnsi" w:cstheme="minorBidi"/>
          <w:noProof/>
          <w:szCs w:val="24"/>
          <w:lang w:eastAsia="ja-JP"/>
        </w:rPr>
      </w:pPr>
      <w:del w:id="554" w:author="Cindy W" w:date="2017-11-07T15:20:00Z">
        <w:r w:rsidDel="00E94F4E">
          <w:rPr>
            <w:noProof/>
          </w:rPr>
          <w:delText>Figure 4</w:delText>
        </w:r>
        <w:r w:rsidDel="00E94F4E">
          <w:rPr>
            <w:noProof/>
          </w:rPr>
          <w:noBreakHyphen/>
          <w:delText>6: Changing the Title of a Run</w:delText>
        </w:r>
        <w:r w:rsidDel="00E94F4E">
          <w:rPr>
            <w:noProof/>
          </w:rPr>
          <w:tab/>
          <w:delText>24</w:delText>
        </w:r>
      </w:del>
    </w:p>
    <w:p w14:paraId="2194F43B" w14:textId="77777777" w:rsidR="00FD06CD" w:rsidDel="00E94F4E" w:rsidRDefault="00FD06CD">
      <w:pPr>
        <w:pStyle w:val="TableofFigures"/>
        <w:tabs>
          <w:tab w:val="right" w:leader="dot" w:pos="10070"/>
        </w:tabs>
        <w:rPr>
          <w:del w:id="555" w:author="Cindy W" w:date="2017-11-07T15:20:00Z"/>
          <w:rFonts w:asciiTheme="minorHAnsi" w:eastAsiaTheme="minorEastAsia" w:hAnsiTheme="minorHAnsi" w:cstheme="minorBidi"/>
          <w:noProof/>
          <w:szCs w:val="24"/>
          <w:lang w:eastAsia="ja-JP"/>
        </w:rPr>
      </w:pPr>
      <w:del w:id="556" w:author="Cindy W" w:date="2017-11-07T15:20:00Z">
        <w:r w:rsidDel="00E94F4E">
          <w:rPr>
            <w:noProof/>
          </w:rPr>
          <w:delText>Figure 4</w:delText>
        </w:r>
        <w:r w:rsidDel="00E94F4E">
          <w:rPr>
            <w:noProof/>
          </w:rPr>
          <w:noBreakHyphen/>
          <w:delText>7: Creating an Overlay</w:delText>
        </w:r>
        <w:r w:rsidDel="00E94F4E">
          <w:rPr>
            <w:noProof/>
          </w:rPr>
          <w:tab/>
          <w:delText>25</w:delText>
        </w:r>
      </w:del>
    </w:p>
    <w:p w14:paraId="6A6A4B01" w14:textId="77777777" w:rsidR="00FD06CD" w:rsidDel="00E94F4E" w:rsidRDefault="00FD06CD">
      <w:pPr>
        <w:pStyle w:val="TableofFigures"/>
        <w:tabs>
          <w:tab w:val="right" w:leader="dot" w:pos="10070"/>
        </w:tabs>
        <w:rPr>
          <w:del w:id="557" w:author="Cindy W" w:date="2017-11-07T15:20:00Z"/>
          <w:rFonts w:asciiTheme="minorHAnsi" w:eastAsiaTheme="minorEastAsia" w:hAnsiTheme="minorHAnsi" w:cstheme="minorBidi"/>
          <w:noProof/>
          <w:szCs w:val="24"/>
          <w:lang w:eastAsia="ja-JP"/>
        </w:rPr>
      </w:pPr>
      <w:del w:id="558" w:author="Cindy W" w:date="2017-11-07T15:20:00Z">
        <w:r w:rsidDel="00E94F4E">
          <w:rPr>
            <w:noProof/>
          </w:rPr>
          <w:delText>Figure 4</w:delText>
        </w:r>
        <w:r w:rsidDel="00E94F4E">
          <w:rPr>
            <w:noProof/>
          </w:rPr>
          <w:noBreakHyphen/>
          <w:delText>8: Copying Runs to a USB Drive (Mac)</w:delText>
        </w:r>
        <w:r w:rsidDel="00E94F4E">
          <w:rPr>
            <w:noProof/>
          </w:rPr>
          <w:tab/>
          <w:delText>29</w:delText>
        </w:r>
      </w:del>
    </w:p>
    <w:p w14:paraId="0ACC61D3" w14:textId="77777777" w:rsidR="00FD06CD" w:rsidDel="00E94F4E" w:rsidRDefault="00FD06CD">
      <w:pPr>
        <w:pStyle w:val="TableofFigures"/>
        <w:tabs>
          <w:tab w:val="right" w:leader="dot" w:pos="10070"/>
        </w:tabs>
        <w:rPr>
          <w:del w:id="559" w:author="Cindy W" w:date="2017-11-07T15:20:00Z"/>
          <w:rFonts w:asciiTheme="minorHAnsi" w:eastAsiaTheme="minorEastAsia" w:hAnsiTheme="minorHAnsi" w:cstheme="minorBidi"/>
          <w:noProof/>
          <w:szCs w:val="24"/>
          <w:lang w:eastAsia="ja-JP"/>
        </w:rPr>
      </w:pPr>
      <w:del w:id="560" w:author="Cindy W" w:date="2017-11-07T15:20:00Z">
        <w:r w:rsidDel="00E94F4E">
          <w:rPr>
            <w:noProof/>
          </w:rPr>
          <w:delText>Figure 4</w:delText>
        </w:r>
        <w:r w:rsidDel="00E94F4E">
          <w:rPr>
            <w:noProof/>
          </w:rPr>
          <w:noBreakHyphen/>
          <w:delText>9: Copying Runs to a USB Drive (Windows)</w:delText>
        </w:r>
        <w:r w:rsidDel="00E94F4E">
          <w:rPr>
            <w:noProof/>
          </w:rPr>
          <w:tab/>
          <w:delText>30</w:delText>
        </w:r>
      </w:del>
    </w:p>
    <w:p w14:paraId="5DD183D0" w14:textId="77777777" w:rsidR="00FD06CD" w:rsidDel="00E94F4E" w:rsidRDefault="00FD06CD">
      <w:pPr>
        <w:pStyle w:val="TableofFigures"/>
        <w:tabs>
          <w:tab w:val="right" w:leader="dot" w:pos="10070"/>
        </w:tabs>
        <w:rPr>
          <w:del w:id="561" w:author="Cindy W" w:date="2017-11-07T15:20:00Z"/>
          <w:rFonts w:asciiTheme="minorHAnsi" w:eastAsiaTheme="minorEastAsia" w:hAnsiTheme="minorHAnsi" w:cstheme="minorBidi"/>
          <w:noProof/>
          <w:szCs w:val="24"/>
          <w:lang w:eastAsia="ja-JP"/>
        </w:rPr>
      </w:pPr>
      <w:del w:id="562" w:author="Cindy W" w:date="2017-11-07T15:20:00Z">
        <w:r w:rsidDel="00E94F4E">
          <w:rPr>
            <w:noProof/>
          </w:rPr>
          <w:delText>Figure 4</w:delText>
        </w:r>
        <w:r w:rsidDel="00E94F4E">
          <w:rPr>
            <w:noProof/>
          </w:rPr>
          <w:noBreakHyphen/>
          <w:delText>10: Path to Results Folder</w:delText>
        </w:r>
        <w:r w:rsidDel="00E94F4E">
          <w:rPr>
            <w:noProof/>
          </w:rPr>
          <w:tab/>
          <w:delText>31</w:delText>
        </w:r>
      </w:del>
    </w:p>
    <w:p w14:paraId="49BAAA30" w14:textId="77777777" w:rsidR="00FD06CD" w:rsidDel="00E94F4E" w:rsidRDefault="00FD06CD">
      <w:pPr>
        <w:pStyle w:val="TableofFigures"/>
        <w:tabs>
          <w:tab w:val="right" w:leader="dot" w:pos="10070"/>
        </w:tabs>
        <w:rPr>
          <w:del w:id="563" w:author="Cindy W" w:date="2017-11-07T15:20:00Z"/>
          <w:rFonts w:asciiTheme="minorHAnsi" w:eastAsiaTheme="minorEastAsia" w:hAnsiTheme="minorHAnsi" w:cstheme="minorBidi"/>
          <w:noProof/>
          <w:szCs w:val="24"/>
          <w:lang w:eastAsia="ja-JP"/>
        </w:rPr>
      </w:pPr>
      <w:del w:id="564" w:author="Cindy W" w:date="2017-11-07T15:20:00Z">
        <w:r w:rsidDel="00E94F4E">
          <w:rPr>
            <w:noProof/>
          </w:rPr>
          <w:delText>Figure 4</w:delText>
        </w:r>
        <w:r w:rsidDel="00E94F4E">
          <w:rPr>
            <w:noProof/>
          </w:rPr>
          <w:noBreakHyphen/>
          <w:delText>11: Changing the Path to a USB Drive</w:delText>
        </w:r>
        <w:r w:rsidDel="00E94F4E">
          <w:rPr>
            <w:noProof/>
          </w:rPr>
          <w:tab/>
          <w:delText>31</w:delText>
        </w:r>
      </w:del>
    </w:p>
    <w:p w14:paraId="191FD54C" w14:textId="77777777" w:rsidR="00FD06CD" w:rsidDel="00E94F4E" w:rsidRDefault="00FD06CD">
      <w:pPr>
        <w:pStyle w:val="TableofFigures"/>
        <w:tabs>
          <w:tab w:val="right" w:leader="dot" w:pos="10070"/>
        </w:tabs>
        <w:rPr>
          <w:del w:id="565" w:author="Cindy W" w:date="2017-11-07T15:20:00Z"/>
          <w:rFonts w:asciiTheme="minorHAnsi" w:eastAsiaTheme="minorEastAsia" w:hAnsiTheme="minorHAnsi" w:cstheme="minorBidi"/>
          <w:noProof/>
          <w:szCs w:val="24"/>
          <w:lang w:eastAsia="ja-JP"/>
        </w:rPr>
      </w:pPr>
      <w:del w:id="566" w:author="Cindy W" w:date="2017-11-07T15:20:00Z">
        <w:r w:rsidDel="00E94F4E">
          <w:rPr>
            <w:noProof/>
          </w:rPr>
          <w:delText>Figure 4</w:delText>
        </w:r>
        <w:r w:rsidDel="00E94F4E">
          <w:rPr>
            <w:noProof/>
          </w:rPr>
          <w:noBreakHyphen/>
          <w:delText>12: Path Successfully Changed to USB Drive</w:delText>
        </w:r>
        <w:r w:rsidDel="00E94F4E">
          <w:rPr>
            <w:noProof/>
          </w:rPr>
          <w:tab/>
          <w:delText>32</w:delText>
        </w:r>
      </w:del>
    </w:p>
    <w:p w14:paraId="754680A0" w14:textId="77777777" w:rsidR="00FD06CD" w:rsidDel="00E94F4E" w:rsidRDefault="00FD06CD">
      <w:pPr>
        <w:pStyle w:val="TableofFigures"/>
        <w:tabs>
          <w:tab w:val="right" w:leader="dot" w:pos="10070"/>
        </w:tabs>
        <w:rPr>
          <w:del w:id="567" w:author="Cindy W" w:date="2017-11-07T15:20:00Z"/>
          <w:rFonts w:asciiTheme="minorHAnsi" w:eastAsiaTheme="minorEastAsia" w:hAnsiTheme="minorHAnsi" w:cstheme="minorBidi"/>
          <w:noProof/>
          <w:szCs w:val="24"/>
          <w:lang w:eastAsia="ja-JP"/>
        </w:rPr>
      </w:pPr>
      <w:del w:id="568" w:author="Cindy W" w:date="2017-11-07T15:20:00Z">
        <w:r w:rsidDel="00E94F4E">
          <w:rPr>
            <w:noProof/>
          </w:rPr>
          <w:delText>Figure 4</w:delText>
        </w:r>
        <w:r w:rsidDel="00E94F4E">
          <w:rPr>
            <w:noProof/>
          </w:rPr>
          <w:noBreakHyphen/>
          <w:delText>13: Making a Desktop Shortcut to Raw Results</w:delText>
        </w:r>
        <w:r w:rsidDel="00E94F4E">
          <w:rPr>
            <w:noProof/>
          </w:rPr>
          <w:tab/>
          <w:delText>33</w:delText>
        </w:r>
      </w:del>
    </w:p>
    <w:p w14:paraId="2CC166EC" w14:textId="77777777" w:rsidR="00FD06CD" w:rsidDel="00E94F4E" w:rsidRDefault="00FD06CD">
      <w:pPr>
        <w:pStyle w:val="TableofFigures"/>
        <w:tabs>
          <w:tab w:val="right" w:leader="dot" w:pos="10070"/>
        </w:tabs>
        <w:rPr>
          <w:del w:id="569" w:author="Cindy W" w:date="2017-11-07T15:20:00Z"/>
          <w:rFonts w:asciiTheme="minorHAnsi" w:eastAsiaTheme="minorEastAsia" w:hAnsiTheme="minorHAnsi" w:cstheme="minorBidi"/>
          <w:noProof/>
          <w:szCs w:val="24"/>
          <w:lang w:eastAsia="ja-JP"/>
        </w:rPr>
      </w:pPr>
      <w:del w:id="570" w:author="Cindy W" w:date="2017-11-07T15:20:00Z">
        <w:r w:rsidDel="00E94F4E">
          <w:rPr>
            <w:noProof/>
          </w:rPr>
          <w:delText>Figure 4</w:delText>
        </w:r>
        <w:r w:rsidDel="00E94F4E">
          <w:rPr>
            <w:noProof/>
          </w:rPr>
          <w:noBreakHyphen/>
          <w:delText>14: Preferences Dialog</w:delText>
        </w:r>
        <w:r w:rsidDel="00E94F4E">
          <w:rPr>
            <w:noProof/>
          </w:rPr>
          <w:tab/>
          <w:delText>34</w:delText>
        </w:r>
      </w:del>
    </w:p>
    <w:p w14:paraId="12963BB0" w14:textId="77777777" w:rsidR="00FD06CD" w:rsidDel="00E94F4E" w:rsidRDefault="00FD06CD">
      <w:pPr>
        <w:pStyle w:val="TableofFigures"/>
        <w:tabs>
          <w:tab w:val="right" w:leader="dot" w:pos="10070"/>
        </w:tabs>
        <w:rPr>
          <w:del w:id="571" w:author="Cindy W" w:date="2017-11-07T15:20:00Z"/>
          <w:rFonts w:asciiTheme="minorHAnsi" w:eastAsiaTheme="minorEastAsia" w:hAnsiTheme="minorHAnsi" w:cstheme="minorBidi"/>
          <w:noProof/>
          <w:szCs w:val="24"/>
          <w:lang w:eastAsia="ja-JP"/>
        </w:rPr>
      </w:pPr>
      <w:del w:id="572" w:author="Cindy W" w:date="2017-11-07T15:20:00Z">
        <w:r w:rsidDel="00E94F4E">
          <w:rPr>
            <w:noProof/>
          </w:rPr>
          <w:delText>Figure 4</w:delText>
        </w:r>
        <w:r w:rsidDel="00E94F4E">
          <w:rPr>
            <w:noProof/>
          </w:rPr>
          <w:noBreakHyphen/>
          <w:delText>15: Preferences Looping Tab</w:delText>
        </w:r>
        <w:r w:rsidDel="00E94F4E">
          <w:rPr>
            <w:noProof/>
          </w:rPr>
          <w:tab/>
          <w:delText>36</w:delText>
        </w:r>
      </w:del>
    </w:p>
    <w:p w14:paraId="287C7B26" w14:textId="77777777" w:rsidR="00FD06CD" w:rsidDel="00E94F4E" w:rsidRDefault="00FD06CD">
      <w:pPr>
        <w:pStyle w:val="TableofFigures"/>
        <w:tabs>
          <w:tab w:val="right" w:leader="dot" w:pos="10070"/>
        </w:tabs>
        <w:rPr>
          <w:del w:id="573" w:author="Cindy W" w:date="2017-11-07T15:20:00Z"/>
          <w:rFonts w:asciiTheme="minorHAnsi" w:eastAsiaTheme="minorEastAsia" w:hAnsiTheme="minorHAnsi" w:cstheme="minorBidi"/>
          <w:noProof/>
          <w:szCs w:val="24"/>
          <w:lang w:eastAsia="ja-JP"/>
        </w:rPr>
      </w:pPr>
      <w:del w:id="574" w:author="Cindy W" w:date="2017-11-07T15:20:00Z">
        <w:r w:rsidDel="00E94F4E">
          <w:rPr>
            <w:noProof/>
          </w:rPr>
          <w:delText>Figure 4</w:delText>
        </w:r>
        <w:r w:rsidDel="00E94F4E">
          <w:rPr>
            <w:noProof/>
          </w:rPr>
          <w:noBreakHyphen/>
          <w:delText>16: Preferences Arduino Tab</w:delText>
        </w:r>
        <w:r w:rsidDel="00E94F4E">
          <w:rPr>
            <w:noProof/>
          </w:rPr>
          <w:tab/>
          <w:delText>37</w:delText>
        </w:r>
      </w:del>
    </w:p>
    <w:p w14:paraId="4A8D1AB9" w14:textId="77777777" w:rsidR="00FD06CD" w:rsidDel="00E94F4E" w:rsidRDefault="00FD06CD">
      <w:pPr>
        <w:pStyle w:val="TableofFigures"/>
        <w:tabs>
          <w:tab w:val="right" w:leader="dot" w:pos="10070"/>
        </w:tabs>
        <w:rPr>
          <w:del w:id="575" w:author="Cindy W" w:date="2017-11-07T15:20:00Z"/>
          <w:rFonts w:asciiTheme="minorHAnsi" w:eastAsiaTheme="minorEastAsia" w:hAnsiTheme="minorHAnsi" w:cstheme="minorBidi"/>
          <w:noProof/>
          <w:szCs w:val="24"/>
          <w:lang w:eastAsia="ja-JP"/>
        </w:rPr>
      </w:pPr>
      <w:del w:id="576" w:author="Cindy W" w:date="2017-11-07T15:20:00Z">
        <w:r w:rsidDel="00E94F4E">
          <w:rPr>
            <w:noProof/>
          </w:rPr>
          <w:delText>Figure 4</w:delText>
        </w:r>
        <w:r w:rsidDel="00E94F4E">
          <w:rPr>
            <w:noProof/>
          </w:rPr>
          <w:noBreakHyphen/>
          <w:delText>17: Run folder contents</w:delText>
        </w:r>
        <w:r w:rsidDel="00E94F4E">
          <w:rPr>
            <w:noProof/>
          </w:rPr>
          <w:tab/>
          <w:delText>39</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577" w:name="_Toc385604921"/>
      <w:r>
        <w:lastRenderedPageBreak/>
        <w:t>YouTube Demo Video</w:t>
      </w:r>
      <w:r w:rsidR="00164BAC">
        <w:t>s</w:t>
      </w:r>
      <w:r>
        <w:t xml:space="preserve"> / Quick Start</w:t>
      </w:r>
      <w:bookmarkEnd w:id="577"/>
    </w:p>
    <w:p w14:paraId="757C3973" w14:textId="4EA2C5E4" w:rsidR="00417675" w:rsidRDefault="00417675" w:rsidP="002D3473">
      <w:pPr>
        <w:pStyle w:val="Heading2"/>
      </w:pPr>
      <w:bookmarkStart w:id="578" w:name="_Toc385604922"/>
      <w:r>
        <w:t>YouTube Demo Video</w:t>
      </w:r>
      <w:r w:rsidR="0012007E">
        <w:t>s</w:t>
      </w:r>
      <w:bookmarkEnd w:id="578"/>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r w:rsidR="005E1F65">
        <w:fldChar w:fldCharType="begin"/>
      </w:r>
      <w:r w:rsidR="005E1F65">
        <w:instrText xml:space="preserve"> HYPERLINK "https://youtu.be/WhnTWciiNNo" </w:instrText>
      </w:r>
      <w:ins w:id="579" w:author="Cindy W" w:date="2018-04-17T17:16:00Z"/>
      <w:r w:rsidR="005E1F65">
        <w:fldChar w:fldCharType="separate"/>
      </w:r>
      <w:r w:rsidRPr="002C4277">
        <w:rPr>
          <w:rStyle w:val="Hyperlink"/>
          <w:sz w:val="28"/>
          <w:szCs w:val="28"/>
        </w:rPr>
        <w:t>https://youtu.be/WhnTWciiNNo</w:t>
      </w:r>
      <w:r w:rsidR="005E1F65">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5E1F65">
        <w:fldChar w:fldCharType="begin"/>
      </w:r>
      <w:r w:rsidR="005E1F65">
        <w:instrText xml:space="preserve"> HYPERLINK "https://youtu.be/9iPq5AsuU_U" </w:instrText>
      </w:r>
      <w:ins w:id="580" w:author="Cindy W" w:date="2018-04-17T17:16:00Z"/>
      <w:r w:rsidR="005E1F65">
        <w:fldChar w:fldCharType="separate"/>
      </w:r>
      <w:r w:rsidR="002C4277" w:rsidRPr="002C4277">
        <w:rPr>
          <w:rStyle w:val="Hyperlink"/>
          <w:sz w:val="28"/>
          <w:szCs w:val="28"/>
        </w:rPr>
        <w:t>https://youtu.be/9iPq5AsuU_U</w:t>
      </w:r>
      <w:r w:rsidR="005E1F65">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2D3473">
      <w:pPr>
        <w:pStyle w:val="Heading2"/>
      </w:pPr>
      <w:bookmarkStart w:id="581" w:name="_Toc385604923"/>
      <w:r>
        <w:t>Quick Start</w:t>
      </w:r>
      <w:bookmarkEnd w:id="581"/>
    </w:p>
    <w:p w14:paraId="22A90E3B" w14:textId="40FDDA15"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582" w:author="Cindy W" w:date="2018-04-17T17:19:00Z">
        <w:r w:rsidR="005E1F65">
          <w:rPr>
            <w:noProof/>
            <w:szCs w:val="24"/>
          </w:rPr>
          <w:t>45</w:t>
        </w:r>
      </w:ins>
      <w:del w:id="583" w:author="Cindy W" w:date="2017-11-07T15:20:00Z">
        <w:r w:rsidR="00D90707" w:rsidDel="00E94F4E">
          <w:rPr>
            <w:noProof/>
            <w:szCs w:val="24"/>
          </w:rPr>
          <w:delText>44</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479C7167"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ins w:id="584" w:author="Cindy W" w:date="2018-02-08T14:34:00Z">
        <w:r w:rsidR="00FE560E">
          <w:rPr>
            <w:szCs w:val="24"/>
          </w:rPr>
          <w:t xml:space="preserve"> If this does not happen</w:t>
        </w:r>
        <w:r w:rsidR="00C127C9">
          <w:rPr>
            <w:szCs w:val="24"/>
          </w:rPr>
          <w:t xml:space="preserve">, </w:t>
        </w:r>
      </w:ins>
      <w:ins w:id="585" w:author="Cindy W" w:date="2018-02-08T14:35:00Z">
        <w:r w:rsidR="00FE560E">
          <w:rPr>
            <w:szCs w:val="24"/>
          </w:rPr>
          <w:t xml:space="preserve">see </w:t>
        </w:r>
      </w:ins>
      <w:ins w:id="586" w:author="Cindy W" w:date="2018-02-12T17:04:00Z">
        <w:r w:rsidR="00FE560E">
          <w:rPr>
            <w:szCs w:val="24"/>
          </w:rPr>
          <w:t xml:space="preserve">section </w:t>
        </w:r>
      </w:ins>
      <w:ins w:id="587" w:author="Cindy W" w:date="2018-02-12T17:03:00Z">
        <w:r w:rsidR="00FE560E">
          <w:rPr>
            <w:szCs w:val="24"/>
          </w:rPr>
          <w:fldChar w:fldCharType="begin"/>
        </w:r>
        <w:r w:rsidR="00FE560E">
          <w:rPr>
            <w:szCs w:val="24"/>
          </w:rPr>
          <w:instrText xml:space="preserve"> REF _Ref380074336 \r \h </w:instrText>
        </w:r>
      </w:ins>
      <w:r w:rsidR="00FE560E">
        <w:rPr>
          <w:szCs w:val="24"/>
        </w:rPr>
      </w:r>
      <w:r w:rsidR="00FE560E">
        <w:rPr>
          <w:szCs w:val="24"/>
        </w:rPr>
        <w:fldChar w:fldCharType="separate"/>
      </w:r>
      <w:ins w:id="588" w:author="Cindy W" w:date="2018-04-17T17:19:00Z">
        <w:r w:rsidR="005E1F65">
          <w:rPr>
            <w:szCs w:val="24"/>
          </w:rPr>
          <w:t>4.3.4</w:t>
        </w:r>
      </w:ins>
      <w:ins w:id="589" w:author="Cindy W" w:date="2018-02-12T17:03:00Z">
        <w:r w:rsidR="00FE560E">
          <w:rPr>
            <w:szCs w:val="24"/>
          </w:rPr>
          <w:fldChar w:fldCharType="end"/>
        </w:r>
      </w:ins>
      <w:ins w:id="590" w:author="Cindy W" w:date="2018-02-12T17:04:00Z">
        <w:r w:rsidR="00FE560E">
          <w:rPr>
            <w:szCs w:val="24"/>
          </w:rPr>
          <w:t xml:space="preserve"> on page </w:t>
        </w:r>
      </w:ins>
      <w:ins w:id="591" w:author="Cindy W" w:date="2018-02-12T17:03:00Z">
        <w:r w:rsidR="00FE560E">
          <w:rPr>
            <w:szCs w:val="24"/>
          </w:rPr>
          <w:fldChar w:fldCharType="begin"/>
        </w:r>
        <w:r w:rsidR="00FE560E">
          <w:rPr>
            <w:szCs w:val="24"/>
          </w:rPr>
          <w:instrText xml:space="preserve"> PAGEREF _Ref380074354 \h </w:instrText>
        </w:r>
      </w:ins>
      <w:r w:rsidR="00FE560E">
        <w:rPr>
          <w:szCs w:val="24"/>
        </w:rPr>
      </w:r>
      <w:r w:rsidR="00FE560E">
        <w:rPr>
          <w:szCs w:val="24"/>
        </w:rPr>
        <w:fldChar w:fldCharType="separate"/>
      </w:r>
      <w:ins w:id="592" w:author="Cindy W" w:date="2018-04-17T17:19:00Z">
        <w:r w:rsidR="005E1F65">
          <w:rPr>
            <w:noProof/>
            <w:szCs w:val="24"/>
          </w:rPr>
          <w:t>19</w:t>
        </w:r>
      </w:ins>
      <w:ins w:id="593" w:author="Cindy W" w:date="2018-02-12T17:03:00Z">
        <w:r w:rsidR="00FE560E">
          <w:rPr>
            <w:szCs w:val="24"/>
          </w:rPr>
          <w:fldChar w:fldCharType="end"/>
        </w:r>
      </w:ins>
      <w:ins w:id="594" w:author="Cindy W" w:date="2018-02-12T17:04:00Z">
        <w:r w:rsidR="00FE560E">
          <w:rPr>
            <w:szCs w:val="24"/>
          </w:rPr>
          <w:t>.</w:t>
        </w:r>
      </w:ins>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4089C2AA"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Pr="008C3BA0">
        <w:rPr>
          <w:szCs w:val="24"/>
        </w:rPr>
        <w:t>n</w:t>
      </w:r>
      <w:r w:rsidRPr="008C3BA0">
        <w:rPr>
          <w:spacing w:val="-1"/>
          <w:szCs w:val="24"/>
        </w:rPr>
        <w:t>s</w:t>
      </w:r>
      <w:r w:rsidRPr="008C3BA0">
        <w:rPr>
          <w:szCs w:val="24"/>
        </w:rPr>
        <w:t>o</w:t>
      </w:r>
      <w:r w:rsidRPr="008C3BA0">
        <w:rPr>
          <w:spacing w:val="1"/>
          <w:szCs w:val="24"/>
        </w:rPr>
        <w:t>l</w:t>
      </w:r>
      <w:r w:rsidRPr="008C3BA0">
        <w:rPr>
          <w:szCs w:val="24"/>
        </w:rPr>
        <w:t>a</w:t>
      </w:r>
      <w:r w:rsidRPr="008C3BA0">
        <w:rPr>
          <w:spacing w:val="-1"/>
          <w:szCs w:val="24"/>
        </w:rPr>
        <w:t>t</w:t>
      </w:r>
      <w:r w:rsidRPr="008C3BA0">
        <w:rPr>
          <w:spacing w:val="1"/>
          <w:szCs w:val="24"/>
        </w:rPr>
        <w:t>i</w:t>
      </w:r>
      <w:r w:rsidRPr="008C3BA0">
        <w:rPr>
          <w:szCs w:val="24"/>
        </w:rPr>
        <w:t xml:space="preserve">on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595" w:name="_Toc385604924"/>
      <w:r>
        <w:lastRenderedPageBreak/>
        <w:t>Introduction</w:t>
      </w:r>
      <w:bookmarkEnd w:id="595"/>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70A0CF9A" w:rsidR="00456A0D" w:rsidRDefault="00456A0D" w:rsidP="00456A0D">
            <w:pPr>
              <w:keepNext/>
              <w:rPr>
                <w:szCs w:val="24"/>
              </w:rPr>
            </w:pPr>
            <w:del w:id="596" w:author="Cindy W" w:date="2017-11-07T12:11:00Z">
              <w:r w:rsidRPr="005E1F65" w:rsidDel="00392559">
                <w:rPr>
                  <w:noProof/>
                  <w:szCs w:val="24"/>
                </w:rPr>
                <w:drawing>
                  <wp:inline distT="0" distB="0" distL="0" distR="0" wp14:anchorId="29A62F2D" wp14:editId="17A9BCB0">
                    <wp:extent cx="6464300" cy="4984750"/>
                    <wp:effectExtent l="0" t="0" r="1270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7 at 2.20.28 PM.png"/>
                            <pic:cNvPicPr/>
                          </pic:nvPicPr>
                          <pic:blipFill>
                            <a:blip r:embed="rId11">
                              <a:extLst>
                                <a:ext uri="{28A0092B-C50C-407E-A947-70E740481C1C}">
                                  <a14:useLocalDpi xmlns:a14="http://schemas.microsoft.com/office/drawing/2010/main"/>
                                </a:ext>
                              </a:extLst>
                            </a:blip>
                            <a:stretch>
                              <a:fillRect/>
                            </a:stretch>
                          </pic:blipFill>
                          <pic:spPr>
                            <a:xfrm>
                              <a:off x="0" y="0"/>
                              <a:ext cx="6464300" cy="4984750"/>
                            </a:xfrm>
                            <a:prstGeom prst="rect">
                              <a:avLst/>
                            </a:prstGeom>
                          </pic:spPr>
                        </pic:pic>
                      </a:graphicData>
                    </a:graphic>
                  </wp:inline>
                </w:drawing>
              </w:r>
            </w:del>
            <w:ins w:id="597" w:author="Cindy W" w:date="2017-11-07T12:12:00Z">
              <w:r w:rsidR="00392559" w:rsidRPr="005E1F65">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ins>
          </w:p>
        </w:tc>
      </w:tr>
    </w:tbl>
    <w:p w14:paraId="0EC8FBCF" w14:textId="61B21B2C" w:rsidR="00417675" w:rsidRDefault="00456A0D" w:rsidP="00AA3056">
      <w:pPr>
        <w:pStyle w:val="Caption"/>
      </w:pPr>
      <w:bookmarkStart w:id="598" w:name="_Ref354219736"/>
      <w:bookmarkStart w:id="599" w:name="_Ref354216055"/>
      <w:bookmarkStart w:id="600" w:name="_Toc385605016"/>
      <w:r>
        <w:t xml:space="preserve">Figure </w:t>
      </w:r>
      <w:fldSimple w:instr=" STYLEREF 1 \s ">
        <w:r w:rsidR="005E1F65">
          <w:rPr>
            <w:noProof/>
          </w:rPr>
          <w:t>2</w:t>
        </w:r>
      </w:fldSimple>
      <w:r w:rsidR="00CC10DF">
        <w:noBreakHyphen/>
      </w:r>
      <w:fldSimple w:instr=" SEQ Figure \* ARABIC \s 1 ">
        <w:r w:rsidR="005E1F65">
          <w:rPr>
            <w:noProof/>
          </w:rPr>
          <w:t>1</w:t>
        </w:r>
      </w:fldSimple>
      <w:bookmarkEnd w:id="598"/>
      <w:r>
        <w:t>: Typical IV Curve of Unshaded PV Module</w:t>
      </w:r>
      <w:bookmarkEnd w:id="599"/>
      <w:bookmarkEnd w:id="600"/>
    </w:p>
    <w:p w14:paraId="7D17D757" w14:textId="5ACC932C"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ins w:id="601" w:author="Cindy W" w:date="2017-11-15T14:13:00Z">
        <w:r w:rsidR="000D557E">
          <w:rPr>
            <w:szCs w:val="24"/>
          </w:rPr>
          <w:t xml:space="preserve">resistance </w:t>
        </w:r>
      </w:ins>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Pr>
          <w:spacing w:val="1"/>
          <w:szCs w:val="24"/>
        </w:rPr>
        <w:t>i</w:t>
      </w:r>
      <w:r>
        <w:rPr>
          <w:szCs w:val="24"/>
        </w:rPr>
        <w:t>nso</w:t>
      </w:r>
      <w:r>
        <w:rPr>
          <w:spacing w:val="-1"/>
          <w:szCs w:val="24"/>
        </w:rPr>
        <w:t>l</w:t>
      </w:r>
      <w:r>
        <w:rPr>
          <w:szCs w:val="24"/>
        </w:rPr>
        <w:t>a</w:t>
      </w:r>
      <w:r>
        <w:rPr>
          <w:spacing w:val="-1"/>
          <w:szCs w:val="24"/>
        </w:rPr>
        <w:t>t</w:t>
      </w:r>
      <w:r>
        <w:rPr>
          <w:spacing w:val="1"/>
          <w:szCs w:val="24"/>
        </w:rPr>
        <w:t>i</w:t>
      </w:r>
      <w:r>
        <w:rPr>
          <w:szCs w:val="24"/>
        </w:rPr>
        <w:t xml:space="preserve">on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450C0793" w14:textId="009DDCD5" w:rsidR="00042F0B" w:rsidRPr="00456A0D" w:rsidRDefault="00417675" w:rsidP="00042F0B">
      <w:pPr>
        <w:pStyle w:val="ListParagraph"/>
        <w:numPr>
          <w:ilvl w:val="0"/>
          <w:numId w:val="7"/>
        </w:numPr>
        <w:spacing w:line="360" w:lineRule="auto"/>
        <w:ind w:right="135"/>
        <w:rPr>
          <w:szCs w:val="24"/>
        </w:rPr>
      </w:pPr>
      <w:r>
        <w:rPr>
          <w:szCs w:val="24"/>
        </w:rPr>
        <w:t>Much less time and effort to build</w:t>
      </w:r>
    </w:p>
    <w:p w14:paraId="1924B9B5" w14:textId="4107CDDD" w:rsidR="00E04C30" w:rsidRDefault="00E70636" w:rsidP="00E70636">
      <w:pPr>
        <w:pStyle w:val="Heading1"/>
      </w:pPr>
      <w:bookmarkStart w:id="602" w:name="_Toc385604925"/>
      <w:r>
        <w:lastRenderedPageBreak/>
        <w:t>Visual Tour of the Hardware</w:t>
      </w:r>
      <w:bookmarkEnd w:id="602"/>
    </w:p>
    <w:p w14:paraId="440C04EF" w14:textId="5F8C48D6" w:rsidR="00E70636" w:rsidRPr="002D3473" w:rsidRDefault="00E70636" w:rsidP="002D3473">
      <w:pPr>
        <w:pStyle w:val="Heading2"/>
      </w:pPr>
      <w:bookmarkStart w:id="603" w:name="_Toc385604926"/>
      <w:r w:rsidRPr="002D3473">
        <w:t>USB Port</w:t>
      </w:r>
      <w:bookmarkEnd w:id="603"/>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3">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255DA3F1" w:rsidR="005331C0" w:rsidRPr="00E70636" w:rsidRDefault="005331C0" w:rsidP="005331C0">
      <w:pPr>
        <w:pStyle w:val="Caption"/>
      </w:pPr>
      <w:bookmarkStart w:id="604" w:name="_Toc385605017"/>
      <w:r>
        <w:t xml:space="preserve">Figure </w:t>
      </w:r>
      <w:fldSimple w:instr=" STYLEREF 1 \s ">
        <w:r w:rsidR="005E1F65">
          <w:rPr>
            <w:noProof/>
          </w:rPr>
          <w:t>3</w:t>
        </w:r>
      </w:fldSimple>
      <w:r w:rsidR="00CC10DF">
        <w:noBreakHyphen/>
      </w:r>
      <w:fldSimple w:instr=" SEQ Figure \* ARABIC \s 1 ">
        <w:r w:rsidR="005E1F65">
          <w:rPr>
            <w:noProof/>
          </w:rPr>
          <w:t>1</w:t>
        </w:r>
      </w:fldSimple>
      <w:r>
        <w:t>: USB Port</w:t>
      </w:r>
      <w:bookmarkEnd w:id="604"/>
    </w:p>
    <w:p w14:paraId="23D32F88" w14:textId="77D34806" w:rsidR="00E70636" w:rsidRDefault="00E70636" w:rsidP="002D3473">
      <w:pPr>
        <w:pStyle w:val="Heading2"/>
      </w:pPr>
      <w:bookmarkStart w:id="605" w:name="_Toc385604927"/>
      <w:r>
        <w:t>Binding Posts / PV Connection Cables</w:t>
      </w:r>
      <w:bookmarkEnd w:id="605"/>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4">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459583BD" w:rsidR="005331C0" w:rsidRPr="00E70636" w:rsidRDefault="005331C0" w:rsidP="005331C0">
      <w:pPr>
        <w:pStyle w:val="Caption"/>
      </w:pPr>
      <w:bookmarkStart w:id="606" w:name="_Toc385605018"/>
      <w:r>
        <w:t xml:space="preserve">Figure </w:t>
      </w:r>
      <w:fldSimple w:instr=" STYLEREF 1 \s ">
        <w:r w:rsidR="005E1F65">
          <w:rPr>
            <w:noProof/>
          </w:rPr>
          <w:t>3</w:t>
        </w:r>
      </w:fldSimple>
      <w:r w:rsidR="00CC10DF">
        <w:noBreakHyphen/>
      </w:r>
      <w:fldSimple w:instr=" SEQ Figure \* ARABIC \s 1 ">
        <w:r w:rsidR="005E1F65">
          <w:rPr>
            <w:noProof/>
          </w:rPr>
          <w:t>2</w:t>
        </w:r>
      </w:fldSimple>
      <w:r>
        <w:t>: Binding Posts and PV Cables</w:t>
      </w:r>
      <w:bookmarkEnd w:id="606"/>
    </w:p>
    <w:p w14:paraId="7F7F034A" w14:textId="46AE2A7D" w:rsidR="00E70636" w:rsidRPr="00E70636" w:rsidRDefault="00E70636" w:rsidP="002D3473">
      <w:pPr>
        <w:pStyle w:val="Heading2"/>
      </w:pPr>
      <w:bookmarkStart w:id="607" w:name="_Toc385604928"/>
      <w:r>
        <w:t>Innards</w:t>
      </w:r>
      <w:bookmarkEnd w:id="607"/>
    </w:p>
    <w:p w14:paraId="5279EF06" w14:textId="0FD5FF45" w:rsidR="004838F5" w:rsidRDefault="00E70636" w:rsidP="002D3473">
      <w:pPr>
        <w:pStyle w:val="Heading3"/>
      </w:pPr>
      <w:bookmarkStart w:id="608" w:name="_Toc385604929"/>
      <w:r>
        <w:t>Circuit Board with Load Capacitors</w:t>
      </w:r>
      <w:bookmarkEnd w:id="608"/>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6"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10F0D76A" w:rsidR="005331C0" w:rsidRPr="005331C0" w:rsidRDefault="00CF5E15" w:rsidP="00CF5E15">
      <w:pPr>
        <w:pStyle w:val="Caption"/>
      </w:pPr>
      <w:bookmarkStart w:id="609" w:name="_Toc385605019"/>
      <w:r>
        <w:t xml:space="preserve">Figure </w:t>
      </w:r>
      <w:fldSimple w:instr=" STYLEREF 1 \s ">
        <w:r w:rsidR="005E1F65">
          <w:rPr>
            <w:noProof/>
          </w:rPr>
          <w:t>3</w:t>
        </w:r>
      </w:fldSimple>
      <w:r w:rsidR="00CC10DF">
        <w:noBreakHyphen/>
      </w:r>
      <w:fldSimple w:instr=" SEQ Figure \* ARABIC \s 1 ">
        <w:r w:rsidR="005E1F65">
          <w:rPr>
            <w:noProof/>
          </w:rPr>
          <w:t>3</w:t>
        </w:r>
      </w:fldSimple>
      <w:r>
        <w:t>: Circuit Board with Load Capacitors</w:t>
      </w:r>
      <w:bookmarkEnd w:id="609"/>
    </w:p>
    <w:p w14:paraId="0BF6B727" w14:textId="12DD133C" w:rsidR="00E70636" w:rsidRDefault="00E70636" w:rsidP="002D3473">
      <w:pPr>
        <w:pStyle w:val="Heading3"/>
      </w:pPr>
      <w:bookmarkStart w:id="610" w:name="_Toc385604930"/>
      <w:r>
        <w:t>Arduino UNO</w:t>
      </w:r>
      <w:bookmarkEnd w:id="610"/>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7"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1E7465E9" w:rsidR="00AA6C83" w:rsidRDefault="00AA6C83" w:rsidP="00AA6C83">
      <w:pPr>
        <w:pStyle w:val="Caption"/>
      </w:pPr>
      <w:bookmarkStart w:id="611" w:name="_Toc385605020"/>
      <w:r>
        <w:t xml:space="preserve">Figure </w:t>
      </w:r>
      <w:fldSimple w:instr=" STYLEREF 1 \s ">
        <w:r w:rsidR="005E1F65">
          <w:rPr>
            <w:noProof/>
          </w:rPr>
          <w:t>3</w:t>
        </w:r>
      </w:fldSimple>
      <w:r w:rsidR="00CC10DF">
        <w:noBreakHyphen/>
      </w:r>
      <w:fldSimple w:instr=" SEQ Figure \* ARABIC \s 1 ">
        <w:r w:rsidR="005E1F65">
          <w:rPr>
            <w:noProof/>
          </w:rPr>
          <w:t>4</w:t>
        </w:r>
      </w:fldSimple>
      <w:r>
        <w:t>: Arduino UNO</w:t>
      </w:r>
      <w:bookmarkEnd w:id="611"/>
    </w:p>
    <w:p w14:paraId="7F468028" w14:textId="77777777" w:rsidR="00AA6C83" w:rsidRPr="00AA6C83" w:rsidRDefault="00AA6C83" w:rsidP="00AA6C83"/>
    <w:p w14:paraId="652260C2" w14:textId="18E2A1C3" w:rsidR="00AA6C83" w:rsidRPr="00836517" w:rsidRDefault="00E70636" w:rsidP="002D3473">
      <w:pPr>
        <w:pStyle w:val="Heading3"/>
      </w:pPr>
      <w:bookmarkStart w:id="612" w:name="_Toc385604931"/>
      <w:r>
        <w:lastRenderedPageBreak/>
        <w:t>Relay Module</w:t>
      </w:r>
      <w:bookmarkEnd w:id="612"/>
    </w:p>
    <w:p w14:paraId="0B991366" w14:textId="4C78591F"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w:t>
      </w:r>
      <w:ins w:id="613" w:author="Cindy W" w:date="2018-04-17T16:57:00Z">
        <w:r w:rsidR="005E1F65">
          <w:rPr>
            <w:spacing w:val="-14"/>
            <w:szCs w:val="24"/>
          </w:rPr>
          <w:t xml:space="preserve"> PV module</w:t>
        </w:r>
      </w:ins>
      <w:del w:id="614" w:author="Cindy W" w:date="2018-04-17T16:57:00Z">
        <w:r w:rsidDel="005E1F65">
          <w:rPr>
            <w:spacing w:val="-14"/>
            <w:szCs w:val="24"/>
          </w:rPr>
          <w:delText>load capacitor</w:delText>
        </w:r>
      </w:del>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8">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45404D3E" w:rsidR="00AA6C83" w:rsidRPr="00E70636" w:rsidRDefault="00AA6C83" w:rsidP="00AA6C83">
      <w:pPr>
        <w:pStyle w:val="Caption"/>
      </w:pPr>
      <w:bookmarkStart w:id="615" w:name="_Toc385605021"/>
      <w:r>
        <w:t xml:space="preserve">Figure </w:t>
      </w:r>
      <w:fldSimple w:instr=" STYLEREF 1 \s ">
        <w:r w:rsidR="005E1F65">
          <w:rPr>
            <w:noProof/>
          </w:rPr>
          <w:t>3</w:t>
        </w:r>
      </w:fldSimple>
      <w:r w:rsidR="00CC10DF">
        <w:noBreakHyphen/>
      </w:r>
      <w:fldSimple w:instr=" SEQ Figure \* ARABIC \s 1 ">
        <w:r w:rsidR="005E1F65">
          <w:rPr>
            <w:noProof/>
          </w:rPr>
          <w:t>5</w:t>
        </w:r>
      </w:fldSimple>
      <w:r>
        <w:t>: Relay Module</w:t>
      </w:r>
      <w:bookmarkEnd w:id="615"/>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616" w:name="_Toc385604932"/>
      <w:r>
        <w:lastRenderedPageBreak/>
        <w:t xml:space="preserve">Using the IV Swinger 2 </w:t>
      </w:r>
      <w:r w:rsidR="00F17F1A">
        <w:t>Software</w:t>
      </w:r>
      <w:bookmarkEnd w:id="616"/>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96A0AB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617" w:author="Cindy W" w:date="2018-04-17T17:19:00Z">
        <w:r w:rsidR="005E1F65">
          <w:rPr>
            <w:noProof/>
            <w:szCs w:val="24"/>
          </w:rPr>
          <w:t>45</w:t>
        </w:r>
      </w:ins>
      <w:del w:id="618" w:author="Cindy W" w:date="2017-11-07T15:20:00Z">
        <w:r w:rsidR="00D90707" w:rsidDel="00E94F4E">
          <w:rPr>
            <w:noProof/>
            <w:szCs w:val="24"/>
          </w:rPr>
          <w:delText>44</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2D3473">
      <w:pPr>
        <w:pStyle w:val="Heading2"/>
      </w:pPr>
      <w:bookmarkStart w:id="619" w:name="_Toc385604933"/>
      <w:r>
        <w:t>Main Window</w:t>
      </w:r>
      <w:bookmarkEnd w:id="6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9"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317462D1" w:rsidR="00E70636" w:rsidRDefault="00B66C7C" w:rsidP="00B66C7C">
      <w:pPr>
        <w:pStyle w:val="Caption"/>
      </w:pPr>
      <w:bookmarkStart w:id="620" w:name="_Ref354150687"/>
      <w:bookmarkStart w:id="621" w:name="_Ref354156180"/>
      <w:bookmarkStart w:id="622" w:name="_Toc385605022"/>
      <w:r>
        <w:t xml:space="preserve">Figure </w:t>
      </w:r>
      <w:fldSimple w:instr=" STYLEREF 1 \s ">
        <w:r w:rsidR="005E1F65">
          <w:rPr>
            <w:noProof/>
          </w:rPr>
          <w:t>4</w:t>
        </w:r>
      </w:fldSimple>
      <w:r w:rsidR="00CC10DF">
        <w:noBreakHyphen/>
      </w:r>
      <w:fldSimple w:instr=" SEQ Figure \* ARABIC \s 1 ">
        <w:r w:rsidR="005E1F65">
          <w:rPr>
            <w:noProof/>
          </w:rPr>
          <w:t>1</w:t>
        </w:r>
      </w:fldSimple>
      <w:bookmarkEnd w:id="620"/>
      <w:r>
        <w:t>: Main Window</w:t>
      </w:r>
      <w:bookmarkEnd w:id="621"/>
      <w:r w:rsidR="00557FFE">
        <w:t xml:space="preserve"> (annotated)</w:t>
      </w:r>
      <w:bookmarkEnd w:id="622"/>
    </w:p>
    <w:p w14:paraId="7AE9D839" w14:textId="6B74A91C"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5E1F65">
        <w:t xml:space="preserve">Figure </w:t>
      </w:r>
      <w:r w:rsidR="005E1F65">
        <w:rPr>
          <w:noProof/>
        </w:rPr>
        <w:t>4</w:t>
      </w:r>
      <w:r w:rsidR="005E1F65">
        <w:noBreakHyphen/>
      </w:r>
      <w:r w:rsidR="005E1F65">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5E1F65">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2D3473">
      <w:pPr>
        <w:pStyle w:val="Heading3"/>
      </w:pPr>
      <w:bookmarkStart w:id="623" w:name="_Toc385604934"/>
      <w:r>
        <w:t>Swing! Button</w:t>
      </w:r>
      <w:bookmarkEnd w:id="623"/>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0">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1">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2C9F115D" w14:textId="3BFBCC1C" w:rsidR="008D69FF" w:rsidRPr="008D69FF" w:rsidRDefault="008D69FF" w:rsidP="008D69FF">
      <w:r>
        <w:rPr>
          <w:spacing w:val="-1"/>
          <w:szCs w:val="24"/>
        </w:rPr>
        <w:br/>
        <w:t>Pressing the button can be done either by clicking it with the mouse or by pressing the Enter key.</w:t>
      </w:r>
    </w:p>
    <w:p w14:paraId="444C60CE" w14:textId="1BA5A5B6" w:rsidR="00B66C7C" w:rsidRDefault="00B66C7C" w:rsidP="002D3473">
      <w:pPr>
        <w:pStyle w:val="Heading3"/>
      </w:pPr>
      <w:bookmarkStart w:id="624" w:name="_Toc385604935"/>
      <w:r>
        <w:t>Results Wizard Button</w:t>
      </w:r>
      <w:bookmarkEnd w:id="6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2">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7D56A77A" w:rsidR="008D69FF" w:rsidRDefault="00836517">
      <w:pPr>
        <w:keepLines/>
        <w:rPr>
          <w:spacing w:val="-1"/>
          <w:szCs w:val="24"/>
        </w:rPr>
        <w:pPrChange w:id="625" w:author="Cindy W" w:date="2017-11-21T16:55:00Z">
          <w:pPr/>
        </w:pPrChange>
      </w:pPr>
      <w:r>
        <w:rPr>
          <w:spacing w:val="-1"/>
          <w:szCs w:val="24"/>
        </w:rPr>
        <w:t>Detailed usage instructions are provided in the</w:t>
      </w:r>
      <w:ins w:id="626" w:author="Cindy W" w:date="2017-11-21T16:56:00Z">
        <w:r w:rsidR="006E526B">
          <w:rPr>
            <w:spacing w:val="-1"/>
            <w:szCs w:val="24"/>
          </w:rPr>
          <w:t xml:space="preserve"> </w:t>
        </w:r>
      </w:ins>
      <w:del w:id="627" w:author="Cindy W" w:date="2017-11-21T16:56:00Z">
        <w:r w:rsidDel="006E526B">
          <w:rPr>
            <w:spacing w:val="-1"/>
            <w:szCs w:val="24"/>
          </w:rPr>
          <w:delText xml:space="preserve"> </w:delText>
        </w:r>
      </w:del>
      <w:ins w:id="628" w:author="Cindy W" w:date="2017-11-21T16:57:00Z">
        <w:r w:rsidR="006E526B">
          <w:rPr>
            <w:spacing w:val="-1"/>
            <w:szCs w:val="24"/>
          </w:rPr>
          <w:t xml:space="preserve">Results Wizard Dialog </w:t>
        </w:r>
      </w:ins>
      <w:del w:id="629" w:author="Cindy W" w:date="2017-11-21T16:57:00Z">
        <w:r w:rsidDel="006E526B">
          <w:rPr>
            <w:spacing w:val="-1"/>
            <w:szCs w:val="24"/>
          </w:rPr>
          <w:fldChar w:fldCharType="begin"/>
        </w:r>
        <w:r w:rsidDel="006E526B">
          <w:rPr>
            <w:spacing w:val="-1"/>
            <w:szCs w:val="24"/>
          </w:rPr>
          <w:delInstrText xml:space="preserve"> REF _Ref354254022 \h </w:delInstrText>
        </w:r>
        <w:r w:rsidDel="006E526B">
          <w:rPr>
            <w:spacing w:val="-1"/>
            <w:szCs w:val="24"/>
          </w:rPr>
        </w:r>
        <w:r w:rsidDel="006E526B">
          <w:rPr>
            <w:spacing w:val="-1"/>
            <w:szCs w:val="24"/>
          </w:rPr>
          <w:fldChar w:fldCharType="separate"/>
        </w:r>
      </w:del>
      <w:del w:id="630" w:author="Cindy W" w:date="2017-11-07T15:20:00Z">
        <w:r w:rsidR="00D90707" w:rsidDel="00E94F4E">
          <w:delText>Results Wizard Dialog</w:delText>
        </w:r>
      </w:del>
      <w:del w:id="631" w:author="Cindy W" w:date="2017-11-21T16:57:00Z">
        <w:r w:rsidDel="006E526B">
          <w:rPr>
            <w:spacing w:val="-1"/>
            <w:szCs w:val="24"/>
          </w:rPr>
          <w:fldChar w:fldCharType="end"/>
        </w:r>
        <w:r w:rsidDel="006E526B">
          <w:rPr>
            <w:spacing w:val="-1"/>
            <w:szCs w:val="24"/>
          </w:rPr>
          <w:delText xml:space="preserve"> </w:delText>
        </w:r>
      </w:del>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632" w:author="Cindy W" w:date="2018-04-17T17:19:00Z">
        <w:r w:rsidR="005E1F65">
          <w:rPr>
            <w:noProof/>
            <w:spacing w:val="-1"/>
            <w:szCs w:val="24"/>
          </w:rPr>
          <w:t>22</w:t>
        </w:r>
      </w:ins>
      <w:del w:id="633" w:author="Cindy W" w:date="2017-11-07T15:20:00Z">
        <w:r w:rsidR="00D90707" w:rsidDel="00E94F4E">
          <w:rPr>
            <w:noProof/>
            <w:spacing w:val="-1"/>
            <w:szCs w:val="24"/>
          </w:rPr>
          <w:delText>21</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2D3473">
      <w:pPr>
        <w:pStyle w:val="Heading3"/>
      </w:pPr>
      <w:bookmarkStart w:id="634" w:name="_Toc385604936"/>
      <w:r>
        <w:lastRenderedPageBreak/>
        <w:t>Preferences Button</w:t>
      </w:r>
      <w:bookmarkEnd w:id="6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3">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795A74D3" w:rsidR="00C51509" w:rsidRDefault="00C51509" w:rsidP="00650AC5">
      <w:pPr>
        <w:pStyle w:val="ListParagraph"/>
        <w:numPr>
          <w:ilvl w:val="0"/>
          <w:numId w:val="10"/>
        </w:numPr>
      </w:pPr>
      <w:r>
        <w:t xml:space="preserve">Change the appearance of the plotted graph (font size, line size, </w:t>
      </w:r>
      <w:del w:id="635" w:author="Cindy W" w:date="2017-11-28T17:34:00Z">
        <w:r w:rsidDel="00076448">
          <w:delText>etc</w:delText>
        </w:r>
      </w:del>
      <w:ins w:id="636" w:author="Cindy W" w:date="2017-11-28T17:34:00Z">
        <w:r w:rsidR="00076448">
          <w:t>etc.</w:t>
        </w:r>
      </w:ins>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335C22F0"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5E1F65">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637" w:author="Cindy W" w:date="2018-04-17T17:19:00Z">
        <w:r w:rsidR="005E1F65">
          <w:rPr>
            <w:noProof/>
          </w:rPr>
          <w:t>34</w:t>
        </w:r>
      </w:ins>
      <w:del w:id="638" w:author="Cindy W" w:date="2017-11-07T15:20:00Z">
        <w:r w:rsidR="00D90707" w:rsidDel="00E94F4E">
          <w:rPr>
            <w:noProof/>
          </w:rPr>
          <w:delText>33</w:delText>
        </w:r>
      </w:del>
      <w:r>
        <w:fldChar w:fldCharType="end"/>
      </w:r>
      <w:r>
        <w:t>.</w:t>
      </w:r>
    </w:p>
    <w:p w14:paraId="3CD2EB7E" w14:textId="706E5300" w:rsidR="00B66C7C" w:rsidRDefault="00B66C7C" w:rsidP="002D3473">
      <w:pPr>
        <w:pStyle w:val="Heading3"/>
      </w:pPr>
      <w:bookmarkStart w:id="639" w:name="_Toc385604937"/>
      <w:r>
        <w:t>Plot Power Button</w:t>
      </w:r>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6763C789" w:rsidR="00C51509" w:rsidRDefault="00C51509" w:rsidP="00C51509">
            <w:pPr>
              <w:keepNext/>
            </w:pPr>
            <w:del w:id="640" w:author="Cindy W" w:date="2017-11-07T12:23:00Z">
              <w:r w:rsidDel="00392559">
                <w:rPr>
                  <w:noProof/>
                </w:rPr>
                <w:drawing>
                  <wp:inline distT="0" distB="0" distL="0" distR="0" wp14:anchorId="7A885112" wp14:editId="148C38CF">
                    <wp:extent cx="5626100" cy="433343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9.07 PM.png"/>
                            <pic:cNvPicPr/>
                          </pic:nvPicPr>
                          <pic:blipFill>
                            <a:blip r:embed="rId25">
                              <a:extLst>
                                <a:ext uri="{28A0092B-C50C-407E-A947-70E740481C1C}">
                                  <a14:useLocalDpi xmlns:a14="http://schemas.microsoft.com/office/drawing/2010/main"/>
                                </a:ext>
                              </a:extLst>
                            </a:blip>
                            <a:stretch>
                              <a:fillRect/>
                            </a:stretch>
                          </pic:blipFill>
                          <pic:spPr>
                            <a:xfrm>
                              <a:off x="0" y="0"/>
                              <a:ext cx="5626100" cy="4333437"/>
                            </a:xfrm>
                            <a:prstGeom prst="rect">
                              <a:avLst/>
                            </a:prstGeom>
                          </pic:spPr>
                        </pic:pic>
                      </a:graphicData>
                    </a:graphic>
                  </wp:inline>
                </w:drawing>
              </w:r>
            </w:del>
            <w:ins w:id="641" w:author="Cindy W" w:date="2017-11-07T12:23:00Z">
              <w:r w:rsidR="00392559">
                <w:rPr>
                  <w:noProof/>
                </w:rPr>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6">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ins>
          </w:p>
        </w:tc>
      </w:tr>
    </w:tbl>
    <w:p w14:paraId="36E8FD0C" w14:textId="40CFA3EC" w:rsidR="00C51509" w:rsidRDefault="00C51509" w:rsidP="00C51509">
      <w:pPr>
        <w:pStyle w:val="Caption"/>
      </w:pPr>
      <w:bookmarkStart w:id="642" w:name="_Ref354150695"/>
      <w:bookmarkStart w:id="643" w:name="_Ref354150703"/>
      <w:bookmarkStart w:id="644" w:name="_Toc385605023"/>
      <w:r>
        <w:t xml:space="preserve">Figure </w:t>
      </w:r>
      <w:fldSimple w:instr=" STYLEREF 1 \s ">
        <w:r w:rsidR="005E1F65">
          <w:rPr>
            <w:noProof/>
          </w:rPr>
          <w:t>4</w:t>
        </w:r>
      </w:fldSimple>
      <w:r w:rsidR="00CC10DF">
        <w:noBreakHyphen/>
      </w:r>
      <w:fldSimple w:instr=" SEQ Figure \* ARABIC \s 1 ">
        <w:r w:rsidR="005E1F65">
          <w:rPr>
            <w:noProof/>
          </w:rPr>
          <w:t>2</w:t>
        </w:r>
      </w:fldSimple>
      <w:bookmarkEnd w:id="642"/>
      <w:r>
        <w:t>: IV Curve with Power Plotted</w:t>
      </w:r>
      <w:bookmarkEnd w:id="643"/>
      <w:bookmarkEnd w:id="644"/>
    </w:p>
    <w:p w14:paraId="5B327951" w14:textId="70B518E4" w:rsidR="00D65FF1" w:rsidRPr="00D65FF1" w:rsidRDefault="00D65FF1" w:rsidP="00D65FF1">
      <w:r>
        <w:lastRenderedPageBreak/>
        <w:fldChar w:fldCharType="begin"/>
      </w:r>
      <w:r>
        <w:instrText xml:space="preserve"> REF _Ref354150695 \h </w:instrText>
      </w:r>
      <w:r>
        <w:fldChar w:fldCharType="separate"/>
      </w:r>
      <w:r w:rsidR="005E1F65">
        <w:t xml:space="preserve">Figure </w:t>
      </w:r>
      <w:r w:rsidR="005E1F65">
        <w:rPr>
          <w:noProof/>
        </w:rPr>
        <w:t>4</w:t>
      </w:r>
      <w:r w:rsidR="005E1F65">
        <w:noBreakHyphen/>
      </w:r>
      <w:r w:rsidR="005E1F65">
        <w:rPr>
          <w:noProof/>
        </w:rPr>
        <w:t>2</w:t>
      </w:r>
      <w:r>
        <w:fldChar w:fldCharType="end"/>
      </w:r>
      <w:r>
        <w:t xml:space="preserve"> </w:t>
      </w:r>
      <w:r>
        <w:fldChar w:fldCharType="begin"/>
      </w:r>
      <w:r>
        <w:instrText xml:space="preserve"> REF _Ref354150703 \p \h </w:instrText>
      </w:r>
      <w:r>
        <w:fldChar w:fldCharType="separate"/>
      </w:r>
      <w:r w:rsidR="005E1F65">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rsidP="002D3473">
      <w:pPr>
        <w:pStyle w:val="Heading3"/>
      </w:pPr>
      <w:bookmarkStart w:id="645" w:name="_Ref354225004"/>
      <w:bookmarkStart w:id="646" w:name="_Ref354225009"/>
      <w:bookmarkStart w:id="647" w:name="_Toc385604938"/>
      <w:r>
        <w:t>Loop Mode Controls</w:t>
      </w:r>
      <w:bookmarkEnd w:id="645"/>
      <w:bookmarkEnd w:id="646"/>
      <w:bookmarkEnd w:id="6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7">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8">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29">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2D3473">
      <w:pPr>
        <w:pStyle w:val="Heading3"/>
      </w:pPr>
      <w:bookmarkStart w:id="648" w:name="_Toc385604939"/>
      <w:r>
        <w:t>Axis Ranges Control</w:t>
      </w:r>
      <w:bookmarkEnd w:id="6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0">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00EF50B0" w:rsidR="000C4D0D" w:rsidRDefault="000C4D0D" w:rsidP="00C51509">
            <w:del w:id="649" w:author="Cindy W" w:date="2017-11-18T13:19:00Z">
              <w:r w:rsidDel="000D557E">
                <w:rPr>
                  <w:noProof/>
                </w:rPr>
                <w:drawing>
                  <wp:inline distT="0" distB="0" distL="0" distR="0" wp14:anchorId="4F1056BD" wp14:editId="35D93516">
                    <wp:extent cx="2044700" cy="1219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4.39 PM.png"/>
                            <pic:cNvPicPr/>
                          </pic:nvPicPr>
                          <pic:blipFill>
                            <a:blip r:embed="rId31">
                              <a:extLst>
                                <a:ext uri="{28A0092B-C50C-407E-A947-70E740481C1C}">
                                  <a14:useLocalDpi xmlns:a14="http://schemas.microsoft.com/office/drawing/2010/main"/>
                                </a:ext>
                              </a:extLst>
                            </a:blip>
                            <a:stretch>
                              <a:fillRect/>
                            </a:stretch>
                          </pic:blipFill>
                          <pic:spPr>
                            <a:xfrm>
                              <a:off x="0" y="0"/>
                              <a:ext cx="2044700" cy="1219200"/>
                            </a:xfrm>
                            <a:prstGeom prst="rect">
                              <a:avLst/>
                            </a:prstGeom>
                          </pic:spPr>
                        </pic:pic>
                      </a:graphicData>
                    </a:graphic>
                  </wp:inline>
                </w:drawing>
              </w:r>
            </w:del>
            <w:ins w:id="650" w:author="Cindy W" w:date="2017-11-18T13:19:00Z">
              <w:r w:rsidR="000D557E">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2">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ins>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rsidP="002D3473">
      <w:pPr>
        <w:pStyle w:val="Heading3"/>
      </w:pPr>
      <w:bookmarkStart w:id="651" w:name="_Ref354176704"/>
      <w:bookmarkStart w:id="652" w:name="_Ref354176712"/>
      <w:bookmarkStart w:id="653" w:name="_Toc385604940"/>
      <w:r>
        <w:t>Image Size Control</w:t>
      </w:r>
      <w:bookmarkEnd w:id="651"/>
      <w:bookmarkEnd w:id="652"/>
      <w:bookmarkEnd w:id="6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3">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138066D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2D3473">
      <w:pPr>
        <w:pStyle w:val="Heading3"/>
      </w:pPr>
      <w:bookmarkStart w:id="654" w:name="_Toc385604941"/>
      <w:r>
        <w:lastRenderedPageBreak/>
        <w:t>Version</w:t>
      </w:r>
      <w:bookmarkEnd w:id="6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36293CE8" w:rsidR="00C51509" w:rsidRDefault="005E1F65" w:rsidP="00C51509">
            <w:ins w:id="655" w:author="Cindy W" w:date="2018-04-17T17:02:00Z">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4">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ins>
            <w:del w:id="656" w:author="Cindy W" w:date="2018-04-17T17:02:00Z">
              <w:r w:rsidR="007A7457" w:rsidDel="005E1F65">
                <w:rPr>
                  <w:noProof/>
                </w:rPr>
                <w:drawing>
                  <wp:inline distT="0" distB="0" distL="0" distR="0" wp14:anchorId="06BC26A2" wp14:editId="79C11DBB">
                    <wp:extent cx="13716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28.35 PM.png"/>
                            <pic:cNvPicPr/>
                          </pic:nvPicPr>
                          <pic:blipFill>
                            <a:blip r:embed="rId35">
                              <a:extLst>
                                <a:ext uri="{28A0092B-C50C-407E-A947-70E740481C1C}">
                                  <a14:useLocalDpi xmlns:a14="http://schemas.microsoft.com/office/drawing/2010/main"/>
                                </a:ext>
                              </a:extLst>
                            </a:blip>
                            <a:stretch>
                              <a:fillRect/>
                            </a:stretch>
                          </pic:blipFill>
                          <pic:spPr>
                            <a:xfrm>
                              <a:off x="0" y="0"/>
                              <a:ext cx="1371600" cy="330200"/>
                            </a:xfrm>
                            <a:prstGeom prst="rect">
                              <a:avLst/>
                            </a:prstGeom>
                          </pic:spPr>
                        </pic:pic>
                      </a:graphicData>
                    </a:graphic>
                  </wp:inline>
                </w:drawing>
              </w:r>
            </w:del>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2D3473">
      <w:pPr>
        <w:pStyle w:val="Heading2"/>
      </w:pPr>
      <w:bookmarkStart w:id="657" w:name="_Ref354148135"/>
      <w:bookmarkStart w:id="658" w:name="_Ref354148188"/>
      <w:bookmarkStart w:id="659" w:name="_Toc385604942"/>
      <w:r>
        <w:t>Tooltips</w:t>
      </w:r>
      <w:bookmarkEnd w:id="659"/>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6">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2D3473">
      <w:pPr>
        <w:pStyle w:val="Heading2"/>
      </w:pPr>
      <w:bookmarkStart w:id="660" w:name="_Toc385604943"/>
      <w:r>
        <w:t>Menus</w:t>
      </w:r>
      <w:bookmarkEnd w:id="660"/>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lastRenderedPageBreak/>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8">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4906C00C" w:rsidR="00614371" w:rsidRDefault="00614371" w:rsidP="00F07479">
      <w:r>
        <w:t>T</w:t>
      </w:r>
      <w:ins w:id="661" w:author="Cindy W" w:date="2017-11-18T13:27:00Z">
        <w:r w:rsidR="000D557E">
          <w:t>wo</w:t>
        </w:r>
      </w:ins>
      <w:del w:id="662" w:author="Cindy W" w:date="2017-11-18T13:27:00Z">
        <w:r w:rsidDel="000D557E">
          <w:delText>he one</w:delText>
        </w:r>
      </w:del>
      <w:r>
        <w:t xml:space="preserve"> other minor difference</w:t>
      </w:r>
      <w:ins w:id="663" w:author="Cindy W" w:date="2017-11-18T13:28:00Z">
        <w:r w:rsidR="000D557E">
          <w:t>s</w:t>
        </w:r>
      </w:ins>
      <w:r>
        <w:t xml:space="preserve"> </w:t>
      </w:r>
      <w:ins w:id="664" w:author="Cindy W" w:date="2017-11-18T13:28:00Z">
        <w:r w:rsidR="000D557E">
          <w:t>are</w:t>
        </w:r>
      </w:ins>
      <w:del w:id="665" w:author="Cindy W" w:date="2017-11-18T13:28:00Z">
        <w:r w:rsidDel="000D557E">
          <w:delText>is</w:delText>
        </w:r>
      </w:del>
      <w:r>
        <w:t xml:space="preserve"> that the first menu is named “About” in the Windows version and is named “IV Swinger 2” in the Mac version</w:t>
      </w:r>
      <w:ins w:id="666" w:author="Cindy W" w:date="2017-11-18T13:28:00Z">
        <w:r w:rsidR="000D557E">
          <w:t>, and there is a “Window” menu in the Mac version</w:t>
        </w:r>
      </w:ins>
      <w:r>
        <w:t>. Otherwise they are identical.</w:t>
      </w:r>
    </w:p>
    <w:p w14:paraId="4C10A78D" w14:textId="418985DE" w:rsidR="00614371" w:rsidRDefault="00614371" w:rsidP="002D3473">
      <w:pPr>
        <w:pStyle w:val="Heading3"/>
      </w:pPr>
      <w:bookmarkStart w:id="667" w:name="_Toc385604944"/>
      <w:r>
        <w:t>About Menu (Windows)</w:t>
      </w:r>
      <w:bookmarkEnd w:id="667"/>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rsidP="002D3473">
      <w:pPr>
        <w:pStyle w:val="Heading3"/>
      </w:pPr>
      <w:bookmarkStart w:id="668" w:name="_Toc385604945"/>
      <w:r>
        <w:t>IV Swinger 2 Menu (Mac)</w:t>
      </w:r>
      <w:bookmarkEnd w:id="668"/>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9">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lastRenderedPageBreak/>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2D3473">
      <w:pPr>
        <w:pStyle w:val="Heading3"/>
      </w:pPr>
      <w:bookmarkStart w:id="669" w:name="_Toc385604946"/>
      <w:r>
        <w:t>File Menu</w:t>
      </w:r>
      <w:bookmarkEnd w:id="669"/>
    </w:p>
    <w:p w14:paraId="2DDF5028" w14:textId="784ADFBE" w:rsidR="006931C1" w:rsidRDefault="00265E48" w:rsidP="006931C1">
      <w:r>
        <w:t>The File menu has only two</w:t>
      </w:r>
      <w:r w:rsidR="006931C1">
        <w:t xml:space="preserve"> item</w:t>
      </w:r>
      <w:r>
        <w:t>s</w:t>
      </w:r>
      <w:r w:rsidR="006931C1">
        <w:t>: “View Log File”</w:t>
      </w:r>
      <w:r>
        <w:t xml:space="preserve"> and “View Config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0CC1952C" w:rsidR="006931C1" w:rsidRDefault="00265E48" w:rsidP="006931C1">
            <w:r>
              <w:rPr>
                <w:noProof/>
              </w:rPr>
              <w:drawing>
                <wp:inline distT="0" distB="0" distL="0" distR="0" wp14:anchorId="79847992" wp14:editId="1F0D3677">
                  <wp:extent cx="3644900" cy="1054100"/>
                  <wp:effectExtent l="0" t="0" r="12700" b="127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50.51 PM.png"/>
                          <pic:cNvPicPr/>
                        </pic:nvPicPr>
                        <pic:blipFill>
                          <a:blip r:embed="rId40">
                            <a:extLst>
                              <a:ext uri="{28A0092B-C50C-407E-A947-70E740481C1C}">
                                <a14:useLocalDpi xmlns:a14="http://schemas.microsoft.com/office/drawing/2010/main" val="0"/>
                              </a:ext>
                            </a:extLst>
                          </a:blip>
                          <a:stretch>
                            <a:fillRect/>
                          </a:stretch>
                        </pic:blipFill>
                        <pic:spPr>
                          <a:xfrm>
                            <a:off x="0" y="0"/>
                            <a:ext cx="3644900" cy="1054100"/>
                          </a:xfrm>
                          <a:prstGeom prst="rect">
                            <a:avLst/>
                          </a:prstGeom>
                        </pic:spPr>
                      </pic:pic>
                    </a:graphicData>
                  </a:graphic>
                </wp:inline>
              </w:drawing>
            </w:r>
          </w:p>
        </w:tc>
      </w:tr>
    </w:tbl>
    <w:p w14:paraId="4F343572" w14:textId="6B12D21D" w:rsidR="006931C1" w:rsidRDefault="006931C1" w:rsidP="006931C1">
      <w:r>
        <w:t xml:space="preserve"> </w:t>
      </w:r>
    </w:p>
    <w:p w14:paraId="1A5B482F" w14:textId="4820B66D" w:rsidR="006931C1" w:rsidRPr="006931C1" w:rsidRDefault="00EC313D" w:rsidP="006931C1">
      <w:r>
        <w:t>This is not likely to be useful for general users. The log file contains debug information logged by the software.</w:t>
      </w:r>
      <w:r w:rsidR="00265E48">
        <w:t xml:space="preserve"> The config file contains the preferences and o</w:t>
      </w:r>
      <w:r w:rsidR="005F5C05">
        <w:t>ther values that are</w:t>
      </w:r>
      <w:r w:rsidR="00265E48">
        <w:t xml:space="preserve"> retained between invocations of the application. A copy of the config file is also saved for each run so that the values applicable to that run are saved (and possibly modified later). When the Results Wizard is in use and a previous run is being viewed, the config file for that run is displayed when “View Config File” is selected. </w:t>
      </w:r>
    </w:p>
    <w:p w14:paraId="7134D9ED" w14:textId="7D5FAC94" w:rsidR="006931C1" w:rsidRDefault="006931C1" w:rsidP="002D3473">
      <w:pPr>
        <w:pStyle w:val="Heading3"/>
      </w:pPr>
      <w:bookmarkStart w:id="670" w:name="_Ref380074336"/>
      <w:bookmarkStart w:id="671" w:name="_Ref380074354"/>
      <w:bookmarkStart w:id="672" w:name="_Toc385604947"/>
      <w:r>
        <w:t>USB Port Menu</w:t>
      </w:r>
      <w:bookmarkEnd w:id="670"/>
      <w:bookmarkEnd w:id="671"/>
      <w:bookmarkEnd w:id="672"/>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1">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5EDB7E84" w:rsidR="006573E7" w:rsidRDefault="00EC313D" w:rsidP="00EC313D">
      <w:pPr>
        <w:rPr>
          <w:ins w:id="673" w:author="Cindy W" w:date="2018-02-12T17:14:00Z"/>
        </w:rPr>
      </w:pPr>
      <w:r>
        <w:t>Normally the software figures this out by itself and automatically selects th</w:t>
      </w:r>
      <w:r w:rsidR="006573E7">
        <w:t>e correct port, so you may never need to use this menu.</w:t>
      </w:r>
      <w:ins w:id="674" w:author="Cindy W" w:date="2018-02-12T17:05:00Z">
        <w:r w:rsidR="00FE560E">
          <w:t xml:space="preserve">  </w:t>
        </w:r>
      </w:ins>
      <w:ins w:id="675" w:author="Cindy W" w:date="2018-02-12T17:11:00Z">
        <w:r w:rsidR="00FE560E">
          <w:t xml:space="preserve">However, </w:t>
        </w:r>
      </w:ins>
      <w:ins w:id="676" w:author="Cindy W" w:date="2018-02-12T17:05:00Z">
        <w:r w:rsidR="00FE560E">
          <w:t xml:space="preserve">if the </w:t>
        </w:r>
      </w:ins>
      <w:ins w:id="677" w:author="Cindy W" w:date="2018-02-12T17:10:00Z">
        <w:r w:rsidR="00FE560E">
          <w:t xml:space="preserve">“Swing!” button does not turn red when you plug the IV Swinger 2 USB cable into the </w:t>
        </w:r>
      </w:ins>
      <w:ins w:id="678" w:author="Cindy W" w:date="2018-02-12T17:21:00Z">
        <w:r w:rsidR="00FE560E">
          <w:t>laptop</w:t>
        </w:r>
      </w:ins>
      <w:ins w:id="679" w:author="Cindy W" w:date="2018-02-12T17:05:00Z">
        <w:r w:rsidR="00FE560E">
          <w:t xml:space="preserve">, you need to figure out which port is the </w:t>
        </w:r>
      </w:ins>
      <w:ins w:id="680" w:author="Cindy W" w:date="2018-02-12T17:11:00Z">
        <w:r w:rsidR="00FE560E">
          <w:t>correct one and select</w:t>
        </w:r>
      </w:ins>
      <w:ins w:id="681" w:author="Cindy W" w:date="2018-02-12T17:12:00Z">
        <w:r w:rsidR="00FE560E">
          <w:t xml:space="preserve"> </w:t>
        </w:r>
      </w:ins>
      <w:ins w:id="682" w:author="Cindy W" w:date="2018-02-12T17:28:00Z">
        <w:r w:rsidR="00FE560E">
          <w:t xml:space="preserve">it </w:t>
        </w:r>
      </w:ins>
      <w:ins w:id="683" w:author="Cindy W" w:date="2018-02-12T17:12:00Z">
        <w:r w:rsidR="00FE560E">
          <w:t>manually</w:t>
        </w:r>
      </w:ins>
      <w:ins w:id="684" w:author="Cindy W" w:date="2018-02-12T17:11:00Z">
        <w:r w:rsidR="00FE560E">
          <w:t>.</w:t>
        </w:r>
      </w:ins>
      <w:ins w:id="685" w:author="Cindy W" w:date="2018-02-12T17:12:00Z">
        <w:r w:rsidR="00FE560E">
          <w:t xml:space="preserve"> To do th</w:t>
        </w:r>
      </w:ins>
      <w:ins w:id="686" w:author="Cindy W" w:date="2018-02-12T17:14:00Z">
        <w:r w:rsidR="00FE560E">
          <w:t>is:</w:t>
        </w:r>
      </w:ins>
      <w:ins w:id="687" w:author="Cindy W" w:date="2018-02-12T17:25:00Z">
        <w:r w:rsidR="00FE560E">
          <w:br/>
        </w:r>
      </w:ins>
    </w:p>
    <w:p w14:paraId="7F3FC6A4" w14:textId="572F0DF8" w:rsidR="00FE560E" w:rsidRDefault="00FE560E">
      <w:pPr>
        <w:pStyle w:val="ListParagraph"/>
        <w:numPr>
          <w:ilvl w:val="0"/>
          <w:numId w:val="26"/>
        </w:numPr>
        <w:rPr>
          <w:ins w:id="688" w:author="Cindy W" w:date="2018-02-12T17:15:00Z"/>
        </w:rPr>
        <w:pPrChange w:id="689" w:author="Cindy W" w:date="2018-02-12T17:15:00Z">
          <w:pPr/>
        </w:pPrChange>
      </w:pPr>
      <w:ins w:id="690" w:author="Cindy W" w:date="2018-02-12T17:15:00Z">
        <w:r>
          <w:t>Close the IV Swinger 2 application</w:t>
        </w:r>
      </w:ins>
      <w:ins w:id="691" w:author="Cindy W" w:date="2018-02-12T17:24:00Z">
        <w:r>
          <w:t xml:space="preserve"> and </w:t>
        </w:r>
      </w:ins>
      <w:ins w:id="692" w:author="Cindy W" w:date="2018-02-12T17:25:00Z">
        <w:r>
          <w:t xml:space="preserve">disconnect the IV Swinger 2 </w:t>
        </w:r>
      </w:ins>
      <w:ins w:id="693" w:author="Cindy W" w:date="2018-02-12T17:29:00Z">
        <w:r>
          <w:t>USB cable</w:t>
        </w:r>
      </w:ins>
      <w:ins w:id="694" w:author="Cindy W" w:date="2018-02-12T17:25:00Z">
        <w:r>
          <w:t xml:space="preserve"> from the laptop</w:t>
        </w:r>
      </w:ins>
    </w:p>
    <w:p w14:paraId="44A71E9C" w14:textId="4337C686" w:rsidR="00FE560E" w:rsidRDefault="00FE560E">
      <w:pPr>
        <w:pStyle w:val="ListParagraph"/>
        <w:numPr>
          <w:ilvl w:val="0"/>
          <w:numId w:val="26"/>
        </w:numPr>
        <w:rPr>
          <w:ins w:id="695" w:author="Cindy W" w:date="2018-02-12T17:18:00Z"/>
        </w:rPr>
        <w:pPrChange w:id="696" w:author="Cindy W" w:date="2018-02-12T17:15:00Z">
          <w:pPr/>
        </w:pPrChange>
      </w:pPr>
      <w:ins w:id="697" w:author="Cindy W" w:date="2018-02-12T17:15:00Z">
        <w:r>
          <w:t>Re-open the IV Swinger 2 application</w:t>
        </w:r>
      </w:ins>
      <w:ins w:id="698" w:author="Cindy W" w:date="2018-02-12T17:29:00Z">
        <w:r>
          <w:t xml:space="preserve"> (leave the cable disconnected)</w:t>
        </w:r>
      </w:ins>
    </w:p>
    <w:p w14:paraId="31C35EE2" w14:textId="77777777" w:rsidR="00FE560E" w:rsidRDefault="00FE560E">
      <w:pPr>
        <w:pStyle w:val="ListParagraph"/>
        <w:numPr>
          <w:ilvl w:val="0"/>
          <w:numId w:val="26"/>
        </w:numPr>
        <w:rPr>
          <w:ins w:id="699" w:author="Cindy W" w:date="2018-02-12T17:19:00Z"/>
        </w:rPr>
        <w:pPrChange w:id="700" w:author="Cindy W" w:date="2018-02-12T17:15:00Z">
          <w:pPr/>
        </w:pPrChange>
      </w:pPr>
      <w:ins w:id="701" w:author="Cindy W" w:date="2018-02-12T17:18:00Z">
        <w:r>
          <w:t xml:space="preserve">Pull down the USB Port menu and </w:t>
        </w:r>
      </w:ins>
      <w:ins w:id="702" w:author="Cindy W" w:date="2018-02-12T17:19:00Z">
        <w:r>
          <w:t xml:space="preserve">take </w:t>
        </w:r>
      </w:ins>
      <w:ins w:id="703" w:author="Cindy W" w:date="2018-02-12T17:18:00Z">
        <w:r>
          <w:t>note</w:t>
        </w:r>
      </w:ins>
      <w:ins w:id="704" w:author="Cindy W" w:date="2018-02-12T17:19:00Z">
        <w:r>
          <w:t xml:space="preserve"> of the listed ports</w:t>
        </w:r>
      </w:ins>
    </w:p>
    <w:p w14:paraId="3B9BBA34" w14:textId="77777777" w:rsidR="00FE560E" w:rsidRDefault="00FE560E">
      <w:pPr>
        <w:pStyle w:val="ListParagraph"/>
        <w:numPr>
          <w:ilvl w:val="0"/>
          <w:numId w:val="26"/>
        </w:numPr>
        <w:rPr>
          <w:ins w:id="705" w:author="Cindy W" w:date="2018-02-12T17:22:00Z"/>
        </w:rPr>
        <w:pPrChange w:id="706" w:author="Cindy W" w:date="2018-02-12T17:15:00Z">
          <w:pPr/>
        </w:pPrChange>
      </w:pPr>
      <w:ins w:id="707" w:author="Cindy W" w:date="2018-02-12T17:21:00Z">
        <w:r w:rsidRPr="00FE560E">
          <w:rPr>
            <w:rPrChange w:id="708" w:author="Cindy W" w:date="2018-02-12T17:21:00Z">
              <w:rPr>
                <w:b/>
              </w:rPr>
            </w:rPrChange>
          </w:rPr>
          <w:t>Connect the USB cable from the IV Swinger 2 hardware to the laptop</w:t>
        </w:r>
      </w:ins>
    </w:p>
    <w:p w14:paraId="02EF4047" w14:textId="06298317" w:rsidR="00FE560E" w:rsidRPr="00FE560E" w:rsidRDefault="00FE560E">
      <w:pPr>
        <w:pStyle w:val="ListParagraph"/>
        <w:numPr>
          <w:ilvl w:val="0"/>
          <w:numId w:val="26"/>
        </w:numPr>
        <w:pPrChange w:id="709" w:author="Cindy W" w:date="2018-02-12T17:23:00Z">
          <w:pPr/>
        </w:pPrChange>
      </w:pPr>
      <w:ins w:id="710" w:author="Cindy W" w:date="2018-02-12T17:22:00Z">
        <w:r>
          <w:t xml:space="preserve">Pull down the USB Port menu and select the port </w:t>
        </w:r>
      </w:ins>
      <w:ins w:id="711" w:author="Cindy W" w:date="2018-02-12T17:28:00Z">
        <w:r>
          <w:t xml:space="preserve">that </w:t>
        </w:r>
      </w:ins>
      <w:ins w:id="712" w:author="Cindy W" w:date="2018-02-12T17:22:00Z">
        <w:r>
          <w:t>is new to the list</w:t>
        </w:r>
      </w:ins>
      <w:ins w:id="713" w:author="Cindy W" w:date="2018-02-12T17:18:00Z">
        <w:r w:rsidRPr="00FE560E">
          <w:t xml:space="preserve"> </w:t>
        </w:r>
      </w:ins>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rsidP="002D3473">
      <w:pPr>
        <w:pStyle w:val="Heading3"/>
      </w:pPr>
      <w:bookmarkStart w:id="714" w:name="_Toc385604948"/>
      <w:r>
        <w:lastRenderedPageBreak/>
        <w:t>Calibrate Menu</w:t>
      </w:r>
      <w:bookmarkEnd w:id="714"/>
    </w:p>
    <w:p w14:paraId="6F2C3221" w14:textId="1C21AF88" w:rsidR="006573E7" w:rsidRDefault="006573E7" w:rsidP="00732F42">
      <w:r>
        <w:t>The Calibrate menu allows you to “correct” the open circuit voltage (Voc) and short circuit current (Isc) values of a given IV curve with values that are measured with a digital multimeter (DMM).</w:t>
      </w:r>
      <w:r w:rsidR="00732F42">
        <w:t xml:space="preserve"> The curve will be regenerated with Voc and Isc calibrated to the measured values, and future curves will be generated using the new calibration.</w:t>
      </w:r>
      <w:r w:rsidR="00CC10DF">
        <w:t xml:space="preserve"> There is also an option to specify the values of the resistors that are used in the voltmeter and ammeter circuitry in the hardware</w:t>
      </w:r>
      <w:ins w:id="715" w:author="Cindy W" w:date="2017-11-07T12:51:00Z">
        <w:r w:rsidR="00392559">
          <w:t xml:space="preserve">. And there is an option to </w:t>
        </w:r>
      </w:ins>
      <w:ins w:id="716" w:author="Cindy W" w:date="2017-11-07T12:52:00Z">
        <w:r w:rsidR="00392559">
          <w:t xml:space="preserve">calibrate a “bias battery” that may be necessary for IV Swinger 2 variants that are used </w:t>
        </w:r>
      </w:ins>
      <w:ins w:id="717" w:author="Cindy W" w:date="2017-11-07T12:53:00Z">
        <w:r w:rsidR="00392559">
          <w:t>with PV cells</w:t>
        </w:r>
      </w:ins>
      <w:r w:rsidR="00CC10DF">
        <w:t>.</w:t>
      </w:r>
    </w:p>
    <w:p w14:paraId="21282B20" w14:textId="77777777" w:rsidR="001F44C2" w:rsidRDefault="001F44C2" w:rsidP="00732F42"/>
    <w:p w14:paraId="1D0B3C13" w14:textId="27257C99" w:rsidR="001F44C2" w:rsidRDefault="001F44C2" w:rsidP="00732F42">
      <w:r>
        <w:t>Note that IV Swinger 2 is not meant to be a precision instrument. Even when it is calibrated to measured values for a given IV curve, it may not be accurate for curves that have much higher or lower Voc and/or Isc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4E9F34FA" w:rsidR="00732F42" w:rsidRDefault="00CC10DF" w:rsidP="00732F42">
            <w:del w:id="718" w:author="Cindy W" w:date="2017-11-07T12:40:00Z">
              <w:r w:rsidDel="00392559">
                <w:rPr>
                  <w:noProof/>
                </w:rPr>
                <w:drawing>
                  <wp:inline distT="0" distB="0" distL="0" distR="0" wp14:anchorId="0229052D" wp14:editId="6EBB9569">
                    <wp:extent cx="3200151" cy="1168309"/>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18.47 PM.png"/>
                            <pic:cNvPicPr/>
                          </pic:nvPicPr>
                          <pic:blipFill>
                            <a:blip r:embed="rId42">
                              <a:extLst>
                                <a:ext uri="{28A0092B-C50C-407E-A947-70E740481C1C}">
                                  <a14:useLocalDpi xmlns:a14="http://schemas.microsoft.com/office/drawing/2010/main" val="0"/>
                                </a:ext>
                              </a:extLst>
                            </a:blip>
                            <a:stretch>
                              <a:fillRect/>
                            </a:stretch>
                          </pic:blipFill>
                          <pic:spPr>
                            <a:xfrm>
                              <a:off x="0" y="0"/>
                              <a:ext cx="3200376" cy="1168391"/>
                            </a:xfrm>
                            <a:prstGeom prst="rect">
                              <a:avLst/>
                            </a:prstGeom>
                          </pic:spPr>
                        </pic:pic>
                      </a:graphicData>
                    </a:graphic>
                  </wp:inline>
                </w:drawing>
              </w:r>
            </w:del>
            <w:ins w:id="719" w:author="Cindy W" w:date="2017-11-07T12:40:00Z">
              <w:r w:rsidR="00392559">
                <w:rPr>
                  <w:noProof/>
                </w:rPr>
                <w:drawing>
                  <wp:inline distT="0" distB="0" distL="0" distR="0" wp14:anchorId="4CC038C8" wp14:editId="53CF3151">
                    <wp:extent cx="3860800" cy="164950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39.06 PM (2).png"/>
                            <pic:cNvPicPr/>
                          </pic:nvPicPr>
                          <pic:blipFill>
                            <a:blip r:embed="rId43">
                              <a:extLst>
                                <a:ext uri="{28A0092B-C50C-407E-A947-70E740481C1C}">
                                  <a14:useLocalDpi xmlns:a14="http://schemas.microsoft.com/office/drawing/2010/main" val="0"/>
                                </a:ext>
                              </a:extLst>
                            </a:blip>
                            <a:stretch>
                              <a:fillRect/>
                            </a:stretch>
                          </pic:blipFill>
                          <pic:spPr>
                            <a:xfrm>
                              <a:off x="0" y="0"/>
                              <a:ext cx="3860800" cy="1649506"/>
                            </a:xfrm>
                            <a:prstGeom prst="rect">
                              <a:avLst/>
                            </a:prstGeom>
                          </pic:spPr>
                        </pic:pic>
                      </a:graphicData>
                    </a:graphic>
                  </wp:inline>
                </w:drawing>
              </w:r>
            </w:ins>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rsidRPr="005F5C05">
        <w:rPr>
          <w:b/>
        </w:rPr>
        <w:t>The Calibration Help item has detailed instructions on how to perform the calibrations with a DMM. Those instructions will not be repeated here, but are important to follow carefully</w:t>
      </w:r>
      <w:r>
        <w:t>.</w:t>
      </w:r>
    </w:p>
    <w:p w14:paraId="49F500C5" w14:textId="77777777" w:rsidR="00CC10DF" w:rsidRDefault="00CC10DF" w:rsidP="00732F42"/>
    <w:p w14:paraId="572B6DCA" w14:textId="36196E0E"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7BB3AB1B" w:rsidR="00CC10DF" w:rsidRDefault="00CC10DF" w:rsidP="00732F42">
            <w:r>
              <w:rPr>
                <w:noProof/>
              </w:rPr>
              <w:lastRenderedPageBreak/>
              <w:drawing>
                <wp:inline distT="0" distB="0" distL="0" distR="0" wp14:anchorId="36B823F8" wp14:editId="16326594">
                  <wp:extent cx="2840620" cy="24130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25.52 PM.png"/>
                          <pic:cNvPicPr/>
                        </pic:nvPicPr>
                        <pic:blipFill>
                          <a:blip r:embed="rId45">
                            <a:extLst>
                              <a:ext uri="{28A0092B-C50C-407E-A947-70E740481C1C}">
                                <a14:useLocalDpi xmlns:a14="http://schemas.microsoft.com/office/drawing/2010/main" val="0"/>
                              </a:ext>
                            </a:extLst>
                          </a:blip>
                          <a:stretch>
                            <a:fillRect/>
                          </a:stretch>
                        </pic:blipFill>
                        <pic:spPr>
                          <a:xfrm>
                            <a:off x="0" y="0"/>
                            <a:ext cx="2841089" cy="2413398"/>
                          </a:xfrm>
                          <a:prstGeom prst="rect">
                            <a:avLst/>
                          </a:prstGeom>
                        </pic:spPr>
                      </pic:pic>
                    </a:graphicData>
                  </a:graphic>
                </wp:inline>
              </w:drawing>
            </w:r>
          </w:p>
        </w:tc>
      </w:tr>
    </w:tbl>
    <w:p w14:paraId="4FD4E9C8" w14:textId="77777777" w:rsidR="00CC10DF" w:rsidRDefault="00CC10DF" w:rsidP="00732F42"/>
    <w:p w14:paraId="19999580" w14:textId="3E468FB7" w:rsidR="00CC10DF" w:rsidRDefault="00CC10DF" w:rsidP="00732F42">
      <w:r>
        <w:t>Most users will have no occasion to change these values. But if you have built an IV Swinger 2 variant that uses resistor values that are different</w:t>
      </w:r>
      <w:r>
        <w:rPr>
          <w:rStyle w:val="FootnoteReference"/>
        </w:rPr>
        <w:footnoteReference w:id="3"/>
      </w:r>
      <w:r>
        <w:t>, this allows those values to be specified.  It also allows the precise measured values for these resistors to be specified even if the hardware uses the standard values</w:t>
      </w:r>
      <w:r w:rsidR="005F5C05">
        <w:t>; t</w:t>
      </w:r>
      <w:r>
        <w:t xml:space="preserve">his is of little value, however, since the voltage and current calibration compensate for differences in the resistors from their nominal values (in addition to other sources of error). </w:t>
      </w:r>
    </w:p>
    <w:p w14:paraId="5D478E80" w14:textId="77777777" w:rsidR="00CC10DF" w:rsidRDefault="00CC10DF" w:rsidP="00732F42"/>
    <w:p w14:paraId="76EABE8F" w14:textId="63664FBF" w:rsidR="00732F42" w:rsidRDefault="00CC10DF" w:rsidP="00732F42">
      <w:pPr>
        <w:rPr>
          <w:ins w:id="720" w:author="Cindy W" w:date="2017-11-07T12:55:00Z"/>
        </w:rPr>
      </w:pPr>
      <w:r>
        <w:t>The voltage calibration, current calibration, and resistor values are all stored in non-volatile memory on the IV Swinger 2 device (Arduino EEPROM). This means that a calibrated IV Swinger 2 can be used by multiple laptops, and the results will be the same</w:t>
      </w:r>
      <w:r>
        <w:rPr>
          <w:rStyle w:val="FootnoteReference"/>
        </w:rPr>
        <w:footnoteReference w:id="4"/>
      </w:r>
      <w:r>
        <w:t>.</w:t>
      </w:r>
    </w:p>
    <w:p w14:paraId="5357B106" w14:textId="77777777" w:rsidR="00392559" w:rsidRDefault="00392559" w:rsidP="00732F42">
      <w:pPr>
        <w:rPr>
          <w:ins w:id="721" w:author="Cindy W" w:date="2017-11-07T12:55:00Z"/>
        </w:rPr>
      </w:pPr>
    </w:p>
    <w:p w14:paraId="16FEC2E2" w14:textId="07FCDD18" w:rsidR="00392559" w:rsidRPr="006573E7" w:rsidRDefault="00392559" w:rsidP="00392559">
      <w:ins w:id="722" w:author="Cindy W" w:date="2017-11-07T12:55:00Z">
        <w:r>
          <w:t xml:space="preserve">The </w:t>
        </w:r>
      </w:ins>
      <w:ins w:id="723" w:author="Cindy W" w:date="2017-11-07T12:56:00Z">
        <w:r>
          <w:t xml:space="preserve">“Bias Battery” calibration is used only for the cell version of IV Swinger </w:t>
        </w:r>
      </w:ins>
      <w:ins w:id="724" w:author="Cindy W" w:date="2017-11-07T12:57:00Z">
        <w:r>
          <w:t>2, which</w:t>
        </w:r>
      </w:ins>
      <w:ins w:id="725" w:author="Cindy W" w:date="2017-11-07T12:56:00Z">
        <w:r>
          <w:t xml:space="preserve"> sometimes requires a bias battery in series with the PV cell.</w:t>
        </w:r>
      </w:ins>
      <w:ins w:id="726" w:author="Cindy W" w:date="2017-11-07T12:58:00Z">
        <w:r>
          <w:t xml:space="preserve"> </w:t>
        </w:r>
      </w:ins>
      <w:ins w:id="727" w:author="Cindy W" w:date="2017-11-18T13:48:00Z">
        <w:r w:rsidR="000D557E">
          <w:t xml:space="preserve">See </w:t>
        </w:r>
      </w:ins>
      <w:ins w:id="728" w:author="Cindy W" w:date="2017-11-18T13:50:00Z">
        <w:r w:rsidR="000D557E">
          <w:t xml:space="preserve">Chapter </w:t>
        </w:r>
      </w:ins>
      <w:ins w:id="729" w:author="Cindy W" w:date="2017-11-18T13:49:00Z">
        <w:r w:rsidR="000D557E">
          <w:fldChar w:fldCharType="begin"/>
        </w:r>
        <w:r w:rsidR="000D557E">
          <w:instrText xml:space="preserve"> REF _Ref372632303 \r \h </w:instrText>
        </w:r>
      </w:ins>
      <w:r w:rsidR="000D557E">
        <w:fldChar w:fldCharType="separate"/>
      </w:r>
      <w:ins w:id="730" w:author="Cindy W" w:date="2018-04-17T17:19:00Z">
        <w:r w:rsidR="005E1F65">
          <w:t>9</w:t>
        </w:r>
      </w:ins>
      <w:ins w:id="731" w:author="Cindy W" w:date="2017-11-18T13:49:00Z">
        <w:r w:rsidR="000D557E">
          <w:fldChar w:fldCharType="end"/>
        </w:r>
      </w:ins>
      <w:ins w:id="732" w:author="Cindy W" w:date="2017-11-18T13:50:00Z">
        <w:r w:rsidR="000D557E">
          <w:t xml:space="preserve"> on page </w:t>
        </w:r>
        <w:r w:rsidR="000D557E">
          <w:fldChar w:fldCharType="begin"/>
        </w:r>
        <w:r w:rsidR="000D557E">
          <w:instrText xml:space="preserve"> PAGEREF _Ref372632346 \h </w:instrText>
        </w:r>
      </w:ins>
      <w:r w:rsidR="000D557E">
        <w:fldChar w:fldCharType="separate"/>
      </w:r>
      <w:ins w:id="733" w:author="Cindy W" w:date="2018-04-17T17:19:00Z">
        <w:r w:rsidR="005E1F65">
          <w:rPr>
            <w:noProof/>
          </w:rPr>
          <w:t>47</w:t>
        </w:r>
      </w:ins>
      <w:ins w:id="734" w:author="Cindy W" w:date="2017-11-18T13:50:00Z">
        <w:r w:rsidR="000D557E">
          <w:fldChar w:fldCharType="end"/>
        </w:r>
        <w:r w:rsidR="000D557E">
          <w:t xml:space="preserve"> for </w:t>
        </w:r>
      </w:ins>
      <w:ins w:id="735" w:author="Cindy W" w:date="2017-11-18T13:52:00Z">
        <w:r w:rsidR="000D557E">
          <w:t xml:space="preserve">more </w:t>
        </w:r>
      </w:ins>
      <w:ins w:id="736" w:author="Cindy W" w:date="2017-11-18T13:50:00Z">
        <w:r w:rsidR="000D557E">
          <w:t>information</w:t>
        </w:r>
      </w:ins>
      <w:ins w:id="737" w:author="Cindy W" w:date="2017-11-18T13:51:00Z">
        <w:r w:rsidR="000D557E">
          <w:t>.</w:t>
        </w:r>
      </w:ins>
    </w:p>
    <w:p w14:paraId="5A6C9FB4" w14:textId="33012D50" w:rsidR="006931C1" w:rsidRDefault="006931C1" w:rsidP="002D3473">
      <w:pPr>
        <w:pStyle w:val="Heading3"/>
      </w:pPr>
      <w:bookmarkStart w:id="738" w:name="_Toc385604949"/>
      <w:r>
        <w:t>Help Menu</w:t>
      </w:r>
      <w:bookmarkEnd w:id="738"/>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6"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rsidP="002D3473">
      <w:pPr>
        <w:pStyle w:val="Heading2"/>
      </w:pPr>
      <w:bookmarkStart w:id="739" w:name="_Ref354253938"/>
      <w:bookmarkStart w:id="740" w:name="_Ref354253986"/>
      <w:bookmarkStart w:id="741" w:name="_Ref354254022"/>
      <w:ins w:id="742" w:author="Cindy W" w:date="2017-11-07T13:03:00Z">
        <w:r>
          <w:br w:type="page"/>
        </w:r>
      </w:ins>
      <w:bookmarkStart w:id="743" w:name="_Toc385604950"/>
      <w:r w:rsidR="00B66C7C">
        <w:lastRenderedPageBreak/>
        <w:t>Results Wizard Dialog</w:t>
      </w:r>
      <w:bookmarkEnd w:id="657"/>
      <w:bookmarkEnd w:id="658"/>
      <w:bookmarkEnd w:id="739"/>
      <w:bookmarkEnd w:id="740"/>
      <w:bookmarkEnd w:id="741"/>
      <w:bookmarkEnd w:id="743"/>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5E1F65">
        <w:t xml:space="preserve">Figure </w:t>
      </w:r>
      <w:r w:rsidR="005E1F65">
        <w:rPr>
          <w:noProof/>
        </w:rPr>
        <w:t>4</w:t>
      </w:r>
      <w:r w:rsidR="005E1F65">
        <w:noBreakHyphen/>
      </w:r>
      <w:r w:rsidR="005E1F65">
        <w:rPr>
          <w:noProof/>
        </w:rPr>
        <w:t>3</w:t>
      </w:r>
      <w:r>
        <w:fldChar w:fldCharType="end"/>
      </w:r>
      <w:r>
        <w:t xml:space="preserve"> </w:t>
      </w:r>
      <w:r>
        <w:fldChar w:fldCharType="begin"/>
      </w:r>
      <w:r>
        <w:instrText xml:space="preserve"> REF _Ref354168918 \p \h </w:instrText>
      </w:r>
      <w:r>
        <w:fldChar w:fldCharType="separate"/>
      </w:r>
      <w:r w:rsidR="005E1F65">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7">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0ECEDDC9" w:rsidR="00C51509" w:rsidRDefault="00E61F1C" w:rsidP="00E61F1C">
      <w:pPr>
        <w:pStyle w:val="Caption"/>
      </w:pPr>
      <w:bookmarkStart w:id="744" w:name="_Ref354168913"/>
      <w:bookmarkStart w:id="745" w:name="_Ref354168918"/>
      <w:bookmarkStart w:id="746" w:name="_Toc385605024"/>
      <w:r>
        <w:t xml:space="preserve">Figure </w:t>
      </w:r>
      <w:fldSimple w:instr=" STYLEREF 1 \s ">
        <w:r w:rsidR="005E1F65">
          <w:rPr>
            <w:noProof/>
          </w:rPr>
          <w:t>4</w:t>
        </w:r>
      </w:fldSimple>
      <w:r w:rsidR="00CC10DF">
        <w:noBreakHyphen/>
      </w:r>
      <w:fldSimple w:instr=" SEQ Figure \* ARABIC \s 1 ">
        <w:r w:rsidR="005E1F65">
          <w:rPr>
            <w:noProof/>
          </w:rPr>
          <w:t>3</w:t>
        </w:r>
      </w:fldSimple>
      <w:bookmarkEnd w:id="744"/>
      <w:r>
        <w:t>: Results Wizard Dialog</w:t>
      </w:r>
      <w:bookmarkEnd w:id="745"/>
      <w:bookmarkEnd w:id="746"/>
    </w:p>
    <w:p w14:paraId="5CE2F47E" w14:textId="2378FC69" w:rsidR="006E7640" w:rsidRDefault="006E7640" w:rsidP="002D3473">
      <w:pPr>
        <w:pStyle w:val="Heading3"/>
      </w:pPr>
      <w:bookmarkStart w:id="747" w:name="_Toc385604951"/>
      <w:r>
        <w:t>Expanding and Collapsing Date Groups</w:t>
      </w:r>
      <w:bookmarkEnd w:id="747"/>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8">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53268561" w:rsidR="006E7640" w:rsidRDefault="006E7640" w:rsidP="006E7640">
      <w:pPr>
        <w:pStyle w:val="Caption"/>
      </w:pPr>
      <w:bookmarkStart w:id="748" w:name="_Toc385605025"/>
      <w:r>
        <w:t xml:space="preserve">Figure </w:t>
      </w:r>
      <w:fldSimple w:instr=" STYLEREF 1 \s ">
        <w:r w:rsidR="005E1F65">
          <w:rPr>
            <w:noProof/>
          </w:rPr>
          <w:t>4</w:t>
        </w:r>
      </w:fldSimple>
      <w:r w:rsidR="00CC10DF">
        <w:noBreakHyphen/>
      </w:r>
      <w:fldSimple w:instr=" SEQ Figure \* ARABIC \s 1 ">
        <w:r w:rsidR="005E1F65">
          <w:rPr>
            <w:noProof/>
          </w:rPr>
          <w:t>4</w:t>
        </w:r>
      </w:fldSimple>
      <w:r w:rsidR="00482033">
        <w:t>: Expanding a Date G</w:t>
      </w:r>
      <w:r>
        <w:t>roup</w:t>
      </w:r>
      <w:bookmarkEnd w:id="748"/>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2D3473">
      <w:pPr>
        <w:pStyle w:val="Heading3"/>
      </w:pPr>
      <w:bookmarkStart w:id="749" w:name="_Toc385604952"/>
      <w:r>
        <w:t>Selecting Runs</w:t>
      </w:r>
      <w:bookmarkEnd w:id="749"/>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124C8E25" w:rsidR="004A4E92" w:rsidRDefault="004A4E92">
      <w:pPr>
        <w:pStyle w:val="Caption"/>
      </w:pPr>
      <w:bookmarkStart w:id="750" w:name="_Toc385605026"/>
      <w:r>
        <w:t xml:space="preserve">Figure </w:t>
      </w:r>
      <w:fldSimple w:instr=" STYLEREF 1 \s ">
        <w:r w:rsidR="005E1F65">
          <w:rPr>
            <w:noProof/>
          </w:rPr>
          <w:t>4</w:t>
        </w:r>
      </w:fldSimple>
      <w:r w:rsidR="00CC10DF">
        <w:noBreakHyphen/>
      </w:r>
      <w:fldSimple w:instr=" SEQ Figure \* ARABIC \s 1 ">
        <w:r w:rsidR="005E1F65">
          <w:rPr>
            <w:noProof/>
          </w:rPr>
          <w:t>5</w:t>
        </w:r>
      </w:fldSimple>
      <w:r>
        <w:t>: Selecting a Run</w:t>
      </w:r>
      <w:bookmarkEnd w:id="750"/>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2D3473">
      <w:pPr>
        <w:pStyle w:val="Heading3"/>
      </w:pPr>
      <w:bookmarkStart w:id="751" w:name="_Toc385604953"/>
      <w:r>
        <w:t>Changing the Title</w:t>
      </w:r>
      <w:bookmarkEnd w:id="751"/>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52E1DF29" w:rsidR="003A6B31" w:rsidRPr="003A6B31" w:rsidRDefault="00482033" w:rsidP="00482033">
      <w:pPr>
        <w:pStyle w:val="Caption"/>
      </w:pPr>
      <w:bookmarkStart w:id="752" w:name="_Toc385605027"/>
      <w:r>
        <w:t xml:space="preserve">Figure </w:t>
      </w:r>
      <w:fldSimple w:instr=" STYLEREF 1 \s ">
        <w:r w:rsidR="005E1F65">
          <w:rPr>
            <w:noProof/>
          </w:rPr>
          <w:t>4</w:t>
        </w:r>
      </w:fldSimple>
      <w:r w:rsidR="00CC10DF">
        <w:noBreakHyphen/>
      </w:r>
      <w:fldSimple w:instr=" SEQ Figure \* ARABIC \s 1 ">
        <w:r w:rsidR="005E1F65">
          <w:rPr>
            <w:noProof/>
          </w:rPr>
          <w:t>6</w:t>
        </w:r>
      </w:fldSimple>
      <w:r>
        <w:t>: Changing the Title of a Run</w:t>
      </w:r>
      <w:bookmarkEnd w:id="752"/>
    </w:p>
    <w:p w14:paraId="61D859FE" w14:textId="44015870" w:rsidR="00577E59" w:rsidRDefault="00577E59" w:rsidP="002D3473">
      <w:pPr>
        <w:pStyle w:val="Heading3"/>
      </w:pPr>
      <w:bookmarkStart w:id="753" w:name="_Toc385604954"/>
      <w:r>
        <w:t>Overlaying Multiple Runs</w:t>
      </w:r>
      <w:bookmarkEnd w:id="753"/>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5E1F65">
        <w:t xml:space="preserve">Figure </w:t>
      </w:r>
      <w:r w:rsidR="005E1F65">
        <w:rPr>
          <w:noProof/>
        </w:rPr>
        <w:t>4</w:t>
      </w:r>
      <w:r w:rsidR="005E1F65">
        <w:noBreakHyphen/>
      </w:r>
      <w:r w:rsidR="005E1F65">
        <w:rPr>
          <w:noProof/>
        </w:rPr>
        <w:t>7</w:t>
      </w:r>
      <w:r>
        <w:fldChar w:fldCharType="end"/>
      </w:r>
      <w:r>
        <w:t xml:space="preserve"> </w:t>
      </w:r>
      <w:r>
        <w:fldChar w:fldCharType="begin"/>
      </w:r>
      <w:r>
        <w:instrText xml:space="preserve"> REF _Ref354219814 \p \h </w:instrText>
      </w:r>
      <w:r>
        <w:fldChar w:fldCharType="separate"/>
      </w:r>
      <w:r w:rsidR="005E1F65">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DD05609" w:rsidR="00262B06" w:rsidRDefault="00262B06">
      <w:pPr>
        <w:pStyle w:val="Caption"/>
      </w:pPr>
      <w:bookmarkStart w:id="754" w:name="_Ref354219811"/>
      <w:bookmarkStart w:id="755" w:name="_Ref354219814"/>
      <w:bookmarkStart w:id="756" w:name="_Toc385605028"/>
      <w:r>
        <w:t xml:space="preserve">Figure </w:t>
      </w:r>
      <w:fldSimple w:instr=" STYLEREF 1 \s ">
        <w:r w:rsidR="005E1F65">
          <w:rPr>
            <w:noProof/>
          </w:rPr>
          <w:t>4</w:t>
        </w:r>
      </w:fldSimple>
      <w:r w:rsidR="00CC10DF">
        <w:noBreakHyphen/>
      </w:r>
      <w:fldSimple w:instr=" SEQ Figure \* ARABIC \s 1 ">
        <w:r w:rsidR="005E1F65">
          <w:rPr>
            <w:noProof/>
          </w:rPr>
          <w:t>7</w:t>
        </w:r>
      </w:fldSimple>
      <w:bookmarkEnd w:id="754"/>
      <w:r>
        <w:t>: Creating an Overlay</w:t>
      </w:r>
      <w:bookmarkEnd w:id="755"/>
      <w:bookmarkEnd w:id="756"/>
    </w:p>
    <w:p w14:paraId="7C34F28E" w14:textId="36622FC5" w:rsidR="00730F5A" w:rsidRDefault="00730F5A" w:rsidP="002D3473">
      <w:pPr>
        <w:pStyle w:val="Heading4"/>
      </w:pPr>
      <w:bookmarkStart w:id="757" w:name="_Toc385604955"/>
      <w:r>
        <w:t>Changing Overlay Plotting Options</w:t>
      </w:r>
      <w:bookmarkEnd w:id="757"/>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5E1F65">
        <w:t xml:space="preserve">Figure </w:t>
      </w:r>
      <w:r w:rsidR="005E1F65">
        <w:rPr>
          <w:noProof/>
        </w:rPr>
        <w:t>4</w:t>
      </w:r>
      <w:r w:rsidR="005E1F65">
        <w:noBreakHyphen/>
      </w:r>
      <w:r w:rsidR="005E1F65">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2DCB66F2" w:rsidR="00730F5A" w:rsidRDefault="00730F5A" w:rsidP="00173A39">
      <w:pPr>
        <w:pStyle w:val="ListParagraph"/>
        <w:numPr>
          <w:ilvl w:val="0"/>
          <w:numId w:val="14"/>
        </w:numPr>
      </w:pPr>
      <w:r>
        <w:t xml:space="preserve">Any of the Plotting preferences in the Preferences Dialog (see section </w:t>
      </w:r>
      <w:r w:rsidR="00D90707">
        <w:fldChar w:fldCharType="begin"/>
      </w:r>
      <w:r w:rsidR="00D90707">
        <w:instrText xml:space="preserve"> REF _Ref354150106 \r \h </w:instrText>
      </w:r>
      <w:r w:rsidR="00D90707">
        <w:fldChar w:fldCharType="separate"/>
      </w:r>
      <w:r w:rsidR="005E1F65">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758" w:author="Cindy W" w:date="2018-04-17T17:19:00Z">
        <w:r w:rsidR="005E1F65">
          <w:rPr>
            <w:noProof/>
          </w:rPr>
          <w:t>34</w:t>
        </w:r>
      </w:ins>
      <w:del w:id="759" w:author="Cindy W" w:date="2017-11-07T15:20:00Z">
        <w:r w:rsidR="00D90707" w:rsidDel="00E94F4E">
          <w:rPr>
            <w:noProof/>
          </w:rPr>
          <w:delText>33</w:delText>
        </w:r>
      </w:del>
      <w:r w:rsidR="00D90707">
        <w:fldChar w:fldCharType="end"/>
      </w:r>
      <w:r w:rsidR="00173A39">
        <w:t>) can be changed</w:t>
      </w:r>
    </w:p>
    <w:p w14:paraId="3BAAC093" w14:textId="1ACC6675" w:rsidR="00173A39" w:rsidRDefault="00173A39" w:rsidP="002D3473">
      <w:pPr>
        <w:pStyle w:val="Heading4"/>
      </w:pPr>
      <w:bookmarkStart w:id="760" w:name="_Toc385604956"/>
      <w:r>
        <w:t>Saving Overlays</w:t>
      </w:r>
      <w:bookmarkEnd w:id="760"/>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rsidP="002D3473">
      <w:pPr>
        <w:pStyle w:val="Heading3"/>
      </w:pPr>
      <w:bookmarkStart w:id="761" w:name="_Toc385604957"/>
      <w:r>
        <w:lastRenderedPageBreak/>
        <w:t>Viewing the PDF</w:t>
      </w:r>
      <w:bookmarkEnd w:id="761"/>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2D3473">
      <w:pPr>
        <w:pStyle w:val="Heading3"/>
      </w:pPr>
      <w:bookmarkStart w:id="762" w:name="_Toc385604958"/>
      <w:r>
        <w:t xml:space="preserve">Batch </w:t>
      </w:r>
      <w:r w:rsidR="00577E59">
        <w:t>Updat</w:t>
      </w:r>
      <w:r>
        <w:t>es</w:t>
      </w:r>
      <w:bookmarkEnd w:id="762"/>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6449CDE1"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5E1F65">
        <w:t>4.1.7</w:t>
      </w:r>
      <w:r>
        <w:fldChar w:fldCharType="end"/>
      </w:r>
      <w:r>
        <w:t xml:space="preserve"> on page </w:t>
      </w:r>
      <w:r>
        <w:fldChar w:fldCharType="begin"/>
      </w:r>
      <w:r>
        <w:instrText xml:space="preserve"> PAGEREF _Ref354176712 \h </w:instrText>
      </w:r>
      <w:r>
        <w:fldChar w:fldCharType="separate"/>
      </w:r>
      <w:ins w:id="763" w:author="Cindy W" w:date="2018-04-17T17:19:00Z">
        <w:r w:rsidR="005E1F65">
          <w:rPr>
            <w:noProof/>
          </w:rPr>
          <w:t>16</w:t>
        </w:r>
      </w:ins>
      <w:del w:id="764" w:author="Cindy W" w:date="2017-11-07T15:20:00Z">
        <w:r w:rsidR="00D90707" w:rsidDel="00E94F4E">
          <w:rPr>
            <w:noProof/>
          </w:rPr>
          <w:delText>16</w:delText>
        </w:r>
      </w:del>
      <w:r>
        <w:fldChar w:fldCharType="end"/>
      </w:r>
      <w:r>
        <w:t>).</w:t>
      </w:r>
    </w:p>
    <w:p w14:paraId="67F5C42D" w14:textId="77777777" w:rsidR="001A6EDA" w:rsidRDefault="001A6EDA" w:rsidP="00005B7E"/>
    <w:p w14:paraId="5A73DA32" w14:textId="380FC3E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5E1F65">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765" w:author="Cindy W" w:date="2018-04-17T17:19:00Z">
        <w:r w:rsidR="005E1F65">
          <w:rPr>
            <w:noProof/>
          </w:rPr>
          <w:t>34</w:t>
        </w:r>
      </w:ins>
      <w:del w:id="766" w:author="Cindy W" w:date="2017-11-07T15:20:00Z">
        <w:r w:rsidR="00D90707" w:rsidDel="00E94F4E">
          <w:rPr>
            <w:noProof/>
          </w:rPr>
          <w:delText>33</w:delText>
        </w:r>
      </w:del>
      <w:r w:rsidR="006E0D38">
        <w:fldChar w:fldCharType="end"/>
      </w:r>
      <w:r w:rsidR="00E51DB2">
        <w:t>).</w:t>
      </w:r>
      <w:r>
        <w:t xml:space="preserve"> </w:t>
      </w:r>
    </w:p>
    <w:p w14:paraId="1A097D87" w14:textId="792172B7" w:rsidR="00577E59" w:rsidRDefault="00577E59" w:rsidP="002D3473">
      <w:pPr>
        <w:pStyle w:val="Heading3"/>
      </w:pPr>
      <w:bookmarkStart w:id="767" w:name="_Toc385604959"/>
      <w:r>
        <w:t>Deleting Runs</w:t>
      </w:r>
      <w:bookmarkEnd w:id="767"/>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2D3473">
      <w:pPr>
        <w:pStyle w:val="Heading3"/>
      </w:pPr>
      <w:bookmarkStart w:id="768" w:name="_Ref357173545"/>
      <w:bookmarkStart w:id="769" w:name="_Ref357173552"/>
      <w:bookmarkStart w:id="770" w:name="_Toc385604960"/>
      <w:r>
        <w:t>Copying Runs</w:t>
      </w:r>
      <w:bookmarkEnd w:id="768"/>
      <w:bookmarkEnd w:id="769"/>
      <w:bookmarkEnd w:id="770"/>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5E1F65">
        <w:t xml:space="preserve">Figure </w:t>
      </w:r>
      <w:r w:rsidR="005E1F65">
        <w:rPr>
          <w:noProof/>
        </w:rPr>
        <w:t>4</w:t>
      </w:r>
      <w:r w:rsidR="005E1F65">
        <w:noBreakHyphen/>
      </w:r>
      <w:r w:rsidR="005E1F65">
        <w:rPr>
          <w:noProof/>
        </w:rPr>
        <w:t>8</w:t>
      </w:r>
      <w:r w:rsidR="005E1F65">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5E1F65">
        <w:t xml:space="preserve">Figure </w:t>
      </w:r>
      <w:r w:rsidR="005E1F65">
        <w:rPr>
          <w:noProof/>
        </w:rPr>
        <w:t>4</w:t>
      </w:r>
      <w:r w:rsidR="005E1F65">
        <w:noBreakHyphen/>
      </w:r>
      <w:r w:rsidR="005E1F65">
        <w:rPr>
          <w:noProof/>
        </w:rPr>
        <w:t>9</w:t>
      </w:r>
      <w:r w:rsidR="005E1F65">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5E1F65">
        <w:t>below</w:t>
      </w:r>
      <w:r w:rsidR="0071677E">
        <w:fldChar w:fldCharType="end"/>
      </w:r>
      <w:r w:rsidR="0071677E">
        <w:t xml:space="preserve"> for what this looks like on both platforms.</w:t>
      </w:r>
    </w:p>
    <w:p w14:paraId="51B0DDA4" w14:textId="77777777" w:rsidR="00B219B4" w:rsidRDefault="00B219B4" w:rsidP="00F2547D"/>
    <w:p w14:paraId="0933CA94" w14:textId="744F91C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5E1F65">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771" w:author="Cindy W" w:date="2018-04-17T17:19:00Z">
        <w:r w:rsidR="005E1F65">
          <w:rPr>
            <w:noProof/>
          </w:rPr>
          <w:t>40</w:t>
        </w:r>
      </w:ins>
      <w:del w:id="772" w:author="Cindy W" w:date="2017-11-07T15:20:00Z">
        <w:r w:rsidR="00D90707" w:rsidDel="00E94F4E">
          <w:rPr>
            <w:noProof/>
          </w:rPr>
          <w:delText>38</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706F3858" w:rsidR="00777C23" w:rsidRDefault="00777C23" w:rsidP="00777C23">
      <w:pPr>
        <w:pStyle w:val="Caption"/>
      </w:pPr>
      <w:bookmarkStart w:id="773" w:name="_Ref354213445"/>
      <w:bookmarkStart w:id="774" w:name="_Ref354255129"/>
      <w:bookmarkStart w:id="775" w:name="_Toc385605029"/>
      <w:r>
        <w:t xml:space="preserve">Figure </w:t>
      </w:r>
      <w:fldSimple w:instr=" STYLEREF 1 \s ">
        <w:r w:rsidR="005E1F65">
          <w:rPr>
            <w:noProof/>
          </w:rPr>
          <w:t>4</w:t>
        </w:r>
      </w:fldSimple>
      <w:r w:rsidR="00CC10DF">
        <w:noBreakHyphen/>
      </w:r>
      <w:fldSimple w:instr=" SEQ Figure \* ARABIC \s 1 ">
        <w:r w:rsidR="005E1F65">
          <w:rPr>
            <w:noProof/>
          </w:rPr>
          <w:t>8</w:t>
        </w:r>
      </w:fldSimple>
      <w:r>
        <w:t xml:space="preserve">: Copying Runs to </w:t>
      </w:r>
      <w:r w:rsidR="005706B9">
        <w:t xml:space="preserve">a </w:t>
      </w:r>
      <w:r>
        <w:t xml:space="preserve">USB </w:t>
      </w:r>
      <w:r w:rsidR="005706B9">
        <w:t>Drive</w:t>
      </w:r>
      <w:bookmarkEnd w:id="773"/>
      <w:r w:rsidR="005706B9">
        <w:t xml:space="preserve"> (Mac)</w:t>
      </w:r>
      <w:bookmarkEnd w:id="774"/>
      <w:bookmarkEnd w:id="7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330D4B1A" w:rsidR="00777C23" w:rsidRPr="00777C23" w:rsidRDefault="0071677E" w:rsidP="0071677E">
      <w:pPr>
        <w:pStyle w:val="Caption"/>
      </w:pPr>
      <w:bookmarkStart w:id="776" w:name="_Ref354213456"/>
      <w:bookmarkStart w:id="777" w:name="_Toc385605030"/>
      <w:r>
        <w:t xml:space="preserve">Figure </w:t>
      </w:r>
      <w:fldSimple w:instr=" STYLEREF 1 \s ">
        <w:r w:rsidR="005E1F65">
          <w:rPr>
            <w:noProof/>
          </w:rPr>
          <w:t>4</w:t>
        </w:r>
      </w:fldSimple>
      <w:r w:rsidR="00CC10DF">
        <w:noBreakHyphen/>
      </w:r>
      <w:fldSimple w:instr=" SEQ Figure \* ARABIC \s 1 ">
        <w:r w:rsidR="005E1F65">
          <w:rPr>
            <w:noProof/>
          </w:rPr>
          <w:t>9</w:t>
        </w:r>
      </w:fldSimple>
      <w:r>
        <w:t xml:space="preserve">: Copying Runs to </w:t>
      </w:r>
      <w:r w:rsidR="005706B9">
        <w:t xml:space="preserve">a </w:t>
      </w:r>
      <w:r>
        <w:t>USB</w:t>
      </w:r>
      <w:r w:rsidR="005706B9">
        <w:t xml:space="preserve"> Drive</w:t>
      </w:r>
      <w:r>
        <w:t xml:space="preserve"> (Windows)</w:t>
      </w:r>
      <w:bookmarkEnd w:id="776"/>
      <w:ins w:id="778" w:author="Cindy W" w:date="2017-11-07T13:20:00Z">
        <w:r w:rsidR="00392559">
          <w:rPr>
            <w:rStyle w:val="FootnoteReference"/>
          </w:rPr>
          <w:footnoteReference w:id="6"/>
        </w:r>
      </w:ins>
      <w:bookmarkEnd w:id="777"/>
    </w:p>
    <w:p w14:paraId="4C0B72AC" w14:textId="5631DC68" w:rsidR="00577E59" w:rsidRDefault="00482033" w:rsidP="002D3473">
      <w:pPr>
        <w:pStyle w:val="Heading3"/>
      </w:pPr>
      <w:bookmarkStart w:id="780" w:name="_Ref357172036"/>
      <w:bookmarkStart w:id="781" w:name="_Ref357172040"/>
      <w:bookmarkStart w:id="782" w:name="_Ref357172084"/>
      <w:bookmarkStart w:id="783" w:name="_Toc385604961"/>
      <w:r>
        <w:t>Changing Where to Look</w:t>
      </w:r>
      <w:r w:rsidR="003A6B31">
        <w:t xml:space="preserve"> for Runs</w:t>
      </w:r>
      <w:bookmarkEnd w:id="780"/>
      <w:bookmarkEnd w:id="781"/>
      <w:bookmarkEnd w:id="782"/>
      <w:bookmarkEnd w:id="783"/>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5E1F65">
        <w:t xml:space="preserve">Figure </w:t>
      </w:r>
      <w:r w:rsidR="005E1F65">
        <w:rPr>
          <w:noProof/>
        </w:rPr>
        <w:t>4</w:t>
      </w:r>
      <w:r w:rsidR="005E1F65">
        <w:noBreakHyphen/>
      </w:r>
      <w:r w:rsidR="005E1F65">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5E1F65">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5E1F65">
        <w:t xml:space="preserve">Figure </w:t>
      </w:r>
      <w:r w:rsidR="005E1F65">
        <w:rPr>
          <w:noProof/>
        </w:rPr>
        <w:t>4</w:t>
      </w:r>
      <w:r w:rsidR="005E1F65">
        <w:noBreakHyphen/>
      </w:r>
      <w:r w:rsidR="005E1F65">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5E1F65">
        <w:t xml:space="preserve">Figure </w:t>
      </w:r>
      <w:r w:rsidR="005E1F65">
        <w:rPr>
          <w:noProof/>
        </w:rPr>
        <w:t>4</w:t>
      </w:r>
      <w:r w:rsidR="005E1F65">
        <w:noBreakHyphen/>
      </w:r>
      <w:r w:rsidR="005E1F65">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7">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425EC65D" w:rsidR="00C23598" w:rsidRDefault="00C23598" w:rsidP="00C23598">
      <w:pPr>
        <w:pStyle w:val="Caption"/>
      </w:pPr>
      <w:bookmarkStart w:id="784" w:name="_Ref354214518"/>
      <w:bookmarkStart w:id="785" w:name="_Ref354214526"/>
      <w:bookmarkStart w:id="786" w:name="_Toc385605031"/>
      <w:r>
        <w:t xml:space="preserve">Figure </w:t>
      </w:r>
      <w:fldSimple w:instr=" STYLEREF 1 \s ">
        <w:r w:rsidR="005E1F65">
          <w:rPr>
            <w:noProof/>
          </w:rPr>
          <w:t>4</w:t>
        </w:r>
      </w:fldSimple>
      <w:r w:rsidR="00CC10DF">
        <w:noBreakHyphen/>
      </w:r>
      <w:fldSimple w:instr=" SEQ Figure \* ARABIC \s 1 ">
        <w:r w:rsidR="005E1F65">
          <w:rPr>
            <w:noProof/>
          </w:rPr>
          <w:t>10</w:t>
        </w:r>
      </w:fldSimple>
      <w:bookmarkEnd w:id="784"/>
      <w:r>
        <w:t>: Path to Results Folder</w:t>
      </w:r>
      <w:bookmarkEnd w:id="785"/>
      <w:bookmarkEnd w:id="786"/>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1D07E080" w:rsidR="00B33957" w:rsidRDefault="008B0C8B" w:rsidP="008B0C8B">
      <w:pPr>
        <w:pStyle w:val="Caption"/>
      </w:pPr>
      <w:bookmarkStart w:id="787" w:name="_Ref354216040"/>
      <w:bookmarkStart w:id="788" w:name="_Ref354216018"/>
      <w:bookmarkStart w:id="789" w:name="_Toc385605032"/>
      <w:r>
        <w:t xml:space="preserve">Figure </w:t>
      </w:r>
      <w:fldSimple w:instr=" STYLEREF 1 \s ">
        <w:r w:rsidR="005E1F65">
          <w:rPr>
            <w:noProof/>
          </w:rPr>
          <w:t>4</w:t>
        </w:r>
      </w:fldSimple>
      <w:r w:rsidR="00CC10DF">
        <w:noBreakHyphen/>
      </w:r>
      <w:fldSimple w:instr=" SEQ Figure \* ARABIC \s 1 ">
        <w:r w:rsidR="005E1F65">
          <w:rPr>
            <w:noProof/>
          </w:rPr>
          <w:t>11</w:t>
        </w:r>
      </w:fldSimple>
      <w:bookmarkEnd w:id="787"/>
      <w:r>
        <w:t xml:space="preserve">: Changing the Path to </w:t>
      </w:r>
      <w:r w:rsidR="00020A42">
        <w:t xml:space="preserve">a </w:t>
      </w:r>
      <w:r>
        <w:t xml:space="preserve">USB </w:t>
      </w:r>
      <w:r w:rsidR="00BE0856">
        <w:t>Drive</w:t>
      </w:r>
      <w:bookmarkEnd w:id="788"/>
      <w:bookmarkEnd w:id="789"/>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3D09DC00" w:rsidR="00C23598" w:rsidRPr="00C23598" w:rsidRDefault="005706B9" w:rsidP="00BE0856">
      <w:pPr>
        <w:pStyle w:val="Caption"/>
      </w:pPr>
      <w:bookmarkStart w:id="790" w:name="_Ref354216046"/>
      <w:bookmarkStart w:id="791" w:name="_Toc385605033"/>
      <w:r>
        <w:t xml:space="preserve">Figure </w:t>
      </w:r>
      <w:fldSimple w:instr=" STYLEREF 1 \s ">
        <w:r w:rsidR="005E1F65">
          <w:rPr>
            <w:noProof/>
          </w:rPr>
          <w:t>4</w:t>
        </w:r>
      </w:fldSimple>
      <w:r w:rsidR="00CC10DF">
        <w:noBreakHyphen/>
      </w:r>
      <w:fldSimple w:instr=" SEQ Figure \* ARABIC \s 1 ">
        <w:r w:rsidR="005E1F65">
          <w:rPr>
            <w:noProof/>
          </w:rPr>
          <w:t>12</w:t>
        </w:r>
      </w:fldSimple>
      <w:bookmarkEnd w:id="790"/>
      <w:r>
        <w:t>: Path Successfully Changed to USB</w:t>
      </w:r>
      <w:r w:rsidR="00BE0856">
        <w:t xml:space="preserve"> Drive</w:t>
      </w:r>
      <w:bookmarkEnd w:id="791"/>
    </w:p>
    <w:p w14:paraId="5AD49C20" w14:textId="2976537D" w:rsidR="003A6B31" w:rsidRDefault="003A6B31" w:rsidP="002D3473">
      <w:pPr>
        <w:pStyle w:val="Heading3"/>
      </w:pPr>
      <w:bookmarkStart w:id="792" w:name="_Toc385604962"/>
      <w:r>
        <w:t>Creating a Desktop Shortcut to Runs Folder</w:t>
      </w:r>
      <w:bookmarkEnd w:id="792"/>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169AA836" w:rsidR="0015727F" w:rsidRDefault="0015727F" w:rsidP="003A6B31">
      <w:r>
        <w:t xml:space="preserve">See section </w:t>
      </w:r>
      <w:r>
        <w:fldChar w:fldCharType="begin"/>
      </w:r>
      <w:r>
        <w:instrText xml:space="preserve"> REF _Ref354211180 \r \h </w:instrText>
      </w:r>
      <w:r>
        <w:fldChar w:fldCharType="separate"/>
      </w:r>
      <w:r w:rsidR="005E1F65">
        <w:t>4.6</w:t>
      </w:r>
      <w:r>
        <w:fldChar w:fldCharType="end"/>
      </w:r>
      <w:r>
        <w:t xml:space="preserve"> on page </w:t>
      </w:r>
      <w:r>
        <w:fldChar w:fldCharType="begin"/>
      </w:r>
      <w:r>
        <w:instrText xml:space="preserve"> PAGEREF _Ref354211180 \h </w:instrText>
      </w:r>
      <w:r>
        <w:fldChar w:fldCharType="separate"/>
      </w:r>
      <w:ins w:id="793" w:author="Cindy W" w:date="2018-04-17T17:19:00Z">
        <w:r w:rsidR="005E1F65">
          <w:rPr>
            <w:noProof/>
          </w:rPr>
          <w:t>40</w:t>
        </w:r>
      </w:ins>
      <w:del w:id="794" w:author="Cindy W" w:date="2017-11-07T15:20:00Z">
        <w:r w:rsidR="00D90707" w:rsidDel="00E94F4E">
          <w:rPr>
            <w:noProof/>
          </w:rPr>
          <w:delText>38</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0">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7D2CBB0E" w:rsidR="00577E59" w:rsidRDefault="0015727F" w:rsidP="00836517">
      <w:pPr>
        <w:pStyle w:val="Caption"/>
      </w:pPr>
      <w:bookmarkStart w:id="795" w:name="_Toc385605034"/>
      <w:r>
        <w:t xml:space="preserve">Figure </w:t>
      </w:r>
      <w:fldSimple w:instr=" STYLEREF 1 \s ">
        <w:r w:rsidR="005E1F65">
          <w:rPr>
            <w:noProof/>
          </w:rPr>
          <w:t>4</w:t>
        </w:r>
      </w:fldSimple>
      <w:r w:rsidR="00CC10DF">
        <w:noBreakHyphen/>
      </w:r>
      <w:fldSimple w:instr=" SEQ Figure \* ARABIC \s 1 ">
        <w:r w:rsidR="005E1F65">
          <w:rPr>
            <w:noProof/>
          </w:rPr>
          <w:t>13</w:t>
        </w:r>
      </w:fldSimple>
      <w:r>
        <w:t xml:space="preserve">: Making </w:t>
      </w:r>
      <w:r w:rsidR="001205AB">
        <w:t xml:space="preserve">a </w:t>
      </w:r>
      <w:r>
        <w:t>Desktop Shortcut to Raw Results</w:t>
      </w:r>
      <w:bookmarkEnd w:id="795"/>
    </w:p>
    <w:p w14:paraId="6B40666C" w14:textId="77777777" w:rsidR="00836517" w:rsidRDefault="00836517" w:rsidP="00836517"/>
    <w:p w14:paraId="436EC5F4" w14:textId="09E2AF3C" w:rsidR="00CC10DF" w:rsidRDefault="00CC10DF" w:rsidP="00CC10DF">
      <w:pPr>
        <w:pStyle w:val="Heading3"/>
      </w:pPr>
      <w:bookmarkStart w:id="796" w:name="_Toc385604963"/>
      <w:r>
        <w:t>Importing Results from a USB Drive</w:t>
      </w:r>
      <w:bookmarkEnd w:id="796"/>
    </w:p>
    <w:p w14:paraId="13FF510E" w14:textId="77777777" w:rsidR="00CC10DF" w:rsidRDefault="00CC10DF" w:rsidP="00836517">
      <w:r>
        <w:t xml:space="preserve">Section </w:t>
      </w:r>
      <w:r>
        <w:fldChar w:fldCharType="begin"/>
      </w:r>
      <w:r>
        <w:instrText xml:space="preserve"> REF _Ref357172036 \r \h </w:instrText>
      </w:r>
      <w:r>
        <w:fldChar w:fldCharType="separate"/>
      </w:r>
      <w:r w:rsidR="005E1F65">
        <w:t>4.4.9</w:t>
      </w:r>
      <w:r>
        <w:fldChar w:fldCharType="end"/>
      </w:r>
      <w:r>
        <w:t xml:space="preserve"> </w:t>
      </w:r>
      <w:r>
        <w:fldChar w:fldCharType="begin"/>
      </w:r>
      <w:r>
        <w:instrText xml:space="preserve"> REF _Ref357172084 \p \h </w:instrText>
      </w:r>
      <w:r>
        <w:fldChar w:fldCharType="separate"/>
      </w:r>
      <w:r w:rsidR="005E1F65">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5E1F65">
        <w:t>below</w:t>
      </w:r>
      <w:r>
        <w:fldChar w:fldCharType="end"/>
      </w:r>
      <w:r>
        <w:t xml:space="preserve"> in </w:t>
      </w:r>
      <w:r>
        <w:fldChar w:fldCharType="begin"/>
      </w:r>
      <w:r>
        <w:instrText xml:space="preserve"> REF _Ref357172745 \h </w:instrText>
      </w:r>
      <w:r>
        <w:fldChar w:fldCharType="separate"/>
      </w:r>
      <w:r w:rsidR="005E1F65">
        <w:t xml:space="preserve">Figure </w:t>
      </w:r>
      <w:r w:rsidR="005E1F65">
        <w:rPr>
          <w:noProof/>
        </w:rPr>
        <w:t>4</w:t>
      </w:r>
      <w:r w:rsidR="005E1F65">
        <w:noBreakHyphen/>
      </w:r>
      <w:r w:rsidR="005E1F65">
        <w:rPr>
          <w:noProof/>
        </w:rPr>
        <w:t>14</w:t>
      </w:r>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2034BAAE"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5E1F65">
        <w:t>4.4.8</w:t>
      </w:r>
      <w:r>
        <w:fldChar w:fldCharType="end"/>
      </w:r>
      <w:r>
        <w:t xml:space="preserve"> on page </w:t>
      </w:r>
      <w:r>
        <w:fldChar w:fldCharType="begin"/>
      </w:r>
      <w:r>
        <w:instrText xml:space="preserve"> PAGEREF _Ref357173552 \h </w:instrText>
      </w:r>
      <w:r>
        <w:fldChar w:fldCharType="separate"/>
      </w:r>
      <w:ins w:id="797" w:author="Cindy W" w:date="2018-04-17T17:19:00Z">
        <w:r w:rsidR="005E1F65">
          <w:rPr>
            <w:noProof/>
          </w:rPr>
          <w:t>28</w:t>
        </w:r>
      </w:ins>
      <w:del w:id="798" w:author="Cindy W" w:date="2017-11-07T15:20:00Z">
        <w:r w:rsidDel="00E94F4E">
          <w:rPr>
            <w:noProof/>
          </w:rPr>
          <w:delText>28</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lastRenderedPageBreak/>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1">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32C86443" w:rsidR="00CC10DF" w:rsidRDefault="00CC10DF" w:rsidP="00CC10DF">
      <w:pPr>
        <w:pStyle w:val="Caption"/>
      </w:pPr>
      <w:bookmarkStart w:id="799" w:name="_Ref357172745"/>
      <w:bookmarkStart w:id="800" w:name="_Ref357172742"/>
      <w:bookmarkStart w:id="801" w:name="_Toc385605035"/>
      <w:r>
        <w:t xml:space="preserve">Figure </w:t>
      </w:r>
      <w:fldSimple w:instr=" STYLEREF 1 \s ">
        <w:r w:rsidR="005E1F65">
          <w:rPr>
            <w:noProof/>
          </w:rPr>
          <w:t>4</w:t>
        </w:r>
      </w:fldSimple>
      <w:r>
        <w:noBreakHyphen/>
      </w:r>
      <w:fldSimple w:instr=" SEQ Figure \* ARABIC \s 1 ">
        <w:r w:rsidR="005E1F65">
          <w:rPr>
            <w:noProof/>
          </w:rPr>
          <w:t>14</w:t>
        </w:r>
      </w:fldSimple>
      <w:bookmarkEnd w:id="799"/>
      <w:r>
        <w:t>: Importing Results from USB Drive</w:t>
      </w:r>
      <w:bookmarkEnd w:id="800"/>
      <w:bookmarkEnd w:id="801"/>
    </w:p>
    <w:p w14:paraId="19B4A521" w14:textId="77777777" w:rsidR="00CC10DF" w:rsidRPr="00836517" w:rsidRDefault="00CC10DF" w:rsidP="00836517"/>
    <w:p w14:paraId="28EF2F1F" w14:textId="7AEF7985" w:rsidR="00B66C7C" w:rsidRDefault="00B66C7C" w:rsidP="002D3473">
      <w:pPr>
        <w:pStyle w:val="Heading2"/>
      </w:pPr>
      <w:bookmarkStart w:id="802" w:name="_Ref354150106"/>
      <w:bookmarkStart w:id="803" w:name="_Ref354150120"/>
      <w:bookmarkStart w:id="804" w:name="_Ref354150169"/>
      <w:bookmarkStart w:id="805" w:name="_Toc385604964"/>
      <w:r>
        <w:t>Preferences Dialog</w:t>
      </w:r>
      <w:bookmarkEnd w:id="802"/>
      <w:bookmarkEnd w:id="803"/>
      <w:bookmarkEnd w:id="804"/>
      <w:bookmarkEnd w:id="805"/>
    </w:p>
    <w:p w14:paraId="34FF1174" w14:textId="6FD41C52" w:rsidR="004A5286" w:rsidRDefault="004A5286" w:rsidP="004A5286">
      <w:r>
        <w:fldChar w:fldCharType="begin"/>
      </w:r>
      <w:r>
        <w:instrText xml:space="preserve"> REF _Ref354223503 \h </w:instrText>
      </w:r>
      <w:r>
        <w:fldChar w:fldCharType="separate"/>
      </w:r>
      <w:ins w:id="806" w:author="Cindy W" w:date="2018-04-17T17:19:00Z">
        <w:r w:rsidR="005E1F65">
          <w:t xml:space="preserve">Figure </w:t>
        </w:r>
        <w:r w:rsidR="005E1F65">
          <w:rPr>
            <w:noProof/>
          </w:rPr>
          <w:t>4</w:t>
        </w:r>
        <w:r w:rsidR="005E1F65">
          <w:noBreakHyphen/>
        </w:r>
        <w:r w:rsidR="005E1F65">
          <w:rPr>
            <w:noProof/>
          </w:rPr>
          <w:t>15</w:t>
        </w:r>
      </w:ins>
      <w:del w:id="807" w:author="Cindy W" w:date="2017-11-07T15:20:00Z">
        <w:r w:rsidR="00D90707" w:rsidDel="00E94F4E">
          <w:delText xml:space="preserve">Figure </w:delText>
        </w:r>
        <w:r w:rsidR="00D90707" w:rsidDel="00E94F4E">
          <w:rPr>
            <w:noProof/>
          </w:rPr>
          <w:delText>4</w:delText>
        </w:r>
        <w:r w:rsidR="00D90707" w:rsidDel="00E94F4E">
          <w:noBreakHyphen/>
        </w:r>
        <w:r w:rsidR="00D90707" w:rsidDel="00E94F4E">
          <w:rPr>
            <w:noProof/>
          </w:rPr>
          <w:delText>14</w:delText>
        </w:r>
      </w:del>
      <w:r>
        <w:fldChar w:fldCharType="end"/>
      </w:r>
      <w:r>
        <w:t xml:space="preserve"> </w:t>
      </w:r>
      <w:r>
        <w:fldChar w:fldCharType="begin"/>
      </w:r>
      <w:r>
        <w:instrText xml:space="preserve"> REF _Ref354223510 \p \h </w:instrText>
      </w:r>
      <w:r>
        <w:fldChar w:fldCharType="separate"/>
      </w:r>
      <w:r w:rsidR="005E1F65">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5E1F65">
        <w:t>4.5.1</w:t>
      </w:r>
      <w:r>
        <w:fldChar w:fldCharType="end"/>
      </w:r>
      <w:r>
        <w:t xml:space="preserve">, </w:t>
      </w:r>
      <w:r>
        <w:fldChar w:fldCharType="begin"/>
      </w:r>
      <w:r>
        <w:instrText xml:space="preserve"> REF _Ref354223747 \r \h </w:instrText>
      </w:r>
      <w:r>
        <w:fldChar w:fldCharType="separate"/>
      </w:r>
      <w:r w:rsidR="005E1F65">
        <w:t>4.5.2</w:t>
      </w:r>
      <w:r>
        <w:fldChar w:fldCharType="end"/>
      </w:r>
      <w:r>
        <w:t xml:space="preserve">, and </w:t>
      </w:r>
      <w:r>
        <w:fldChar w:fldCharType="begin"/>
      </w:r>
      <w:r>
        <w:instrText xml:space="preserve"> REF _Ref354223751 \r \h </w:instrText>
      </w:r>
      <w:r>
        <w:fldChar w:fldCharType="separate"/>
      </w:r>
      <w:r w:rsidR="005E1F65">
        <w:t>4.5.3</w:t>
      </w:r>
      <w:r>
        <w:fldChar w:fldCharType="end"/>
      </w:r>
      <w:r>
        <w:t xml:space="preserve"> </w:t>
      </w:r>
      <w:r>
        <w:fldChar w:fldCharType="begin"/>
      </w:r>
      <w:r>
        <w:instrText xml:space="preserve"> REF _Ref354223757 \p \h </w:instrText>
      </w:r>
      <w:r>
        <w:fldChar w:fldCharType="separate"/>
      </w:r>
      <w:r w:rsidR="005E1F65">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309AD102" w:rsidR="00C51509" w:rsidRDefault="004A5286" w:rsidP="004A5286">
            <w:pPr>
              <w:keepNext/>
            </w:pPr>
            <w:del w:id="808" w:author="Cindy W" w:date="2017-11-07T13:24:00Z">
              <w:r w:rsidDel="00392559">
                <w:rPr>
                  <w:noProof/>
                </w:rPr>
                <w:lastRenderedPageBreak/>
                <w:drawing>
                  <wp:inline distT="0" distB="0" distL="0" distR="0" wp14:anchorId="1465AF0D" wp14:editId="3A6AB1FC">
                    <wp:extent cx="6400800" cy="500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15.09 PM.png"/>
                            <pic:cNvPicPr/>
                          </pic:nvPicPr>
                          <pic:blipFill>
                            <a:blip r:embed="rId62">
                              <a:extLst>
                                <a:ext uri="{28A0092B-C50C-407E-A947-70E740481C1C}">
                                  <a14:useLocalDpi xmlns:a14="http://schemas.microsoft.com/office/drawing/2010/main"/>
                                </a:ext>
                              </a:extLst>
                            </a:blip>
                            <a:stretch>
                              <a:fillRect/>
                            </a:stretch>
                          </pic:blipFill>
                          <pic:spPr>
                            <a:xfrm>
                              <a:off x="0" y="0"/>
                              <a:ext cx="6400800" cy="5005070"/>
                            </a:xfrm>
                            <a:prstGeom prst="rect">
                              <a:avLst/>
                            </a:prstGeom>
                          </pic:spPr>
                        </pic:pic>
                      </a:graphicData>
                    </a:graphic>
                  </wp:inline>
                </w:drawing>
              </w:r>
            </w:del>
            <w:ins w:id="809" w:author="Cindy W" w:date="2017-11-07T13:24:00Z">
              <w:r w:rsidR="00392559">
                <w:rPr>
                  <w:noProof/>
                </w:rPr>
                <w:drawing>
                  <wp:inline distT="0" distB="0" distL="0" distR="0" wp14:anchorId="3E5117D6" wp14:editId="0D8CC0FE">
                    <wp:extent cx="6400800" cy="73596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4.06 PM.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7359650"/>
                            </a:xfrm>
                            <a:prstGeom prst="rect">
                              <a:avLst/>
                            </a:prstGeom>
                          </pic:spPr>
                        </pic:pic>
                      </a:graphicData>
                    </a:graphic>
                  </wp:inline>
                </w:drawing>
              </w:r>
            </w:ins>
          </w:p>
        </w:tc>
      </w:tr>
    </w:tbl>
    <w:p w14:paraId="2EE67CEF" w14:textId="7C08F4F1" w:rsidR="004A5286" w:rsidRDefault="004A5286">
      <w:pPr>
        <w:pStyle w:val="Caption"/>
      </w:pPr>
      <w:bookmarkStart w:id="810" w:name="_Ref354223503"/>
      <w:bookmarkStart w:id="811" w:name="_Ref354223510"/>
      <w:bookmarkStart w:id="812" w:name="_Ref354176892"/>
      <w:r>
        <w:t xml:space="preserve">Figure </w:t>
      </w:r>
      <w:fldSimple w:instr=" STYLEREF 1 \s ">
        <w:r w:rsidR="005E1F65">
          <w:rPr>
            <w:noProof/>
          </w:rPr>
          <w:t>4</w:t>
        </w:r>
      </w:fldSimple>
      <w:r w:rsidR="00CC10DF">
        <w:noBreakHyphen/>
      </w:r>
      <w:fldSimple w:instr=" SEQ Figure \* ARABIC \s 1 ">
        <w:r w:rsidR="005E1F65">
          <w:rPr>
            <w:noProof/>
          </w:rPr>
          <w:t>15</w:t>
        </w:r>
      </w:fldSimple>
      <w:bookmarkEnd w:id="810"/>
      <w:r>
        <w:t>: Preferences Dialog</w:t>
      </w:r>
      <w:bookmarkEnd w:id="811"/>
    </w:p>
    <w:p w14:paraId="4D60E72C" w14:textId="0FF59EAD" w:rsidR="00C51509" w:rsidRDefault="001A6EDA" w:rsidP="002D3473">
      <w:pPr>
        <w:pStyle w:val="Heading3"/>
      </w:pPr>
      <w:bookmarkStart w:id="813" w:name="_Ref354223744"/>
      <w:bookmarkStart w:id="814" w:name="_Toc385604965"/>
      <w:r>
        <w:t>Plotting Preferences</w:t>
      </w:r>
      <w:r w:rsidR="00E51DB2">
        <w:t xml:space="preserve"> Tab</w:t>
      </w:r>
      <w:bookmarkEnd w:id="812"/>
      <w:bookmarkEnd w:id="813"/>
      <w:bookmarkEnd w:id="814"/>
    </w:p>
    <w:p w14:paraId="626A560E" w14:textId="5546DA5E" w:rsidR="00A3797A" w:rsidRDefault="00A3797A" w:rsidP="00A3797A">
      <w:r>
        <w:fldChar w:fldCharType="begin"/>
      </w:r>
      <w:r>
        <w:instrText xml:space="preserve"> REF _Ref354223503 \h </w:instrText>
      </w:r>
      <w:r>
        <w:fldChar w:fldCharType="separate"/>
      </w:r>
      <w:ins w:id="815" w:author="Cindy W" w:date="2018-04-17T17:19:00Z">
        <w:r w:rsidR="005E1F65">
          <w:t xml:space="preserve">Figure </w:t>
        </w:r>
        <w:r w:rsidR="005E1F65">
          <w:rPr>
            <w:noProof/>
          </w:rPr>
          <w:t>4</w:t>
        </w:r>
        <w:r w:rsidR="005E1F65">
          <w:noBreakHyphen/>
        </w:r>
        <w:r w:rsidR="005E1F65">
          <w:rPr>
            <w:noProof/>
          </w:rPr>
          <w:t>15</w:t>
        </w:r>
      </w:ins>
      <w:del w:id="816" w:author="Cindy W" w:date="2017-11-07T15:20:00Z">
        <w:r w:rsidR="00D90707" w:rsidDel="00E94F4E">
          <w:delText xml:space="preserve">Figure </w:delText>
        </w:r>
        <w:r w:rsidR="00D90707" w:rsidDel="00E94F4E">
          <w:rPr>
            <w:noProof/>
          </w:rPr>
          <w:delText>4</w:delText>
        </w:r>
        <w:r w:rsidR="00D90707" w:rsidDel="00E94F4E">
          <w:noBreakHyphen/>
        </w:r>
        <w:r w:rsidR="00D90707" w:rsidDel="00E94F4E">
          <w:rPr>
            <w:noProof/>
          </w:rPr>
          <w:delText>14</w:delText>
        </w:r>
      </w:del>
      <w:r>
        <w:fldChar w:fldCharType="end"/>
      </w:r>
      <w:r>
        <w:t xml:space="preserve"> </w:t>
      </w:r>
      <w:r>
        <w:fldChar w:fldCharType="begin"/>
      </w:r>
      <w:r>
        <w:instrText xml:space="preserve"> REF _Ref354223510 \p \h </w:instrText>
      </w:r>
      <w:r>
        <w:fldChar w:fldCharType="separate"/>
      </w:r>
      <w:r w:rsidR="005E1F65">
        <w:t>above</w:t>
      </w:r>
      <w:r>
        <w:fldChar w:fldCharType="end"/>
      </w:r>
      <w:r>
        <w:t xml:space="preserve"> shows the Plotting tab.</w:t>
      </w:r>
    </w:p>
    <w:p w14:paraId="1A341AA6" w14:textId="77777777" w:rsidR="00A3797A" w:rsidRDefault="00A3797A" w:rsidP="00A3797A"/>
    <w:p w14:paraId="57EBA37B" w14:textId="774CBE64" w:rsidR="00A3797A" w:rsidRDefault="00A3797A" w:rsidP="00A3797A">
      <w:r>
        <w:lastRenderedPageBreak/>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  Following are brief explanations of each option.</w:t>
      </w:r>
    </w:p>
    <w:p w14:paraId="394E0969" w14:textId="5FB5DB2E" w:rsidR="00A3797A" w:rsidRDefault="00A3797A" w:rsidP="002D3473">
      <w:pPr>
        <w:pStyle w:val="Heading4"/>
      </w:pPr>
      <w:bookmarkStart w:id="817" w:name="_Toc385604966"/>
      <w:r>
        <w:t>Line type</w:t>
      </w:r>
      <w:bookmarkEnd w:id="817"/>
    </w:p>
    <w:p w14:paraId="01CBC615" w14:textId="4274A27E" w:rsidR="00A3797A" w:rsidDel="00392559" w:rsidRDefault="00A3797A" w:rsidP="00A3797A">
      <w:pPr>
        <w:rPr>
          <w:del w:id="818" w:author="Cindy W" w:date="2017-11-07T13:26:00Z"/>
        </w:rPr>
      </w:pPr>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r w:rsidR="005F5C05">
        <w:rPr>
          <w:rStyle w:val="FootnoteReference"/>
        </w:rPr>
        <w:footnoteReference w:id="7"/>
      </w:r>
      <w:r>
        <w:t>.</w:t>
      </w:r>
    </w:p>
    <w:p w14:paraId="017ACB4E" w14:textId="77777777" w:rsidR="00A3797A" w:rsidRDefault="00A3797A" w:rsidP="00A3797A"/>
    <w:p w14:paraId="57C610F2" w14:textId="28569C60" w:rsidR="00A3797A" w:rsidRDefault="00A3797A" w:rsidP="002D3473">
      <w:pPr>
        <w:pStyle w:val="Heading4"/>
      </w:pPr>
      <w:bookmarkStart w:id="819" w:name="_Toc385604967"/>
      <w:r>
        <w:t>Isc, MPP, Voc labels</w:t>
      </w:r>
      <w:bookmarkEnd w:id="819"/>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rsidP="002D3473">
      <w:pPr>
        <w:pStyle w:val="Heading4"/>
      </w:pPr>
      <w:bookmarkStart w:id="820" w:name="_Toc385604968"/>
      <w:r>
        <w:t>Font scale, Line scale, and Point scale</w:t>
      </w:r>
      <w:bookmarkEnd w:id="820"/>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2D3473">
      <w:pPr>
        <w:pStyle w:val="Heading4"/>
      </w:pPr>
      <w:bookmarkStart w:id="821" w:name="_Toc385604969"/>
      <w:r>
        <w:t>ADC correction</w:t>
      </w:r>
      <w:bookmarkEnd w:id="821"/>
    </w:p>
    <w:p w14:paraId="5BEF0541" w14:textId="32B22347" w:rsidR="00A3797A" w:rsidRDefault="00A3797A" w:rsidP="00A3797A">
      <w:pPr>
        <w:rPr>
          <w:ins w:id="822" w:author="Cindy W" w:date="2017-11-07T13:28:00Z"/>
        </w:rPr>
      </w:pPr>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Pr>
        <w:rPr>
          <w:ins w:id="823" w:author="Cindy W" w:date="2017-11-07T13:29:00Z"/>
        </w:rPr>
      </w:pPr>
    </w:p>
    <w:p w14:paraId="18A9741B" w14:textId="01D57A56" w:rsidR="00392559" w:rsidRDefault="00392559" w:rsidP="00A3797A">
      <w:pPr>
        <w:rPr>
          <w:ins w:id="824" w:author="Cindy W" w:date="2017-11-07T13:32:00Z"/>
        </w:rPr>
      </w:pPr>
      <w:ins w:id="825" w:author="Cindy W" w:date="2017-11-07T13:29:00Z">
        <w:r>
          <w:t xml:space="preserve">Additionally, there are individual controls for each of the ADC corrections. These options are only relevant if </w:t>
        </w:r>
      </w:ins>
      <w:ins w:id="826" w:author="Cindy W" w:date="2017-11-07T13:32:00Z">
        <w:r>
          <w:t>the “ADC correction” option is “On”.</w:t>
        </w:r>
      </w:ins>
    </w:p>
    <w:p w14:paraId="37D7DFC3" w14:textId="6FB01F44" w:rsidR="00392559" w:rsidRDefault="00392559">
      <w:pPr>
        <w:pStyle w:val="Heading5"/>
        <w:rPr>
          <w:ins w:id="827" w:author="Cindy W" w:date="2017-11-07T13:33:00Z"/>
        </w:rPr>
        <w:pPrChange w:id="828" w:author="Cindy W" w:date="2017-11-07T13:33:00Z">
          <w:pPr/>
        </w:pPrChange>
      </w:pPr>
      <w:bookmarkStart w:id="829" w:name="_Toc385604970"/>
      <w:ins w:id="830" w:author="Cindy W" w:date="2017-11-07T13:32:00Z">
        <w:r>
          <w:t>Fix Isc point</w:t>
        </w:r>
      </w:ins>
      <w:bookmarkEnd w:id="829"/>
    </w:p>
    <w:p w14:paraId="52AC7554" w14:textId="6CBBF5E6" w:rsidR="00392559" w:rsidRDefault="00392559" w:rsidP="00392559">
      <w:pPr>
        <w:rPr>
          <w:ins w:id="831" w:author="Cindy W" w:date="2017-11-07T13:34:00Z"/>
        </w:rPr>
      </w:pPr>
      <w:ins w:id="832" w:author="Cindy W" w:date="2017-11-07T13:33:00Z">
        <w:r>
          <w:t>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first measured point after it has a voltage value more than</w:t>
        </w:r>
      </w:ins>
      <w:ins w:id="833" w:author="Cindy W" w:date="2017-11-07T13:34:00Z">
        <w:r>
          <w:t xml:space="preserve"> </w:t>
        </w:r>
      </w:ins>
      <w:ins w:id="834" w:author="Cindy W" w:date="2017-11-07T13:33:00Z">
        <w:r>
          <w:t>20% of the Voc voltage value (in which case implying that we know Isc is</w:t>
        </w:r>
      </w:ins>
      <w:ins w:id="835" w:author="Cindy W" w:date="2017-11-07T13:34:00Z">
        <w:r>
          <w:t xml:space="preserve"> </w:t>
        </w:r>
      </w:ins>
      <w:ins w:id="836" w:author="Cindy W" w:date="2017-11-07T13:33:00Z">
        <w:r>
          <w:t>misleading). Otherwise, it is extrapolated from the beginning of the curve</w:t>
        </w:r>
      </w:ins>
      <w:ins w:id="837" w:author="Cindy W" w:date="2017-11-07T13:34:00Z">
        <w:r>
          <w:t xml:space="preserve"> </w:t>
        </w:r>
      </w:ins>
      <w:ins w:id="838" w:author="Cindy W" w:date="2017-11-07T13:33:00Z">
        <w:r>
          <w:t>using a more sophisticated algorithm than the Arduino code uses.</w:t>
        </w:r>
      </w:ins>
    </w:p>
    <w:p w14:paraId="75C2D96E" w14:textId="4F1C46E6" w:rsidR="00392559" w:rsidRDefault="00392559">
      <w:pPr>
        <w:pStyle w:val="Heading5"/>
        <w:rPr>
          <w:ins w:id="839" w:author="Cindy W" w:date="2017-11-07T13:35:00Z"/>
        </w:rPr>
        <w:pPrChange w:id="840" w:author="Cindy W" w:date="2017-11-07T13:35:00Z">
          <w:pPr/>
        </w:pPrChange>
      </w:pPr>
      <w:bookmarkStart w:id="841" w:name="_Toc385604971"/>
      <w:ins w:id="842" w:author="Cindy W" w:date="2017-11-07T13:34:00Z">
        <w:r>
          <w:lastRenderedPageBreak/>
          <w:t>Fix Voc point</w:t>
        </w:r>
      </w:ins>
      <w:bookmarkEnd w:id="841"/>
    </w:p>
    <w:p w14:paraId="0AD8D2BB" w14:textId="7583405A" w:rsidR="00392559" w:rsidRDefault="00392559">
      <w:pPr>
        <w:rPr>
          <w:ins w:id="843" w:author="Cindy W" w:date="2017-11-07T13:36:00Z"/>
        </w:rPr>
      </w:pPr>
      <w:ins w:id="844" w:author="Cindy W" w:date="2017-11-07T13:36:00Z">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ins>
    </w:p>
    <w:p w14:paraId="4748BF5F" w14:textId="4CE270F5" w:rsidR="00392559" w:rsidRDefault="00392559">
      <w:pPr>
        <w:pStyle w:val="Heading5"/>
        <w:rPr>
          <w:ins w:id="845" w:author="Cindy W" w:date="2017-11-07T13:36:00Z"/>
        </w:rPr>
        <w:pPrChange w:id="846" w:author="Cindy W" w:date="2017-11-07T13:36:00Z">
          <w:pPr/>
        </w:pPrChange>
      </w:pPr>
      <w:bookmarkStart w:id="847" w:name="_Toc385604972"/>
      <w:ins w:id="848" w:author="Cindy W" w:date="2017-11-07T13:36:00Z">
        <w:r>
          <w:t>Combine =V points</w:t>
        </w:r>
        <w:bookmarkEnd w:id="847"/>
      </w:ins>
    </w:p>
    <w:p w14:paraId="261451DB" w14:textId="65EE5DD8" w:rsidR="00392559" w:rsidRDefault="00392559">
      <w:pPr>
        <w:rPr>
          <w:ins w:id="849" w:author="Cindy W" w:date="2017-11-07T13:37:00Z"/>
        </w:rPr>
      </w:pPr>
      <w:ins w:id="850" w:author="Cindy W" w:date="2017-11-07T13:37:00Z">
        <w:r w:rsidRPr="00392559">
          <w:t>If "ADC correction" is "On", this controls whether consecutive points that have equal ADC values on the voltage channel will be combined to a single point using the average of the ADC values on the current channel for those points.</w:t>
        </w:r>
      </w:ins>
    </w:p>
    <w:p w14:paraId="04931FCF" w14:textId="1B37F0BD" w:rsidR="00392559" w:rsidRDefault="00392559">
      <w:pPr>
        <w:pStyle w:val="Heading5"/>
        <w:rPr>
          <w:ins w:id="851" w:author="Cindy W" w:date="2017-11-07T13:37:00Z"/>
        </w:rPr>
        <w:pPrChange w:id="852" w:author="Cindy W" w:date="2017-11-07T13:37:00Z">
          <w:pPr/>
        </w:pPrChange>
      </w:pPr>
      <w:bookmarkStart w:id="853" w:name="_Toc385604973"/>
      <w:ins w:id="854" w:author="Cindy W" w:date="2017-11-07T13:37:00Z">
        <w:r>
          <w:t>Reduce noise</w:t>
        </w:r>
        <w:bookmarkEnd w:id="853"/>
      </w:ins>
    </w:p>
    <w:p w14:paraId="4C1B4067" w14:textId="1BB08E11" w:rsidR="00392559" w:rsidRDefault="00392559">
      <w:pPr>
        <w:rPr>
          <w:ins w:id="855" w:author="Cindy W" w:date="2017-11-07T13:38:00Z"/>
        </w:rPr>
      </w:pPr>
      <w:ins w:id="856" w:author="Cindy W" w:date="2017-11-07T13:38:00Z">
        <w:r w:rsidRPr="00392559">
          <w:t>If "ADC correction" is "On", this controls whether the noise reduction algorithm is applied.</w:t>
        </w:r>
      </w:ins>
    </w:p>
    <w:p w14:paraId="5F46D7D3" w14:textId="3BD29597" w:rsidR="00392559" w:rsidRDefault="00392559">
      <w:pPr>
        <w:pStyle w:val="Heading4"/>
        <w:rPr>
          <w:ins w:id="857" w:author="Cindy W" w:date="2017-11-07T13:38:00Z"/>
        </w:rPr>
        <w:pPrChange w:id="858" w:author="Cindy W" w:date="2017-11-07T15:28:00Z">
          <w:pPr/>
        </w:pPrChange>
      </w:pPr>
      <w:bookmarkStart w:id="859" w:name="_Toc385604974"/>
      <w:ins w:id="860" w:author="Cindy W" w:date="2017-11-07T13:38:00Z">
        <w:r>
          <w:t>Battery bias</w:t>
        </w:r>
        <w:bookmarkEnd w:id="859"/>
      </w:ins>
    </w:p>
    <w:p w14:paraId="18C196D4" w14:textId="0541A3D2" w:rsidR="00392559" w:rsidRPr="00392559" w:rsidRDefault="00392559">
      <w:ins w:id="861" w:author="Cindy W" w:date="2017-11-07T13:39:00Z">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ins>
      <w:ins w:id="862" w:author="Cindy W" w:date="2017-11-07T13:40:00Z">
        <w:r>
          <w:t xml:space="preserve">l </w:t>
        </w:r>
      </w:ins>
      <w:ins w:id="863" w:author="Cindy W" w:date="2017-11-07T13:39:00Z">
        <w:r w:rsidRPr="00392559">
          <w:t>alone.</w:t>
        </w:r>
      </w:ins>
    </w:p>
    <w:p w14:paraId="0A3BBD1D" w14:textId="7D2EE7D9" w:rsidR="0038645B" w:rsidRPr="00A3797A" w:rsidRDefault="00E51DB2" w:rsidP="002D3473">
      <w:pPr>
        <w:pStyle w:val="Heading3"/>
      </w:pPr>
      <w:bookmarkStart w:id="864" w:name="_Ref354223747"/>
      <w:bookmarkStart w:id="865" w:name="_Toc385604975"/>
      <w:r>
        <w:lastRenderedPageBreak/>
        <w:t>Looping Preferences Tab</w:t>
      </w:r>
      <w:bookmarkEnd w:id="864"/>
      <w:bookmarkEnd w:id="8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6926A8DE" w:rsidR="0038645B" w:rsidRDefault="0038645B" w:rsidP="0038645B">
            <w:pPr>
              <w:keepNext/>
            </w:pPr>
            <w:r>
              <w:rPr>
                <w:noProof/>
              </w:rPr>
              <w:drawing>
                <wp:inline distT="0" distB="0" distL="0" distR="0" wp14:anchorId="0B293F84" wp14:editId="02AF3581">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4">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p>
        </w:tc>
      </w:tr>
    </w:tbl>
    <w:p w14:paraId="30E790FB" w14:textId="4653825F" w:rsidR="00A3797A" w:rsidRDefault="0038645B" w:rsidP="0038645B">
      <w:pPr>
        <w:pStyle w:val="Caption"/>
      </w:pPr>
      <w:bookmarkStart w:id="866" w:name="_Toc385605036"/>
      <w:r>
        <w:t xml:space="preserve">Figure </w:t>
      </w:r>
      <w:fldSimple w:instr=" STYLEREF 1 \s ">
        <w:r w:rsidR="005E1F65">
          <w:rPr>
            <w:noProof/>
          </w:rPr>
          <w:t>4</w:t>
        </w:r>
      </w:fldSimple>
      <w:r w:rsidR="00CC10DF">
        <w:noBreakHyphen/>
      </w:r>
      <w:fldSimple w:instr=" SEQ Figure \* ARABIC \s 1 ">
        <w:r w:rsidR="005E1F65">
          <w:rPr>
            <w:noProof/>
          </w:rPr>
          <w:t>16</w:t>
        </w:r>
      </w:fldSimple>
      <w:r>
        <w:t>: Preferences Looping Tab</w:t>
      </w:r>
      <w:bookmarkEnd w:id="866"/>
    </w:p>
    <w:p w14:paraId="7E14EC73" w14:textId="2345323C" w:rsidR="0038645B" w:rsidRPr="0038645B" w:rsidRDefault="0038645B" w:rsidP="0038645B">
      <w:r w:rsidRPr="00A3797A">
        <w:t>There is currently only one option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5E1F65">
        <w:t>4.1.5</w:t>
      </w:r>
      <w:r>
        <w:fldChar w:fldCharType="end"/>
      </w:r>
      <w:r>
        <w:t xml:space="preserve"> on page </w:t>
      </w:r>
      <w:r>
        <w:fldChar w:fldCharType="begin"/>
      </w:r>
      <w:r>
        <w:instrText xml:space="preserve"> PAGEREF _Ref354225009 \h </w:instrText>
      </w:r>
      <w:r>
        <w:fldChar w:fldCharType="separate"/>
      </w:r>
      <w:r w:rsidR="005E1F65">
        <w:rPr>
          <w:noProof/>
        </w:rPr>
        <w:t>15</w:t>
      </w:r>
      <w:r>
        <w:fldChar w:fldCharType="end"/>
      </w:r>
      <w:r>
        <w:t>)</w:t>
      </w:r>
      <w:r w:rsidRPr="00A3797A">
        <w:t>. The lone Preferences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5CD50C9E" w14:textId="04C989DD" w:rsidR="00E51DB2" w:rsidRDefault="00E51DB2" w:rsidP="002D3473">
      <w:pPr>
        <w:pStyle w:val="Heading3"/>
      </w:pPr>
      <w:bookmarkStart w:id="867" w:name="_Ref354223751"/>
      <w:bookmarkStart w:id="868" w:name="_Ref354223757"/>
      <w:bookmarkStart w:id="869" w:name="_Toc385604976"/>
      <w:r>
        <w:lastRenderedPageBreak/>
        <w:t>Arduino Preferences Tab</w:t>
      </w:r>
      <w:bookmarkEnd w:id="867"/>
      <w:bookmarkEnd w:id="868"/>
      <w:bookmarkEnd w:id="869"/>
    </w:p>
    <w:tbl>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70" w:author="Cindy W" w:date="2018-04-17T17:19:00Z">
          <w:tblPr>
            <w:tblStyle w:val="TableGrid"/>
            <w:tblW w:w="10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296"/>
        <w:tblGridChange w:id="871">
          <w:tblGrid>
            <w:gridCol w:w="10296"/>
          </w:tblGrid>
        </w:tblGridChange>
      </w:tblGrid>
      <w:tr w:rsidR="005E1F65" w14:paraId="22E321E0" w14:textId="77777777" w:rsidTr="005E1F65">
        <w:trPr>
          <w:trHeight w:val="11017"/>
          <w:trPrChange w:id="872" w:author="Cindy W" w:date="2018-04-17T17:19:00Z">
            <w:trPr>
              <w:trHeight w:val="11037"/>
            </w:trPr>
          </w:trPrChange>
        </w:trPr>
        <w:tc>
          <w:tcPr>
            <w:tcW w:w="10296" w:type="dxa"/>
            <w:tcPrChange w:id="873" w:author="Cindy W" w:date="2018-04-17T17:19:00Z">
              <w:tcPr>
                <w:tcW w:w="10253" w:type="dxa"/>
              </w:tcPr>
            </w:tcPrChange>
          </w:tcPr>
          <w:p w14:paraId="4F664EA0" w14:textId="2E6DFBE7" w:rsidR="0038645B" w:rsidRDefault="005E1F65" w:rsidP="0038645B">
            <w:pPr>
              <w:keepNext/>
            </w:pPr>
            <w:ins w:id="874" w:author="Cindy W" w:date="2018-04-17T17:13:00Z">
              <w:r>
                <w:rPr>
                  <w:noProof/>
                </w:rPr>
                <w:drawing>
                  <wp:inline distT="0" distB="0" distL="0" distR="0" wp14:anchorId="4C6592AD" wp14:editId="38546C85">
                    <wp:extent cx="6272597" cy="7239000"/>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12.35 PM.png"/>
                            <pic:cNvPicPr/>
                          </pic:nvPicPr>
                          <pic:blipFill>
                            <a:blip r:embed="rId65">
                              <a:extLst>
                                <a:ext uri="{28A0092B-C50C-407E-A947-70E740481C1C}">
                                  <a14:useLocalDpi xmlns:a14="http://schemas.microsoft.com/office/drawing/2010/main" val="0"/>
                                </a:ext>
                              </a:extLst>
                            </a:blip>
                            <a:stretch>
                              <a:fillRect/>
                            </a:stretch>
                          </pic:blipFill>
                          <pic:spPr>
                            <a:xfrm>
                              <a:off x="0" y="0"/>
                              <a:ext cx="6273105" cy="7239586"/>
                            </a:xfrm>
                            <a:prstGeom prst="rect">
                              <a:avLst/>
                            </a:prstGeom>
                          </pic:spPr>
                        </pic:pic>
                      </a:graphicData>
                    </a:graphic>
                  </wp:inline>
                </w:drawing>
              </w:r>
            </w:ins>
            <w:del w:id="875" w:author="Cindy W" w:date="2018-04-17T17:13:00Z">
              <w:r w:rsidR="0038645B" w:rsidDel="005E1F65">
                <w:rPr>
                  <w:noProof/>
                </w:rPr>
                <w:drawing>
                  <wp:inline distT="0" distB="0" distL="0" distR="0" wp14:anchorId="43C92F9A" wp14:editId="1D9B1800">
                    <wp:extent cx="6400800" cy="500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6.41 PM.png"/>
                            <pic:cNvPicPr/>
                          </pic:nvPicPr>
                          <pic:blipFill>
                            <a:blip r:embed="rId66">
                              <a:extLst>
                                <a:ext uri="{28A0092B-C50C-407E-A947-70E740481C1C}">
                                  <a14:useLocalDpi xmlns:a14="http://schemas.microsoft.com/office/drawing/2010/main"/>
                                </a:ext>
                              </a:extLst>
                            </a:blip>
                            <a:stretch>
                              <a:fillRect/>
                            </a:stretch>
                          </pic:blipFill>
                          <pic:spPr>
                            <a:xfrm>
                              <a:off x="0" y="0"/>
                              <a:ext cx="6400800" cy="5008880"/>
                            </a:xfrm>
                            <a:prstGeom prst="rect">
                              <a:avLst/>
                            </a:prstGeom>
                          </pic:spPr>
                        </pic:pic>
                      </a:graphicData>
                    </a:graphic>
                  </wp:inline>
                </w:drawing>
              </w:r>
            </w:del>
          </w:p>
        </w:tc>
      </w:tr>
    </w:tbl>
    <w:p w14:paraId="0B817189" w14:textId="53FA95FA" w:rsidR="0038645B" w:rsidRPr="0038645B" w:rsidRDefault="0038645B" w:rsidP="0038645B">
      <w:pPr>
        <w:pStyle w:val="Caption"/>
      </w:pPr>
      <w:bookmarkStart w:id="876" w:name="_Toc385605037"/>
      <w:r>
        <w:t xml:space="preserve">Figure </w:t>
      </w:r>
      <w:fldSimple w:instr=" STYLEREF 1 \s ">
        <w:r w:rsidR="005E1F65">
          <w:rPr>
            <w:noProof/>
          </w:rPr>
          <w:t>4</w:t>
        </w:r>
      </w:fldSimple>
      <w:r w:rsidR="00CC10DF">
        <w:noBreakHyphen/>
      </w:r>
      <w:fldSimple w:instr=" SEQ Figure \* ARABIC \s 1 ">
        <w:r w:rsidR="005E1F65">
          <w:rPr>
            <w:noProof/>
          </w:rPr>
          <w:t>17</w:t>
        </w:r>
      </w:fldSimple>
      <w:r>
        <w:t>: Preferences Arduino Tab</w:t>
      </w:r>
      <w:bookmarkEnd w:id="876"/>
    </w:p>
    <w:p w14:paraId="70CB044D" w14:textId="64AEBFF3" w:rsidR="00A3797A" w:rsidRDefault="00A3797A" w:rsidP="00A3797A">
      <w:r>
        <w:t xml:space="preserve">The configuration options on the Arduino tab are for advanced users who are familiar with the code that runs on the IV Swinger 2 Arduino microcontroller.  Normally the default values should be used. Any </w:t>
      </w:r>
      <w:r>
        <w:lastRenderedPageBreak/>
        <w:t>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2D3473">
      <w:pPr>
        <w:pStyle w:val="Heading4"/>
      </w:pPr>
      <w:bookmarkStart w:id="877" w:name="_Toc385604977"/>
      <w:r>
        <w:t>SPI clock freq</w:t>
      </w:r>
      <w:bookmarkEnd w:id="877"/>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rsidP="002D3473">
      <w:pPr>
        <w:pStyle w:val="Heading4"/>
      </w:pPr>
      <w:bookmarkStart w:id="878" w:name="_Toc385604978"/>
      <w:r>
        <w:t>Max IV points</w:t>
      </w:r>
      <w:bookmarkEnd w:id="878"/>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2D3473">
      <w:pPr>
        <w:pStyle w:val="Heading4"/>
      </w:pPr>
      <w:bookmarkStart w:id="879" w:name="_Toc385604979"/>
      <w:r>
        <w:t>Min Isc ADC</w:t>
      </w:r>
      <w:bookmarkEnd w:id="879"/>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rsidP="002D3473">
      <w:pPr>
        <w:pStyle w:val="Heading4"/>
      </w:pPr>
      <w:bookmarkStart w:id="880" w:name="_Toc385604980"/>
      <w:r>
        <w:t>Max Isc poll</w:t>
      </w:r>
      <w:bookmarkEnd w:id="880"/>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rsidP="002D3473">
      <w:pPr>
        <w:pStyle w:val="Heading4"/>
      </w:pPr>
      <w:bookmarkStart w:id="881" w:name="_Toc385604981"/>
      <w:r>
        <w:t>Isc stable ADC</w:t>
      </w:r>
      <w:bookmarkEnd w:id="881"/>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rsidP="002D3473">
      <w:pPr>
        <w:pStyle w:val="Heading4"/>
      </w:pPr>
      <w:bookmarkStart w:id="882" w:name="_Toc385604982"/>
      <w:r>
        <w:t>Max discards</w:t>
      </w:r>
      <w:bookmarkEnd w:id="882"/>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2D3473">
      <w:pPr>
        <w:pStyle w:val="Heading4"/>
      </w:pPr>
      <w:bookmarkStart w:id="883" w:name="_Toc385604983"/>
      <w:r>
        <w:t>Aspect height</w:t>
      </w:r>
      <w:bookmarkEnd w:id="883"/>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rsidP="002D3473">
      <w:pPr>
        <w:pStyle w:val="Heading4"/>
      </w:pPr>
      <w:bookmarkStart w:id="884" w:name="_Toc385604984"/>
      <w:r>
        <w:t>Aspect width</w:t>
      </w:r>
      <w:bookmarkEnd w:id="884"/>
    </w:p>
    <w:p w14:paraId="40B3475D" w14:textId="1683C7B4" w:rsidR="00A3797A" w:rsidRPr="00A3797A" w:rsidRDefault="00A3797A" w:rsidP="00A3797A">
      <w:r>
        <w:t>Width of graph's aspect ratio (max 8). Used for "distance" calculation in the</w:t>
      </w:r>
      <w:r w:rsidR="00836517">
        <w:t xml:space="preserve"> </w:t>
      </w:r>
      <w:r>
        <w:t>discard algorithm.</w:t>
      </w:r>
    </w:p>
    <w:p w14:paraId="4B4E0779" w14:textId="4659A69C" w:rsidR="00CE19AA" w:rsidRDefault="00CE19AA" w:rsidP="002D3473">
      <w:pPr>
        <w:pStyle w:val="Heading2"/>
      </w:pPr>
      <w:bookmarkStart w:id="885" w:name="_Ref354211180"/>
      <w:bookmarkStart w:id="886" w:name="_Toc385604985"/>
      <w:r>
        <w:t>Folders and Files</w:t>
      </w:r>
      <w:bookmarkEnd w:id="885"/>
      <w:bookmarkEnd w:id="886"/>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lastRenderedPageBreak/>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rsidP="002D3473">
      <w:pPr>
        <w:pStyle w:val="Heading3"/>
      </w:pPr>
      <w:bookmarkStart w:id="887" w:name="_Ref354227132"/>
      <w:bookmarkStart w:id="888" w:name="_Toc385604986"/>
      <w:r>
        <w:t>IV_Swinger.cfg file</w:t>
      </w:r>
      <w:bookmarkEnd w:id="887"/>
      <w:bookmarkEnd w:id="888"/>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ins w:id="889" w:author="Cindy W" w:date="2017-11-07T15:06:00Z">
        <w:r w:rsidR="005445CF">
          <w:t xml:space="preserve"> You may, however, remove it and it will be re-created </w:t>
        </w:r>
      </w:ins>
      <w:ins w:id="890" w:author="Cindy W" w:date="2017-11-07T15:07:00Z">
        <w:r w:rsidR="005445CF">
          <w:t xml:space="preserve">(with default values) </w:t>
        </w:r>
      </w:ins>
      <w:ins w:id="891" w:author="Cindy W" w:date="2017-11-07T15:06:00Z">
        <w:r w:rsidR="005445CF">
          <w:t>when the application starts.</w:t>
        </w:r>
      </w:ins>
    </w:p>
    <w:p w14:paraId="6E7E21C9" w14:textId="77E31181" w:rsidR="001027DD" w:rsidRDefault="001027DD" w:rsidP="002D3473">
      <w:pPr>
        <w:pStyle w:val="Heading3"/>
      </w:pPr>
      <w:bookmarkStart w:id="892" w:name="_Toc385604987"/>
      <w:r>
        <w:t>Logs folder</w:t>
      </w:r>
      <w:bookmarkEnd w:id="892"/>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rsidP="002D3473">
      <w:pPr>
        <w:pStyle w:val="Heading3"/>
      </w:pPr>
      <w:bookmarkStart w:id="893" w:name="_Toc385604988"/>
      <w:r>
        <w:t>Run folders</w:t>
      </w:r>
      <w:r w:rsidR="009D46D0">
        <w:t xml:space="preserve"> and files</w:t>
      </w:r>
      <w:bookmarkEnd w:id="893"/>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7">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FD70D71" w:rsidR="001027DD" w:rsidRDefault="001027DD" w:rsidP="001027DD">
      <w:pPr>
        <w:pStyle w:val="Caption"/>
      </w:pPr>
      <w:bookmarkStart w:id="894" w:name="_Toc385605038"/>
      <w:r>
        <w:t xml:space="preserve">Figure </w:t>
      </w:r>
      <w:fldSimple w:instr=" STYLEREF 1 \s ">
        <w:r w:rsidR="005E1F65">
          <w:rPr>
            <w:noProof/>
          </w:rPr>
          <w:t>4</w:t>
        </w:r>
      </w:fldSimple>
      <w:r w:rsidR="00CC10DF">
        <w:noBreakHyphen/>
      </w:r>
      <w:fldSimple w:instr=" SEQ Figure \* ARABIC \s 1 ">
        <w:r w:rsidR="005E1F65">
          <w:rPr>
            <w:noProof/>
          </w:rPr>
          <w:t>18</w:t>
        </w:r>
      </w:fldSimple>
      <w:r>
        <w:t>: Run folder contents</w:t>
      </w:r>
      <w:bookmarkEnd w:id="894"/>
    </w:p>
    <w:p w14:paraId="7671DDAC" w14:textId="2CDA4885" w:rsidR="009D46D0" w:rsidRDefault="009D46D0" w:rsidP="009D46D0">
      <w:r>
        <w:t>The files in the run folder are the following:</w:t>
      </w:r>
    </w:p>
    <w:p w14:paraId="0952141D" w14:textId="680B3929" w:rsidR="009D46D0" w:rsidRDefault="009D46D0" w:rsidP="002D3473">
      <w:pPr>
        <w:pStyle w:val="Heading4"/>
      </w:pPr>
      <w:bookmarkStart w:id="895" w:name="_Ref354254569"/>
      <w:bookmarkStart w:id="896" w:name="_Ref354254573"/>
      <w:bookmarkStart w:id="897" w:name="_Toc385604989"/>
      <w:r>
        <w:t>IV_Swinger.cfg</w:t>
      </w:r>
      <w:bookmarkEnd w:id="895"/>
      <w:bookmarkEnd w:id="896"/>
      <w:bookmarkEnd w:id="897"/>
    </w:p>
    <w:p w14:paraId="69362ACE" w14:textId="1A52F6F3"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5E1F65">
        <w:t>4.6.1</w:t>
      </w:r>
      <w:r>
        <w:fldChar w:fldCharType="end"/>
      </w:r>
      <w:r>
        <w:t xml:space="preserve"> </w:t>
      </w:r>
      <w:r>
        <w:fldChar w:fldCharType="begin"/>
      </w:r>
      <w:r>
        <w:instrText xml:space="preserve"> REF _Ref354227132 \p \h </w:instrText>
      </w:r>
      <w:r>
        <w:fldChar w:fldCharType="separate"/>
      </w:r>
      <w:r w:rsidR="005E1F65">
        <w:t>above</w:t>
      </w:r>
      <w:r>
        <w:fldChar w:fldCharType="end"/>
      </w:r>
      <w:r>
        <w:t>) as it existed when the run was performed OR when modifications were made using the Results Wizard.</w:t>
      </w:r>
    </w:p>
    <w:p w14:paraId="65F73F1C" w14:textId="6205F633" w:rsidR="009D46D0" w:rsidRDefault="009D46D0" w:rsidP="002D3473">
      <w:pPr>
        <w:pStyle w:val="Heading4"/>
      </w:pPr>
      <w:bookmarkStart w:id="898" w:name="_Toc385604990"/>
      <w:r>
        <w:lastRenderedPageBreak/>
        <w:t>iv_swinger2_yymmdd_hh_mm_ss.pdf</w:t>
      </w:r>
      <w:bookmarkEnd w:id="898"/>
    </w:p>
    <w:p w14:paraId="7BD876CE" w14:textId="3A52B552" w:rsidR="009D46D0" w:rsidRPr="009D46D0" w:rsidRDefault="009D46D0" w:rsidP="009D46D0">
      <w:r>
        <w:t>This is the PDF of the graph.</w:t>
      </w:r>
    </w:p>
    <w:p w14:paraId="15EE669F" w14:textId="67DCA228" w:rsidR="009D46D0" w:rsidRDefault="009D46D0" w:rsidP="002D3473">
      <w:pPr>
        <w:pStyle w:val="Heading4"/>
      </w:pPr>
      <w:bookmarkStart w:id="899" w:name="_Toc385604991"/>
      <w:r>
        <w:t>iv_swinger2_yymmdd_hh_mm_ss.gif</w:t>
      </w:r>
      <w:bookmarkEnd w:id="899"/>
    </w:p>
    <w:p w14:paraId="1202E7A1" w14:textId="147CC0FD" w:rsidR="009D46D0" w:rsidRPr="009D46D0" w:rsidRDefault="009D46D0" w:rsidP="009D46D0">
      <w:r>
        <w:t>This is the GIF of the graph (used for the on-screen display).</w:t>
      </w:r>
    </w:p>
    <w:p w14:paraId="75E39BAE" w14:textId="0F17474D" w:rsidR="009D46D0" w:rsidRDefault="009D46D0" w:rsidP="002D3473">
      <w:pPr>
        <w:pStyle w:val="Heading4"/>
      </w:pPr>
      <w:bookmarkStart w:id="900" w:name="_Toc385604992"/>
      <w:r>
        <w:t>iv_swinger2_yymmdd_hh_mm_ss.csv</w:t>
      </w:r>
      <w:bookmarkEnd w:id="900"/>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rsidP="002D3473">
      <w:pPr>
        <w:pStyle w:val="Heading4"/>
      </w:pPr>
      <w:bookmarkStart w:id="901" w:name="_Toc385604993"/>
      <w:r>
        <w:t>adc_pairs_yymmdd_hh_mm_ss.csv</w:t>
      </w:r>
      <w:bookmarkEnd w:id="901"/>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A746822" w:rsidR="00C37AF3" w:rsidRDefault="005445CF" w:rsidP="002D3473">
      <w:pPr>
        <w:pStyle w:val="Heading3"/>
      </w:pPr>
      <w:bookmarkStart w:id="902" w:name="_Toc385604994"/>
      <w:ins w:id="903" w:author="Cindy W" w:date="2017-11-07T15:11:00Z">
        <w:r>
          <w:t>o</w:t>
        </w:r>
      </w:ins>
      <w:del w:id="904" w:author="Cindy W" w:date="2017-11-07T15:11:00Z">
        <w:r w:rsidR="001027DD" w:rsidDel="005445CF">
          <w:delText>O</w:delText>
        </w:r>
      </w:del>
      <w:r w:rsidR="001027DD">
        <w:t>verlays folder</w:t>
      </w:r>
      <w:bookmarkEnd w:id="902"/>
    </w:p>
    <w:p w14:paraId="5A705992" w14:textId="4ED7B66B"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rsidP="002D3473">
      <w:pPr>
        <w:pStyle w:val="Heading4"/>
      </w:pPr>
      <w:bookmarkStart w:id="905" w:name="_Toc385604995"/>
      <w:r>
        <w:t>overlaid_yymmdd_hh_mm_ss.pdf</w:t>
      </w:r>
      <w:bookmarkEnd w:id="905"/>
    </w:p>
    <w:p w14:paraId="0CB59B63" w14:textId="2ECBBA05" w:rsidR="000D46A7" w:rsidRPr="000D46A7" w:rsidRDefault="000D46A7" w:rsidP="000D46A7">
      <w:r>
        <w:t>This is the PDF of the overlay graph.</w:t>
      </w:r>
    </w:p>
    <w:p w14:paraId="62532859" w14:textId="6DE0205B" w:rsidR="001027DD" w:rsidRDefault="001027DD" w:rsidP="002D3473">
      <w:pPr>
        <w:pStyle w:val="Heading4"/>
      </w:pPr>
      <w:r>
        <w:t xml:space="preserve"> </w:t>
      </w:r>
      <w:bookmarkStart w:id="906" w:name="_Toc385604996"/>
      <w:r w:rsidR="000D46A7">
        <w:t>overlaid_yymmdd_hh_mm_ss.gif</w:t>
      </w:r>
      <w:bookmarkEnd w:id="906"/>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907" w:name="_Toc385604997"/>
      <w:r>
        <w:lastRenderedPageBreak/>
        <w:t>Known Bugs</w:t>
      </w:r>
      <w:bookmarkEnd w:id="907"/>
    </w:p>
    <w:p w14:paraId="68B7B898" w14:textId="76F33F15" w:rsidR="001C4A81" w:rsidRDefault="001C4A81" w:rsidP="001C4A81">
      <w:pPr>
        <w:rPr>
          <w:ins w:id="908" w:author="Cindy W" w:date="2017-11-07T15:13:00Z"/>
        </w:rPr>
      </w:pPr>
      <w:r>
        <w:t>This section describes bugs that have not yet been understood and/or fixed.</w:t>
      </w:r>
    </w:p>
    <w:p w14:paraId="1BA990BE" w14:textId="77777777" w:rsidR="005445CF" w:rsidRDefault="005445CF" w:rsidP="001C4A81">
      <w:pPr>
        <w:rPr>
          <w:ins w:id="909" w:author="Cindy W" w:date="2017-11-07T15:13:00Z"/>
        </w:rPr>
      </w:pPr>
    </w:p>
    <w:p w14:paraId="53229AFF" w14:textId="0A1115A7" w:rsidR="005445CF" w:rsidRPr="001C4A81" w:rsidRDefault="005445CF" w:rsidP="001C4A81">
      <w:ins w:id="910" w:author="Cindy W" w:date="2017-11-07T15:14:00Z">
        <w:r>
          <w:t xml:space="preserve">The bugs listed in previous versions of this User Guide have been identified and fixed.  There are no known bugs in </w:t>
        </w:r>
      </w:ins>
      <w:ins w:id="911" w:author="Cindy W" w:date="2017-11-07T15:33:00Z">
        <w:r w:rsidR="008718AE">
          <w:t xml:space="preserve">application </w:t>
        </w:r>
      </w:ins>
      <w:ins w:id="912" w:author="Cindy W" w:date="2017-11-07T15:14:00Z">
        <w:r w:rsidR="005E1F65">
          <w:t>version v2.1.3</w:t>
        </w:r>
        <w:r>
          <w:t xml:space="preserve"> </w:t>
        </w:r>
      </w:ins>
      <w:ins w:id="913" w:author="Cindy W" w:date="2017-11-07T15:33:00Z">
        <w:r w:rsidR="008718AE">
          <w:t xml:space="preserve">and Arduino sketch version </w:t>
        </w:r>
      </w:ins>
      <w:ins w:id="914" w:author="Cindy W" w:date="2017-11-07T15:34:00Z">
        <w:r w:rsidR="005E1F65">
          <w:t>1.3.2</w:t>
        </w:r>
        <w:r w:rsidR="008718AE">
          <w:t xml:space="preserve"> </w:t>
        </w:r>
      </w:ins>
      <w:ins w:id="915" w:author="Cindy W" w:date="2017-11-07T15:14:00Z">
        <w:r>
          <w:t>(latest version</w:t>
        </w:r>
      </w:ins>
      <w:ins w:id="916" w:author="Cindy W" w:date="2017-11-07T15:34:00Z">
        <w:r w:rsidR="008718AE">
          <w:t>s</w:t>
        </w:r>
      </w:ins>
      <w:ins w:id="917" w:author="Cindy W" w:date="2017-11-07T15:14:00Z">
        <w:r>
          <w:t xml:space="preserve"> as of this writing).</w:t>
        </w:r>
      </w:ins>
    </w:p>
    <w:p w14:paraId="6CC810C5" w14:textId="4B61BCB7" w:rsidR="001C4A81" w:rsidDel="005445CF" w:rsidRDefault="001C4A81" w:rsidP="002D3473">
      <w:pPr>
        <w:pStyle w:val="Heading2"/>
        <w:rPr>
          <w:del w:id="918" w:author="Cindy W" w:date="2017-11-07T15:13:00Z"/>
        </w:rPr>
      </w:pPr>
      <w:del w:id="919" w:author="Cindy W" w:date="2017-11-07T15:13:00Z">
        <w:r w:rsidDel="005445CF">
          <w:delText>Gap between second and third points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C4A81" w:rsidDel="005445CF" w14:paraId="131369DB" w14:textId="29F2B960" w:rsidTr="001C4A81">
        <w:trPr>
          <w:del w:id="920" w:author="Cindy W" w:date="2017-11-07T15:13:00Z"/>
        </w:trPr>
        <w:tc>
          <w:tcPr>
            <w:tcW w:w="10296" w:type="dxa"/>
          </w:tcPr>
          <w:p w14:paraId="187D1ECD" w14:textId="0CCCDACE" w:rsidR="001C4A81" w:rsidDel="005445CF" w:rsidRDefault="001C4A81" w:rsidP="001C4A81">
            <w:pPr>
              <w:rPr>
                <w:del w:id="921" w:author="Cindy W" w:date="2017-11-07T15:13:00Z"/>
              </w:rPr>
            </w:pPr>
            <w:del w:id="922" w:author="Cindy W" w:date="2017-11-07T15:13:00Z">
              <w:r w:rsidDel="005445CF">
                <w:rPr>
                  <w:noProof/>
                </w:rPr>
                <w:drawing>
                  <wp:inline distT="0" distB="0" distL="0" distR="0" wp14:anchorId="58F49E07" wp14:editId="5404A620">
                    <wp:extent cx="6400800" cy="493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26.14 PM.png"/>
                            <pic:cNvPicPr/>
                          </pic:nvPicPr>
                          <pic:blipFill>
                            <a:blip r:embed="rId68">
                              <a:extLst>
                                <a:ext uri="{28A0092B-C50C-407E-A947-70E740481C1C}">
                                  <a14:useLocalDpi xmlns:a14="http://schemas.microsoft.com/office/drawing/2010/main"/>
                                </a:ext>
                              </a:extLst>
                            </a:blip>
                            <a:stretch>
                              <a:fillRect/>
                            </a:stretch>
                          </pic:blipFill>
                          <pic:spPr>
                            <a:xfrm>
                              <a:off x="0" y="0"/>
                              <a:ext cx="6400800" cy="4933950"/>
                            </a:xfrm>
                            <a:prstGeom prst="rect">
                              <a:avLst/>
                            </a:prstGeom>
                          </pic:spPr>
                        </pic:pic>
                      </a:graphicData>
                    </a:graphic>
                  </wp:inline>
                </w:drawing>
              </w:r>
            </w:del>
          </w:p>
        </w:tc>
      </w:tr>
    </w:tbl>
    <w:p w14:paraId="06E5C3D3" w14:textId="23E75BA7" w:rsidR="000E47AA" w:rsidDel="005445CF" w:rsidRDefault="000E47AA" w:rsidP="000E47AA">
      <w:pPr>
        <w:rPr>
          <w:del w:id="923" w:author="Cindy W" w:date="2017-11-07T15:13:00Z"/>
        </w:rPr>
      </w:pPr>
      <w:del w:id="924" w:author="Cindy W" w:date="2017-11-07T15:13:00Z">
        <w:r w:rsidDel="005445CF">
          <w:delText>Occasionally a graph looks like the one above. It is not yet understood what causes this. You should just swing another curve and discard the bad one.</w:delText>
        </w:r>
      </w:del>
    </w:p>
    <w:p w14:paraId="5C1B3794" w14:textId="7DB3D38E" w:rsidR="007E4977" w:rsidDel="005445CF" w:rsidRDefault="007E4977" w:rsidP="001C4A81">
      <w:pPr>
        <w:rPr>
          <w:del w:id="925" w:author="Cindy W" w:date="2017-11-07T15:13:00Z"/>
        </w:rPr>
      </w:pPr>
    </w:p>
    <w:p w14:paraId="2D446C60" w14:textId="6F544ACD" w:rsidR="007E4977" w:rsidRPr="007E4977" w:rsidDel="005445CF" w:rsidRDefault="007E4977" w:rsidP="002D3473">
      <w:pPr>
        <w:pStyle w:val="Heading2"/>
        <w:rPr>
          <w:del w:id="926" w:author="Cindy W" w:date="2017-11-07T15:13:00Z"/>
        </w:rPr>
      </w:pPr>
      <w:del w:id="927" w:author="Cindy W" w:date="2017-11-07T15:13:00Z">
        <w:r w:rsidDel="005445CF">
          <w:delText>Tail of curve only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4977" w:rsidDel="005445CF" w14:paraId="5B018F46" w14:textId="21C64638" w:rsidTr="007E4977">
        <w:trPr>
          <w:del w:id="928" w:author="Cindy W" w:date="2017-11-07T15:13:00Z"/>
        </w:trPr>
        <w:tc>
          <w:tcPr>
            <w:tcW w:w="10296" w:type="dxa"/>
          </w:tcPr>
          <w:p w14:paraId="67D7C085" w14:textId="4CC7A308" w:rsidR="007E4977" w:rsidDel="005445CF" w:rsidRDefault="007E4977" w:rsidP="007E4977">
            <w:pPr>
              <w:rPr>
                <w:del w:id="929" w:author="Cindy W" w:date="2017-11-07T15:13:00Z"/>
              </w:rPr>
            </w:pPr>
            <w:del w:id="930" w:author="Cindy W" w:date="2017-11-07T15:13:00Z">
              <w:r w:rsidDel="005445CF">
                <w:rPr>
                  <w:noProof/>
                </w:rPr>
                <w:drawing>
                  <wp:inline distT="0" distB="0" distL="0" distR="0" wp14:anchorId="21DDE7A5" wp14:editId="171522D4">
                    <wp:extent cx="6400800" cy="4915535"/>
                    <wp:effectExtent l="0" t="0" r="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35.22 PM.png"/>
                            <pic:cNvPicPr/>
                          </pic:nvPicPr>
                          <pic:blipFill>
                            <a:blip r:embed="rId69">
                              <a:extLst>
                                <a:ext uri="{28A0092B-C50C-407E-A947-70E740481C1C}">
                                  <a14:useLocalDpi xmlns:a14="http://schemas.microsoft.com/office/drawing/2010/main"/>
                                </a:ext>
                              </a:extLst>
                            </a:blip>
                            <a:stretch>
                              <a:fillRect/>
                            </a:stretch>
                          </pic:blipFill>
                          <pic:spPr>
                            <a:xfrm>
                              <a:off x="0" y="0"/>
                              <a:ext cx="6400800" cy="4915535"/>
                            </a:xfrm>
                            <a:prstGeom prst="rect">
                              <a:avLst/>
                            </a:prstGeom>
                          </pic:spPr>
                        </pic:pic>
                      </a:graphicData>
                    </a:graphic>
                  </wp:inline>
                </w:drawing>
              </w:r>
            </w:del>
          </w:p>
        </w:tc>
      </w:tr>
    </w:tbl>
    <w:p w14:paraId="4A19AA74" w14:textId="1B3D1D06" w:rsidR="007E4977" w:rsidRPr="007E4977" w:rsidDel="005445CF" w:rsidRDefault="000E47AA" w:rsidP="007E4977">
      <w:pPr>
        <w:rPr>
          <w:del w:id="931" w:author="Cindy W" w:date="2017-11-07T15:13:00Z"/>
        </w:rPr>
      </w:pPr>
      <w:del w:id="932" w:author="Cindy W" w:date="2017-11-07T15:13:00Z">
        <w:r w:rsidDel="005445CF">
          <w:delText>In some cases, the first actual point recorded (not counting the Isc point, which is extrapolated) is already near the end of where the curve should be. A theory on the cause of this is a relay that is wearing out. If the capacitor is not drained of all charge between runs, the first measurement would already be at a low current and a high voltage.</w:delText>
        </w:r>
      </w:del>
    </w:p>
    <w:p w14:paraId="5015EB89" w14:textId="73F9C94C" w:rsidR="00B66C7C" w:rsidRDefault="00B66C7C" w:rsidP="00B66C7C">
      <w:pPr>
        <w:pStyle w:val="Heading1"/>
      </w:pPr>
      <w:bookmarkStart w:id="933" w:name="_Toc385604998"/>
      <w:r>
        <w:lastRenderedPageBreak/>
        <w:t>Ratings and Limitations</w:t>
      </w:r>
      <w:bookmarkEnd w:id="933"/>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934" w:name="_Ref354209840"/>
      <w:bookmarkStart w:id="935" w:name="_Toc385604999"/>
      <w:r>
        <w:lastRenderedPageBreak/>
        <w:t>Laptop Software Installation</w:t>
      </w:r>
      <w:bookmarkEnd w:id="934"/>
      <w:bookmarkEnd w:id="935"/>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2D3473">
      <w:pPr>
        <w:pStyle w:val="Heading2"/>
      </w:pPr>
      <w:bookmarkStart w:id="936" w:name="_Toc385605000"/>
      <w:r w:rsidRPr="00396BA0">
        <w:t>Mac</w:t>
      </w:r>
      <w:bookmarkEnd w:id="936"/>
    </w:p>
    <w:p w14:paraId="25099572" w14:textId="0BDBAB3C" w:rsidR="008D15B5" w:rsidRPr="008D15B5" w:rsidRDefault="008D15B5" w:rsidP="008D15B5">
      <w:pPr>
        <w:pStyle w:val="Heading3"/>
      </w:pPr>
      <w:bookmarkStart w:id="937" w:name="_Toc385605001"/>
      <w:r>
        <w:t>IV Swinger 2 application (Mac)</w:t>
      </w:r>
      <w:bookmarkEnd w:id="937"/>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r w:rsidR="005E1F65">
        <w:fldChar w:fldCharType="begin"/>
      </w:r>
      <w:r w:rsidR="005E1F65">
        <w:instrText xml:space="preserve"> HYPERLINK "https://github.com/csatt/IV_Swinger/releases/latest" </w:instrText>
      </w:r>
      <w:ins w:id="938" w:author="Cindy W" w:date="2018-04-17T17:16:00Z"/>
      <w:r w:rsidR="005E1F65">
        <w:fldChar w:fldCharType="separate"/>
      </w:r>
      <w:r w:rsidRPr="00E25860">
        <w:rPr>
          <w:rStyle w:val="Hyperlink"/>
          <w:szCs w:val="24"/>
        </w:rPr>
        <w:t>https://github.com/csatt/IV_Swinger/releases/latest</w:t>
      </w:r>
      <w:r w:rsidR="005E1F65">
        <w:rPr>
          <w:rStyle w:val="Hyperlink"/>
          <w:szCs w:val="24"/>
        </w:rPr>
        <w:fldChar w:fldCharType="end"/>
      </w:r>
    </w:p>
    <w:p w14:paraId="534FBA67" w14:textId="77777777" w:rsidR="00B66C7C" w:rsidRDefault="00B66C7C" w:rsidP="00B66C7C">
      <w:pPr>
        <w:rPr>
          <w:szCs w:val="24"/>
        </w:rPr>
      </w:pPr>
    </w:p>
    <w:p w14:paraId="2067213F" w14:textId="29EF95AC" w:rsidR="008D15B5" w:rsidRDefault="00B66C7C" w:rsidP="00B66C7C">
      <w:pPr>
        <w:rPr>
          <w:szCs w:val="24"/>
        </w:rPr>
      </w:pPr>
      <w:r>
        <w:rPr>
          <w:szCs w:val="24"/>
        </w:rPr>
        <w:t>Under “Downloads” click on the link that starts with “iv_swinger2” and ends with “_mac.dmg”.  Open it and follow the instructions on the screen.</w:t>
      </w:r>
    </w:p>
    <w:p w14:paraId="768A16DD" w14:textId="7D8A78F9" w:rsidR="00B66C7C" w:rsidRDefault="00B66C7C" w:rsidP="002D3473">
      <w:pPr>
        <w:pStyle w:val="Heading2"/>
      </w:pPr>
      <w:bookmarkStart w:id="939" w:name="_Toc385605002"/>
      <w:r>
        <w:t>Windows</w:t>
      </w:r>
      <w:bookmarkEnd w:id="939"/>
    </w:p>
    <w:p w14:paraId="73305E66" w14:textId="0544D36C" w:rsidR="008D15B5" w:rsidRDefault="008D15B5" w:rsidP="008D15B5">
      <w:pPr>
        <w:pStyle w:val="Heading3"/>
      </w:pPr>
      <w:bookmarkStart w:id="940" w:name="_Toc385605003"/>
      <w:r>
        <w:t>IV Swinger 2 application (Windows)</w:t>
      </w:r>
      <w:bookmarkEnd w:id="940"/>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r w:rsidR="005E1F65">
        <w:fldChar w:fldCharType="begin"/>
      </w:r>
      <w:r w:rsidR="005E1F65">
        <w:instrText xml:space="preserve"> HYPERLINK "https://github.com/csatt/IV_Swinger/releases/latest" </w:instrText>
      </w:r>
      <w:ins w:id="941" w:author="Cindy W" w:date="2018-04-17T17:16:00Z"/>
      <w:r w:rsidR="005E1F65">
        <w:fldChar w:fldCharType="separate"/>
      </w:r>
      <w:r w:rsidRPr="00E25860">
        <w:rPr>
          <w:rStyle w:val="Hyperlink"/>
          <w:szCs w:val="24"/>
        </w:rPr>
        <w:t>https://github.com/csatt/IV_Swinger/releases/latest</w:t>
      </w:r>
      <w:r w:rsidR="005E1F65">
        <w:rPr>
          <w:rStyle w:val="Hyperlink"/>
          <w:szCs w:val="24"/>
        </w:rPr>
        <w:fldChar w:fldCharType="end"/>
      </w:r>
    </w:p>
    <w:p w14:paraId="79F8A393" w14:textId="77777777" w:rsidR="00B66C7C" w:rsidRDefault="00B66C7C" w:rsidP="00B66C7C">
      <w:pPr>
        <w:rPr>
          <w:szCs w:val="24"/>
        </w:rPr>
      </w:pPr>
    </w:p>
    <w:p w14:paraId="359129F3" w14:textId="5203B47F" w:rsidR="008D15B5" w:rsidRDefault="00B66C7C" w:rsidP="003F5760">
      <w:pPr>
        <w:rPr>
          <w:szCs w:val="24"/>
        </w:rPr>
      </w:pPr>
      <w:r>
        <w:rPr>
          <w:szCs w:val="24"/>
        </w:rPr>
        <w:t>Under “Downloads” click on the link that starts with “iv_swinger2” and ends with “_win.msi”.  Open it and follow</w:t>
      </w:r>
      <w:r w:rsidR="003F5760">
        <w:rPr>
          <w:szCs w:val="24"/>
        </w:rPr>
        <w:t xml:space="preserve"> the instructions on the screen.</w:t>
      </w:r>
    </w:p>
    <w:p w14:paraId="1D03194F" w14:textId="2F73257C" w:rsidR="008D15B5" w:rsidRDefault="008D15B5" w:rsidP="008D15B5">
      <w:pPr>
        <w:pStyle w:val="Heading3"/>
      </w:pPr>
      <w:bookmarkStart w:id="942" w:name="_Toc385605004"/>
      <w:r>
        <w:t>Arduino driver (Windows)</w:t>
      </w:r>
      <w:bookmarkEnd w:id="942"/>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5E1F65" w:rsidP="008D15B5">
      <w:r>
        <w:fldChar w:fldCharType="begin"/>
      </w:r>
      <w:r>
        <w:instrText xml:space="preserve"> HYPERLINK "https://www.arduino.cc/en/Main/Software" </w:instrText>
      </w:r>
      <w:ins w:id="943" w:author="Cindy W" w:date="2018-04-17T17:16: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40A1E54B" w:rsidR="008D15B5" w:rsidRDefault="008D15B5" w:rsidP="008D15B5">
      <w:r>
        <w:t>You can choose to install the whole application or only the driver.  All you need is the driver (but feel free to install everything).</w:t>
      </w:r>
    </w:p>
    <w:p w14:paraId="53A7A60E" w14:textId="77777777" w:rsidR="00843158" w:rsidRDefault="00843158" w:rsidP="008D15B5"/>
    <w:p w14:paraId="619A486B" w14:textId="76D908D5" w:rsidR="00843158" w:rsidRDefault="00843158" w:rsidP="00843158">
      <w:pPr>
        <w:pStyle w:val="Heading1"/>
      </w:pPr>
      <w:bookmarkStart w:id="944" w:name="_Toc385605005"/>
      <w:r>
        <w:lastRenderedPageBreak/>
        <w:t>Arduino Software Installation</w:t>
      </w:r>
      <w:bookmarkEnd w:id="944"/>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F819A72" w:rsidR="00843158" w:rsidRDefault="00843158" w:rsidP="00843158">
      <w:pPr>
        <w:numPr>
          <w:ilvl w:val="0"/>
          <w:numId w:val="25"/>
        </w:numPr>
      </w:pPr>
      <w:r>
        <w:t>Install the Arduino application (IDE) from:</w:t>
      </w:r>
      <w:r>
        <w:br/>
      </w:r>
      <w:r>
        <w:br/>
        <w:t xml:space="preserve">    </w:t>
      </w:r>
      <w:r w:rsidR="00FE560E">
        <w:fldChar w:fldCharType="begin"/>
      </w:r>
      <w:r w:rsidR="00FE560E">
        <w:instrText xml:space="preserve"> HYPERLINK "https://www.arduino.cc/en/Main/Software" </w:instrText>
      </w:r>
      <w:ins w:id="945" w:author="Cindy W" w:date="2018-04-17T17:16: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77777777" w:rsidR="00843158" w:rsidRPr="00843158" w:rsidRDefault="00843158" w:rsidP="00843158">
      <w:pPr>
        <w:numPr>
          <w:ilvl w:val="0"/>
          <w:numId w:val="25"/>
        </w:numPr>
      </w:pPr>
      <w:r w:rsidRPr="00843158">
        <w:t>Use your browser to go to:</w:t>
      </w:r>
      <w:r w:rsidRPr="00843158">
        <w:br/>
      </w:r>
      <w:r w:rsidRPr="00843158">
        <w:br/>
      </w:r>
      <w:r w:rsidR="005E1F65">
        <w:fldChar w:fldCharType="begin"/>
      </w:r>
      <w:r w:rsidR="005E1F65">
        <w:instrText xml:space="preserve"> HYPERLINK "https://raw.githubusercontent.com/csatt/</w:instrText>
      </w:r>
      <w:r w:rsidR="005E1F65">
        <w:instrText xml:space="preserve">IV_Swinger/master/Arduino/IV_Swinger2/IV_Swinger2.ino" </w:instrText>
      </w:r>
      <w:ins w:id="946" w:author="Cindy W" w:date="2018-04-17T17:16:00Z"/>
      <w:r w:rsidR="005E1F65">
        <w:fldChar w:fldCharType="separate"/>
      </w:r>
      <w:r w:rsidRPr="00843158">
        <w:rPr>
          <w:rStyle w:val="Hyperlink"/>
        </w:rPr>
        <w:t>https://raw.githubusercontent.com/csatt/IV_Swinger/master/Arduino/IV_Swinger2/IV_Swinger2.ino</w:t>
      </w:r>
      <w:r w:rsidR="005E1F65">
        <w:rPr>
          <w:rStyle w:val="Hyperlink"/>
        </w:rPr>
        <w:fldChar w:fldCharType="end"/>
      </w:r>
      <w:r w:rsidRPr="00843158">
        <w:br/>
      </w:r>
    </w:p>
    <w:p w14:paraId="0202B316" w14:textId="77777777" w:rsidR="00843158" w:rsidRPr="00843158" w:rsidRDefault="00843158" w:rsidP="00843158">
      <w:pPr>
        <w:numPr>
          <w:ilvl w:val="0"/>
          <w:numId w:val="25"/>
        </w:numPr>
      </w:pPr>
      <w:r w:rsidRPr="00843158">
        <w:t>Right-click and use “Save As” to save IV_Swinger.ino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rPr>
          <w:ins w:id="947" w:author="Cindy W" w:date="2017-11-07T15:36:00Z"/>
        </w:rPr>
      </w:pPr>
      <w:r w:rsidRPr="00843158">
        <w:t>Click on arrow button or select “Upload” from “Sketch” menu</w:t>
      </w:r>
    </w:p>
    <w:p w14:paraId="6EDA3D98" w14:textId="6ABA02BD" w:rsidR="00843158" w:rsidRDefault="008718AE">
      <w:pPr>
        <w:pStyle w:val="Heading1"/>
        <w:rPr>
          <w:ins w:id="948" w:author="Cindy W" w:date="2017-11-07T15:37:00Z"/>
        </w:rPr>
        <w:pPrChange w:id="949" w:author="Cindy W" w:date="2017-11-07T15:37:00Z">
          <w:pPr>
            <w:numPr>
              <w:numId w:val="25"/>
            </w:numPr>
            <w:ind w:left="780" w:hanging="360"/>
          </w:pPr>
        </w:pPrChange>
      </w:pPr>
      <w:bookmarkStart w:id="950" w:name="_Ref372632303"/>
      <w:bookmarkStart w:id="951" w:name="_Ref372632346"/>
      <w:bookmarkStart w:id="952" w:name="_Toc385605006"/>
      <w:ins w:id="953" w:author="Cindy W" w:date="2017-11-07T15:36:00Z">
        <w:r>
          <w:lastRenderedPageBreak/>
          <w:t>IV Curve Tracing of PV Cells</w:t>
        </w:r>
      </w:ins>
      <w:bookmarkEnd w:id="950"/>
      <w:bookmarkEnd w:id="951"/>
      <w:bookmarkEnd w:id="952"/>
      <w:del w:id="954" w:author="Cindy W" w:date="2017-11-07T15:37:00Z">
        <w:r w:rsidR="00843158" w:rsidRPr="00843158" w:rsidDel="008718AE">
          <w:br/>
        </w:r>
      </w:del>
    </w:p>
    <w:p w14:paraId="46E0C75E" w14:textId="5C0EF527" w:rsidR="008718AE" w:rsidRDefault="008718AE">
      <w:pPr>
        <w:rPr>
          <w:ins w:id="955" w:author="Cindy W" w:date="2017-11-07T15:55:00Z"/>
        </w:rPr>
        <w:pPrChange w:id="956" w:author="Cindy W" w:date="2017-11-07T15:37:00Z">
          <w:pPr>
            <w:numPr>
              <w:numId w:val="25"/>
            </w:numPr>
            <w:ind w:left="780" w:hanging="360"/>
          </w:pPr>
        </w:pPrChange>
      </w:pPr>
      <w:ins w:id="957" w:author="Cindy W" w:date="2017-11-07T15:37:00Z">
        <w:r>
          <w:t>IV Swinger 2 was designed for tracing IV curves of a full PV module (panel). It is possible, however, to modify the hardware design slightly to create version</w:t>
        </w:r>
      </w:ins>
      <w:ins w:id="958" w:author="Cindy W" w:date="2017-11-07T15:45:00Z">
        <w:r>
          <w:t>s</w:t>
        </w:r>
      </w:ins>
      <w:ins w:id="959" w:author="Cindy W" w:date="2017-11-07T15:37:00Z">
        <w:r>
          <w:t xml:space="preserve"> of it that are capable of tracing IV curves of a single PV cell.</w:t>
        </w:r>
      </w:ins>
      <w:ins w:id="960" w:author="Cindy W" w:date="2017-11-07T15:42:00Z">
        <w:r>
          <w:t xml:space="preserve"> </w:t>
        </w:r>
      </w:ins>
      <w:ins w:id="961" w:author="Cindy W" w:date="2017-11-07T15:48:00Z">
        <w:r>
          <w:t xml:space="preserve">This is more challenging than one might think. </w:t>
        </w:r>
      </w:ins>
      <w:ins w:id="962" w:author="Cindy W" w:date="2017-11-07T15:42:00Z">
        <w:r>
          <w:t xml:space="preserve">All </w:t>
        </w:r>
      </w:ins>
      <w:ins w:id="963" w:author="Cindy W" w:date="2017-11-07T15:48:00Z">
        <w:r>
          <w:t xml:space="preserve">silicon </w:t>
        </w:r>
      </w:ins>
      <w:ins w:id="964" w:author="Cindy W" w:date="2017-11-07T15:42:00Z">
        <w:r>
          <w:t>PV cells</w:t>
        </w:r>
      </w:ins>
      <w:ins w:id="965" w:author="Cindy W" w:date="2017-11-07T15:49:00Z">
        <w:r>
          <w:t xml:space="preserve"> have a Voc around 0.7V. The cells used to construct a module have an Isc equal to the module</w:t>
        </w:r>
      </w:ins>
      <w:ins w:id="966" w:author="Cindy W" w:date="2017-11-07T15:50:00Z">
        <w:r>
          <w:t>’s Isc. Some small cells have a much lower Isc. We</w:t>
        </w:r>
      </w:ins>
      <w:ins w:id="967" w:author="Cindy W" w:date="2017-11-07T15:51:00Z">
        <w:r>
          <w:t xml:space="preserve">’ll refer to the former as </w:t>
        </w:r>
      </w:ins>
      <w:ins w:id="968" w:author="Cindy W" w:date="2017-11-07T15:52:00Z">
        <w:r>
          <w:t>“high power” cells and the latter as “low power” cells.</w:t>
        </w:r>
      </w:ins>
    </w:p>
    <w:p w14:paraId="7CB8AB60" w14:textId="21798334" w:rsidR="008718AE" w:rsidRDefault="008718AE">
      <w:pPr>
        <w:pStyle w:val="Heading2"/>
        <w:rPr>
          <w:ins w:id="969" w:author="Cindy W" w:date="2017-11-07T16:13:00Z"/>
        </w:rPr>
        <w:pPrChange w:id="970" w:author="Cindy W" w:date="2017-11-07T16:13:00Z">
          <w:pPr>
            <w:numPr>
              <w:numId w:val="25"/>
            </w:numPr>
            <w:ind w:left="780" w:hanging="360"/>
          </w:pPr>
        </w:pPrChange>
      </w:pPr>
      <w:bookmarkStart w:id="971" w:name="_Toc385605007"/>
      <w:ins w:id="972" w:author="Cindy W" w:date="2017-11-07T16:13:00Z">
        <w:r>
          <w:t xml:space="preserve">Hardware </w:t>
        </w:r>
      </w:ins>
      <w:ins w:id="973" w:author="Cindy W" w:date="2017-11-07T18:15:00Z">
        <w:r>
          <w:t>Modifications</w:t>
        </w:r>
      </w:ins>
      <w:bookmarkEnd w:id="971"/>
    </w:p>
    <w:p w14:paraId="384D4764" w14:textId="7781E342" w:rsidR="008718AE" w:rsidRDefault="008718AE">
      <w:pPr>
        <w:rPr>
          <w:ins w:id="974" w:author="Cindy W" w:date="2017-11-07T15:53:00Z"/>
        </w:rPr>
        <w:pPrChange w:id="975" w:author="Cindy W" w:date="2017-11-07T15:37:00Z">
          <w:pPr>
            <w:numPr>
              <w:numId w:val="25"/>
            </w:numPr>
            <w:ind w:left="780" w:hanging="360"/>
          </w:pPr>
        </w:pPrChange>
      </w:pPr>
      <w:ins w:id="976" w:author="Cindy W" w:date="2017-11-07T15:55:00Z">
        <w:r>
          <w:t>One hardware change that is common for both high and low power cells is that the voltage divider be changed to a voltage multiplier, or at least change</w:t>
        </w:r>
      </w:ins>
      <w:ins w:id="977" w:author="Cindy W" w:date="2017-11-07T15:59:00Z">
        <w:r>
          <w:t>d</w:t>
        </w:r>
      </w:ins>
      <w:ins w:id="978" w:author="Cindy W" w:date="2017-11-07T15:55:00Z">
        <w:r>
          <w:t xml:space="preserve"> to a ratio of 1:1. The latter is easier, and simply</w:t>
        </w:r>
      </w:ins>
      <w:ins w:id="979" w:author="Cindy W" w:date="2017-11-07T16:00:00Z">
        <w:r>
          <w:t xml:space="preserve"> entails </w:t>
        </w:r>
        <w:r w:rsidRPr="008718AE">
          <w:rPr>
            <w:b/>
            <w:rPrChange w:id="980" w:author="Cindy W" w:date="2017-11-07T17:19:00Z">
              <w:rPr/>
            </w:rPrChange>
          </w:rPr>
          <w:t>changing resistor R1 to a 0Ω resistor (i.e. wire)</w:t>
        </w:r>
        <w:r>
          <w:t xml:space="preserve">. </w:t>
        </w:r>
      </w:ins>
      <w:ins w:id="981" w:author="Cindy W" w:date="2017-11-07T16:01:00Z">
        <w:r>
          <w:t xml:space="preserve">This </w:t>
        </w:r>
      </w:ins>
      <w:ins w:id="982" w:author="Cindy W" w:date="2017-11-07T16:02:00Z">
        <w:r>
          <w:t>uses only 0.7V of</w:t>
        </w:r>
      </w:ins>
      <w:ins w:id="983" w:author="Cindy W" w:date="2017-11-07T16:01:00Z">
        <w:r>
          <w:t xml:space="preserve"> the 5V range of the ADC, so it is not ideal </w:t>
        </w:r>
      </w:ins>
      <w:ins w:id="984" w:author="Cindy W" w:date="2017-11-07T19:11:00Z">
        <w:r>
          <w:t xml:space="preserve">resolution-wise </w:t>
        </w:r>
      </w:ins>
      <w:ins w:id="985" w:author="Cindy W" w:date="2017-11-07T16:01:00Z">
        <w:r>
          <w:t>but isn</w:t>
        </w:r>
      </w:ins>
      <w:ins w:id="986" w:author="Cindy W" w:date="2017-11-07T16:03:00Z">
        <w:r>
          <w:t>’t bad.</w:t>
        </w:r>
      </w:ins>
    </w:p>
    <w:p w14:paraId="39B65219" w14:textId="22B0A021" w:rsidR="008718AE" w:rsidRPr="008718AE" w:rsidDel="008718AE" w:rsidRDefault="008718AE">
      <w:pPr>
        <w:pStyle w:val="Heading3"/>
        <w:rPr>
          <w:del w:id="987" w:author="Cindy W" w:date="2017-11-07T17:28:00Z"/>
        </w:rPr>
        <w:pPrChange w:id="988" w:author="Cindy W" w:date="2017-11-07T16:13:00Z">
          <w:pPr>
            <w:numPr>
              <w:numId w:val="25"/>
            </w:numPr>
            <w:ind w:left="780" w:hanging="360"/>
          </w:pPr>
        </w:pPrChange>
      </w:pPr>
    </w:p>
    <w:p w14:paraId="0FDB042E" w14:textId="603C1926" w:rsidR="008718AE" w:rsidRDefault="008718AE">
      <w:pPr>
        <w:pStyle w:val="Heading3"/>
        <w:rPr>
          <w:ins w:id="989" w:author="Cindy W" w:date="2017-11-07T16:58:00Z"/>
        </w:rPr>
        <w:pPrChange w:id="990" w:author="Cindy W" w:date="2017-11-07T16:58:00Z">
          <w:pPr/>
        </w:pPrChange>
      </w:pPr>
      <w:bookmarkStart w:id="991" w:name="_Toc385605008"/>
      <w:ins w:id="992" w:author="Cindy W" w:date="2017-11-07T16:58:00Z">
        <w:r>
          <w:t>High Power PV Cells</w:t>
        </w:r>
        <w:bookmarkEnd w:id="991"/>
      </w:ins>
    </w:p>
    <w:p w14:paraId="475F1DA5" w14:textId="4DCC7F5A" w:rsidR="008718AE" w:rsidRDefault="008718AE">
      <w:pPr>
        <w:rPr>
          <w:ins w:id="993" w:author="Cindy W" w:date="2017-11-07T17:17:00Z"/>
        </w:rPr>
      </w:pPr>
      <w:ins w:id="994" w:author="Cindy W" w:date="2017-11-07T16:58:00Z">
        <w:r>
          <w:t xml:space="preserve">High power PV cells have an Isc value </w:t>
        </w:r>
      </w:ins>
      <w:ins w:id="995" w:author="Cindy W" w:date="2017-11-07T17:01:00Z">
        <w:r>
          <w:t xml:space="preserve">similar to a PV module.  But their voltage is only 1/60 the voltage of a 60-cell module. If we used the same capacitance for the load capacitors, this would mean that the </w:t>
        </w:r>
        <w:r w:rsidRPr="008718AE">
          <w:rPr>
            <w:u w:val="single"/>
            <w:rPrChange w:id="996" w:author="Cindy W" w:date="2017-11-07T17:11:00Z">
              <w:rPr/>
            </w:rPrChange>
          </w:rPr>
          <w:t>time</w:t>
        </w:r>
        <w:r>
          <w:t xml:space="preserve"> it takes for the </w:t>
        </w:r>
      </w:ins>
      <w:ins w:id="997" w:author="Cindy W" w:date="2017-11-07T17:11:00Z">
        <w:r>
          <w:t xml:space="preserve">curve to reach the MPP would be so small that there might be </w:t>
        </w:r>
      </w:ins>
      <w:ins w:id="998" w:author="Cindy W" w:date="2017-11-07T18:57:00Z">
        <w:r>
          <w:t xml:space="preserve">only </w:t>
        </w:r>
      </w:ins>
      <w:ins w:id="999" w:author="Cindy W" w:date="2017-11-07T17:11:00Z">
        <w:r>
          <w:t>one or two points before the knee of the curve.</w:t>
        </w:r>
      </w:ins>
      <w:ins w:id="1000" w:author="Cindy W" w:date="2017-11-07T17:14:00Z">
        <w:r>
          <w:t xml:space="preserve"> Using</w:t>
        </w:r>
      </w:ins>
      <w:ins w:id="1001" w:author="Cindy W" w:date="2017-11-07T17:29:00Z">
        <w:r>
          <w:t xml:space="preserve"> </w:t>
        </w:r>
        <w:r w:rsidRPr="008718AE">
          <w:rPr>
            <w:b/>
            <w:rPrChange w:id="1002" w:author="Cindy W" w:date="2017-11-07T17:30:00Z">
              <w:rPr/>
            </w:rPrChange>
          </w:rPr>
          <w:t>two</w:t>
        </w:r>
      </w:ins>
      <w:ins w:id="1003" w:author="Cindy W" w:date="2017-11-07T17:14:00Z">
        <w:r w:rsidRPr="008718AE">
          <w:rPr>
            <w:b/>
            <w:rPrChange w:id="1004" w:author="Cindy W" w:date="2017-11-07T17:30:00Z">
              <w:rPr/>
            </w:rPrChange>
          </w:rPr>
          <w:t xml:space="preserve"> 22000µF</w:t>
        </w:r>
      </w:ins>
      <w:ins w:id="1005" w:author="Cindy W" w:date="2017-11-11T10:02:00Z">
        <w:r w:rsidR="00BD1662">
          <w:rPr>
            <w:b/>
          </w:rPr>
          <w:t xml:space="preserve"> (6.3V)</w:t>
        </w:r>
      </w:ins>
      <w:ins w:id="1006" w:author="Cindy W" w:date="2017-11-07T17:14:00Z">
        <w:r w:rsidRPr="008718AE">
          <w:rPr>
            <w:b/>
            <w:rPrChange w:id="1007" w:author="Cindy W" w:date="2017-11-07T17:30:00Z">
              <w:rPr/>
            </w:rPrChange>
          </w:rPr>
          <w:t xml:space="preserve"> capacitors instead of </w:t>
        </w:r>
      </w:ins>
      <w:ins w:id="1008" w:author="Cindy W" w:date="2017-11-07T17:30:00Z">
        <w:r w:rsidRPr="008718AE">
          <w:rPr>
            <w:b/>
          </w:rPr>
          <w:t xml:space="preserve">two </w:t>
        </w:r>
      </w:ins>
      <w:ins w:id="1009" w:author="Cindy W" w:date="2017-11-07T17:14:00Z">
        <w:r w:rsidRPr="008718AE">
          <w:rPr>
            <w:b/>
            <w:rPrChange w:id="1010" w:author="Cindy W" w:date="2017-11-07T17:30:00Z">
              <w:rPr/>
            </w:rPrChange>
          </w:rPr>
          <w:t>1000µF</w:t>
        </w:r>
      </w:ins>
      <w:ins w:id="1011" w:author="Cindy W" w:date="2017-11-11T10:02:00Z">
        <w:r w:rsidR="00BD1662">
          <w:rPr>
            <w:b/>
          </w:rPr>
          <w:t xml:space="preserve"> (100V)</w:t>
        </w:r>
      </w:ins>
      <w:ins w:id="1012" w:author="Cindy W" w:date="2017-11-07T17:14:00Z">
        <w:r w:rsidRPr="008718AE">
          <w:rPr>
            <w:b/>
            <w:rPrChange w:id="1013" w:author="Cindy W" w:date="2017-11-07T17:30:00Z">
              <w:rPr/>
            </w:rPrChange>
          </w:rPr>
          <w:t xml:space="preserve"> capacitors</w:t>
        </w:r>
        <w:r>
          <w:t xml:space="preserve"> fixes this (and they are the same physical size).</w:t>
        </w:r>
      </w:ins>
    </w:p>
    <w:p w14:paraId="51BFBA9B" w14:textId="77777777" w:rsidR="008718AE" w:rsidRDefault="008718AE">
      <w:pPr>
        <w:rPr>
          <w:ins w:id="1014" w:author="Cindy W" w:date="2017-11-07T17:17:00Z"/>
        </w:rPr>
      </w:pPr>
    </w:p>
    <w:p w14:paraId="3A977BE5" w14:textId="0C680125" w:rsidR="008718AE" w:rsidRDefault="008718AE">
      <w:pPr>
        <w:rPr>
          <w:ins w:id="1015" w:author="Cindy W" w:date="2017-11-07T17:31:00Z"/>
        </w:rPr>
      </w:pPr>
      <w:ins w:id="1016" w:author="Cindy W" w:date="2017-11-07T17:18:00Z">
        <w:r>
          <w:t xml:space="preserve">The larger capacitors hold </w:t>
        </w:r>
      </w:ins>
      <w:ins w:id="1017" w:author="Cindy W" w:date="2017-11-07T17:21:00Z">
        <w:r>
          <w:t xml:space="preserve">22x </w:t>
        </w:r>
      </w:ins>
      <w:ins w:id="1018" w:author="Cindy W" w:date="2017-11-07T17:18:00Z">
        <w:r>
          <w:t>the charge</w:t>
        </w:r>
      </w:ins>
      <w:ins w:id="1019" w:author="Cindy W" w:date="2017-11-07T17:20:00Z">
        <w:r>
          <w:t>, however, so they would take</w:t>
        </w:r>
      </w:ins>
      <w:ins w:id="1020" w:author="Cindy W" w:date="2017-11-07T17:23:00Z">
        <w:r>
          <w:t xml:space="preserve"> 22x the time to drain through the normal 47Ω bleed resistor, Rb. This would be over 10 seconds. At the low voltage of the PV cell, the easiest fix for this is to simply </w:t>
        </w:r>
        <w:r w:rsidRPr="008718AE">
          <w:rPr>
            <w:b/>
            <w:rPrChange w:id="1021" w:author="Cindy W" w:date="2017-11-07T17:27:00Z">
              <w:rPr/>
            </w:rPrChange>
          </w:rPr>
          <w:t>change resistor Rb to a 0Ω resistor</w:t>
        </w:r>
      </w:ins>
      <w:ins w:id="1022" w:author="Cindy W" w:date="2017-11-07T17:27:00Z">
        <w:r w:rsidRPr="008718AE">
          <w:rPr>
            <w:b/>
            <w:rPrChange w:id="1023" w:author="Cindy W" w:date="2017-11-07T17:27:00Z">
              <w:rPr/>
            </w:rPrChange>
          </w:rPr>
          <w:t xml:space="preserve"> (i.e. wire)</w:t>
        </w:r>
        <w:r>
          <w:t>.</w:t>
        </w:r>
      </w:ins>
    </w:p>
    <w:p w14:paraId="1477E412" w14:textId="77777777" w:rsidR="008718AE" w:rsidRPr="008718AE" w:rsidRDefault="008718AE" w:rsidP="008718AE">
      <w:pPr>
        <w:pStyle w:val="Heading3"/>
        <w:rPr>
          <w:ins w:id="1024" w:author="Cindy W" w:date="2017-11-07T17:28:00Z"/>
        </w:rPr>
      </w:pPr>
      <w:bookmarkStart w:id="1025" w:name="_Toc385605009"/>
      <w:ins w:id="1026" w:author="Cindy W" w:date="2017-11-07T17:28:00Z">
        <w:r>
          <w:t>Low Power PV Cells</w:t>
        </w:r>
        <w:bookmarkEnd w:id="1025"/>
        <w:r>
          <w:t xml:space="preserve">  </w:t>
        </w:r>
      </w:ins>
    </w:p>
    <w:p w14:paraId="56754C5F" w14:textId="63C3939B" w:rsidR="008718AE" w:rsidRDefault="008718AE" w:rsidP="008718AE">
      <w:pPr>
        <w:rPr>
          <w:ins w:id="1027" w:author="Cindy W" w:date="2017-11-07T17:51:00Z"/>
        </w:rPr>
      </w:pPr>
      <w:ins w:id="1028" w:author="Cindy W" w:date="2017-11-07T17:28:00Z">
        <w:r>
          <w:t>Low power PV cells may have a much lower Isc value than the standard IV Swinger 2 is designed for. In order for the ammeter resolution to be acceptable, the gain of its voltage multiplier must be increased. This is accomplished by using a higher resistance for resistor Rf</w:t>
        </w:r>
        <w:r w:rsidR="00BD1662">
          <w:t>. The default of 75</w:t>
        </w:r>
        <w:r>
          <w:t xml:space="preserve">kΩ gives a range of 0-13A.  </w:t>
        </w:r>
        <w:r w:rsidRPr="002A6AB6">
          <w:rPr>
            <w:b/>
          </w:rPr>
          <w:t>A 2MΩ resistor for Rf</w:t>
        </w:r>
        <w:r>
          <w:t xml:space="preserve"> gives a range of 0-500mA</w:t>
        </w:r>
      </w:ins>
      <w:ins w:id="1029" w:author="Cindy W" w:date="2017-11-11T10:07:00Z">
        <w:r w:rsidR="00BD1662">
          <w:rPr>
            <w:rStyle w:val="FootnoteReference"/>
          </w:rPr>
          <w:footnoteReference w:id="8"/>
        </w:r>
      </w:ins>
      <w:ins w:id="1039" w:author="Cindy W" w:date="2017-11-07T17:28:00Z">
        <w:r>
          <w:t>.</w:t>
        </w:r>
      </w:ins>
    </w:p>
    <w:p w14:paraId="336C08A2" w14:textId="77777777" w:rsidR="008718AE" w:rsidRDefault="008718AE" w:rsidP="008718AE">
      <w:pPr>
        <w:rPr>
          <w:ins w:id="1040" w:author="Cindy W" w:date="2017-11-07T17:51:00Z"/>
        </w:rPr>
      </w:pPr>
    </w:p>
    <w:p w14:paraId="408459CF" w14:textId="6CEA5327" w:rsidR="008718AE" w:rsidRDefault="008718AE" w:rsidP="008718AE">
      <w:pPr>
        <w:rPr>
          <w:ins w:id="1041" w:author="Cindy W" w:date="2017-11-07T18:01:00Z"/>
        </w:rPr>
      </w:pPr>
      <w:ins w:id="1042" w:author="Cindy W" w:date="2017-11-07T17:51:00Z">
        <w:r>
          <w:t>Since the time between points is inversely proportional to the current, it may not be necessary to use a higher capacitance for the load (as it is for the high power PV cells</w:t>
        </w:r>
      </w:ins>
      <w:ins w:id="1043" w:author="Cindy W" w:date="2017-11-07T17:56:00Z">
        <w:r>
          <w:t>, see above</w:t>
        </w:r>
      </w:ins>
      <w:ins w:id="1044" w:author="Cindy W" w:date="2017-11-07T17:51:00Z">
        <w:r>
          <w:t>).</w:t>
        </w:r>
      </w:ins>
      <w:ins w:id="1045" w:author="Cindy W" w:date="2017-11-07T17:57:00Z">
        <w:r>
          <w:t xml:space="preserve"> It depends on how much lower the current is. But it doesn</w:t>
        </w:r>
      </w:ins>
      <w:ins w:id="1046" w:author="Cindy W" w:date="2017-11-07T17:58:00Z">
        <w:r>
          <w:t xml:space="preserve">’t hurt, so for maximum flexibility, </w:t>
        </w:r>
        <w:r w:rsidRPr="008718AE">
          <w:rPr>
            <w:b/>
            <w:rPrChange w:id="1047" w:author="Cindy W" w:date="2017-11-07T18:00:00Z">
              <w:rPr/>
            </w:rPrChange>
          </w:rPr>
          <w:t xml:space="preserve">22000µF capacitors </w:t>
        </w:r>
      </w:ins>
      <w:ins w:id="1048" w:author="Cindy W" w:date="2017-11-07T17:59:00Z">
        <w:r w:rsidRPr="008718AE">
          <w:rPr>
            <w:b/>
            <w:rPrChange w:id="1049" w:author="Cindy W" w:date="2017-11-07T18:00:00Z">
              <w:rPr/>
            </w:rPrChange>
          </w:rPr>
          <w:t>should</w:t>
        </w:r>
      </w:ins>
      <w:ins w:id="1050" w:author="Cindy W" w:date="2017-11-07T17:58:00Z">
        <w:r w:rsidRPr="008718AE">
          <w:rPr>
            <w:b/>
            <w:rPrChange w:id="1051" w:author="Cindy W" w:date="2017-11-07T18:00:00Z">
              <w:rPr/>
            </w:rPrChange>
          </w:rPr>
          <w:t xml:space="preserve"> </w:t>
        </w:r>
      </w:ins>
      <w:ins w:id="1052" w:author="Cindy W" w:date="2017-11-07T17:59:00Z">
        <w:r w:rsidRPr="008718AE">
          <w:rPr>
            <w:b/>
            <w:rPrChange w:id="1053" w:author="Cindy W" w:date="2017-11-07T18:00:00Z">
              <w:rPr/>
            </w:rPrChange>
          </w:rPr>
          <w:t>be used, and the bleed resistor changed to 0Ω</w:t>
        </w:r>
        <w:r>
          <w:t>.</w:t>
        </w:r>
      </w:ins>
    </w:p>
    <w:p w14:paraId="6E499D7E" w14:textId="45A00208" w:rsidR="00BD1662" w:rsidRDefault="00BD1662">
      <w:pPr>
        <w:pStyle w:val="Heading2"/>
        <w:rPr>
          <w:ins w:id="1054" w:author="Cindy W" w:date="2017-11-08T17:02:00Z"/>
        </w:rPr>
        <w:pPrChange w:id="1055" w:author="Cindy W" w:date="2017-11-07T18:02:00Z">
          <w:pPr/>
        </w:pPrChange>
      </w:pPr>
      <w:bookmarkStart w:id="1056" w:name="_Toc385605010"/>
      <w:ins w:id="1057" w:author="Cindy W" w:date="2017-11-08T17:02:00Z">
        <w:r>
          <w:t>Bias Battery</w:t>
        </w:r>
        <w:bookmarkEnd w:id="1056"/>
      </w:ins>
    </w:p>
    <w:p w14:paraId="1916E00C" w14:textId="77777777" w:rsidR="00BD1662" w:rsidRDefault="00BD1662" w:rsidP="00BD1662">
      <w:pPr>
        <w:rPr>
          <w:ins w:id="1058" w:author="Cindy W" w:date="2017-11-08T17:09:00Z"/>
        </w:rPr>
      </w:pPr>
      <w:ins w:id="1059" w:author="Cindy W" w:date="2017-11-08T17:04:00Z">
        <w:r>
          <w:t xml:space="preserve">As described above, high power PV cells </w:t>
        </w:r>
      </w:ins>
      <w:ins w:id="1060" w:author="Cindy W" w:date="2017-11-08T17:07:00Z">
        <w:r>
          <w:t>require a larger capacitance for the load since their IV curve</w:t>
        </w:r>
      </w:ins>
      <w:ins w:id="1061" w:author="Cindy W" w:date="2017-11-08T17:08:00Z">
        <w:r>
          <w:t xml:space="preserve">s are very </w:t>
        </w:r>
      </w:ins>
      <w:ins w:id="1062" w:author="Cindy W" w:date="2017-11-08T17:09:00Z">
        <w:r>
          <w:t xml:space="preserve">“tall and skinny”. </w:t>
        </w:r>
      </w:ins>
    </w:p>
    <w:p w14:paraId="0D00B2D9" w14:textId="1D9DEF6C" w:rsidR="00BD1662" w:rsidRDefault="00BD1662" w:rsidP="00BD1662">
      <w:pPr>
        <w:rPr>
          <w:ins w:id="1063" w:author="Cindy W" w:date="2017-11-08T17:04:00Z"/>
        </w:rPr>
      </w:pPr>
      <w:ins w:id="1064" w:author="Cindy W" w:date="2017-11-08T17:07:00Z">
        <w:r>
          <w:t xml:space="preserve"> </w:t>
        </w:r>
      </w:ins>
      <w:ins w:id="1065" w:author="Cindy W" w:date="2017-11-08T17:04:00Z">
        <w:r>
          <w:t xml:space="preserve"> </w:t>
        </w:r>
      </w:ins>
    </w:p>
    <w:p w14:paraId="2928C425" w14:textId="1E6C4FE9" w:rsidR="00BD1662" w:rsidRDefault="00BD1662" w:rsidP="00BD1662">
      <w:pPr>
        <w:rPr>
          <w:ins w:id="1066" w:author="Cindy W" w:date="2017-11-08T17:12:00Z"/>
        </w:rPr>
      </w:pPr>
      <w:ins w:id="1067" w:author="Cindy W" w:date="2017-11-08T17:03:00Z">
        <w:r>
          <w:t>There is another major problem, however. Even when the capacitors are fully discharged, they have a non-zero resistance. This is known as the equivalent series resistance (ESR). Furthermore, the relay</w:t>
        </w:r>
      </w:ins>
      <w:ins w:id="1068" w:author="Cindy W" w:date="2017-11-08T17:22:00Z">
        <w:r>
          <w:t xml:space="preserve"> </w:t>
        </w:r>
        <w:r>
          <w:lastRenderedPageBreak/>
          <w:t>contacts</w:t>
        </w:r>
      </w:ins>
      <w:ins w:id="1069" w:author="Cindy W" w:date="2017-11-08T17:03:00Z">
        <w:r>
          <w:t>, shunt resistor, and wires in the circuit all have small resistances. The sum of these resistances determines the minimum voltage that the very first measured point can possibly be, given the current (Ohm’s Law). This is a negligible effect for a module since this minimum voltage is far lower than the MPP voltage. It is also not a problem for a low power PV cell since its current is low. But for a high power PV cell, the minimum voltage can be greater than the MPP voltage, making it impossible to trace an IV curve.</w:t>
        </w:r>
      </w:ins>
    </w:p>
    <w:p w14:paraId="4D5E2029" w14:textId="77777777" w:rsidR="00BD1662" w:rsidRDefault="00BD1662" w:rsidP="00BD1662">
      <w:pPr>
        <w:rPr>
          <w:ins w:id="1070" w:author="Cindy W" w:date="2017-11-08T17:12:00Z"/>
        </w:rPr>
      </w:pPr>
    </w:p>
    <w:p w14:paraId="7484F4F4" w14:textId="59933251" w:rsidR="00BD1662" w:rsidRDefault="00BD1662" w:rsidP="00BD1662">
      <w:pPr>
        <w:rPr>
          <w:ins w:id="1071" w:author="Cindy W" w:date="2017-11-08T17:12:00Z"/>
        </w:rPr>
      </w:pPr>
      <w:ins w:id="1072" w:author="Cindy W" w:date="2017-11-08T17:12:00Z">
        <w:r>
          <w:t>For example, suppose a PV cell has an Isc of 8A and a Vmpp of 0.5V.</w:t>
        </w:r>
      </w:ins>
      <w:ins w:id="1073" w:author="Cindy W" w:date="2017-11-08T17:14:00Z">
        <w:r>
          <w:t xml:space="preserve"> The load resistance at the MPP is only 0.5V / 8</w:t>
        </w:r>
      </w:ins>
      <w:ins w:id="1074" w:author="Cindy W" w:date="2017-11-08T17:15:00Z">
        <w:r>
          <w:t>A</w:t>
        </w:r>
      </w:ins>
      <w:ins w:id="1075" w:author="Cindy W" w:date="2017-11-08T17:12:00Z">
        <w:r>
          <w:t xml:space="preserve">  </w:t>
        </w:r>
      </w:ins>
      <w:ins w:id="1076" w:author="Cindy W" w:date="2017-11-08T17:15:00Z">
        <w:r>
          <w:t xml:space="preserve">= </w:t>
        </w:r>
      </w:ins>
      <w:ins w:id="1077" w:author="Cindy W" w:date="2017-11-08T17:16:00Z">
        <w:r>
          <w:t>0.0625Ω = 62.5mΩ</w:t>
        </w:r>
      </w:ins>
      <w:ins w:id="1078" w:author="Cindy W" w:date="2017-11-11T15:01:00Z">
        <w:r>
          <w:rPr>
            <w:rStyle w:val="FootnoteReference"/>
          </w:rPr>
          <w:footnoteReference w:id="9"/>
        </w:r>
      </w:ins>
      <w:ins w:id="1083" w:author="Cindy W" w:date="2017-11-08T17:16:00Z">
        <w:r>
          <w:t>. The resistance of the relay contacts</w:t>
        </w:r>
      </w:ins>
      <w:ins w:id="1084" w:author="Cindy W" w:date="2017-11-08T17:22:00Z">
        <w:r>
          <w:t xml:space="preserve"> alone may be higher than that, meaning the traced IV curve would only contain points after the MPP, and that isn</w:t>
        </w:r>
      </w:ins>
      <w:ins w:id="1085" w:author="Cindy W" w:date="2017-11-08T17:26:00Z">
        <w:r>
          <w:t>’t useful at all.</w:t>
        </w:r>
      </w:ins>
      <w:ins w:id="1086" w:author="Cindy W" w:date="2017-11-08T17:16:00Z">
        <w:r>
          <w:t xml:space="preserve">  </w:t>
        </w:r>
      </w:ins>
      <w:ins w:id="1087" w:author="Cindy W" w:date="2017-11-08T17:03:00Z">
        <w:r>
          <w:t xml:space="preserve"> </w:t>
        </w:r>
      </w:ins>
    </w:p>
    <w:p w14:paraId="056FB2BE" w14:textId="77777777" w:rsidR="00BD1662" w:rsidRDefault="00BD1662" w:rsidP="00BD1662">
      <w:pPr>
        <w:rPr>
          <w:ins w:id="1088" w:author="Cindy W" w:date="2017-11-08T17:12:00Z"/>
        </w:rPr>
      </w:pPr>
    </w:p>
    <w:p w14:paraId="6196D4BB" w14:textId="0ACE04F6" w:rsidR="00BD1662" w:rsidRDefault="00BD1662" w:rsidP="00BD1662">
      <w:pPr>
        <w:rPr>
          <w:ins w:id="1089" w:author="Cindy W" w:date="2017-11-08T17:03:00Z"/>
        </w:rPr>
      </w:pPr>
      <w:ins w:id="1090" w:author="Cindy W" w:date="2017-11-09T10:26:00Z">
        <w:r>
          <w:t>A</w:t>
        </w:r>
      </w:ins>
      <w:ins w:id="1091" w:author="Cindy W" w:date="2017-11-08T17:03:00Z">
        <w:r>
          <w:t xml:space="preserve"> solution to this is to use </w:t>
        </w:r>
        <w:r w:rsidRPr="002A6AB6">
          <w:rPr>
            <w:b/>
          </w:rPr>
          <w:t>a bias battery in series with the PV cell</w:t>
        </w:r>
        <w:r>
          <w:t>. This pushes the whole IV curve to the right, and by “subtracting out” the effect of the bias battery, the IV curve of the cell can be recovered.</w:t>
        </w:r>
      </w:ins>
    </w:p>
    <w:p w14:paraId="510E620F" w14:textId="77777777" w:rsidR="00BD1662" w:rsidRDefault="00BD1662" w:rsidP="00BD1662">
      <w:pPr>
        <w:rPr>
          <w:ins w:id="1092" w:author="Cindy W" w:date="2017-11-08T17:03:00Z"/>
        </w:rPr>
      </w:pPr>
    </w:p>
    <w:p w14:paraId="192BEFEC" w14:textId="2529FDCE" w:rsidR="00BD1662" w:rsidRDefault="00BD1662" w:rsidP="00BD1662">
      <w:pPr>
        <w:rPr>
          <w:ins w:id="1093" w:author="Cindy W" w:date="2017-11-08T17:38:00Z"/>
        </w:rPr>
      </w:pPr>
      <w:ins w:id="1094" w:author="Cindy W" w:date="2017-11-08T17:03:00Z">
        <w:r w:rsidRPr="00BD1662">
          <w:rPr>
            <w:b/>
            <w:rPrChange w:id="1095" w:author="Cindy W" w:date="2017-11-08T17:38:00Z">
              <w:rPr/>
            </w:rPrChange>
          </w:rPr>
          <w:t>CAVEAT</w:t>
        </w:r>
        <w:r>
          <w:t xml:space="preserve">: using a bias battery is better in theory than in practice. It is extremely sensitive to </w:t>
        </w:r>
      </w:ins>
      <w:ins w:id="1096" w:author="Cindy W" w:date="2017-11-08T17:34:00Z">
        <w:r>
          <w:t xml:space="preserve">the accuracy of </w:t>
        </w:r>
      </w:ins>
      <w:ins w:id="1097" w:author="Cindy W" w:date="2017-11-08T17:03:00Z">
        <w:r>
          <w:t>a calibration process that determines the voltage and internal resistance of the battery.</w:t>
        </w:r>
      </w:ins>
    </w:p>
    <w:p w14:paraId="32BFD591" w14:textId="77777777" w:rsidR="00BD1662" w:rsidRDefault="00BD1662" w:rsidP="00E72E4E">
      <w:pPr>
        <w:rPr>
          <w:ins w:id="1098" w:author="Cindy W" w:date="2017-11-08T17:38:00Z"/>
        </w:rPr>
      </w:pPr>
    </w:p>
    <w:p w14:paraId="3F281F46" w14:textId="77777777" w:rsidR="00BD1662" w:rsidRDefault="00BD1662">
      <w:pPr>
        <w:rPr>
          <w:ins w:id="1099" w:author="Cindy W" w:date="2017-11-11T15:20:00Z"/>
        </w:rPr>
      </w:pPr>
      <w:ins w:id="1100" w:author="Cindy W" w:date="2017-11-08T17:38:00Z">
        <w:r>
          <w:t xml:space="preserve">All batteries have an internal resistance that determines their </w:t>
        </w:r>
      </w:ins>
      <w:ins w:id="1101" w:author="Cindy W" w:date="2017-11-08T17:41:00Z">
        <w:r>
          <w:t xml:space="preserve">output voltage as a function of the current they are delivering. </w:t>
        </w:r>
      </w:ins>
      <w:ins w:id="1102" w:author="Cindy W" w:date="2017-11-09T10:28:00Z">
        <w:r>
          <w:t xml:space="preserve">The terminal-to-terminal voltage of </w:t>
        </w:r>
      </w:ins>
      <w:ins w:id="1103" w:author="Cindy W" w:date="2017-11-08T17:41:00Z">
        <w:r>
          <w:t xml:space="preserve">a </w:t>
        </w:r>
      </w:ins>
      <w:ins w:id="1104" w:author="Cindy W" w:date="2017-11-08T17:42:00Z">
        <w:r>
          <w:t xml:space="preserve">standard 1.5V battery is 1.5V </w:t>
        </w:r>
      </w:ins>
      <w:ins w:id="1105" w:author="Cindy W" w:date="2017-11-11T15:10:00Z">
        <w:r>
          <w:t xml:space="preserve">only </w:t>
        </w:r>
      </w:ins>
      <w:ins w:id="1106" w:author="Cindy W" w:date="2017-11-08T17:42:00Z">
        <w:r>
          <w:t>when it isn</w:t>
        </w:r>
      </w:ins>
      <w:ins w:id="1107" w:author="Cindy W" w:date="2017-11-08T17:43:00Z">
        <w:r>
          <w:t>’t connected to anything</w:t>
        </w:r>
      </w:ins>
      <w:ins w:id="1108" w:author="Cindy W" w:date="2017-11-09T10:35:00Z">
        <w:r>
          <w:t xml:space="preserve"> (open circuit)</w:t>
        </w:r>
      </w:ins>
      <w:ins w:id="1109" w:author="Cindy W" w:date="2017-11-08T17:43:00Z">
        <w:r>
          <w:t>. Once it has a load and is delivering current, the voltage drops.</w:t>
        </w:r>
      </w:ins>
      <w:ins w:id="1110" w:author="Cindy W" w:date="2017-11-09T10:36:00Z">
        <w:r>
          <w:t xml:space="preserve"> Therefore, when a battery is placed in series with the PV</w:t>
        </w:r>
      </w:ins>
      <w:ins w:id="1111" w:author="Cindy W" w:date="2017-11-09T10:37:00Z">
        <w:r>
          <w:t xml:space="preserve"> </w:t>
        </w:r>
      </w:ins>
      <w:ins w:id="1112" w:author="Cindy W" w:date="2017-11-09T10:36:00Z">
        <w:r>
          <w:t>cell,</w:t>
        </w:r>
      </w:ins>
      <w:ins w:id="1113" w:author="Cindy W" w:date="2017-11-09T10:37:00Z">
        <w:r>
          <w:t xml:space="preserve"> the amount that it shifts the curve to the right is smaller at the high-current parts of the curve than it is at the low current parts. So while a</w:t>
        </w:r>
      </w:ins>
      <w:ins w:id="1114" w:author="Cindy W" w:date="2017-11-11T15:11:00Z">
        <w:r>
          <w:t xml:space="preserve"> 1.5V shift in the</w:t>
        </w:r>
      </w:ins>
      <w:ins w:id="1115" w:author="Cindy W" w:date="2017-11-11T15:18:00Z">
        <w:r>
          <w:t xml:space="preserve"> MPP voltage would be enough to </w:t>
        </w:r>
      </w:ins>
      <w:ins w:id="1116" w:author="Cindy W" w:date="2017-11-11T15:19:00Z">
        <w:r>
          <w:t xml:space="preserve">quadruple the MPP load resistance (e.g. 62.5mΩ to </w:t>
        </w:r>
      </w:ins>
      <w:ins w:id="1117" w:author="Cindy W" w:date="2017-11-11T15:11:00Z">
        <w:r>
          <w:t xml:space="preserve"> </w:t>
        </w:r>
      </w:ins>
      <w:ins w:id="1118" w:author="Cindy W" w:date="2017-11-11T15:20:00Z">
        <w:r>
          <w:t>250mΩ), a single 1.5V battery would not generate nearly that much of a shift at 8A.</w:t>
        </w:r>
      </w:ins>
    </w:p>
    <w:p w14:paraId="3EA458DD" w14:textId="77777777" w:rsidR="00BD1662" w:rsidRDefault="00BD1662">
      <w:pPr>
        <w:rPr>
          <w:ins w:id="1119" w:author="Cindy W" w:date="2017-11-11T15:23:00Z"/>
        </w:rPr>
      </w:pPr>
    </w:p>
    <w:p w14:paraId="0470D73F" w14:textId="3EA096BF" w:rsidR="00BD1662" w:rsidRPr="00BD1662" w:rsidRDefault="00BD1662">
      <w:pPr>
        <w:rPr>
          <w:ins w:id="1120" w:author="Cindy W" w:date="2017-11-08T17:02:00Z"/>
        </w:rPr>
      </w:pPr>
      <w:ins w:id="1121" w:author="Cindy W" w:date="2017-11-11T15:23:00Z">
        <w:r>
          <w:t xml:space="preserve">Reasonable results have been obtained with a </w:t>
        </w:r>
        <w:r w:rsidRPr="00BD1662">
          <w:rPr>
            <w:b/>
            <w:rPrChange w:id="1122" w:author="Cindy W" w:date="2017-11-11T15:32:00Z">
              <w:rPr/>
            </w:rPrChange>
          </w:rPr>
          <w:t>2x2 arrangement of 1.5V D-cells</w:t>
        </w:r>
        <w:r>
          <w:t xml:space="preserve">. Smaller batteries (e.g. AAA, AA, C) have higher internal resistances. The series </w:t>
        </w:r>
      </w:ins>
      <w:ins w:id="1123" w:author="Cindy W" w:date="2017-11-11T15:31:00Z">
        <w:r>
          <w:t>arrangement puts the open circuit voltage at 3V, but doubles the</w:t>
        </w:r>
      </w:ins>
      <w:ins w:id="1124" w:author="Cindy W" w:date="2017-11-11T15:32:00Z">
        <w:r>
          <w:t xml:space="preserve"> internal resistance. The pa</w:t>
        </w:r>
      </w:ins>
      <w:ins w:id="1125" w:author="Cindy W" w:date="2017-11-11T15:39:00Z">
        <w:r>
          <w:t>rallel</w:t>
        </w:r>
      </w:ins>
      <w:ins w:id="1126" w:author="Cindy W" w:date="2017-11-11T15:40:00Z">
        <w:r>
          <w:t xml:space="preserve"> arrangement halves that. So the 2x2 arrangement has the same internal resistance a single D-cell, but double the voltage. The voltag</w:t>
        </w:r>
      </w:ins>
      <w:ins w:id="1127" w:author="Cindy W" w:date="2017-11-11T15:44:00Z">
        <w:r>
          <w:t>e at 8A is about 1.8V.</w:t>
        </w:r>
      </w:ins>
      <w:ins w:id="1128" w:author="Cindy W" w:date="2017-11-11T15:31:00Z">
        <w:r>
          <w:t xml:space="preserve"> </w:t>
        </w:r>
      </w:ins>
      <w:ins w:id="1129" w:author="Cindy W" w:date="2017-11-11T15:23:00Z">
        <w:r>
          <w:t xml:space="preserve"> </w:t>
        </w:r>
      </w:ins>
      <w:ins w:id="1130" w:author="Cindy W" w:date="2017-11-09T10:37:00Z">
        <w:r>
          <w:t xml:space="preserve">  </w:t>
        </w:r>
      </w:ins>
    </w:p>
    <w:p w14:paraId="000E2818" w14:textId="77777777" w:rsidR="008718AE" w:rsidRDefault="008718AE">
      <w:pPr>
        <w:pStyle w:val="Heading2"/>
        <w:rPr>
          <w:ins w:id="1131" w:author="Cindy W" w:date="2017-11-07T18:02:00Z"/>
        </w:rPr>
        <w:pPrChange w:id="1132" w:author="Cindy W" w:date="2017-11-07T18:02:00Z">
          <w:pPr/>
        </w:pPrChange>
      </w:pPr>
      <w:bookmarkStart w:id="1133" w:name="_Toc385605011"/>
      <w:ins w:id="1134" w:author="Cindy W" w:date="2017-11-07T18:02:00Z">
        <w:r>
          <w:t>Application Configuration</w:t>
        </w:r>
        <w:bookmarkEnd w:id="1133"/>
      </w:ins>
    </w:p>
    <w:p w14:paraId="621E1692" w14:textId="47FAA4C6" w:rsidR="008718AE" w:rsidRDefault="008718AE">
      <w:pPr>
        <w:rPr>
          <w:ins w:id="1135" w:author="Cindy W" w:date="2017-11-07T18:04:00Z"/>
        </w:rPr>
      </w:pPr>
      <w:ins w:id="1136" w:author="Cindy W" w:date="2017-11-07T18:03:00Z">
        <w:r>
          <w:t xml:space="preserve">The IV Swinger 2 application has support for both high power and low power </w:t>
        </w:r>
      </w:ins>
      <w:ins w:id="1137" w:author="Cindy W" w:date="2017-11-07T18:04:00Z">
        <w:r>
          <w:t>“cell versions”.</w:t>
        </w:r>
      </w:ins>
    </w:p>
    <w:p w14:paraId="5293FAFA" w14:textId="3754B6EE" w:rsidR="008718AE" w:rsidRDefault="008718AE">
      <w:pPr>
        <w:pStyle w:val="Heading3"/>
        <w:rPr>
          <w:ins w:id="1138" w:author="Cindy W" w:date="2017-11-07T17:28:00Z"/>
        </w:rPr>
        <w:pPrChange w:id="1139" w:author="Cindy W" w:date="2017-11-07T18:06:00Z">
          <w:pPr/>
        </w:pPrChange>
      </w:pPr>
      <w:bookmarkStart w:id="1140" w:name="_Toc385605012"/>
      <w:ins w:id="1141" w:author="Cindy W" w:date="2017-11-07T18:04:00Z">
        <w:r>
          <w:t>Resistor Values</w:t>
        </w:r>
      </w:ins>
      <w:bookmarkEnd w:id="1140"/>
      <w:ins w:id="1142" w:author="Cindy W" w:date="2017-11-07T17:51:00Z">
        <w:r>
          <w:t xml:space="preserve">  </w:t>
        </w:r>
      </w:ins>
    </w:p>
    <w:p w14:paraId="16CB548C" w14:textId="6C39A333" w:rsidR="008718AE" w:rsidRDefault="008718AE">
      <w:pPr>
        <w:rPr>
          <w:ins w:id="1143" w:author="Cindy W" w:date="2017-11-07T18:14:00Z"/>
        </w:rPr>
      </w:pPr>
      <w:ins w:id="1144" w:author="Cindy W" w:date="2017-11-07T18:07:00Z">
        <w:r>
          <w:t xml:space="preserve">The non-standard values for the R1 and Rf resistors must be </w:t>
        </w:r>
      </w:ins>
      <w:ins w:id="1145" w:author="Cindy W" w:date="2017-11-07T18:08:00Z">
        <w:r>
          <w:t xml:space="preserve">communicated to the application using the </w:t>
        </w:r>
      </w:ins>
      <w:ins w:id="1146" w:author="Cindy W" w:date="2017-11-07T18:09:00Z">
        <w:r>
          <w:t xml:space="preserve">“Resistors” item on the “Calibrate” menu.  </w:t>
        </w:r>
      </w:ins>
      <w:ins w:id="1147" w:author="Cindy W" w:date="2017-11-07T17:23:00Z">
        <w:r>
          <w:t>For both the high power and low power variants, the R1 resistor value should be changed to 0</w:t>
        </w:r>
      </w:ins>
      <w:ins w:id="1148" w:author="Cindy W" w:date="2017-11-07T18:11:00Z">
        <w:r>
          <w:t>.0</w:t>
        </w:r>
      </w:ins>
      <w:ins w:id="1149" w:author="Cindy W" w:date="2017-11-07T17:23:00Z">
        <w:r>
          <w:t xml:space="preserve"> ohms. And for the low power variant, the Rf resistor value should be changed to</w:t>
        </w:r>
      </w:ins>
      <w:ins w:id="1150" w:author="Cindy W" w:date="2017-11-07T18:11:00Z">
        <w:r>
          <w:t xml:space="preserve"> 2000000.0 ohms (or whatever the actual value is).</w:t>
        </w:r>
      </w:ins>
      <w:ins w:id="1151" w:author="Cindy W" w:date="2017-11-07T19:16:00Z">
        <w:r>
          <w:t xml:space="preserve"> When they are changed, these values are stored in the Arduino EEPROM on the IV Swinger 2.</w:t>
        </w:r>
      </w:ins>
    </w:p>
    <w:p w14:paraId="6CE71562" w14:textId="55DB5250" w:rsidR="008718AE" w:rsidRDefault="008718AE">
      <w:pPr>
        <w:pStyle w:val="Heading3"/>
        <w:rPr>
          <w:ins w:id="1152" w:author="Cindy W" w:date="2017-11-07T18:14:00Z"/>
        </w:rPr>
        <w:pPrChange w:id="1153" w:author="Cindy W" w:date="2017-11-07T18:14:00Z">
          <w:pPr/>
        </w:pPrChange>
      </w:pPr>
      <w:bookmarkStart w:id="1154" w:name="_Toc385605013"/>
      <w:ins w:id="1155" w:author="Cindy W" w:date="2017-11-07T18:14:00Z">
        <w:r>
          <w:t>Bias Battery</w:t>
        </w:r>
      </w:ins>
      <w:ins w:id="1156" w:author="Cindy W" w:date="2017-11-07T18:37:00Z">
        <w:r>
          <w:t xml:space="preserve"> Calibration</w:t>
        </w:r>
      </w:ins>
      <w:bookmarkEnd w:id="1154"/>
    </w:p>
    <w:p w14:paraId="4366B0F0" w14:textId="24E34EC1" w:rsidR="008718AE" w:rsidRDefault="008718AE">
      <w:pPr>
        <w:rPr>
          <w:ins w:id="1157" w:author="Cindy W" w:date="2017-11-07T18:34:00Z"/>
        </w:rPr>
      </w:pPr>
      <w:ins w:id="1158" w:author="Cindy W" w:date="2017-11-07T18:15:00Z">
        <w:r>
          <w:t>When a bias battery is used</w:t>
        </w:r>
      </w:ins>
      <w:ins w:id="1159" w:author="Cindy W" w:date="2017-11-07T18:16:00Z">
        <w:r>
          <w:t>, a calibration process is required to determine the open circuit voltage of the battery itself as well as the internal resistance of the battery.</w:t>
        </w:r>
      </w:ins>
      <w:ins w:id="1160" w:author="Cindy W" w:date="2017-11-07T18:32:00Z">
        <w:r>
          <w:t xml:space="preserve"> These values are needed in order to </w:t>
        </w:r>
      </w:ins>
      <w:ins w:id="1161" w:author="Cindy W" w:date="2017-11-07T18:34:00Z">
        <w:r>
          <w:lastRenderedPageBreak/>
          <w:t>“subtract out” the effect of the bias battery</w:t>
        </w:r>
      </w:ins>
      <w:ins w:id="1162" w:author="Cindy W" w:date="2017-11-07T18:35:00Z">
        <w:r>
          <w:t xml:space="preserve"> when an IV curve is swung with the battery in series with the PV cell.</w:t>
        </w:r>
      </w:ins>
    </w:p>
    <w:p w14:paraId="70F83750" w14:textId="77777777" w:rsidR="008718AE" w:rsidRDefault="008718AE">
      <w:pPr>
        <w:rPr>
          <w:ins w:id="1163" w:author="Cindy W" w:date="2017-11-07T18:37:00Z"/>
        </w:rPr>
      </w:pPr>
    </w:p>
    <w:p w14:paraId="7B0879C7" w14:textId="53EB1FF2" w:rsidR="008718AE" w:rsidRDefault="008718AE">
      <w:pPr>
        <w:rPr>
          <w:ins w:id="1164" w:author="Cindy W" w:date="2017-11-07T18:42:00Z"/>
        </w:rPr>
      </w:pPr>
      <w:ins w:id="1165" w:author="Cindy W" w:date="2017-11-07T18:37:00Z">
        <w:r>
          <w:t xml:space="preserve">It is very important to perform </w:t>
        </w:r>
      </w:ins>
      <w:ins w:id="1166" w:author="Cindy W" w:date="2017-11-08T17:36:00Z">
        <w:r w:rsidR="00BD1662">
          <w:t xml:space="preserve">accurate </w:t>
        </w:r>
      </w:ins>
      <w:ins w:id="1167" w:author="Cindy W" w:date="2017-11-07T18:37:00Z">
        <w:r>
          <w:t xml:space="preserve">voltage and current calibrations before performing the bias battery calibration. The current calibration must be performed with the bias battery and the PV cell in series, but with </w:t>
        </w:r>
      </w:ins>
      <w:ins w:id="1168" w:author="Cindy W" w:date="2017-11-07T18:42:00Z">
        <w:r>
          <w:t>“Battery bias” set to “Off” in Preferences. The cell must be kept stationary, and the sun must be constant during the measurement. The voltage calibration should be performed with the bias battery alone</w:t>
        </w:r>
      </w:ins>
      <w:ins w:id="1169" w:author="Cindy W" w:date="2017-11-07T19:17:00Z">
        <w:r>
          <w:t xml:space="preserve"> (no PV cell)</w:t>
        </w:r>
      </w:ins>
      <w:ins w:id="1170" w:author="Cindy W" w:date="2017-11-07T18:42:00Z">
        <w:r>
          <w:t>.</w:t>
        </w:r>
      </w:ins>
    </w:p>
    <w:p w14:paraId="750490C2" w14:textId="77777777" w:rsidR="008718AE" w:rsidRDefault="008718AE">
      <w:pPr>
        <w:rPr>
          <w:ins w:id="1171" w:author="Cindy W" w:date="2017-11-07T18:47:00Z"/>
        </w:rPr>
      </w:pPr>
    </w:p>
    <w:p w14:paraId="625C51B0" w14:textId="210879D7" w:rsidR="008718AE" w:rsidRDefault="008718AE">
      <w:pPr>
        <w:rPr>
          <w:ins w:id="1172" w:author="Cindy W" w:date="2017-11-07T19:02:00Z"/>
        </w:rPr>
      </w:pPr>
      <w:ins w:id="1173" w:author="Cindy W" w:date="2017-11-07T18:47:00Z">
        <w:r>
          <w:t>After the current and voltage calibrations have been performed, the “Bias Battery</w:t>
        </w:r>
      </w:ins>
      <w:ins w:id="1174" w:author="Cindy W" w:date="2017-11-07T18:48:00Z">
        <w:r>
          <w:t xml:space="preserve">” item can be selected from the Calibrate menu with the bias battery alone connected to the IV Swinger 2. Pressing the </w:t>
        </w:r>
      </w:ins>
      <w:ins w:id="1175" w:author="Cindy W" w:date="2017-11-07T18:49:00Z">
        <w:r>
          <w:t>“Calibrate” button performs the calibration. The battery voltage and resistance are displayed in the dialog (and the IV curve of the battery itself is displayed in the main window). This can be repeated several times to see if the values stay constant.  If they are changing a lot, the results will be poor. The quality of the results depends very strongly on the battery resistance value (slope of the battery IV curve).</w:t>
        </w:r>
      </w:ins>
    </w:p>
    <w:p w14:paraId="5D36EEAB" w14:textId="77777777" w:rsidR="008718AE" w:rsidRDefault="008718AE">
      <w:pPr>
        <w:pStyle w:val="Heading3"/>
        <w:rPr>
          <w:ins w:id="1176" w:author="Cindy W" w:date="2017-11-07T19:03:00Z"/>
        </w:rPr>
        <w:pPrChange w:id="1177" w:author="Cindy W" w:date="2017-11-07T19:03:00Z">
          <w:pPr/>
        </w:pPrChange>
      </w:pPr>
      <w:bookmarkStart w:id="1178" w:name="_Toc385605014"/>
      <w:ins w:id="1179" w:author="Cindy W" w:date="2017-11-07T19:02:00Z">
        <w:r>
          <w:t>Swinging an IV Curve with a Bias Battery</w:t>
        </w:r>
      </w:ins>
      <w:bookmarkEnd w:id="1178"/>
    </w:p>
    <w:p w14:paraId="35C1A92D" w14:textId="77777777" w:rsidR="008718AE" w:rsidRDefault="008718AE">
      <w:pPr>
        <w:rPr>
          <w:ins w:id="1180" w:author="Cindy W" w:date="2017-11-07T19:06:00Z"/>
        </w:rPr>
      </w:pPr>
      <w:ins w:id="1181" w:author="Cindy W" w:date="2017-11-07T19:03:00Z">
        <w:r>
          <w:t>Once the bias battery calibration has been performed, the battery can be connected in series with the PV cell, and</w:t>
        </w:r>
      </w:ins>
      <w:ins w:id="1182" w:author="Cindy W" w:date="2017-11-07T19:05:00Z">
        <w:r>
          <w:t xml:space="preserve"> IV curves can be swung.</w:t>
        </w:r>
      </w:ins>
    </w:p>
    <w:p w14:paraId="079A75FB" w14:textId="77777777" w:rsidR="008718AE" w:rsidRDefault="008718AE">
      <w:pPr>
        <w:pStyle w:val="Heading4"/>
        <w:rPr>
          <w:ins w:id="1183" w:author="Cindy W" w:date="2017-11-07T19:07:00Z"/>
        </w:rPr>
        <w:pPrChange w:id="1184" w:author="Cindy W" w:date="2017-11-07T19:07:00Z">
          <w:pPr/>
        </w:pPrChange>
      </w:pPr>
      <w:bookmarkStart w:id="1185" w:name="_Toc385605015"/>
      <w:ins w:id="1186" w:author="Cindy W" w:date="2017-11-07T19:06:00Z">
        <w:r>
          <w:t>Applying the Battery Bias</w:t>
        </w:r>
      </w:ins>
      <w:bookmarkEnd w:id="1185"/>
    </w:p>
    <w:p w14:paraId="7D6EFE8E" w14:textId="323D5F68" w:rsidR="008718AE" w:rsidRPr="008718AE" w:rsidRDefault="008718AE">
      <w:ins w:id="1187" w:author="Cindy W" w:date="2017-11-07T19:07:00Z">
        <w:r>
          <w:t xml:space="preserve">With the default preferences, the resulting curve will be that of the battery and PV cell together. </w:t>
        </w:r>
      </w:ins>
      <w:ins w:id="1188" w:author="Cindy W" w:date="2017-11-07T19:09:00Z">
        <w:r>
          <w:t xml:space="preserve">By turning “Battery bias” to “On” on the Plotting tab of Preferences, the effect of the battery is subtracted from the combined curve, leaving the </w:t>
        </w:r>
      </w:ins>
      <w:ins w:id="1189" w:author="Cindy W" w:date="2017-11-07T19:10:00Z">
        <w:r>
          <w:t>curve for the PV cell.</w:t>
        </w:r>
      </w:ins>
    </w:p>
    <w:bookmarkEnd w:id="0"/>
    <w:sectPr w:rsidR="008718AE" w:rsidRPr="008718AE" w:rsidSect="00295420">
      <w:footerReference w:type="even" r:id="rId70"/>
      <w:footerReference w:type="default" r:id="rId71"/>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1F65">
      <w:rPr>
        <w:rStyle w:val="PageNumber"/>
        <w:noProof/>
      </w:rPr>
      <w:t>23</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5F5C05" w:rsidRDefault="005F5C05">
      <w:pPr>
        <w:pStyle w:val="FootnoteText"/>
      </w:pPr>
      <w:r>
        <w:rPr>
          <w:rStyle w:val="FootnoteReference"/>
        </w:rPr>
        <w:footnoteRef/>
      </w:r>
      <w:r>
        <w:t xml:space="preserve"> Older, slower laptops may not be able to keep up with the specified rate if the delay is small.</w:t>
      </w:r>
    </w:p>
  </w:footnote>
  <w:footnote w:id="3">
    <w:p w14:paraId="579970E3" w14:textId="320F8CCE" w:rsidR="00CC10DF" w:rsidRDefault="00CC10DF">
      <w:pPr>
        <w:pStyle w:val="FootnoteText"/>
      </w:pPr>
      <w:r>
        <w:rPr>
          <w:rStyle w:val="FootnoteReference"/>
        </w:rPr>
        <w:footnoteRef/>
      </w:r>
      <w:r>
        <w:t xml:space="preserve"> This would be the case for a “scaled up” or “scaled down” design that is optimized for different minimum/typical/maximum Isc and Voc values.</w:t>
      </w:r>
    </w:p>
  </w:footnote>
  <w:footnote w:id="4">
    <w:p w14:paraId="2734B11E" w14:textId="548DEE21" w:rsidR="00CC10DF" w:rsidRDefault="00CC10DF">
      <w:pPr>
        <w:pStyle w:val="FootnoteText"/>
      </w:pPr>
      <w:r>
        <w:rPr>
          <w:rStyle w:val="FootnoteReference"/>
        </w:rPr>
        <w:footnoteRef/>
      </w:r>
      <w:r>
        <w:t xml:space="preserve"> Prior to release 2.0.3 of the application and version 1.1.0 of the Arduino sketch, the calibration was stored on the laptop.</w:t>
      </w:r>
    </w:p>
  </w:footnote>
  <w:footnote w:id="5">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 w:id="6">
    <w:p w14:paraId="2006FAC4" w14:textId="5421817F" w:rsidR="00392559" w:rsidRDefault="00392559">
      <w:pPr>
        <w:pStyle w:val="FootnoteText"/>
      </w:pPr>
      <w:ins w:id="779" w:author="Cindy W" w:date="2017-11-07T13:20:00Z">
        <w:r>
          <w:rPr>
            <w:rStyle w:val="FootnoteReference"/>
          </w:rPr>
          <w:footnoteRef/>
        </w:r>
        <w:r>
          <w:t xml:space="preserve"> Click OK, not Cancel!</w:t>
        </w:r>
      </w:ins>
    </w:p>
  </w:footnote>
  <w:footnote w:id="7">
    <w:p w14:paraId="0F8A9850" w14:textId="1614A4E3" w:rsidR="005F5C05" w:rsidRDefault="005F5C05">
      <w:pPr>
        <w:pStyle w:val="FootnoteText"/>
      </w:pPr>
      <w:r>
        <w:rPr>
          <w:rStyle w:val="FootnoteReference"/>
        </w:rPr>
        <w:footnoteRef/>
      </w:r>
      <w:r>
        <w:t xml:space="preserve"> The original IV Swinger captured only about 30 points, so this was important. The feature is still in the code.</w:t>
      </w:r>
    </w:p>
  </w:footnote>
  <w:footnote w:id="8">
    <w:p w14:paraId="2B805F4C" w14:textId="3A8F96FC" w:rsidR="00BD1662" w:rsidRDefault="00BD1662">
      <w:pPr>
        <w:pStyle w:val="FootnoteText"/>
      </w:pPr>
      <w:ins w:id="1030" w:author="Cindy W" w:date="2017-11-11T10:07:00Z">
        <w:r>
          <w:rPr>
            <w:rStyle w:val="FootnoteReference"/>
          </w:rPr>
          <w:footnoteRef/>
        </w:r>
        <w:r>
          <w:t xml:space="preserve"> </w:t>
        </w:r>
      </w:ins>
      <w:ins w:id="1031" w:author="Cindy W" w:date="2017-11-11T10:08:00Z">
        <w:r w:rsidRPr="00BD1662">
          <w:t>I</w:t>
        </w:r>
        <w:r w:rsidRPr="00BD1662">
          <w:rPr>
            <w:vertAlign w:val="subscript"/>
            <w:rPrChange w:id="1032" w:author="Cindy W" w:date="2017-11-11T10:09:00Z">
              <w:rPr/>
            </w:rPrChange>
          </w:rPr>
          <w:t>max</w:t>
        </w:r>
        <w:r w:rsidRPr="00BD1662">
          <w:t xml:space="preserve"> = V</w:t>
        </w:r>
        <w:r w:rsidRPr="00BD1662">
          <w:rPr>
            <w:vertAlign w:val="subscript"/>
            <w:rPrChange w:id="1033" w:author="Cindy W" w:date="2017-11-11T10:09:00Z">
              <w:rPr/>
            </w:rPrChange>
          </w:rPr>
          <w:t xml:space="preserve">adc_max </w:t>
        </w:r>
        <w:r w:rsidRPr="00BD1662">
          <w:t>/ (R</w:t>
        </w:r>
        <w:r w:rsidRPr="00BD1662">
          <w:rPr>
            <w:vertAlign w:val="subscript"/>
            <w:rPrChange w:id="1034" w:author="Cindy W" w:date="2017-11-11T10:09:00Z">
              <w:rPr/>
            </w:rPrChange>
          </w:rPr>
          <w:t>shunt</w:t>
        </w:r>
        <w:r w:rsidRPr="00BD1662">
          <w:t xml:space="preserve"> * (1 + R</w:t>
        </w:r>
        <w:r w:rsidRPr="00BD1662">
          <w:rPr>
            <w:vertAlign w:val="subscript"/>
            <w:rPrChange w:id="1035" w:author="Cindy W" w:date="2017-11-11T10:09:00Z">
              <w:rPr/>
            </w:rPrChange>
          </w:rPr>
          <w:t>f</w:t>
        </w:r>
        <w:r w:rsidRPr="00BD1662">
          <w:t>/R</w:t>
        </w:r>
        <w:r w:rsidRPr="00BD1662">
          <w:rPr>
            <w:vertAlign w:val="subscript"/>
            <w:rPrChange w:id="1036" w:author="Cindy W" w:date="2017-11-11T10:09:00Z">
              <w:rPr/>
            </w:rPrChange>
          </w:rPr>
          <w:t>g</w:t>
        </w:r>
        <w:r w:rsidRPr="00BD1662">
          <w:t>))</w:t>
        </w:r>
        <w:r>
          <w:t xml:space="preserve"> = </w:t>
        </w:r>
        <w:r w:rsidRPr="00BD1662">
          <w:t>5 / (0.005 * (1 + R</w:t>
        </w:r>
        <w:r w:rsidRPr="00BD1662">
          <w:rPr>
            <w:vertAlign w:val="subscript"/>
            <w:rPrChange w:id="1037" w:author="Cindy W" w:date="2017-11-11T10:09:00Z">
              <w:rPr/>
            </w:rPrChange>
          </w:rPr>
          <w:t>f</w:t>
        </w:r>
        <w:r w:rsidRPr="00BD1662">
          <w:t>/1000))</w:t>
        </w:r>
      </w:ins>
      <w:ins w:id="1038" w:author="Cindy W" w:date="2017-11-11T10:55:00Z">
        <w:r>
          <w:t xml:space="preserve"> = 1000 / </w:t>
        </w:r>
        <w:r w:rsidRPr="00BD1662">
          <w:t>(1 + R</w:t>
        </w:r>
        <w:r w:rsidRPr="002A6AB6">
          <w:rPr>
            <w:vertAlign w:val="subscript"/>
          </w:rPr>
          <w:t>f</w:t>
        </w:r>
        <w:r w:rsidRPr="00BD1662">
          <w:t>/1000)</w:t>
        </w:r>
      </w:ins>
    </w:p>
  </w:footnote>
  <w:footnote w:id="9">
    <w:p w14:paraId="7EFE3127" w14:textId="7C4A98C0" w:rsidR="00BD1662" w:rsidRDefault="00BD1662">
      <w:pPr>
        <w:pStyle w:val="FootnoteText"/>
      </w:pPr>
      <w:ins w:id="1079" w:author="Cindy W" w:date="2017-11-11T15:01:00Z">
        <w:r>
          <w:rPr>
            <w:rStyle w:val="FootnoteReference"/>
          </w:rPr>
          <w:footnoteRef/>
        </w:r>
        <w:r>
          <w:t xml:space="preserve"> Compare this to a typical module with </w:t>
        </w:r>
      </w:ins>
      <w:ins w:id="1080" w:author="Cindy W" w:date="2017-11-11T15:03:00Z">
        <w:r>
          <w:t xml:space="preserve">a 30V </w:t>
        </w:r>
      </w:ins>
      <w:ins w:id="1081" w:author="Cindy W" w:date="2017-11-11T15:01:00Z">
        <w:r>
          <w:t xml:space="preserve">Vmpp: 30V / 8A = </w:t>
        </w:r>
      </w:ins>
      <w:ins w:id="1082" w:author="Cindy W" w:date="2017-11-11T15:03:00Z">
        <w:r>
          <w:t>3.75Ω</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31B02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16">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23">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6"/>
  </w:num>
  <w:num w:numId="4">
    <w:abstractNumId w:val="23"/>
  </w:num>
  <w:num w:numId="5">
    <w:abstractNumId w:val="25"/>
  </w:num>
  <w:num w:numId="6">
    <w:abstractNumId w:val="19"/>
  </w:num>
  <w:num w:numId="7">
    <w:abstractNumId w:val="15"/>
  </w:num>
  <w:num w:numId="8">
    <w:abstractNumId w:val="22"/>
  </w:num>
  <w:num w:numId="9">
    <w:abstractNumId w:val="12"/>
  </w:num>
  <w:num w:numId="10">
    <w:abstractNumId w:val="17"/>
  </w:num>
  <w:num w:numId="11">
    <w:abstractNumId w:val="20"/>
  </w:num>
  <w:num w:numId="12">
    <w:abstractNumId w:val="21"/>
  </w:num>
  <w:num w:numId="13">
    <w:abstractNumId w:val="4"/>
  </w:num>
  <w:num w:numId="14">
    <w:abstractNumId w:val="7"/>
  </w:num>
  <w:num w:numId="15">
    <w:abstractNumId w:val="11"/>
  </w:num>
  <w:num w:numId="16">
    <w:abstractNumId w:val="5"/>
  </w:num>
  <w:num w:numId="17">
    <w:abstractNumId w:val="14"/>
  </w:num>
  <w:num w:numId="18">
    <w:abstractNumId w:val="8"/>
  </w:num>
  <w:num w:numId="19">
    <w:abstractNumId w:val="6"/>
  </w:num>
  <w:num w:numId="20">
    <w:abstractNumId w:val="13"/>
  </w:num>
  <w:num w:numId="21">
    <w:abstractNumId w:val="3"/>
  </w:num>
  <w:num w:numId="22">
    <w:abstractNumId w:val="18"/>
  </w:num>
  <w:num w:numId="23">
    <w:abstractNumId w:val="2"/>
  </w:num>
  <w:num w:numId="24">
    <w:abstractNumId w:val="24"/>
  </w:num>
  <w:num w:numId="25">
    <w:abstractNumId w:val="9"/>
  </w:num>
  <w:num w:numId="26">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3158"/>
    <w:rsid w:val="00847B12"/>
    <w:rsid w:val="0085005E"/>
    <w:rsid w:val="00852DD6"/>
    <w:rsid w:val="00853C6D"/>
    <w:rsid w:val="00860F75"/>
    <w:rsid w:val="00861107"/>
    <w:rsid w:val="00861D3E"/>
    <w:rsid w:val="00862EF5"/>
    <w:rsid w:val="008636DF"/>
    <w:rsid w:val="008638D3"/>
    <w:rsid w:val="00865E53"/>
    <w:rsid w:val="00866EE7"/>
    <w:rsid w:val="008718AE"/>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8F3621-1F53-3149-9E21-AA2A9D687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50</Pages>
  <Words>10262</Words>
  <Characters>58498</Characters>
  <Application>Microsoft Macintosh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68623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27</cp:revision>
  <cp:lastPrinted>2018-04-18T00:19:00Z</cp:lastPrinted>
  <dcterms:created xsi:type="dcterms:W3CDTF">2017-04-20T19:52:00Z</dcterms:created>
  <dcterms:modified xsi:type="dcterms:W3CDTF">2018-04-18T00:20:00Z</dcterms:modified>
  <cp:category/>
</cp:coreProperties>
</file>