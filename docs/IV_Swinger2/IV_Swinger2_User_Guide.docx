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8AD1A4" w14:textId="1E442136" w:rsidR="009E7B24" w:rsidRDefault="0081573F" w:rsidP="003B1223">
      <w:pPr>
        <w:pStyle w:val="Title"/>
      </w:pPr>
      <w:r>
        <w:rPr>
          <w:spacing w:val="-1"/>
        </w:rPr>
        <w:t>I</w:t>
      </w:r>
      <w:r>
        <w:t>V</w:t>
      </w:r>
      <w:r>
        <w:rPr>
          <w:spacing w:val="-26"/>
        </w:rPr>
        <w:t xml:space="preserve"> </w:t>
      </w:r>
      <w:r w:rsidR="00DB146A">
        <w:t>Swinger</w:t>
      </w:r>
      <w:r w:rsidR="00417675">
        <w:t xml:space="preserve"> 2              </w:t>
      </w:r>
      <w:r w:rsidR="00417675">
        <w:rPr>
          <w:b/>
          <w:noProof/>
          <w:spacing w:val="-1"/>
          <w:sz w:val="32"/>
          <w:szCs w:val="32"/>
        </w:rPr>
        <w:drawing>
          <wp:inline distT="0" distB="0" distL="0" distR="0" wp14:anchorId="52470ED4" wp14:editId="0B10CAE3">
            <wp:extent cx="1003300" cy="9436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8" cstate="screen">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6B996FB2" w14:textId="4D84F52C" w:rsidR="00AE2C92" w:rsidRDefault="00767F9C" w:rsidP="00651BE1">
      <w:pPr>
        <w:pStyle w:val="Subtitle"/>
        <w:rPr>
          <w:sz w:val="52"/>
          <w:szCs w:val="52"/>
        </w:rPr>
      </w:pPr>
      <w:r>
        <w:t xml:space="preserve">   </w:t>
      </w:r>
      <w:r w:rsidR="00417675">
        <w:rPr>
          <w:sz w:val="52"/>
          <w:szCs w:val="52"/>
        </w:rPr>
        <w:t>User Guide</w:t>
      </w:r>
    </w:p>
    <w:p w14:paraId="5F5508B1" w14:textId="77777777" w:rsidR="004A09F8" w:rsidRDefault="004A09F8" w:rsidP="004A09F8"/>
    <w:p w14:paraId="65BF85F0" w14:textId="77777777" w:rsidR="00AA6B48" w:rsidRDefault="00AA6B48" w:rsidP="004A09F8"/>
    <w:p w14:paraId="4AEE6467" w14:textId="77777777" w:rsidR="0006141E" w:rsidRDefault="0006141E" w:rsidP="004A09F8"/>
    <w:p w14:paraId="368EA546" w14:textId="77777777" w:rsidR="0006141E" w:rsidRDefault="0006141E" w:rsidP="004A09F8"/>
    <w:p w14:paraId="785EE7D0" w14:textId="3030DAA1" w:rsidR="00AE2C92" w:rsidRDefault="00D503FB" w:rsidP="004A09F8">
      <w:pPr>
        <w:rPr>
          <w:ins w:id="5" w:author="Chris Satterlee" w:date="2023-04-11T22:09:00Z"/>
        </w:rPr>
      </w:pPr>
      <w:r>
        <w:t xml:space="preserve">Document </w:t>
      </w:r>
      <w:r w:rsidR="004A09F8">
        <w:t>Revision</w:t>
      </w:r>
      <w:r>
        <w:t>:</w:t>
      </w:r>
      <w:r w:rsidR="004A09F8">
        <w:t xml:space="preserve"> 1.</w:t>
      </w:r>
      <w:r w:rsidR="00583015">
        <w:t>1</w:t>
      </w:r>
      <w:ins w:id="6" w:author="Chris Satterlee" w:date="2023-04-07T10:52:00Z">
        <w:r w:rsidR="00E11436">
          <w:t>2</w:t>
        </w:r>
      </w:ins>
      <w:del w:id="7" w:author="Chris Satterlee" w:date="2023-04-07T10:52:00Z">
        <w:r w:rsidR="00DA5ABE" w:rsidDel="00E11436">
          <w:delText>1</w:delText>
        </w:r>
      </w:del>
      <w:r w:rsidR="001C7229">
        <w:t xml:space="preserve">  (</w:t>
      </w:r>
      <w:ins w:id="8" w:author="Chris Satterlee" w:date="2023-04-11T22:07:00Z">
        <w:r w:rsidR="00A06642">
          <w:t>1</w:t>
        </w:r>
      </w:ins>
      <w:ins w:id="9" w:author="Chris Satterlee" w:date="2023-04-14T10:42:00Z">
        <w:r w:rsidR="003D644B">
          <w:t>4</w:t>
        </w:r>
      </w:ins>
      <w:del w:id="10" w:author="Chris Satterlee" w:date="2023-04-11T22:07:00Z">
        <w:r w:rsidR="00756A4A" w:rsidDel="00A06642">
          <w:delText>0</w:delText>
        </w:r>
      </w:del>
      <w:del w:id="11" w:author="Chris Satterlee" w:date="2023-04-07T10:52:00Z">
        <w:r w:rsidR="00756A4A" w:rsidDel="00E11436">
          <w:delText>3</w:delText>
        </w:r>
      </w:del>
      <w:r w:rsidR="00326701">
        <w:t>-</w:t>
      </w:r>
      <w:ins w:id="12" w:author="Chris Satterlee" w:date="2023-04-07T10:52:00Z">
        <w:r w:rsidR="00E11436">
          <w:t>Apr</w:t>
        </w:r>
      </w:ins>
      <w:del w:id="13" w:author="Chris Satterlee" w:date="2023-04-07T10:52:00Z">
        <w:r w:rsidR="00756A4A" w:rsidDel="00E11436">
          <w:delText>Aug</w:delText>
        </w:r>
      </w:del>
      <w:r w:rsidR="00326701">
        <w:t>, 20</w:t>
      </w:r>
      <w:r w:rsidR="00DA5ABE">
        <w:t>2</w:t>
      </w:r>
      <w:ins w:id="14" w:author="Chris Satterlee" w:date="2023-04-07T10:52:00Z">
        <w:r w:rsidR="00E11436">
          <w:t>3</w:t>
        </w:r>
      </w:ins>
      <w:del w:id="15" w:author="Chris Satterlee" w:date="2023-04-07T10:52:00Z">
        <w:r w:rsidR="00DA5ABE" w:rsidDel="00E11436">
          <w:delText>0</w:delText>
        </w:r>
      </w:del>
      <w:r w:rsidR="00326701">
        <w:t>)</w:t>
      </w:r>
      <w:r w:rsidR="00BF10C2">
        <w:tab/>
      </w:r>
      <w:r w:rsidR="00BF10C2">
        <w:tab/>
      </w:r>
      <w:r w:rsidR="00BF10C2">
        <w:tab/>
      </w:r>
      <w:r w:rsidR="00BF10C2">
        <w:tab/>
      </w:r>
      <w:r w:rsidR="00BF10C2">
        <w:tab/>
        <w:t>Chris Satterlee</w:t>
      </w:r>
    </w:p>
    <w:p w14:paraId="51EAD6B0" w14:textId="780D2749" w:rsidR="00A06642" w:rsidRDefault="00A06642" w:rsidP="004A09F8">
      <w:ins w:id="16" w:author="Chris Satterlee" w:date="2023-04-11T22:09:00Z">
        <w:r>
          <w:t>[</w:t>
        </w:r>
      </w:ins>
      <w:ins w:id="17" w:author="Chris Satterlee" w:date="2023-04-11T22:10:00Z">
        <w:r>
          <w:t>Updated to Release v2.8.0]</w:t>
        </w:r>
      </w:ins>
    </w:p>
    <w:p w14:paraId="7DC02044" w14:textId="77777777" w:rsidR="0012007E" w:rsidRDefault="0012007E" w:rsidP="0006141E"/>
    <w:p w14:paraId="37DFCEC4" w14:textId="77777777" w:rsidR="0006141E" w:rsidRDefault="0006141E" w:rsidP="0006141E"/>
    <w:p w14:paraId="200BFFC2" w14:textId="77777777" w:rsidR="0006141E" w:rsidRDefault="0006141E" w:rsidP="0006141E"/>
    <w:p w14:paraId="2B6B3574" w14:textId="77777777" w:rsidR="0006141E" w:rsidRDefault="0006141E" w:rsidP="0006141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6141E" w14:paraId="6DBBE412" w14:textId="77777777" w:rsidTr="0006141E">
        <w:tc>
          <w:tcPr>
            <w:tcW w:w="10296" w:type="dxa"/>
          </w:tcPr>
          <w:p w14:paraId="7D602D6F" w14:textId="02BFA6A1" w:rsidR="0006141E" w:rsidRDefault="00843158" w:rsidP="0006141E">
            <w:del w:id="18" w:author="Chris Satterlee" w:date="2023-04-14T11:23:00Z">
              <w:r w:rsidDel="008F0B75">
                <w:rPr>
                  <w:noProof/>
                </w:rPr>
                <w:drawing>
                  <wp:inline distT="0" distB="0" distL="0" distR="0" wp14:anchorId="43C5F07E" wp14:editId="512CB474">
                    <wp:extent cx="6333066" cy="47498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Image.jpg"/>
                            <pic:cNvPicPr/>
                          </pic:nvPicPr>
                          <pic:blipFill>
                            <a:blip r:embed="rId9" cstate="screen">
                              <a:extLst>
                                <a:ext uri="{28A0092B-C50C-407E-A947-70E740481C1C}">
                                  <a14:useLocalDpi xmlns:a14="http://schemas.microsoft.com/office/drawing/2010/main"/>
                                </a:ext>
                              </a:extLst>
                            </a:blip>
                            <a:stretch>
                              <a:fillRect/>
                            </a:stretch>
                          </pic:blipFill>
                          <pic:spPr>
                            <a:xfrm>
                              <a:off x="0" y="0"/>
                              <a:ext cx="6333508" cy="4750131"/>
                            </a:xfrm>
                            <a:prstGeom prst="rect">
                              <a:avLst/>
                            </a:prstGeom>
                          </pic:spPr>
                        </pic:pic>
                      </a:graphicData>
                    </a:graphic>
                  </wp:inline>
                </w:drawing>
              </w:r>
            </w:del>
            <w:ins w:id="19" w:author="Chris Satterlee" w:date="2023-04-14T11:23:00Z">
              <w:r w:rsidR="008F0B75">
                <w:rPr>
                  <w:noProof/>
                </w:rPr>
                <w:drawing>
                  <wp:inline distT="0" distB="0" distL="0" distR="0" wp14:anchorId="0D681C20" wp14:editId="3CA03179">
                    <wp:extent cx="6400800" cy="4800600"/>
                    <wp:effectExtent l="0" t="0" r="0" b="0"/>
                    <wp:docPr id="16663977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97701" name="Picture 36"/>
                            <pic:cNvPicPr/>
                          </pic:nvPicPr>
                          <pic:blipFill>
                            <a:blip r:embed="rId10" cstate="screen">
                              <a:extLst>
                                <a:ext uri="{28A0092B-C50C-407E-A947-70E740481C1C}">
                                  <a14:useLocalDpi xmlns:a14="http://schemas.microsoft.com/office/drawing/2010/main"/>
                                </a:ext>
                              </a:extLst>
                            </a:blip>
                            <a:stretch>
                              <a:fillRect/>
                            </a:stretch>
                          </pic:blipFill>
                          <pic:spPr>
                            <a:xfrm>
                              <a:off x="0" y="0"/>
                              <a:ext cx="6400800" cy="4800600"/>
                            </a:xfrm>
                            <a:prstGeom prst="rect">
                              <a:avLst/>
                            </a:prstGeom>
                          </pic:spPr>
                        </pic:pic>
                      </a:graphicData>
                    </a:graphic>
                  </wp:inline>
                </w:drawing>
              </w:r>
            </w:ins>
          </w:p>
        </w:tc>
      </w:tr>
    </w:tbl>
    <w:p w14:paraId="7B92C5AE" w14:textId="77777777" w:rsidR="0006141E" w:rsidRDefault="0006141E" w:rsidP="0006141E"/>
    <w:p w14:paraId="6DC6CD93" w14:textId="77777777" w:rsidR="009E7B24" w:rsidRDefault="009E7B24">
      <w:pPr>
        <w:spacing w:line="200" w:lineRule="exact"/>
      </w:pPr>
    </w:p>
    <w:p w14:paraId="7EC961BB" w14:textId="77777777" w:rsidR="009E7B24" w:rsidRDefault="009E7B24">
      <w:pPr>
        <w:spacing w:before="4" w:line="240" w:lineRule="exact"/>
        <w:rPr>
          <w:szCs w:val="24"/>
        </w:rPr>
      </w:pPr>
    </w:p>
    <w:p w14:paraId="4B49A403" w14:textId="125CF492" w:rsidR="007019B8" w:rsidRDefault="007019B8" w:rsidP="00F44939">
      <w:pPr>
        <w:ind w:left="2894"/>
      </w:pPr>
    </w:p>
    <w:p w14:paraId="292F9110" w14:textId="5E372BF0" w:rsidR="00417675" w:rsidRPr="00274C7A" w:rsidRDefault="00417675" w:rsidP="00417675">
      <w:pPr>
        <w:ind w:left="2894"/>
        <w:rPr>
          <w:szCs w:val="24"/>
        </w:rPr>
      </w:pPr>
      <w:r>
        <w:br w:type="page"/>
      </w:r>
      <w:r w:rsidRPr="00274C7A">
        <w:rPr>
          <w:szCs w:val="24"/>
        </w:rPr>
        <w:lastRenderedPageBreak/>
        <w:t>Copyright (C) 2017</w:t>
      </w:r>
      <w:r w:rsidR="00DA5ABE">
        <w:rPr>
          <w:szCs w:val="24"/>
        </w:rPr>
        <w:t>-</w:t>
      </w:r>
      <w:r w:rsidR="00641C8A">
        <w:rPr>
          <w:szCs w:val="24"/>
        </w:rPr>
        <w:t>20</w:t>
      </w:r>
      <w:r w:rsidR="00DA5ABE">
        <w:rPr>
          <w:szCs w:val="24"/>
        </w:rPr>
        <w:t>2</w:t>
      </w:r>
      <w:ins w:id="20" w:author="Chris Satterlee" w:date="2023-04-07T10:53:00Z">
        <w:r w:rsidR="00E11436">
          <w:rPr>
            <w:szCs w:val="24"/>
          </w:rPr>
          <w:t>3</w:t>
        </w:r>
      </w:ins>
      <w:del w:id="21" w:author="Chris Satterlee" w:date="2023-04-07T10:53:00Z">
        <w:r w:rsidR="00DA5ABE" w:rsidDel="00E11436">
          <w:rPr>
            <w:szCs w:val="24"/>
          </w:rPr>
          <w:delText>0</w:delText>
        </w:r>
      </w:del>
      <w:r w:rsidRPr="00274C7A">
        <w:rPr>
          <w:szCs w:val="24"/>
        </w:rPr>
        <w:t xml:space="preserve">  Chris Satterlee</w:t>
      </w:r>
    </w:p>
    <w:p w14:paraId="20DCC910" w14:textId="77777777" w:rsidR="00417675" w:rsidRPr="00274C7A" w:rsidRDefault="00417675" w:rsidP="00417675">
      <w:pPr>
        <w:ind w:left="90"/>
        <w:rPr>
          <w:szCs w:val="24"/>
        </w:rPr>
      </w:pPr>
    </w:p>
    <w:p w14:paraId="511A31C5" w14:textId="66431DA6" w:rsidR="00417675" w:rsidRPr="00274C7A" w:rsidRDefault="00417675" w:rsidP="00417675">
      <w:pPr>
        <w:ind w:left="90"/>
        <w:rPr>
          <w:szCs w:val="24"/>
        </w:rPr>
      </w:pPr>
      <w:r w:rsidRPr="00274C7A">
        <w:rPr>
          <w:szCs w:val="24"/>
        </w:rPr>
        <w:t xml:space="preserve">IV Swinger and IV Swinger 2 are </w:t>
      </w:r>
      <w:del w:id="22" w:author="Chris Satterlee" w:date="2023-04-10T12:30:00Z">
        <w:r w:rsidRPr="00274C7A" w:rsidDel="00F27953">
          <w:rPr>
            <w:szCs w:val="24"/>
          </w:rPr>
          <w:delText>open source</w:delText>
        </w:r>
      </w:del>
      <w:ins w:id="23" w:author="Chris Satterlee" w:date="2023-04-10T12:30:00Z">
        <w:r w:rsidR="00F27953" w:rsidRPr="00274C7A">
          <w:rPr>
            <w:szCs w:val="24"/>
          </w:rPr>
          <w:t>open-source</w:t>
        </w:r>
      </w:ins>
      <w:r w:rsidRPr="00274C7A">
        <w:rPr>
          <w:szCs w:val="24"/>
        </w:rPr>
        <w:t xml:space="preserve"> hardware and software projects.</w:t>
      </w:r>
    </w:p>
    <w:p w14:paraId="74F42CED" w14:textId="77777777" w:rsidR="00417675" w:rsidRPr="00274C7A" w:rsidRDefault="00417675" w:rsidP="00417675">
      <w:pPr>
        <w:ind w:left="90"/>
        <w:rPr>
          <w:szCs w:val="24"/>
        </w:rPr>
      </w:pPr>
    </w:p>
    <w:p w14:paraId="566C828C" w14:textId="523CA855" w:rsidR="00417675" w:rsidRPr="00274C7A" w:rsidRDefault="00417675" w:rsidP="00417675">
      <w:pPr>
        <w:ind w:left="90"/>
        <w:rPr>
          <w:szCs w:val="24"/>
        </w:rPr>
      </w:pPr>
      <w:r w:rsidRPr="00274C7A">
        <w:rPr>
          <w:szCs w:val="24"/>
        </w:rPr>
        <w:t xml:space="preserve">Permission to use the hardware design is granted under the terms of the TAPR Open Hardware License Version 1.0 (May 25, 2007) - </w:t>
      </w:r>
      <w:hyperlink r:id="rId11" w:history="1">
        <w:r w:rsidRPr="00274C7A">
          <w:rPr>
            <w:rStyle w:val="Hyperlink"/>
            <w:szCs w:val="24"/>
          </w:rPr>
          <w:t>http://www.tapr.org/OHL</w:t>
        </w:r>
      </w:hyperlink>
    </w:p>
    <w:p w14:paraId="1BD917D8" w14:textId="77777777" w:rsidR="00417675" w:rsidRPr="00274C7A" w:rsidRDefault="00417675" w:rsidP="00417675">
      <w:pPr>
        <w:ind w:left="90"/>
        <w:rPr>
          <w:szCs w:val="24"/>
        </w:rPr>
      </w:pPr>
    </w:p>
    <w:p w14:paraId="72746AEB" w14:textId="739BD0C7" w:rsidR="00417675" w:rsidRPr="00274C7A" w:rsidRDefault="00417675" w:rsidP="00417675">
      <w:pPr>
        <w:ind w:left="90"/>
        <w:rPr>
          <w:szCs w:val="24"/>
        </w:rPr>
      </w:pPr>
      <w:r w:rsidRPr="00274C7A">
        <w:rPr>
          <w:szCs w:val="24"/>
        </w:rPr>
        <w:t xml:space="preserve">Permission to use the software is granted under the terms of the GNU General Public License v3 - </w:t>
      </w:r>
      <w:hyperlink r:id="rId12" w:history="1">
        <w:r w:rsidRPr="00274C7A">
          <w:rPr>
            <w:rStyle w:val="Hyperlink"/>
            <w:szCs w:val="24"/>
          </w:rPr>
          <w:t>http://www.gnu.org/licenses</w:t>
        </w:r>
      </w:hyperlink>
      <w:r w:rsidRPr="00274C7A">
        <w:rPr>
          <w:szCs w:val="24"/>
        </w:rPr>
        <w:t>.</w:t>
      </w:r>
    </w:p>
    <w:p w14:paraId="7736B513" w14:textId="77777777" w:rsidR="00417675" w:rsidRPr="00274C7A" w:rsidRDefault="00417675" w:rsidP="00417675">
      <w:pPr>
        <w:ind w:left="90"/>
        <w:rPr>
          <w:szCs w:val="24"/>
        </w:rPr>
      </w:pPr>
      <w:r w:rsidRPr="00274C7A">
        <w:rPr>
          <w:szCs w:val="24"/>
        </w:rPr>
        <w:t xml:space="preserve"> </w:t>
      </w:r>
    </w:p>
    <w:p w14:paraId="08CD95EA" w14:textId="3B8D3C71" w:rsidR="00417675" w:rsidRPr="00274C7A" w:rsidRDefault="00417675" w:rsidP="00417675">
      <w:pPr>
        <w:ind w:left="90"/>
        <w:rPr>
          <w:szCs w:val="24"/>
        </w:rPr>
      </w:pPr>
      <w:r w:rsidRPr="00274C7A">
        <w:rPr>
          <w:szCs w:val="24"/>
        </w:rPr>
        <w:t xml:space="preserve">Current versions of the license files, documentation, </w:t>
      </w:r>
      <w:r w:rsidR="00641C8A">
        <w:rPr>
          <w:szCs w:val="24"/>
        </w:rPr>
        <w:t>hardware design files</w:t>
      </w:r>
      <w:r w:rsidRPr="00274C7A">
        <w:rPr>
          <w:szCs w:val="24"/>
        </w:rPr>
        <w:t>, and software can be found at:</w:t>
      </w:r>
    </w:p>
    <w:p w14:paraId="51FCD6CC" w14:textId="77777777" w:rsidR="00417675" w:rsidRPr="00274C7A" w:rsidRDefault="00417675" w:rsidP="00417675">
      <w:pPr>
        <w:ind w:left="90"/>
        <w:rPr>
          <w:szCs w:val="24"/>
        </w:rPr>
      </w:pPr>
      <w:r w:rsidRPr="00274C7A">
        <w:rPr>
          <w:szCs w:val="24"/>
        </w:rPr>
        <w:t xml:space="preserve"> </w:t>
      </w:r>
    </w:p>
    <w:p w14:paraId="26C8E99F" w14:textId="50874D7D" w:rsidR="00417675" w:rsidRDefault="00417675" w:rsidP="00417675">
      <w:pPr>
        <w:ind w:left="90"/>
      </w:pPr>
      <w:r w:rsidRPr="00274C7A">
        <w:rPr>
          <w:szCs w:val="24"/>
        </w:rPr>
        <w:t xml:space="preserve">    </w:t>
      </w:r>
      <w:hyperlink r:id="rId13" w:history="1">
        <w:r w:rsidRPr="00274C7A">
          <w:rPr>
            <w:rStyle w:val="Hyperlink"/>
            <w:szCs w:val="24"/>
          </w:rPr>
          <w:t>https://github.com/csatt/IV_Swinger</w:t>
        </w:r>
      </w:hyperlink>
      <w:r w:rsidRPr="00274C7A">
        <w:rPr>
          <w:szCs w:val="24"/>
        </w:rPr>
        <w:t xml:space="preserve"> </w:t>
      </w:r>
    </w:p>
    <w:p w14:paraId="19D0D3D9" w14:textId="70662CBE" w:rsidR="00AA6B48" w:rsidRDefault="00CB138E" w:rsidP="00DA5ABE">
      <w:del w:id="24" w:author="Chris Satterlee" w:date="2023-04-11T22:08:00Z">
        <w:r w:rsidDel="00A06642">
          <w:br w:type="page"/>
        </w:r>
      </w:del>
    </w:p>
    <w:p w14:paraId="7BE9B404" w14:textId="1ACF7561" w:rsidR="00CB138E" w:rsidRPr="00DA5ABE" w:rsidRDefault="00CB138E">
      <w:pPr>
        <w:pStyle w:val="TOCHeading"/>
        <w:pPrChange w:id="25" w:author="Chris Satterlee" w:date="2023-04-11T18:16:00Z">
          <w:pPr>
            <w:pStyle w:val="TOCHeading"/>
            <w:pageBreakBefore w:val="0"/>
          </w:pPr>
        </w:pPrChange>
      </w:pPr>
      <w:r w:rsidRPr="00DA5ABE">
        <w:lastRenderedPageBreak/>
        <w:t>Table of Contents</w:t>
      </w:r>
    </w:p>
    <w:p w14:paraId="212B5DF4" w14:textId="0ECD50C1" w:rsidR="00E84351" w:rsidRDefault="00CB138E">
      <w:pPr>
        <w:pStyle w:val="TOC1"/>
        <w:rPr>
          <w:ins w:id="26" w:author="Chris Satterlee" w:date="2023-04-14T17:45:00Z"/>
          <w:rFonts w:eastAsiaTheme="minorEastAsia" w:cstheme="minorBidi"/>
          <w:b w:val="0"/>
          <w:noProof/>
          <w:lang w:eastAsia="ja-JP"/>
        </w:rPr>
      </w:pPr>
      <w:r>
        <w:rPr>
          <w:rFonts w:asciiTheme="majorHAnsi" w:hAnsiTheme="majorHAnsi"/>
          <w:b w:val="0"/>
          <w:sz w:val="28"/>
          <w:szCs w:val="28"/>
        </w:rPr>
        <w:fldChar w:fldCharType="begin"/>
      </w:r>
      <w:r>
        <w:rPr>
          <w:rFonts w:asciiTheme="majorHAnsi" w:hAnsiTheme="majorHAnsi"/>
          <w:b w:val="0"/>
          <w:sz w:val="28"/>
          <w:szCs w:val="28"/>
        </w:rPr>
        <w:instrText xml:space="preserve"> TOC \o "1-7" \h \z \u </w:instrText>
      </w:r>
      <w:r>
        <w:rPr>
          <w:rFonts w:asciiTheme="majorHAnsi" w:hAnsiTheme="majorHAnsi"/>
          <w:b w:val="0"/>
          <w:sz w:val="28"/>
          <w:szCs w:val="28"/>
        </w:rPr>
        <w:fldChar w:fldCharType="separate"/>
      </w:r>
      <w:ins w:id="27" w:author="Chris Satterlee" w:date="2023-04-14T17:45:00Z">
        <w:r w:rsidR="00E84351" w:rsidRPr="00816ED5">
          <w:rPr>
            <w:rStyle w:val="Hyperlink"/>
            <w:noProof/>
          </w:rPr>
          <w:fldChar w:fldCharType="begin"/>
        </w:r>
        <w:r w:rsidR="00E84351" w:rsidRPr="00816ED5">
          <w:rPr>
            <w:rStyle w:val="Hyperlink"/>
            <w:noProof/>
          </w:rPr>
          <w:instrText xml:space="preserve"> </w:instrText>
        </w:r>
        <w:r w:rsidR="00E84351">
          <w:rPr>
            <w:noProof/>
          </w:rPr>
          <w:instrText>HYPERLINK \l "_Toc132386759"</w:instrText>
        </w:r>
        <w:r w:rsidR="00E84351" w:rsidRPr="00816ED5">
          <w:rPr>
            <w:rStyle w:val="Hyperlink"/>
            <w:noProof/>
          </w:rPr>
          <w:instrText xml:space="preserve"> </w:instrText>
        </w:r>
        <w:r w:rsidR="00E84351" w:rsidRPr="00816ED5">
          <w:rPr>
            <w:rStyle w:val="Hyperlink"/>
            <w:noProof/>
          </w:rPr>
        </w:r>
        <w:r w:rsidR="00E84351" w:rsidRPr="00816ED5">
          <w:rPr>
            <w:rStyle w:val="Hyperlink"/>
            <w:noProof/>
          </w:rPr>
          <w:fldChar w:fldCharType="separate"/>
        </w:r>
        <w:r w:rsidR="00E84351" w:rsidRPr="00816ED5">
          <w:rPr>
            <w:rStyle w:val="Hyperlink"/>
            <w:noProof/>
          </w:rPr>
          <w:t>1</w:t>
        </w:r>
        <w:r w:rsidR="00E84351">
          <w:rPr>
            <w:rFonts w:eastAsiaTheme="minorEastAsia" w:cstheme="minorBidi"/>
            <w:b w:val="0"/>
            <w:noProof/>
            <w:lang w:eastAsia="ja-JP"/>
          </w:rPr>
          <w:tab/>
        </w:r>
        <w:r w:rsidR="00E84351" w:rsidRPr="00816ED5">
          <w:rPr>
            <w:rStyle w:val="Hyperlink"/>
            <w:noProof/>
          </w:rPr>
          <w:t>YouTube Demo Videos / Quick Start</w:t>
        </w:r>
        <w:r w:rsidR="00E84351">
          <w:rPr>
            <w:noProof/>
            <w:webHidden/>
          </w:rPr>
          <w:tab/>
        </w:r>
        <w:r w:rsidR="00E84351">
          <w:rPr>
            <w:noProof/>
            <w:webHidden/>
          </w:rPr>
          <w:fldChar w:fldCharType="begin"/>
        </w:r>
        <w:r w:rsidR="00E84351">
          <w:rPr>
            <w:noProof/>
            <w:webHidden/>
          </w:rPr>
          <w:instrText xml:space="preserve"> PAGEREF _Toc132386759 \h </w:instrText>
        </w:r>
      </w:ins>
      <w:r w:rsidR="00E84351">
        <w:rPr>
          <w:noProof/>
          <w:webHidden/>
        </w:rPr>
      </w:r>
      <w:r w:rsidR="00E84351">
        <w:rPr>
          <w:noProof/>
          <w:webHidden/>
        </w:rPr>
        <w:fldChar w:fldCharType="separate"/>
      </w:r>
      <w:ins w:id="28" w:author="Chris Satterlee" w:date="2023-04-14T18:03:00Z">
        <w:r w:rsidR="0051422D">
          <w:rPr>
            <w:noProof/>
            <w:webHidden/>
          </w:rPr>
          <w:t>6</w:t>
        </w:r>
      </w:ins>
      <w:ins w:id="29" w:author="Chris Satterlee" w:date="2023-04-14T17:45:00Z">
        <w:r w:rsidR="00E84351">
          <w:rPr>
            <w:noProof/>
            <w:webHidden/>
          </w:rPr>
          <w:fldChar w:fldCharType="end"/>
        </w:r>
        <w:r w:rsidR="00E84351" w:rsidRPr="00816ED5">
          <w:rPr>
            <w:rStyle w:val="Hyperlink"/>
            <w:noProof/>
          </w:rPr>
          <w:fldChar w:fldCharType="end"/>
        </w:r>
      </w:ins>
    </w:p>
    <w:p w14:paraId="17C021CD" w14:textId="655C4268" w:rsidR="00E84351" w:rsidRDefault="00E84351">
      <w:pPr>
        <w:pStyle w:val="TOC2"/>
        <w:tabs>
          <w:tab w:val="left" w:pos="960"/>
          <w:tab w:val="right" w:leader="dot" w:pos="10070"/>
        </w:tabs>
        <w:rPr>
          <w:ins w:id="30" w:author="Chris Satterlee" w:date="2023-04-14T17:45:00Z"/>
          <w:rFonts w:eastAsiaTheme="minorEastAsia" w:cstheme="minorBidi"/>
          <w:b w:val="0"/>
          <w:noProof/>
          <w:sz w:val="24"/>
          <w:szCs w:val="24"/>
          <w:lang w:eastAsia="ja-JP"/>
        </w:rPr>
      </w:pPr>
      <w:ins w:id="3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"_Toc132386760"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1.1</w:t>
        </w:r>
        <w:r>
          <w:rPr>
            <w:rFonts w:eastAsiaTheme="minorEastAsia" w:cstheme="minorBidi"/>
            <w:b w:val="0"/>
            <w:noProof/>
            <w:sz w:val="24"/>
            <w:szCs w:val="24"/>
            <w:lang w:eastAsia="ja-JP"/>
          </w:rPr>
          <w:tab/>
        </w:r>
        <w:r w:rsidRPr="00816ED5">
          <w:rPr>
            <w:rStyle w:val="Hyperlink"/>
            <w:noProof/>
          </w:rPr>
          <w:t>YouTube Demo Videos</w:t>
        </w:r>
        <w:r>
          <w:rPr>
            <w:noProof/>
            <w:webHidden/>
          </w:rPr>
          <w:tab/>
        </w:r>
        <w:r>
          <w:rPr>
            <w:noProof/>
            <w:webHidden/>
          </w:rPr>
          <w:fldChar w:fldCharType="begin"/>
        </w:r>
        <w:r>
          <w:rPr>
            <w:noProof/>
            <w:webHidden/>
          </w:rPr>
          <w:instrText xml:space="preserve"> PAGEREF _Toc132386760 \h </w:instrText>
        </w:r>
      </w:ins>
      <w:r>
        <w:rPr>
          <w:noProof/>
          <w:webHidden/>
        </w:rPr>
      </w:r>
      <w:r>
        <w:rPr>
          <w:noProof/>
          <w:webHidden/>
        </w:rPr>
        <w:fldChar w:fldCharType="separate"/>
      </w:r>
      <w:ins w:id="32" w:author="Chris Satterlee" w:date="2023-04-14T18:03:00Z">
        <w:r w:rsidR="0051422D">
          <w:rPr>
            <w:noProof/>
            <w:webHidden/>
          </w:rPr>
          <w:t>6</w:t>
        </w:r>
      </w:ins>
      <w:ins w:id="33" w:author="Chris Satterlee" w:date="2023-04-14T17:45:00Z">
        <w:r>
          <w:rPr>
            <w:noProof/>
            <w:webHidden/>
          </w:rPr>
          <w:fldChar w:fldCharType="end"/>
        </w:r>
        <w:r w:rsidRPr="00816ED5">
          <w:rPr>
            <w:rStyle w:val="Hyperlink"/>
            <w:noProof/>
          </w:rPr>
          <w:fldChar w:fldCharType="end"/>
        </w:r>
      </w:ins>
    </w:p>
    <w:p w14:paraId="40DD65E0" w14:textId="1E059FF6" w:rsidR="00E84351" w:rsidRDefault="00E84351">
      <w:pPr>
        <w:pStyle w:val="TOC2"/>
        <w:tabs>
          <w:tab w:val="left" w:pos="960"/>
          <w:tab w:val="right" w:leader="dot" w:pos="10070"/>
        </w:tabs>
        <w:rPr>
          <w:ins w:id="34" w:author="Chris Satterlee" w:date="2023-04-14T17:45:00Z"/>
          <w:rFonts w:eastAsiaTheme="minorEastAsia" w:cstheme="minorBidi"/>
          <w:b w:val="0"/>
          <w:noProof/>
          <w:sz w:val="24"/>
          <w:szCs w:val="24"/>
          <w:lang w:eastAsia="ja-JP"/>
        </w:rPr>
      </w:pPr>
      <w:ins w:id="3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"_Toc132386761"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1.2</w:t>
        </w:r>
        <w:r>
          <w:rPr>
            <w:rFonts w:eastAsiaTheme="minorEastAsia" w:cstheme="minorBidi"/>
            <w:b w:val="0"/>
            <w:noProof/>
            <w:sz w:val="24"/>
            <w:szCs w:val="24"/>
            <w:lang w:eastAsia="ja-JP"/>
          </w:rPr>
          <w:tab/>
        </w:r>
        <w:r w:rsidRPr="00816ED5">
          <w:rPr>
            <w:rStyle w:val="Hyperlink"/>
            <w:noProof/>
          </w:rPr>
          <w:t>Quick Start</w:t>
        </w:r>
        <w:r>
          <w:rPr>
            <w:noProof/>
            <w:webHidden/>
          </w:rPr>
          <w:tab/>
        </w:r>
        <w:r>
          <w:rPr>
            <w:noProof/>
            <w:webHidden/>
          </w:rPr>
          <w:fldChar w:fldCharType="begin"/>
        </w:r>
        <w:r>
          <w:rPr>
            <w:noProof/>
            <w:webHidden/>
          </w:rPr>
          <w:instrText xml:space="preserve"> PAGEREF _Toc132386761 \h </w:instrText>
        </w:r>
      </w:ins>
      <w:r>
        <w:rPr>
          <w:noProof/>
          <w:webHidden/>
        </w:rPr>
      </w:r>
      <w:r>
        <w:rPr>
          <w:noProof/>
          <w:webHidden/>
        </w:rPr>
        <w:fldChar w:fldCharType="separate"/>
      </w:r>
      <w:ins w:id="36" w:author="Chris Satterlee" w:date="2023-04-14T18:03:00Z">
        <w:r w:rsidR="0051422D">
          <w:rPr>
            <w:noProof/>
            <w:webHidden/>
          </w:rPr>
          <w:t>6</w:t>
        </w:r>
      </w:ins>
      <w:ins w:id="37" w:author="Chris Satterlee" w:date="2023-04-14T17:45:00Z">
        <w:r>
          <w:rPr>
            <w:noProof/>
            <w:webHidden/>
          </w:rPr>
          <w:fldChar w:fldCharType="end"/>
        </w:r>
        <w:r w:rsidRPr="00816ED5">
          <w:rPr>
            <w:rStyle w:val="Hyperlink"/>
            <w:noProof/>
          </w:rPr>
          <w:fldChar w:fldCharType="end"/>
        </w:r>
      </w:ins>
    </w:p>
    <w:p w14:paraId="089A2941" w14:textId="3301E421" w:rsidR="00E84351" w:rsidRDefault="00E84351">
      <w:pPr>
        <w:pStyle w:val="TOC1"/>
        <w:rPr>
          <w:ins w:id="38" w:author="Chris Satterlee" w:date="2023-04-14T17:45:00Z"/>
          <w:rFonts w:eastAsiaTheme="minorEastAsia" w:cstheme="minorBidi"/>
          <w:b w:val="0"/>
          <w:noProof/>
          <w:lang w:eastAsia="ja-JP"/>
        </w:rPr>
      </w:pPr>
      <w:ins w:id="3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"_Toc132386762"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2</w:t>
        </w:r>
        <w:r>
          <w:rPr>
            <w:rFonts w:eastAsiaTheme="minorEastAsia" w:cstheme="minorBidi"/>
            <w:b w:val="0"/>
            <w:noProof/>
            <w:lang w:eastAsia="ja-JP"/>
          </w:rPr>
          <w:tab/>
        </w:r>
        <w:r w:rsidRPr="00816ED5">
          <w:rPr>
            <w:rStyle w:val="Hyperlink"/>
            <w:noProof/>
          </w:rPr>
          <w:t>Introduction</w:t>
        </w:r>
        <w:r>
          <w:rPr>
            <w:noProof/>
            <w:webHidden/>
          </w:rPr>
          <w:tab/>
        </w:r>
        <w:r>
          <w:rPr>
            <w:noProof/>
            <w:webHidden/>
          </w:rPr>
          <w:fldChar w:fldCharType="begin"/>
        </w:r>
        <w:r>
          <w:rPr>
            <w:noProof/>
            <w:webHidden/>
          </w:rPr>
          <w:instrText xml:space="preserve"> PAGEREF _Toc132386762 \h </w:instrText>
        </w:r>
      </w:ins>
      <w:r>
        <w:rPr>
          <w:noProof/>
          <w:webHidden/>
        </w:rPr>
      </w:r>
      <w:r>
        <w:rPr>
          <w:noProof/>
          <w:webHidden/>
        </w:rPr>
        <w:fldChar w:fldCharType="separate"/>
      </w:r>
      <w:ins w:id="40" w:author="Chris Satterlee" w:date="2023-04-14T18:03:00Z">
        <w:r w:rsidR="0051422D">
          <w:rPr>
            <w:noProof/>
            <w:webHidden/>
          </w:rPr>
          <w:t>7</w:t>
        </w:r>
      </w:ins>
      <w:ins w:id="41" w:author="Chris Satterlee" w:date="2023-04-14T17:45:00Z">
        <w:r>
          <w:rPr>
            <w:noProof/>
            <w:webHidden/>
          </w:rPr>
          <w:fldChar w:fldCharType="end"/>
        </w:r>
        <w:r w:rsidRPr="00816ED5">
          <w:rPr>
            <w:rStyle w:val="Hyperlink"/>
            <w:noProof/>
          </w:rPr>
          <w:fldChar w:fldCharType="end"/>
        </w:r>
      </w:ins>
    </w:p>
    <w:p w14:paraId="1D2D6527" w14:textId="23B7ACA1" w:rsidR="00E84351" w:rsidRDefault="00E84351">
      <w:pPr>
        <w:pStyle w:val="TOC1"/>
        <w:rPr>
          <w:ins w:id="42" w:author="Chris Satterlee" w:date="2023-04-14T17:45:00Z"/>
          <w:rFonts w:eastAsiaTheme="minorEastAsia" w:cstheme="minorBidi"/>
          <w:b w:val="0"/>
          <w:noProof/>
          <w:lang w:eastAsia="ja-JP"/>
        </w:rPr>
      </w:pPr>
      <w:ins w:id="4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"_Toc132386763"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3</w:t>
        </w:r>
        <w:r>
          <w:rPr>
            <w:rFonts w:eastAsiaTheme="minorEastAsia" w:cstheme="minorBidi"/>
            <w:b w:val="0"/>
            <w:noProof/>
            <w:lang w:eastAsia="ja-JP"/>
          </w:rPr>
          <w:tab/>
        </w:r>
        <w:r w:rsidRPr="00816ED5">
          <w:rPr>
            <w:rStyle w:val="Hyperlink"/>
            <w:noProof/>
          </w:rPr>
          <w:t>Visual Tour of the Hardware</w:t>
        </w:r>
        <w:r>
          <w:rPr>
            <w:noProof/>
            <w:webHidden/>
          </w:rPr>
          <w:tab/>
        </w:r>
        <w:r>
          <w:rPr>
            <w:noProof/>
            <w:webHidden/>
          </w:rPr>
          <w:fldChar w:fldCharType="begin"/>
        </w:r>
        <w:r>
          <w:rPr>
            <w:noProof/>
            <w:webHidden/>
          </w:rPr>
          <w:instrText xml:space="preserve"> PAGEREF _Toc132386763 \h </w:instrText>
        </w:r>
      </w:ins>
      <w:r>
        <w:rPr>
          <w:noProof/>
          <w:webHidden/>
        </w:rPr>
      </w:r>
      <w:r>
        <w:rPr>
          <w:noProof/>
          <w:webHidden/>
        </w:rPr>
        <w:fldChar w:fldCharType="separate"/>
      </w:r>
      <w:ins w:id="44" w:author="Chris Satterlee" w:date="2023-04-14T18:03:00Z">
        <w:r w:rsidR="0051422D">
          <w:rPr>
            <w:noProof/>
            <w:webHidden/>
          </w:rPr>
          <w:t>9</w:t>
        </w:r>
      </w:ins>
      <w:ins w:id="45" w:author="Chris Satterlee" w:date="2023-04-14T17:45:00Z">
        <w:r>
          <w:rPr>
            <w:noProof/>
            <w:webHidden/>
          </w:rPr>
          <w:fldChar w:fldCharType="end"/>
        </w:r>
        <w:r w:rsidRPr="00816ED5">
          <w:rPr>
            <w:rStyle w:val="Hyperlink"/>
            <w:noProof/>
          </w:rPr>
          <w:fldChar w:fldCharType="end"/>
        </w:r>
      </w:ins>
    </w:p>
    <w:p w14:paraId="718E4808" w14:textId="68E29F38" w:rsidR="00E84351" w:rsidRDefault="00E84351">
      <w:pPr>
        <w:pStyle w:val="TOC2"/>
        <w:tabs>
          <w:tab w:val="left" w:pos="960"/>
          <w:tab w:val="right" w:leader="dot" w:pos="10070"/>
        </w:tabs>
        <w:rPr>
          <w:ins w:id="46" w:author="Chris Satterlee" w:date="2023-04-14T17:45:00Z"/>
          <w:rFonts w:eastAsiaTheme="minorEastAsia" w:cstheme="minorBidi"/>
          <w:b w:val="0"/>
          <w:noProof/>
          <w:sz w:val="24"/>
          <w:szCs w:val="24"/>
          <w:lang w:eastAsia="ja-JP"/>
        </w:rPr>
      </w:pPr>
      <w:ins w:id="47"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"_Toc132386764"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3.1</w:t>
        </w:r>
        <w:r>
          <w:rPr>
            <w:rFonts w:eastAsiaTheme="minorEastAsia" w:cstheme="minorBidi"/>
            <w:b w:val="0"/>
            <w:noProof/>
            <w:sz w:val="24"/>
            <w:szCs w:val="24"/>
            <w:lang w:eastAsia="ja-JP"/>
          </w:rPr>
          <w:tab/>
        </w:r>
        <w:r w:rsidRPr="00816ED5">
          <w:rPr>
            <w:rStyle w:val="Hyperlink"/>
            <w:noProof/>
          </w:rPr>
          <w:t>Original version</w:t>
        </w:r>
        <w:r>
          <w:rPr>
            <w:noProof/>
            <w:webHidden/>
          </w:rPr>
          <w:tab/>
        </w:r>
        <w:r>
          <w:rPr>
            <w:noProof/>
            <w:webHidden/>
          </w:rPr>
          <w:fldChar w:fldCharType="begin"/>
        </w:r>
        <w:r>
          <w:rPr>
            <w:noProof/>
            <w:webHidden/>
          </w:rPr>
          <w:instrText xml:space="preserve"> PAGEREF _Toc132386764 \h </w:instrText>
        </w:r>
      </w:ins>
      <w:r>
        <w:rPr>
          <w:noProof/>
          <w:webHidden/>
        </w:rPr>
      </w:r>
      <w:r>
        <w:rPr>
          <w:noProof/>
          <w:webHidden/>
        </w:rPr>
        <w:fldChar w:fldCharType="separate"/>
      </w:r>
      <w:ins w:id="48" w:author="Chris Satterlee" w:date="2023-04-14T18:03:00Z">
        <w:r w:rsidR="0051422D">
          <w:rPr>
            <w:noProof/>
            <w:webHidden/>
          </w:rPr>
          <w:t>9</w:t>
        </w:r>
      </w:ins>
      <w:ins w:id="49" w:author="Chris Satterlee" w:date="2023-04-14T17:45:00Z">
        <w:r>
          <w:rPr>
            <w:noProof/>
            <w:webHidden/>
          </w:rPr>
          <w:fldChar w:fldCharType="end"/>
        </w:r>
        <w:r w:rsidRPr="00816ED5">
          <w:rPr>
            <w:rStyle w:val="Hyperlink"/>
            <w:noProof/>
          </w:rPr>
          <w:fldChar w:fldCharType="end"/>
        </w:r>
      </w:ins>
    </w:p>
    <w:p w14:paraId="7A6E43F4" w14:textId="656501D2" w:rsidR="00E84351" w:rsidRDefault="00E84351">
      <w:pPr>
        <w:pStyle w:val="TOC3"/>
        <w:tabs>
          <w:tab w:val="left" w:pos="1200"/>
          <w:tab w:val="right" w:leader="dot" w:pos="10070"/>
        </w:tabs>
        <w:rPr>
          <w:ins w:id="50" w:author="Chris Satterlee" w:date="2023-04-14T17:45:00Z"/>
          <w:rFonts w:eastAsiaTheme="minorEastAsia" w:cstheme="minorBidi"/>
          <w:noProof/>
          <w:sz w:val="24"/>
          <w:szCs w:val="24"/>
          <w:lang w:eastAsia="ja-JP"/>
        </w:rPr>
      </w:pPr>
      <w:ins w:id="5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"_Toc132386765"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3.1.1</w:t>
        </w:r>
        <w:r>
          <w:rPr>
            <w:rFonts w:eastAsiaTheme="minorEastAsia" w:cstheme="minorBidi"/>
            <w:noProof/>
            <w:sz w:val="24"/>
            <w:szCs w:val="24"/>
            <w:lang w:eastAsia="ja-JP"/>
          </w:rPr>
          <w:tab/>
        </w:r>
        <w:r w:rsidRPr="00816ED5">
          <w:rPr>
            <w:rStyle w:val="Hyperlink"/>
            <w:noProof/>
          </w:rPr>
          <w:t>USB Port</w:t>
        </w:r>
        <w:r>
          <w:rPr>
            <w:noProof/>
            <w:webHidden/>
          </w:rPr>
          <w:tab/>
        </w:r>
        <w:r>
          <w:rPr>
            <w:noProof/>
            <w:webHidden/>
          </w:rPr>
          <w:fldChar w:fldCharType="begin"/>
        </w:r>
        <w:r>
          <w:rPr>
            <w:noProof/>
            <w:webHidden/>
          </w:rPr>
          <w:instrText xml:space="preserve"> PAGEREF _Toc132386765 \h </w:instrText>
        </w:r>
      </w:ins>
      <w:r>
        <w:rPr>
          <w:noProof/>
          <w:webHidden/>
        </w:rPr>
      </w:r>
      <w:r>
        <w:rPr>
          <w:noProof/>
          <w:webHidden/>
        </w:rPr>
        <w:fldChar w:fldCharType="separate"/>
      </w:r>
      <w:ins w:id="52" w:author="Chris Satterlee" w:date="2023-04-14T18:03:00Z">
        <w:r w:rsidR="0051422D">
          <w:rPr>
            <w:noProof/>
            <w:webHidden/>
          </w:rPr>
          <w:t>9</w:t>
        </w:r>
      </w:ins>
      <w:ins w:id="53" w:author="Chris Satterlee" w:date="2023-04-14T17:45:00Z">
        <w:r>
          <w:rPr>
            <w:noProof/>
            <w:webHidden/>
          </w:rPr>
          <w:fldChar w:fldCharType="end"/>
        </w:r>
        <w:r w:rsidRPr="00816ED5">
          <w:rPr>
            <w:rStyle w:val="Hyperlink"/>
            <w:noProof/>
          </w:rPr>
          <w:fldChar w:fldCharType="end"/>
        </w:r>
      </w:ins>
    </w:p>
    <w:p w14:paraId="7331DAF4" w14:textId="7C0BEF07" w:rsidR="00E84351" w:rsidRDefault="00E84351">
      <w:pPr>
        <w:pStyle w:val="TOC3"/>
        <w:tabs>
          <w:tab w:val="left" w:pos="1200"/>
          <w:tab w:val="right" w:leader="dot" w:pos="10070"/>
        </w:tabs>
        <w:rPr>
          <w:ins w:id="54" w:author="Chris Satterlee" w:date="2023-04-14T17:45:00Z"/>
          <w:rFonts w:eastAsiaTheme="minorEastAsia" w:cstheme="minorBidi"/>
          <w:noProof/>
          <w:sz w:val="24"/>
          <w:szCs w:val="24"/>
          <w:lang w:eastAsia="ja-JP"/>
        </w:rPr>
      </w:pPr>
      <w:ins w:id="5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"_Toc132386766"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3.1.2</w:t>
        </w:r>
        <w:r>
          <w:rPr>
            <w:rFonts w:eastAsiaTheme="minorEastAsia" w:cstheme="minorBidi"/>
            <w:noProof/>
            <w:sz w:val="24"/>
            <w:szCs w:val="24"/>
            <w:lang w:eastAsia="ja-JP"/>
          </w:rPr>
          <w:tab/>
        </w:r>
        <w:r w:rsidRPr="00816ED5">
          <w:rPr>
            <w:rStyle w:val="Hyperlink"/>
            <w:noProof/>
          </w:rPr>
          <w:t>Binding Posts / PV Connection Cables</w:t>
        </w:r>
        <w:r>
          <w:rPr>
            <w:noProof/>
            <w:webHidden/>
          </w:rPr>
          <w:tab/>
        </w:r>
        <w:r>
          <w:rPr>
            <w:noProof/>
            <w:webHidden/>
          </w:rPr>
          <w:fldChar w:fldCharType="begin"/>
        </w:r>
        <w:r>
          <w:rPr>
            <w:noProof/>
            <w:webHidden/>
          </w:rPr>
          <w:instrText xml:space="preserve"> PAGEREF _Toc132386766 \h </w:instrText>
        </w:r>
      </w:ins>
      <w:r>
        <w:rPr>
          <w:noProof/>
          <w:webHidden/>
        </w:rPr>
      </w:r>
      <w:r>
        <w:rPr>
          <w:noProof/>
          <w:webHidden/>
        </w:rPr>
        <w:fldChar w:fldCharType="separate"/>
      </w:r>
      <w:ins w:id="56" w:author="Chris Satterlee" w:date="2023-04-14T18:03:00Z">
        <w:r w:rsidR="0051422D">
          <w:rPr>
            <w:noProof/>
            <w:webHidden/>
          </w:rPr>
          <w:t>9</w:t>
        </w:r>
      </w:ins>
      <w:ins w:id="57" w:author="Chris Satterlee" w:date="2023-04-14T17:45:00Z">
        <w:r>
          <w:rPr>
            <w:noProof/>
            <w:webHidden/>
          </w:rPr>
          <w:fldChar w:fldCharType="end"/>
        </w:r>
        <w:r w:rsidRPr="00816ED5">
          <w:rPr>
            <w:rStyle w:val="Hyperlink"/>
            <w:noProof/>
          </w:rPr>
          <w:fldChar w:fldCharType="end"/>
        </w:r>
      </w:ins>
    </w:p>
    <w:p w14:paraId="5AA9B175" w14:textId="08DDCB28" w:rsidR="00E84351" w:rsidRDefault="00E84351">
      <w:pPr>
        <w:pStyle w:val="TOC3"/>
        <w:tabs>
          <w:tab w:val="left" w:pos="1200"/>
          <w:tab w:val="right" w:leader="dot" w:pos="10070"/>
        </w:tabs>
        <w:rPr>
          <w:ins w:id="58" w:author="Chris Satterlee" w:date="2023-04-14T17:45:00Z"/>
          <w:rFonts w:eastAsiaTheme="minorEastAsia" w:cstheme="minorBidi"/>
          <w:noProof/>
          <w:sz w:val="24"/>
          <w:szCs w:val="24"/>
          <w:lang w:eastAsia="ja-JP"/>
        </w:rPr>
      </w:pPr>
      <w:ins w:id="5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"_Toc132386767"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3.1.3</w:t>
        </w:r>
        <w:r>
          <w:rPr>
            <w:rFonts w:eastAsiaTheme="minorEastAsia" w:cstheme="minorBidi"/>
            <w:noProof/>
            <w:sz w:val="24"/>
            <w:szCs w:val="24"/>
            <w:lang w:eastAsia="ja-JP"/>
          </w:rPr>
          <w:tab/>
        </w:r>
        <w:r w:rsidRPr="00816ED5">
          <w:rPr>
            <w:rStyle w:val="Hyperlink"/>
            <w:noProof/>
          </w:rPr>
          <w:t>Innards</w:t>
        </w:r>
        <w:r>
          <w:rPr>
            <w:noProof/>
            <w:webHidden/>
          </w:rPr>
          <w:tab/>
        </w:r>
        <w:r>
          <w:rPr>
            <w:noProof/>
            <w:webHidden/>
          </w:rPr>
          <w:fldChar w:fldCharType="begin"/>
        </w:r>
        <w:r>
          <w:rPr>
            <w:noProof/>
            <w:webHidden/>
          </w:rPr>
          <w:instrText xml:space="preserve"> PAGEREF _Toc132386767 \h </w:instrText>
        </w:r>
      </w:ins>
      <w:r>
        <w:rPr>
          <w:noProof/>
          <w:webHidden/>
        </w:rPr>
      </w:r>
      <w:r>
        <w:rPr>
          <w:noProof/>
          <w:webHidden/>
        </w:rPr>
        <w:fldChar w:fldCharType="separate"/>
      </w:r>
      <w:ins w:id="60" w:author="Chris Satterlee" w:date="2023-04-14T18:03:00Z">
        <w:r w:rsidR="0051422D">
          <w:rPr>
            <w:noProof/>
            <w:webHidden/>
          </w:rPr>
          <w:t>10</w:t>
        </w:r>
      </w:ins>
      <w:ins w:id="61" w:author="Chris Satterlee" w:date="2023-04-14T17:45:00Z">
        <w:r>
          <w:rPr>
            <w:noProof/>
            <w:webHidden/>
          </w:rPr>
          <w:fldChar w:fldCharType="end"/>
        </w:r>
        <w:r w:rsidRPr="00816ED5">
          <w:rPr>
            <w:rStyle w:val="Hyperlink"/>
            <w:noProof/>
          </w:rPr>
          <w:fldChar w:fldCharType="end"/>
        </w:r>
      </w:ins>
    </w:p>
    <w:p w14:paraId="3B09C838" w14:textId="62F657FF" w:rsidR="00E84351" w:rsidRDefault="00E84351">
      <w:pPr>
        <w:pStyle w:val="TOC4"/>
        <w:tabs>
          <w:tab w:val="left" w:pos="1680"/>
          <w:tab w:val="right" w:leader="dot" w:pos="10070"/>
        </w:tabs>
        <w:rPr>
          <w:ins w:id="62" w:author="Chris Satterlee" w:date="2023-04-14T17:45:00Z"/>
          <w:rFonts w:eastAsiaTheme="minorEastAsia" w:cstheme="minorBidi"/>
          <w:noProof/>
          <w:sz w:val="24"/>
          <w:szCs w:val="24"/>
          <w:lang w:eastAsia="ja-JP"/>
        </w:rPr>
      </w:pPr>
      <w:ins w:id="6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"_Toc132386768"</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3.1.3.1</w:t>
        </w:r>
        <w:r>
          <w:rPr>
            <w:rFonts w:eastAsiaTheme="minorEastAsia" w:cstheme="minorBidi"/>
            <w:noProof/>
            <w:sz w:val="24"/>
            <w:szCs w:val="24"/>
            <w:lang w:eastAsia="ja-JP"/>
          </w:rPr>
          <w:tab/>
        </w:r>
        <w:r w:rsidRPr="00816ED5">
          <w:rPr>
            <w:rStyle w:val="Hyperlink"/>
            <w:noProof/>
          </w:rPr>
          <w:t>Circuit Board with Load Capacitors</w:t>
        </w:r>
        <w:r>
          <w:rPr>
            <w:noProof/>
            <w:webHidden/>
          </w:rPr>
          <w:tab/>
        </w:r>
        <w:r>
          <w:rPr>
            <w:noProof/>
            <w:webHidden/>
          </w:rPr>
          <w:fldChar w:fldCharType="begin"/>
        </w:r>
        <w:r>
          <w:rPr>
            <w:noProof/>
            <w:webHidden/>
          </w:rPr>
          <w:instrText xml:space="preserve"> PAGEREF _Toc132386768 \h </w:instrText>
        </w:r>
      </w:ins>
      <w:r>
        <w:rPr>
          <w:noProof/>
          <w:webHidden/>
        </w:rPr>
      </w:r>
      <w:r>
        <w:rPr>
          <w:noProof/>
          <w:webHidden/>
        </w:rPr>
        <w:fldChar w:fldCharType="separate"/>
      </w:r>
      <w:ins w:id="64" w:author="Chris Satterlee" w:date="2023-04-14T18:03:00Z">
        <w:r w:rsidR="0051422D">
          <w:rPr>
            <w:noProof/>
            <w:webHidden/>
          </w:rPr>
          <w:t>10</w:t>
        </w:r>
      </w:ins>
      <w:ins w:id="65" w:author="Chris Satterlee" w:date="2023-04-14T17:45:00Z">
        <w:r>
          <w:rPr>
            <w:noProof/>
            <w:webHidden/>
          </w:rPr>
          <w:fldChar w:fldCharType="end"/>
        </w:r>
        <w:r w:rsidRPr="00816ED5">
          <w:rPr>
            <w:rStyle w:val="Hyperlink"/>
            <w:noProof/>
          </w:rPr>
          <w:fldChar w:fldCharType="end"/>
        </w:r>
      </w:ins>
    </w:p>
    <w:p w14:paraId="0152E9B5" w14:textId="10B8FF0F" w:rsidR="00E84351" w:rsidRDefault="00E84351">
      <w:pPr>
        <w:pStyle w:val="TOC4"/>
        <w:tabs>
          <w:tab w:val="left" w:pos="1680"/>
          <w:tab w:val="right" w:leader="dot" w:pos="10070"/>
        </w:tabs>
        <w:rPr>
          <w:ins w:id="66" w:author="Chris Satterlee" w:date="2023-04-14T17:45:00Z"/>
          <w:rFonts w:eastAsiaTheme="minorEastAsia" w:cstheme="minorBidi"/>
          <w:noProof/>
          <w:sz w:val="24"/>
          <w:szCs w:val="24"/>
          <w:lang w:eastAsia="ja-JP"/>
        </w:rPr>
      </w:pPr>
      <w:ins w:id="67"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"_Toc132386769"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3.1.3.2</w:t>
        </w:r>
        <w:r>
          <w:rPr>
            <w:rFonts w:eastAsiaTheme="minorEastAsia" w:cstheme="minorBidi"/>
            <w:noProof/>
            <w:sz w:val="24"/>
            <w:szCs w:val="24"/>
            <w:lang w:eastAsia="ja-JP"/>
          </w:rPr>
          <w:tab/>
        </w:r>
        <w:r w:rsidRPr="00816ED5">
          <w:rPr>
            <w:rStyle w:val="Hyperlink"/>
            <w:noProof/>
          </w:rPr>
          <w:t>Arduino UNO</w:t>
        </w:r>
        <w:r>
          <w:rPr>
            <w:noProof/>
            <w:webHidden/>
          </w:rPr>
          <w:tab/>
        </w:r>
        <w:r>
          <w:rPr>
            <w:noProof/>
            <w:webHidden/>
          </w:rPr>
          <w:fldChar w:fldCharType="begin"/>
        </w:r>
        <w:r>
          <w:rPr>
            <w:noProof/>
            <w:webHidden/>
          </w:rPr>
          <w:instrText xml:space="preserve"> PAGEREF _Toc132386769 \h </w:instrText>
        </w:r>
      </w:ins>
      <w:r>
        <w:rPr>
          <w:noProof/>
          <w:webHidden/>
        </w:rPr>
      </w:r>
      <w:r>
        <w:rPr>
          <w:noProof/>
          <w:webHidden/>
        </w:rPr>
        <w:fldChar w:fldCharType="separate"/>
      </w:r>
      <w:ins w:id="68" w:author="Chris Satterlee" w:date="2023-04-14T18:03:00Z">
        <w:r w:rsidR="0051422D">
          <w:rPr>
            <w:noProof/>
            <w:webHidden/>
          </w:rPr>
          <w:t>11</w:t>
        </w:r>
      </w:ins>
      <w:ins w:id="69" w:author="Chris Satterlee" w:date="2023-04-14T17:45:00Z">
        <w:r>
          <w:rPr>
            <w:noProof/>
            <w:webHidden/>
          </w:rPr>
          <w:fldChar w:fldCharType="end"/>
        </w:r>
        <w:r w:rsidRPr="00816ED5">
          <w:rPr>
            <w:rStyle w:val="Hyperlink"/>
            <w:noProof/>
          </w:rPr>
          <w:fldChar w:fldCharType="end"/>
        </w:r>
      </w:ins>
    </w:p>
    <w:p w14:paraId="64DC84AA" w14:textId="1D443FD3" w:rsidR="00E84351" w:rsidRDefault="00E84351">
      <w:pPr>
        <w:pStyle w:val="TOC4"/>
        <w:tabs>
          <w:tab w:val="left" w:pos="1680"/>
          <w:tab w:val="right" w:leader="dot" w:pos="10070"/>
        </w:tabs>
        <w:rPr>
          <w:ins w:id="70" w:author="Chris Satterlee" w:date="2023-04-14T17:45:00Z"/>
          <w:rFonts w:eastAsiaTheme="minorEastAsia" w:cstheme="minorBidi"/>
          <w:noProof/>
          <w:sz w:val="24"/>
          <w:szCs w:val="24"/>
          <w:lang w:eastAsia="ja-JP"/>
        </w:rPr>
      </w:pPr>
      <w:ins w:id="7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"_Toc132386770"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3.1.3.3</w:t>
        </w:r>
        <w:r>
          <w:rPr>
            <w:rFonts w:eastAsiaTheme="minorEastAsia" w:cstheme="minorBidi"/>
            <w:noProof/>
            <w:sz w:val="24"/>
            <w:szCs w:val="24"/>
            <w:lang w:eastAsia="ja-JP"/>
          </w:rPr>
          <w:tab/>
        </w:r>
        <w:r w:rsidRPr="00816ED5">
          <w:rPr>
            <w:rStyle w:val="Hyperlink"/>
            <w:noProof/>
          </w:rPr>
          <w:t>Relay Module</w:t>
        </w:r>
        <w:r>
          <w:rPr>
            <w:noProof/>
            <w:webHidden/>
          </w:rPr>
          <w:tab/>
        </w:r>
        <w:r>
          <w:rPr>
            <w:noProof/>
            <w:webHidden/>
          </w:rPr>
          <w:fldChar w:fldCharType="begin"/>
        </w:r>
        <w:r>
          <w:rPr>
            <w:noProof/>
            <w:webHidden/>
          </w:rPr>
          <w:instrText xml:space="preserve"> PAGEREF _Toc132386770 \h </w:instrText>
        </w:r>
      </w:ins>
      <w:r>
        <w:rPr>
          <w:noProof/>
          <w:webHidden/>
        </w:rPr>
      </w:r>
      <w:r>
        <w:rPr>
          <w:noProof/>
          <w:webHidden/>
        </w:rPr>
        <w:fldChar w:fldCharType="separate"/>
      </w:r>
      <w:ins w:id="72" w:author="Chris Satterlee" w:date="2023-04-14T18:03:00Z">
        <w:r w:rsidR="0051422D">
          <w:rPr>
            <w:noProof/>
            <w:webHidden/>
          </w:rPr>
          <w:t>12</w:t>
        </w:r>
      </w:ins>
      <w:ins w:id="73" w:author="Chris Satterlee" w:date="2023-04-14T17:45:00Z">
        <w:r>
          <w:rPr>
            <w:noProof/>
            <w:webHidden/>
          </w:rPr>
          <w:fldChar w:fldCharType="end"/>
        </w:r>
        <w:r w:rsidRPr="00816ED5">
          <w:rPr>
            <w:rStyle w:val="Hyperlink"/>
            <w:noProof/>
          </w:rPr>
          <w:fldChar w:fldCharType="end"/>
        </w:r>
      </w:ins>
    </w:p>
    <w:p w14:paraId="7ADA6BA3" w14:textId="6F5B6308" w:rsidR="00E84351" w:rsidRDefault="00E84351">
      <w:pPr>
        <w:pStyle w:val="TOC2"/>
        <w:tabs>
          <w:tab w:val="left" w:pos="960"/>
          <w:tab w:val="right" w:leader="dot" w:pos="10070"/>
        </w:tabs>
        <w:rPr>
          <w:ins w:id="74" w:author="Chris Satterlee" w:date="2023-04-14T17:45:00Z"/>
          <w:rFonts w:eastAsiaTheme="minorEastAsia" w:cstheme="minorBidi"/>
          <w:b w:val="0"/>
          <w:noProof/>
          <w:sz w:val="24"/>
          <w:szCs w:val="24"/>
          <w:lang w:eastAsia="ja-JP"/>
        </w:rPr>
      </w:pPr>
      <w:ins w:id="7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"_Toc132386771"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3.2</w:t>
        </w:r>
        <w:r>
          <w:rPr>
            <w:rFonts w:eastAsiaTheme="minorEastAsia" w:cstheme="minorBidi"/>
            <w:b w:val="0"/>
            <w:noProof/>
            <w:sz w:val="24"/>
            <w:szCs w:val="24"/>
            <w:lang w:eastAsia="ja-JP"/>
          </w:rPr>
          <w:tab/>
        </w:r>
        <w:r w:rsidRPr="00816ED5">
          <w:rPr>
            <w:rStyle w:val="Hyperlink"/>
            <w:noProof/>
          </w:rPr>
          <w:t>Newer hardware variants</w:t>
        </w:r>
        <w:r>
          <w:rPr>
            <w:noProof/>
            <w:webHidden/>
          </w:rPr>
          <w:tab/>
        </w:r>
        <w:r>
          <w:rPr>
            <w:noProof/>
            <w:webHidden/>
          </w:rPr>
          <w:fldChar w:fldCharType="begin"/>
        </w:r>
        <w:r>
          <w:rPr>
            <w:noProof/>
            <w:webHidden/>
          </w:rPr>
          <w:instrText xml:space="preserve"> PAGEREF _Toc132386771 \h </w:instrText>
        </w:r>
      </w:ins>
      <w:r>
        <w:rPr>
          <w:noProof/>
          <w:webHidden/>
        </w:rPr>
      </w:r>
      <w:r>
        <w:rPr>
          <w:noProof/>
          <w:webHidden/>
        </w:rPr>
        <w:fldChar w:fldCharType="separate"/>
      </w:r>
      <w:ins w:id="76" w:author="Chris Satterlee" w:date="2023-04-14T18:03:00Z">
        <w:r w:rsidR="0051422D">
          <w:rPr>
            <w:noProof/>
            <w:webHidden/>
          </w:rPr>
          <w:t>12</w:t>
        </w:r>
      </w:ins>
      <w:ins w:id="77" w:author="Chris Satterlee" w:date="2023-04-14T17:45:00Z">
        <w:r>
          <w:rPr>
            <w:noProof/>
            <w:webHidden/>
          </w:rPr>
          <w:fldChar w:fldCharType="end"/>
        </w:r>
        <w:r w:rsidRPr="00816ED5">
          <w:rPr>
            <w:rStyle w:val="Hyperlink"/>
            <w:noProof/>
          </w:rPr>
          <w:fldChar w:fldCharType="end"/>
        </w:r>
      </w:ins>
    </w:p>
    <w:p w14:paraId="28603784" w14:textId="4EF9820A" w:rsidR="00E84351" w:rsidRDefault="00E84351">
      <w:pPr>
        <w:pStyle w:val="TOC2"/>
        <w:tabs>
          <w:tab w:val="left" w:pos="960"/>
          <w:tab w:val="right" w:leader="dot" w:pos="10070"/>
        </w:tabs>
        <w:rPr>
          <w:ins w:id="78" w:author="Chris Satterlee" w:date="2023-04-14T17:45:00Z"/>
          <w:rFonts w:eastAsiaTheme="minorEastAsia" w:cstheme="minorBidi"/>
          <w:b w:val="0"/>
          <w:noProof/>
          <w:sz w:val="24"/>
          <w:szCs w:val="24"/>
          <w:lang w:eastAsia="ja-JP"/>
        </w:rPr>
      </w:pPr>
      <w:ins w:id="7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"_Toc132386772"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3.3</w:t>
        </w:r>
        <w:r>
          <w:rPr>
            <w:rFonts w:eastAsiaTheme="minorEastAsia" w:cstheme="minorBidi"/>
            <w:b w:val="0"/>
            <w:noProof/>
            <w:sz w:val="24"/>
            <w:szCs w:val="24"/>
            <w:lang w:eastAsia="ja-JP"/>
          </w:rPr>
          <w:tab/>
        </w:r>
        <w:r w:rsidRPr="00816ED5">
          <w:rPr>
            <w:rStyle w:val="Hyperlink"/>
            <w:noProof/>
          </w:rPr>
          <w:t>Optional Environmental Sensors</w:t>
        </w:r>
        <w:r>
          <w:rPr>
            <w:noProof/>
            <w:webHidden/>
          </w:rPr>
          <w:tab/>
        </w:r>
        <w:r>
          <w:rPr>
            <w:noProof/>
            <w:webHidden/>
          </w:rPr>
          <w:fldChar w:fldCharType="begin"/>
        </w:r>
        <w:r>
          <w:rPr>
            <w:noProof/>
            <w:webHidden/>
          </w:rPr>
          <w:instrText xml:space="preserve"> PAGEREF _Toc132386772 \h </w:instrText>
        </w:r>
      </w:ins>
      <w:r>
        <w:rPr>
          <w:noProof/>
          <w:webHidden/>
        </w:rPr>
      </w:r>
      <w:r>
        <w:rPr>
          <w:noProof/>
          <w:webHidden/>
        </w:rPr>
        <w:fldChar w:fldCharType="separate"/>
      </w:r>
      <w:ins w:id="80" w:author="Chris Satterlee" w:date="2023-04-14T18:03:00Z">
        <w:r w:rsidR="0051422D">
          <w:rPr>
            <w:noProof/>
            <w:webHidden/>
          </w:rPr>
          <w:t>13</w:t>
        </w:r>
      </w:ins>
      <w:ins w:id="81" w:author="Chris Satterlee" w:date="2023-04-14T17:45:00Z">
        <w:r>
          <w:rPr>
            <w:noProof/>
            <w:webHidden/>
          </w:rPr>
          <w:fldChar w:fldCharType="end"/>
        </w:r>
        <w:r w:rsidRPr="00816ED5">
          <w:rPr>
            <w:rStyle w:val="Hyperlink"/>
            <w:noProof/>
          </w:rPr>
          <w:fldChar w:fldCharType="end"/>
        </w:r>
      </w:ins>
    </w:p>
    <w:p w14:paraId="0E3E7AA1" w14:textId="451EBE1F" w:rsidR="00E84351" w:rsidRDefault="00E84351">
      <w:pPr>
        <w:pStyle w:val="TOC1"/>
        <w:rPr>
          <w:ins w:id="82" w:author="Chris Satterlee" w:date="2023-04-14T17:45:00Z"/>
          <w:rFonts w:eastAsiaTheme="minorEastAsia" w:cstheme="minorBidi"/>
          <w:b w:val="0"/>
          <w:noProof/>
          <w:lang w:eastAsia="ja-JP"/>
        </w:rPr>
      </w:pPr>
      <w:ins w:id="8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"_Toc132386773"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w:t>
        </w:r>
        <w:r>
          <w:rPr>
            <w:rFonts w:eastAsiaTheme="minorEastAsia" w:cstheme="minorBidi"/>
            <w:b w:val="0"/>
            <w:noProof/>
            <w:lang w:eastAsia="ja-JP"/>
          </w:rPr>
          <w:tab/>
        </w:r>
        <w:r w:rsidRPr="00816ED5">
          <w:rPr>
            <w:rStyle w:val="Hyperlink"/>
            <w:noProof/>
          </w:rPr>
          <w:t>Using the IV Swinger 2 Software</w:t>
        </w:r>
        <w:r>
          <w:rPr>
            <w:noProof/>
            <w:webHidden/>
          </w:rPr>
          <w:tab/>
        </w:r>
        <w:r>
          <w:rPr>
            <w:noProof/>
            <w:webHidden/>
          </w:rPr>
          <w:fldChar w:fldCharType="begin"/>
        </w:r>
        <w:r>
          <w:rPr>
            <w:noProof/>
            <w:webHidden/>
          </w:rPr>
          <w:instrText xml:space="preserve"> PAGEREF _Toc132386773 \h </w:instrText>
        </w:r>
      </w:ins>
      <w:r>
        <w:rPr>
          <w:noProof/>
          <w:webHidden/>
        </w:rPr>
      </w:r>
      <w:r>
        <w:rPr>
          <w:noProof/>
          <w:webHidden/>
        </w:rPr>
        <w:fldChar w:fldCharType="separate"/>
      </w:r>
      <w:ins w:id="84" w:author="Chris Satterlee" w:date="2023-04-14T18:03:00Z">
        <w:r w:rsidR="0051422D">
          <w:rPr>
            <w:noProof/>
            <w:webHidden/>
          </w:rPr>
          <w:t>14</w:t>
        </w:r>
      </w:ins>
      <w:ins w:id="85" w:author="Chris Satterlee" w:date="2023-04-14T17:45:00Z">
        <w:r>
          <w:rPr>
            <w:noProof/>
            <w:webHidden/>
          </w:rPr>
          <w:fldChar w:fldCharType="end"/>
        </w:r>
        <w:r w:rsidRPr="00816ED5">
          <w:rPr>
            <w:rStyle w:val="Hyperlink"/>
            <w:noProof/>
          </w:rPr>
          <w:fldChar w:fldCharType="end"/>
        </w:r>
      </w:ins>
    </w:p>
    <w:p w14:paraId="0DF32465" w14:textId="420B2F7D" w:rsidR="00E84351" w:rsidRDefault="00E84351">
      <w:pPr>
        <w:pStyle w:val="TOC2"/>
        <w:tabs>
          <w:tab w:val="left" w:pos="960"/>
          <w:tab w:val="right" w:leader="dot" w:pos="10070"/>
        </w:tabs>
        <w:rPr>
          <w:ins w:id="86" w:author="Chris Satterlee" w:date="2023-04-14T17:45:00Z"/>
          <w:rFonts w:eastAsiaTheme="minorEastAsia" w:cstheme="minorBidi"/>
          <w:b w:val="0"/>
          <w:noProof/>
          <w:sz w:val="24"/>
          <w:szCs w:val="24"/>
          <w:lang w:eastAsia="ja-JP"/>
        </w:rPr>
      </w:pPr>
      <w:ins w:id="87"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"_Toc132386774"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4.1</w:t>
        </w:r>
        <w:r>
          <w:rPr>
            <w:rFonts w:eastAsiaTheme="minorEastAsia" w:cstheme="minorBidi"/>
            <w:b w:val="0"/>
            <w:noProof/>
            <w:sz w:val="24"/>
            <w:szCs w:val="24"/>
            <w:lang w:eastAsia="ja-JP"/>
          </w:rPr>
          <w:tab/>
        </w:r>
        <w:r w:rsidRPr="00816ED5">
          <w:rPr>
            <w:rStyle w:val="Hyperlink"/>
            <w:noProof/>
          </w:rPr>
          <w:t>Main Window</w:t>
        </w:r>
        <w:r>
          <w:rPr>
            <w:noProof/>
            <w:webHidden/>
          </w:rPr>
          <w:tab/>
        </w:r>
        <w:r>
          <w:rPr>
            <w:noProof/>
            <w:webHidden/>
          </w:rPr>
          <w:fldChar w:fldCharType="begin"/>
        </w:r>
        <w:r>
          <w:rPr>
            <w:noProof/>
            <w:webHidden/>
          </w:rPr>
          <w:instrText xml:space="preserve"> PAGEREF _Toc132386774 \h </w:instrText>
        </w:r>
      </w:ins>
      <w:r>
        <w:rPr>
          <w:noProof/>
          <w:webHidden/>
        </w:rPr>
      </w:r>
      <w:r>
        <w:rPr>
          <w:noProof/>
          <w:webHidden/>
        </w:rPr>
        <w:fldChar w:fldCharType="separate"/>
      </w:r>
      <w:ins w:id="88" w:author="Chris Satterlee" w:date="2023-04-14T18:03:00Z">
        <w:r w:rsidR="0051422D">
          <w:rPr>
            <w:noProof/>
            <w:webHidden/>
          </w:rPr>
          <w:t>14</w:t>
        </w:r>
      </w:ins>
      <w:ins w:id="89" w:author="Chris Satterlee" w:date="2023-04-14T17:45:00Z">
        <w:r>
          <w:rPr>
            <w:noProof/>
            <w:webHidden/>
          </w:rPr>
          <w:fldChar w:fldCharType="end"/>
        </w:r>
        <w:r w:rsidRPr="00816ED5">
          <w:rPr>
            <w:rStyle w:val="Hyperlink"/>
            <w:noProof/>
          </w:rPr>
          <w:fldChar w:fldCharType="end"/>
        </w:r>
      </w:ins>
    </w:p>
    <w:p w14:paraId="43C7E91E" w14:textId="53CC498D" w:rsidR="00E84351" w:rsidRDefault="00E84351">
      <w:pPr>
        <w:pStyle w:val="TOC3"/>
        <w:tabs>
          <w:tab w:val="left" w:pos="1200"/>
          <w:tab w:val="right" w:leader="dot" w:pos="10070"/>
        </w:tabs>
        <w:rPr>
          <w:ins w:id="90" w:author="Chris Satterlee" w:date="2023-04-14T17:45:00Z"/>
          <w:rFonts w:eastAsiaTheme="minorEastAsia" w:cstheme="minorBidi"/>
          <w:noProof/>
          <w:sz w:val="24"/>
          <w:szCs w:val="24"/>
          <w:lang w:eastAsia="ja-JP"/>
        </w:rPr>
      </w:pPr>
      <w:ins w:id="9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"_Toc132386775"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4.1.1</w:t>
        </w:r>
        <w:r>
          <w:rPr>
            <w:rFonts w:eastAsiaTheme="minorEastAsia" w:cstheme="minorBidi"/>
            <w:noProof/>
            <w:sz w:val="24"/>
            <w:szCs w:val="24"/>
            <w:lang w:eastAsia="ja-JP"/>
          </w:rPr>
          <w:tab/>
        </w:r>
        <w:r w:rsidRPr="00816ED5">
          <w:rPr>
            <w:rStyle w:val="Hyperlink"/>
            <w:noProof/>
          </w:rPr>
          <w:t>Swing! Button</w:t>
        </w:r>
        <w:r>
          <w:rPr>
            <w:noProof/>
            <w:webHidden/>
          </w:rPr>
          <w:tab/>
        </w:r>
        <w:r>
          <w:rPr>
            <w:noProof/>
            <w:webHidden/>
          </w:rPr>
          <w:fldChar w:fldCharType="begin"/>
        </w:r>
        <w:r>
          <w:rPr>
            <w:noProof/>
            <w:webHidden/>
          </w:rPr>
          <w:instrText xml:space="preserve"> PAGEREF _Toc132386775 \h </w:instrText>
        </w:r>
      </w:ins>
      <w:r>
        <w:rPr>
          <w:noProof/>
          <w:webHidden/>
        </w:rPr>
      </w:r>
      <w:r>
        <w:rPr>
          <w:noProof/>
          <w:webHidden/>
        </w:rPr>
        <w:fldChar w:fldCharType="separate"/>
      </w:r>
      <w:ins w:id="92" w:author="Chris Satterlee" w:date="2023-04-14T18:03:00Z">
        <w:r w:rsidR="0051422D">
          <w:rPr>
            <w:noProof/>
            <w:webHidden/>
          </w:rPr>
          <w:t>15</w:t>
        </w:r>
      </w:ins>
      <w:ins w:id="93" w:author="Chris Satterlee" w:date="2023-04-14T17:45:00Z">
        <w:r>
          <w:rPr>
            <w:noProof/>
            <w:webHidden/>
          </w:rPr>
          <w:fldChar w:fldCharType="end"/>
        </w:r>
        <w:r w:rsidRPr="00816ED5">
          <w:rPr>
            <w:rStyle w:val="Hyperlink"/>
            <w:noProof/>
          </w:rPr>
          <w:fldChar w:fldCharType="end"/>
        </w:r>
      </w:ins>
    </w:p>
    <w:p w14:paraId="6747071A" w14:textId="152D6069" w:rsidR="00E84351" w:rsidRDefault="00E84351">
      <w:pPr>
        <w:pStyle w:val="TOC3"/>
        <w:tabs>
          <w:tab w:val="left" w:pos="1200"/>
          <w:tab w:val="right" w:leader="dot" w:pos="10070"/>
        </w:tabs>
        <w:rPr>
          <w:ins w:id="94" w:author="Chris Satterlee" w:date="2023-04-14T17:45:00Z"/>
          <w:rFonts w:eastAsiaTheme="minorEastAsia" w:cstheme="minorBidi"/>
          <w:noProof/>
          <w:sz w:val="24"/>
          <w:szCs w:val="24"/>
          <w:lang w:eastAsia="ja-JP"/>
        </w:rPr>
      </w:pPr>
      <w:ins w:id="9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"_Toc132386776"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4.1.2</w:t>
        </w:r>
        <w:r>
          <w:rPr>
            <w:rFonts w:eastAsiaTheme="minorEastAsia" w:cstheme="minorBidi"/>
            <w:noProof/>
            <w:sz w:val="24"/>
            <w:szCs w:val="24"/>
            <w:lang w:eastAsia="ja-JP"/>
          </w:rPr>
          <w:tab/>
        </w:r>
        <w:r w:rsidRPr="00816ED5">
          <w:rPr>
            <w:rStyle w:val="Hyperlink"/>
            <w:noProof/>
          </w:rPr>
          <w:t>Results Wizard Button</w:t>
        </w:r>
        <w:r>
          <w:rPr>
            <w:noProof/>
            <w:webHidden/>
          </w:rPr>
          <w:tab/>
        </w:r>
        <w:r>
          <w:rPr>
            <w:noProof/>
            <w:webHidden/>
          </w:rPr>
          <w:fldChar w:fldCharType="begin"/>
        </w:r>
        <w:r>
          <w:rPr>
            <w:noProof/>
            <w:webHidden/>
          </w:rPr>
          <w:instrText xml:space="preserve"> PAGEREF _Toc132386776 \h </w:instrText>
        </w:r>
      </w:ins>
      <w:r>
        <w:rPr>
          <w:noProof/>
          <w:webHidden/>
        </w:rPr>
      </w:r>
      <w:r>
        <w:rPr>
          <w:noProof/>
          <w:webHidden/>
        </w:rPr>
        <w:fldChar w:fldCharType="separate"/>
      </w:r>
      <w:ins w:id="96" w:author="Chris Satterlee" w:date="2023-04-14T18:03:00Z">
        <w:r w:rsidR="0051422D">
          <w:rPr>
            <w:noProof/>
            <w:webHidden/>
          </w:rPr>
          <w:t>15</w:t>
        </w:r>
      </w:ins>
      <w:ins w:id="97" w:author="Chris Satterlee" w:date="2023-04-14T17:45:00Z">
        <w:r>
          <w:rPr>
            <w:noProof/>
            <w:webHidden/>
          </w:rPr>
          <w:fldChar w:fldCharType="end"/>
        </w:r>
        <w:r w:rsidRPr="00816ED5">
          <w:rPr>
            <w:rStyle w:val="Hyperlink"/>
            <w:noProof/>
          </w:rPr>
          <w:fldChar w:fldCharType="end"/>
        </w:r>
      </w:ins>
    </w:p>
    <w:p w14:paraId="2AE85D2B" w14:textId="6FC09DEB" w:rsidR="00E84351" w:rsidRDefault="00E84351">
      <w:pPr>
        <w:pStyle w:val="TOC3"/>
        <w:tabs>
          <w:tab w:val="left" w:pos="1200"/>
          <w:tab w:val="right" w:leader="dot" w:pos="10070"/>
        </w:tabs>
        <w:rPr>
          <w:ins w:id="98" w:author="Chris Satterlee" w:date="2023-04-14T17:45:00Z"/>
          <w:rFonts w:eastAsiaTheme="minorEastAsia" w:cstheme="minorBidi"/>
          <w:noProof/>
          <w:sz w:val="24"/>
          <w:szCs w:val="24"/>
          <w:lang w:eastAsia="ja-JP"/>
        </w:rPr>
      </w:pPr>
      <w:ins w:id="9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"_Toc132386777"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4.1.3</w:t>
        </w:r>
        <w:r>
          <w:rPr>
            <w:rFonts w:eastAsiaTheme="minorEastAsia" w:cstheme="minorBidi"/>
            <w:noProof/>
            <w:sz w:val="24"/>
            <w:szCs w:val="24"/>
            <w:lang w:eastAsia="ja-JP"/>
          </w:rPr>
          <w:tab/>
        </w:r>
        <w:r w:rsidRPr="00816ED5">
          <w:rPr>
            <w:rStyle w:val="Hyperlink"/>
            <w:noProof/>
          </w:rPr>
          <w:t>Preferences Button</w:t>
        </w:r>
        <w:r>
          <w:rPr>
            <w:noProof/>
            <w:webHidden/>
          </w:rPr>
          <w:tab/>
        </w:r>
        <w:r>
          <w:rPr>
            <w:noProof/>
            <w:webHidden/>
          </w:rPr>
          <w:fldChar w:fldCharType="begin"/>
        </w:r>
        <w:r>
          <w:rPr>
            <w:noProof/>
            <w:webHidden/>
          </w:rPr>
          <w:instrText xml:space="preserve"> PAGEREF _Toc132386777 \h </w:instrText>
        </w:r>
      </w:ins>
      <w:r>
        <w:rPr>
          <w:noProof/>
          <w:webHidden/>
        </w:rPr>
      </w:r>
      <w:r>
        <w:rPr>
          <w:noProof/>
          <w:webHidden/>
        </w:rPr>
        <w:fldChar w:fldCharType="separate"/>
      </w:r>
      <w:ins w:id="100" w:author="Chris Satterlee" w:date="2023-04-14T18:03:00Z">
        <w:r w:rsidR="0051422D">
          <w:rPr>
            <w:noProof/>
            <w:webHidden/>
          </w:rPr>
          <w:t>16</w:t>
        </w:r>
      </w:ins>
      <w:ins w:id="101" w:author="Chris Satterlee" w:date="2023-04-14T17:45:00Z">
        <w:r>
          <w:rPr>
            <w:noProof/>
            <w:webHidden/>
          </w:rPr>
          <w:fldChar w:fldCharType="end"/>
        </w:r>
        <w:r w:rsidRPr="00816ED5">
          <w:rPr>
            <w:rStyle w:val="Hyperlink"/>
            <w:noProof/>
          </w:rPr>
          <w:fldChar w:fldCharType="end"/>
        </w:r>
      </w:ins>
    </w:p>
    <w:p w14:paraId="2F4B039A" w14:textId="38C43B6C" w:rsidR="00E84351" w:rsidRDefault="00E84351">
      <w:pPr>
        <w:pStyle w:val="TOC3"/>
        <w:tabs>
          <w:tab w:val="left" w:pos="1200"/>
          <w:tab w:val="right" w:leader="dot" w:pos="10070"/>
        </w:tabs>
        <w:rPr>
          <w:ins w:id="102" w:author="Chris Satterlee" w:date="2023-04-14T17:45:00Z"/>
          <w:rFonts w:eastAsiaTheme="minorEastAsia" w:cstheme="minorBidi"/>
          <w:noProof/>
          <w:sz w:val="24"/>
          <w:szCs w:val="24"/>
          <w:lang w:eastAsia="ja-JP"/>
        </w:rPr>
      </w:pPr>
      <w:ins w:id="10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"_Toc132386778"</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4.1.4</w:t>
        </w:r>
        <w:r>
          <w:rPr>
            <w:rFonts w:eastAsiaTheme="minorEastAsia" w:cstheme="minorBidi"/>
            <w:noProof/>
            <w:sz w:val="24"/>
            <w:szCs w:val="24"/>
            <w:lang w:eastAsia="ja-JP"/>
          </w:rPr>
          <w:tab/>
        </w:r>
        <w:r w:rsidRPr="00816ED5">
          <w:rPr>
            <w:rStyle w:val="Hyperlink"/>
            <w:noProof/>
          </w:rPr>
          <w:t>Plot Power Button</w:t>
        </w:r>
        <w:r>
          <w:rPr>
            <w:noProof/>
            <w:webHidden/>
          </w:rPr>
          <w:tab/>
        </w:r>
        <w:r>
          <w:rPr>
            <w:noProof/>
            <w:webHidden/>
          </w:rPr>
          <w:fldChar w:fldCharType="begin"/>
        </w:r>
        <w:r>
          <w:rPr>
            <w:noProof/>
            <w:webHidden/>
          </w:rPr>
          <w:instrText xml:space="preserve"> PAGEREF _Toc132386778 \h </w:instrText>
        </w:r>
      </w:ins>
      <w:r>
        <w:rPr>
          <w:noProof/>
          <w:webHidden/>
        </w:rPr>
      </w:r>
      <w:r>
        <w:rPr>
          <w:noProof/>
          <w:webHidden/>
        </w:rPr>
        <w:fldChar w:fldCharType="separate"/>
      </w:r>
      <w:ins w:id="104" w:author="Chris Satterlee" w:date="2023-04-14T18:03:00Z">
        <w:r w:rsidR="0051422D">
          <w:rPr>
            <w:noProof/>
            <w:webHidden/>
          </w:rPr>
          <w:t>16</w:t>
        </w:r>
      </w:ins>
      <w:ins w:id="105" w:author="Chris Satterlee" w:date="2023-04-14T17:45:00Z">
        <w:r>
          <w:rPr>
            <w:noProof/>
            <w:webHidden/>
          </w:rPr>
          <w:fldChar w:fldCharType="end"/>
        </w:r>
        <w:r w:rsidRPr="00816ED5">
          <w:rPr>
            <w:rStyle w:val="Hyperlink"/>
            <w:noProof/>
          </w:rPr>
          <w:fldChar w:fldCharType="end"/>
        </w:r>
      </w:ins>
    </w:p>
    <w:p w14:paraId="6BD601A3" w14:textId="3B98D6CE" w:rsidR="00E84351" w:rsidRDefault="00E84351">
      <w:pPr>
        <w:pStyle w:val="TOC3"/>
        <w:tabs>
          <w:tab w:val="left" w:pos="1200"/>
          <w:tab w:val="right" w:leader="dot" w:pos="10070"/>
        </w:tabs>
        <w:rPr>
          <w:ins w:id="106" w:author="Chris Satterlee" w:date="2023-04-14T17:45:00Z"/>
          <w:rFonts w:eastAsiaTheme="minorEastAsia" w:cstheme="minorBidi"/>
          <w:noProof/>
          <w:sz w:val="24"/>
          <w:szCs w:val="24"/>
          <w:lang w:eastAsia="ja-JP"/>
        </w:rPr>
      </w:pPr>
      <w:ins w:id="107"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"_Toc132386779"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4.1.5</w:t>
        </w:r>
        <w:r>
          <w:rPr>
            <w:rFonts w:eastAsiaTheme="minorEastAsia" w:cstheme="minorBidi"/>
            <w:noProof/>
            <w:sz w:val="24"/>
            <w:szCs w:val="24"/>
            <w:lang w:eastAsia="ja-JP"/>
          </w:rPr>
          <w:tab/>
        </w:r>
        <w:r w:rsidRPr="00816ED5">
          <w:rPr>
            <w:rStyle w:val="Hyperlink"/>
            <w:noProof/>
          </w:rPr>
          <w:t>Plot Reference Button (advanced feature)</w:t>
        </w:r>
        <w:r>
          <w:rPr>
            <w:noProof/>
            <w:webHidden/>
          </w:rPr>
          <w:tab/>
        </w:r>
        <w:r>
          <w:rPr>
            <w:noProof/>
            <w:webHidden/>
          </w:rPr>
          <w:fldChar w:fldCharType="begin"/>
        </w:r>
        <w:r>
          <w:rPr>
            <w:noProof/>
            <w:webHidden/>
          </w:rPr>
          <w:instrText xml:space="preserve"> PAGEREF _Toc132386779 \h </w:instrText>
        </w:r>
      </w:ins>
      <w:r>
        <w:rPr>
          <w:noProof/>
          <w:webHidden/>
        </w:rPr>
      </w:r>
      <w:r>
        <w:rPr>
          <w:noProof/>
          <w:webHidden/>
        </w:rPr>
        <w:fldChar w:fldCharType="separate"/>
      </w:r>
      <w:ins w:id="108" w:author="Chris Satterlee" w:date="2023-04-14T18:03:00Z">
        <w:r w:rsidR="0051422D">
          <w:rPr>
            <w:noProof/>
            <w:webHidden/>
          </w:rPr>
          <w:t>17</w:t>
        </w:r>
      </w:ins>
      <w:ins w:id="109" w:author="Chris Satterlee" w:date="2023-04-14T17:45:00Z">
        <w:r>
          <w:rPr>
            <w:noProof/>
            <w:webHidden/>
          </w:rPr>
          <w:fldChar w:fldCharType="end"/>
        </w:r>
        <w:r w:rsidRPr="00816ED5">
          <w:rPr>
            <w:rStyle w:val="Hyperlink"/>
            <w:noProof/>
          </w:rPr>
          <w:fldChar w:fldCharType="end"/>
        </w:r>
      </w:ins>
    </w:p>
    <w:p w14:paraId="0C09AA20" w14:textId="438FEE6C" w:rsidR="00E84351" w:rsidRDefault="00E84351">
      <w:pPr>
        <w:pStyle w:val="TOC3"/>
        <w:tabs>
          <w:tab w:val="left" w:pos="1200"/>
          <w:tab w:val="right" w:leader="dot" w:pos="10070"/>
        </w:tabs>
        <w:rPr>
          <w:ins w:id="110" w:author="Chris Satterlee" w:date="2023-04-14T17:45:00Z"/>
          <w:rFonts w:eastAsiaTheme="minorEastAsia" w:cstheme="minorBidi"/>
          <w:noProof/>
          <w:sz w:val="24"/>
          <w:szCs w:val="24"/>
          <w:lang w:eastAsia="ja-JP"/>
        </w:rPr>
      </w:pPr>
      <w:ins w:id="11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"_Toc132386780"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4.1.6</w:t>
        </w:r>
        <w:r>
          <w:rPr>
            <w:rFonts w:eastAsiaTheme="minorEastAsia" w:cstheme="minorBidi"/>
            <w:noProof/>
            <w:sz w:val="24"/>
            <w:szCs w:val="24"/>
            <w:lang w:eastAsia="ja-JP"/>
          </w:rPr>
          <w:tab/>
        </w:r>
        <w:r w:rsidRPr="00816ED5">
          <w:rPr>
            <w:rStyle w:val="Hyperlink"/>
            <w:noProof/>
          </w:rPr>
          <w:t>Loop Mode Controls</w:t>
        </w:r>
        <w:r>
          <w:rPr>
            <w:noProof/>
            <w:webHidden/>
          </w:rPr>
          <w:tab/>
        </w:r>
        <w:r>
          <w:rPr>
            <w:noProof/>
            <w:webHidden/>
          </w:rPr>
          <w:fldChar w:fldCharType="begin"/>
        </w:r>
        <w:r>
          <w:rPr>
            <w:noProof/>
            <w:webHidden/>
          </w:rPr>
          <w:instrText xml:space="preserve"> PAGEREF _Toc132386780 \h </w:instrText>
        </w:r>
      </w:ins>
      <w:r>
        <w:rPr>
          <w:noProof/>
          <w:webHidden/>
        </w:rPr>
      </w:r>
      <w:r>
        <w:rPr>
          <w:noProof/>
          <w:webHidden/>
        </w:rPr>
        <w:fldChar w:fldCharType="separate"/>
      </w:r>
      <w:ins w:id="112" w:author="Chris Satterlee" w:date="2023-04-14T18:03:00Z">
        <w:r w:rsidR="0051422D">
          <w:rPr>
            <w:noProof/>
            <w:webHidden/>
          </w:rPr>
          <w:t>18</w:t>
        </w:r>
      </w:ins>
      <w:ins w:id="113" w:author="Chris Satterlee" w:date="2023-04-14T17:45:00Z">
        <w:r>
          <w:rPr>
            <w:noProof/>
            <w:webHidden/>
          </w:rPr>
          <w:fldChar w:fldCharType="end"/>
        </w:r>
        <w:r w:rsidRPr="00816ED5">
          <w:rPr>
            <w:rStyle w:val="Hyperlink"/>
            <w:noProof/>
          </w:rPr>
          <w:fldChar w:fldCharType="end"/>
        </w:r>
      </w:ins>
    </w:p>
    <w:p w14:paraId="69D05448" w14:textId="2647BAF4" w:rsidR="00E84351" w:rsidRDefault="00E84351">
      <w:pPr>
        <w:pStyle w:val="TOC3"/>
        <w:tabs>
          <w:tab w:val="left" w:pos="1200"/>
          <w:tab w:val="right" w:leader="dot" w:pos="10070"/>
        </w:tabs>
        <w:rPr>
          <w:ins w:id="114" w:author="Chris Satterlee" w:date="2023-04-14T17:45:00Z"/>
          <w:rFonts w:eastAsiaTheme="minorEastAsia" w:cstheme="minorBidi"/>
          <w:noProof/>
          <w:sz w:val="24"/>
          <w:szCs w:val="24"/>
          <w:lang w:eastAsia="ja-JP"/>
        </w:rPr>
      </w:pPr>
      <w:ins w:id="11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"_Toc132386781"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4.1.7</w:t>
        </w:r>
        <w:r>
          <w:rPr>
            <w:rFonts w:eastAsiaTheme="minorEastAsia" w:cstheme="minorBidi"/>
            <w:noProof/>
            <w:sz w:val="24"/>
            <w:szCs w:val="24"/>
            <w:lang w:eastAsia="ja-JP"/>
          </w:rPr>
          <w:tab/>
        </w:r>
        <w:r w:rsidRPr="00816ED5">
          <w:rPr>
            <w:rStyle w:val="Hyperlink"/>
            <w:noProof/>
          </w:rPr>
          <w:t>Axis Ranges Control</w:t>
        </w:r>
        <w:r>
          <w:rPr>
            <w:noProof/>
            <w:webHidden/>
          </w:rPr>
          <w:tab/>
        </w:r>
        <w:r>
          <w:rPr>
            <w:noProof/>
            <w:webHidden/>
          </w:rPr>
          <w:fldChar w:fldCharType="begin"/>
        </w:r>
        <w:r>
          <w:rPr>
            <w:noProof/>
            <w:webHidden/>
          </w:rPr>
          <w:instrText xml:space="preserve"> PAGEREF _Toc132386781 \h </w:instrText>
        </w:r>
      </w:ins>
      <w:r>
        <w:rPr>
          <w:noProof/>
          <w:webHidden/>
        </w:rPr>
      </w:r>
      <w:r>
        <w:rPr>
          <w:noProof/>
          <w:webHidden/>
        </w:rPr>
        <w:fldChar w:fldCharType="separate"/>
      </w:r>
      <w:ins w:id="116" w:author="Chris Satterlee" w:date="2023-04-14T18:03:00Z">
        <w:r w:rsidR="0051422D">
          <w:rPr>
            <w:noProof/>
            <w:webHidden/>
          </w:rPr>
          <w:t>19</w:t>
        </w:r>
      </w:ins>
      <w:ins w:id="117" w:author="Chris Satterlee" w:date="2023-04-14T17:45:00Z">
        <w:r>
          <w:rPr>
            <w:noProof/>
            <w:webHidden/>
          </w:rPr>
          <w:fldChar w:fldCharType="end"/>
        </w:r>
        <w:r w:rsidRPr="00816ED5">
          <w:rPr>
            <w:rStyle w:val="Hyperlink"/>
            <w:noProof/>
          </w:rPr>
          <w:fldChar w:fldCharType="end"/>
        </w:r>
      </w:ins>
    </w:p>
    <w:p w14:paraId="783E3302" w14:textId="17AEAC2C" w:rsidR="00E84351" w:rsidRDefault="00E84351">
      <w:pPr>
        <w:pStyle w:val="TOC3"/>
        <w:tabs>
          <w:tab w:val="left" w:pos="1200"/>
          <w:tab w:val="right" w:leader="dot" w:pos="10070"/>
        </w:tabs>
        <w:rPr>
          <w:ins w:id="118" w:author="Chris Satterlee" w:date="2023-04-14T17:45:00Z"/>
          <w:rFonts w:eastAsiaTheme="minorEastAsia" w:cstheme="minorBidi"/>
          <w:noProof/>
          <w:sz w:val="24"/>
          <w:szCs w:val="24"/>
          <w:lang w:eastAsia="ja-JP"/>
        </w:rPr>
      </w:pPr>
      <w:ins w:id="11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"_Toc132386782"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4.1.8</w:t>
        </w:r>
        <w:r>
          <w:rPr>
            <w:rFonts w:eastAsiaTheme="minorEastAsia" w:cstheme="minorBidi"/>
            <w:noProof/>
            <w:sz w:val="24"/>
            <w:szCs w:val="24"/>
            <w:lang w:eastAsia="ja-JP"/>
          </w:rPr>
          <w:tab/>
        </w:r>
        <w:r w:rsidRPr="00816ED5">
          <w:rPr>
            <w:rStyle w:val="Hyperlink"/>
            <w:noProof/>
          </w:rPr>
          <w:t>Image Size Control</w:t>
        </w:r>
        <w:r>
          <w:rPr>
            <w:noProof/>
            <w:webHidden/>
          </w:rPr>
          <w:tab/>
        </w:r>
        <w:r>
          <w:rPr>
            <w:noProof/>
            <w:webHidden/>
          </w:rPr>
          <w:fldChar w:fldCharType="begin"/>
        </w:r>
        <w:r>
          <w:rPr>
            <w:noProof/>
            <w:webHidden/>
          </w:rPr>
          <w:instrText xml:space="preserve"> PAGEREF _Toc132386782 \h </w:instrText>
        </w:r>
      </w:ins>
      <w:r>
        <w:rPr>
          <w:noProof/>
          <w:webHidden/>
        </w:rPr>
      </w:r>
      <w:r>
        <w:rPr>
          <w:noProof/>
          <w:webHidden/>
        </w:rPr>
        <w:fldChar w:fldCharType="separate"/>
      </w:r>
      <w:ins w:id="120" w:author="Chris Satterlee" w:date="2023-04-14T18:03:00Z">
        <w:r w:rsidR="0051422D">
          <w:rPr>
            <w:noProof/>
            <w:webHidden/>
          </w:rPr>
          <w:t>20</w:t>
        </w:r>
      </w:ins>
      <w:ins w:id="121" w:author="Chris Satterlee" w:date="2023-04-14T17:45:00Z">
        <w:r>
          <w:rPr>
            <w:noProof/>
            <w:webHidden/>
          </w:rPr>
          <w:fldChar w:fldCharType="end"/>
        </w:r>
        <w:r w:rsidRPr="00816ED5">
          <w:rPr>
            <w:rStyle w:val="Hyperlink"/>
            <w:noProof/>
          </w:rPr>
          <w:fldChar w:fldCharType="end"/>
        </w:r>
      </w:ins>
    </w:p>
    <w:p w14:paraId="0537C04D" w14:textId="31C53020" w:rsidR="00E84351" w:rsidRDefault="00E84351">
      <w:pPr>
        <w:pStyle w:val="TOC3"/>
        <w:tabs>
          <w:tab w:val="left" w:pos="1200"/>
          <w:tab w:val="right" w:leader="dot" w:pos="10070"/>
        </w:tabs>
        <w:rPr>
          <w:ins w:id="122" w:author="Chris Satterlee" w:date="2023-04-14T17:45:00Z"/>
          <w:rFonts w:eastAsiaTheme="minorEastAsia" w:cstheme="minorBidi"/>
          <w:noProof/>
          <w:sz w:val="24"/>
          <w:szCs w:val="24"/>
          <w:lang w:eastAsia="ja-JP"/>
        </w:rPr>
      </w:pPr>
      <w:ins w:id="12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"_Toc132386783"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4.1.9</w:t>
        </w:r>
        <w:r>
          <w:rPr>
            <w:rFonts w:eastAsiaTheme="minorEastAsia" w:cstheme="minorBidi"/>
            <w:noProof/>
            <w:sz w:val="24"/>
            <w:szCs w:val="24"/>
            <w:lang w:eastAsia="ja-JP"/>
          </w:rPr>
          <w:tab/>
        </w:r>
        <w:r w:rsidRPr="00816ED5">
          <w:rPr>
            <w:rStyle w:val="Hyperlink"/>
            <w:noProof/>
          </w:rPr>
          <w:t>Version</w:t>
        </w:r>
        <w:r>
          <w:rPr>
            <w:noProof/>
            <w:webHidden/>
          </w:rPr>
          <w:tab/>
        </w:r>
        <w:r>
          <w:rPr>
            <w:noProof/>
            <w:webHidden/>
          </w:rPr>
          <w:fldChar w:fldCharType="begin"/>
        </w:r>
        <w:r>
          <w:rPr>
            <w:noProof/>
            <w:webHidden/>
          </w:rPr>
          <w:instrText xml:space="preserve"> PAGEREF _Toc132386783 \h </w:instrText>
        </w:r>
      </w:ins>
      <w:r>
        <w:rPr>
          <w:noProof/>
          <w:webHidden/>
        </w:rPr>
      </w:r>
      <w:r>
        <w:rPr>
          <w:noProof/>
          <w:webHidden/>
        </w:rPr>
        <w:fldChar w:fldCharType="separate"/>
      </w:r>
      <w:ins w:id="124" w:author="Chris Satterlee" w:date="2023-04-14T18:03:00Z">
        <w:r w:rsidR="0051422D">
          <w:rPr>
            <w:noProof/>
            <w:webHidden/>
          </w:rPr>
          <w:t>20</w:t>
        </w:r>
      </w:ins>
      <w:ins w:id="125" w:author="Chris Satterlee" w:date="2023-04-14T17:45:00Z">
        <w:r>
          <w:rPr>
            <w:noProof/>
            <w:webHidden/>
          </w:rPr>
          <w:fldChar w:fldCharType="end"/>
        </w:r>
        <w:r w:rsidRPr="00816ED5">
          <w:rPr>
            <w:rStyle w:val="Hyperlink"/>
            <w:noProof/>
          </w:rPr>
          <w:fldChar w:fldCharType="end"/>
        </w:r>
      </w:ins>
    </w:p>
    <w:p w14:paraId="46D90517" w14:textId="02C4BBE5" w:rsidR="00E84351" w:rsidRDefault="00E84351">
      <w:pPr>
        <w:pStyle w:val="TOC2"/>
        <w:tabs>
          <w:tab w:val="left" w:pos="960"/>
          <w:tab w:val="right" w:leader="dot" w:pos="10070"/>
        </w:tabs>
        <w:rPr>
          <w:ins w:id="126" w:author="Chris Satterlee" w:date="2023-04-14T17:45:00Z"/>
          <w:rFonts w:eastAsiaTheme="minorEastAsia" w:cstheme="minorBidi"/>
          <w:b w:val="0"/>
          <w:noProof/>
          <w:sz w:val="24"/>
          <w:szCs w:val="24"/>
          <w:lang w:eastAsia="ja-JP"/>
        </w:rPr>
      </w:pPr>
      <w:ins w:id="127"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"_Toc132386784"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4.2</w:t>
        </w:r>
        <w:r>
          <w:rPr>
            <w:rFonts w:eastAsiaTheme="minorEastAsia" w:cstheme="minorBidi"/>
            <w:b w:val="0"/>
            <w:noProof/>
            <w:sz w:val="24"/>
            <w:szCs w:val="24"/>
            <w:lang w:eastAsia="ja-JP"/>
          </w:rPr>
          <w:tab/>
        </w:r>
        <w:r w:rsidRPr="00816ED5">
          <w:rPr>
            <w:rStyle w:val="Hyperlink"/>
            <w:noProof/>
          </w:rPr>
          <w:t>Tooltips</w:t>
        </w:r>
        <w:r>
          <w:rPr>
            <w:noProof/>
            <w:webHidden/>
          </w:rPr>
          <w:tab/>
        </w:r>
        <w:r>
          <w:rPr>
            <w:noProof/>
            <w:webHidden/>
          </w:rPr>
          <w:fldChar w:fldCharType="begin"/>
        </w:r>
        <w:r>
          <w:rPr>
            <w:noProof/>
            <w:webHidden/>
          </w:rPr>
          <w:instrText xml:space="preserve"> PAGEREF _Toc132386784 \h </w:instrText>
        </w:r>
      </w:ins>
      <w:r>
        <w:rPr>
          <w:noProof/>
          <w:webHidden/>
        </w:rPr>
      </w:r>
      <w:r>
        <w:rPr>
          <w:noProof/>
          <w:webHidden/>
        </w:rPr>
        <w:fldChar w:fldCharType="separate"/>
      </w:r>
      <w:ins w:id="128" w:author="Chris Satterlee" w:date="2023-04-14T18:03:00Z">
        <w:r w:rsidR="0051422D">
          <w:rPr>
            <w:noProof/>
            <w:webHidden/>
          </w:rPr>
          <w:t>21</w:t>
        </w:r>
      </w:ins>
      <w:ins w:id="129" w:author="Chris Satterlee" w:date="2023-04-14T17:45:00Z">
        <w:r>
          <w:rPr>
            <w:noProof/>
            <w:webHidden/>
          </w:rPr>
          <w:fldChar w:fldCharType="end"/>
        </w:r>
        <w:r w:rsidRPr="00816ED5">
          <w:rPr>
            <w:rStyle w:val="Hyperlink"/>
            <w:noProof/>
          </w:rPr>
          <w:fldChar w:fldCharType="end"/>
        </w:r>
      </w:ins>
    </w:p>
    <w:p w14:paraId="0EA52943" w14:textId="6655AD6A" w:rsidR="00E84351" w:rsidRDefault="00E84351">
      <w:pPr>
        <w:pStyle w:val="TOC2"/>
        <w:tabs>
          <w:tab w:val="left" w:pos="960"/>
          <w:tab w:val="right" w:leader="dot" w:pos="10070"/>
        </w:tabs>
        <w:rPr>
          <w:ins w:id="130" w:author="Chris Satterlee" w:date="2023-04-14T17:45:00Z"/>
          <w:rFonts w:eastAsiaTheme="minorEastAsia" w:cstheme="minorBidi"/>
          <w:b w:val="0"/>
          <w:noProof/>
          <w:sz w:val="24"/>
          <w:szCs w:val="24"/>
          <w:lang w:eastAsia="ja-JP"/>
        </w:rPr>
      </w:pPr>
      <w:ins w:id="13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"_Toc132386785"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w:t>
        </w:r>
        <w:r>
          <w:rPr>
            <w:rFonts w:eastAsiaTheme="minorEastAsia" w:cstheme="minorBidi"/>
            <w:b w:val="0"/>
            <w:noProof/>
            <w:sz w:val="24"/>
            <w:szCs w:val="24"/>
            <w:lang w:eastAsia="ja-JP"/>
          </w:rPr>
          <w:tab/>
        </w:r>
        <w:r w:rsidRPr="00816ED5">
          <w:rPr>
            <w:rStyle w:val="Hyperlink"/>
            <w:noProof/>
          </w:rPr>
          <w:t>Menus</w:t>
        </w:r>
        <w:r>
          <w:rPr>
            <w:noProof/>
            <w:webHidden/>
          </w:rPr>
          <w:tab/>
        </w:r>
        <w:r>
          <w:rPr>
            <w:noProof/>
            <w:webHidden/>
          </w:rPr>
          <w:fldChar w:fldCharType="begin"/>
        </w:r>
        <w:r>
          <w:rPr>
            <w:noProof/>
            <w:webHidden/>
          </w:rPr>
          <w:instrText xml:space="preserve"> PAGEREF _Toc132386785 \h </w:instrText>
        </w:r>
      </w:ins>
      <w:r>
        <w:rPr>
          <w:noProof/>
          <w:webHidden/>
        </w:rPr>
      </w:r>
      <w:r>
        <w:rPr>
          <w:noProof/>
          <w:webHidden/>
        </w:rPr>
        <w:fldChar w:fldCharType="separate"/>
      </w:r>
      <w:ins w:id="132" w:author="Chris Satterlee" w:date="2023-04-14T18:03:00Z">
        <w:r w:rsidR="0051422D">
          <w:rPr>
            <w:noProof/>
            <w:webHidden/>
          </w:rPr>
          <w:t>21</w:t>
        </w:r>
      </w:ins>
      <w:ins w:id="133" w:author="Chris Satterlee" w:date="2023-04-14T17:45:00Z">
        <w:r>
          <w:rPr>
            <w:noProof/>
            <w:webHidden/>
          </w:rPr>
          <w:fldChar w:fldCharType="end"/>
        </w:r>
        <w:r w:rsidRPr="00816ED5">
          <w:rPr>
            <w:rStyle w:val="Hyperlink"/>
            <w:noProof/>
          </w:rPr>
          <w:fldChar w:fldCharType="end"/>
        </w:r>
      </w:ins>
    </w:p>
    <w:p w14:paraId="712CA403" w14:textId="6636A014" w:rsidR="00E84351" w:rsidRDefault="00E84351">
      <w:pPr>
        <w:pStyle w:val="TOC3"/>
        <w:tabs>
          <w:tab w:val="left" w:pos="1200"/>
          <w:tab w:val="right" w:leader="dot" w:pos="10070"/>
        </w:tabs>
        <w:rPr>
          <w:ins w:id="134" w:author="Chris Satterlee" w:date="2023-04-14T17:45:00Z"/>
          <w:rFonts w:eastAsiaTheme="minorEastAsia" w:cstheme="minorBidi"/>
          <w:noProof/>
          <w:sz w:val="24"/>
          <w:szCs w:val="24"/>
          <w:lang w:eastAsia="ja-JP"/>
        </w:rPr>
      </w:pPr>
      <w:ins w:id="13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"_Toc132386786"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4.3.1</w:t>
        </w:r>
        <w:r>
          <w:rPr>
            <w:rFonts w:eastAsiaTheme="minorEastAsia" w:cstheme="minorBidi"/>
            <w:noProof/>
            <w:sz w:val="24"/>
            <w:szCs w:val="24"/>
            <w:lang w:eastAsia="ja-JP"/>
          </w:rPr>
          <w:tab/>
        </w:r>
        <w:r w:rsidRPr="00816ED5">
          <w:rPr>
            <w:rStyle w:val="Hyperlink"/>
            <w:noProof/>
          </w:rPr>
          <w:t>About Menu (Windows)</w:t>
        </w:r>
        <w:r>
          <w:rPr>
            <w:noProof/>
            <w:webHidden/>
          </w:rPr>
          <w:tab/>
        </w:r>
        <w:r>
          <w:rPr>
            <w:noProof/>
            <w:webHidden/>
          </w:rPr>
          <w:fldChar w:fldCharType="begin"/>
        </w:r>
        <w:r>
          <w:rPr>
            <w:noProof/>
            <w:webHidden/>
          </w:rPr>
          <w:instrText xml:space="preserve"> PAGEREF _Toc132386786 \h </w:instrText>
        </w:r>
      </w:ins>
      <w:r>
        <w:rPr>
          <w:noProof/>
          <w:webHidden/>
        </w:rPr>
      </w:r>
      <w:r>
        <w:rPr>
          <w:noProof/>
          <w:webHidden/>
        </w:rPr>
        <w:fldChar w:fldCharType="separate"/>
      </w:r>
      <w:ins w:id="136" w:author="Chris Satterlee" w:date="2023-04-14T18:03:00Z">
        <w:r w:rsidR="0051422D">
          <w:rPr>
            <w:noProof/>
            <w:webHidden/>
          </w:rPr>
          <w:t>22</w:t>
        </w:r>
      </w:ins>
      <w:ins w:id="137" w:author="Chris Satterlee" w:date="2023-04-14T17:45:00Z">
        <w:r>
          <w:rPr>
            <w:noProof/>
            <w:webHidden/>
          </w:rPr>
          <w:fldChar w:fldCharType="end"/>
        </w:r>
        <w:r w:rsidRPr="00816ED5">
          <w:rPr>
            <w:rStyle w:val="Hyperlink"/>
            <w:noProof/>
          </w:rPr>
          <w:fldChar w:fldCharType="end"/>
        </w:r>
      </w:ins>
    </w:p>
    <w:p w14:paraId="589CFB87" w14:textId="425F2C33" w:rsidR="00E84351" w:rsidRDefault="00E84351">
      <w:pPr>
        <w:pStyle w:val="TOC3"/>
        <w:tabs>
          <w:tab w:val="left" w:pos="1200"/>
          <w:tab w:val="right" w:leader="dot" w:pos="10070"/>
        </w:tabs>
        <w:rPr>
          <w:ins w:id="138" w:author="Chris Satterlee" w:date="2023-04-14T17:45:00Z"/>
          <w:rFonts w:eastAsiaTheme="minorEastAsia" w:cstheme="minorBidi"/>
          <w:noProof/>
          <w:sz w:val="24"/>
          <w:szCs w:val="24"/>
          <w:lang w:eastAsia="ja-JP"/>
        </w:rPr>
      </w:pPr>
      <w:ins w:id="13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"_Toc132386787"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4.3.2</w:t>
        </w:r>
        <w:r>
          <w:rPr>
            <w:rFonts w:eastAsiaTheme="minorEastAsia" w:cstheme="minorBidi"/>
            <w:noProof/>
            <w:sz w:val="24"/>
            <w:szCs w:val="24"/>
            <w:lang w:eastAsia="ja-JP"/>
          </w:rPr>
          <w:tab/>
        </w:r>
        <w:r w:rsidRPr="00816ED5">
          <w:rPr>
            <w:rStyle w:val="Hyperlink"/>
            <w:noProof/>
          </w:rPr>
          <w:t>IV Swinger 2 Menu (Mac)</w:t>
        </w:r>
        <w:r>
          <w:rPr>
            <w:noProof/>
            <w:webHidden/>
          </w:rPr>
          <w:tab/>
        </w:r>
        <w:r>
          <w:rPr>
            <w:noProof/>
            <w:webHidden/>
          </w:rPr>
          <w:fldChar w:fldCharType="begin"/>
        </w:r>
        <w:r>
          <w:rPr>
            <w:noProof/>
            <w:webHidden/>
          </w:rPr>
          <w:instrText xml:space="preserve"> PAGEREF _Toc132386787 \h </w:instrText>
        </w:r>
      </w:ins>
      <w:r>
        <w:rPr>
          <w:noProof/>
          <w:webHidden/>
        </w:rPr>
      </w:r>
      <w:r>
        <w:rPr>
          <w:noProof/>
          <w:webHidden/>
        </w:rPr>
        <w:fldChar w:fldCharType="separate"/>
      </w:r>
      <w:ins w:id="140" w:author="Chris Satterlee" w:date="2023-04-14T18:03:00Z">
        <w:r w:rsidR="0051422D">
          <w:rPr>
            <w:noProof/>
            <w:webHidden/>
          </w:rPr>
          <w:t>22</w:t>
        </w:r>
      </w:ins>
      <w:ins w:id="141" w:author="Chris Satterlee" w:date="2023-04-14T17:45:00Z">
        <w:r>
          <w:rPr>
            <w:noProof/>
            <w:webHidden/>
          </w:rPr>
          <w:fldChar w:fldCharType="end"/>
        </w:r>
        <w:r w:rsidRPr="00816ED5">
          <w:rPr>
            <w:rStyle w:val="Hyperlink"/>
            <w:noProof/>
          </w:rPr>
          <w:fldChar w:fldCharType="end"/>
        </w:r>
      </w:ins>
    </w:p>
    <w:p w14:paraId="196A4E60" w14:textId="318FED26" w:rsidR="00E84351" w:rsidRDefault="00E84351">
      <w:pPr>
        <w:pStyle w:val="TOC3"/>
        <w:tabs>
          <w:tab w:val="left" w:pos="1200"/>
          <w:tab w:val="right" w:leader="dot" w:pos="10070"/>
        </w:tabs>
        <w:rPr>
          <w:ins w:id="142" w:author="Chris Satterlee" w:date="2023-04-14T17:45:00Z"/>
          <w:rFonts w:eastAsiaTheme="minorEastAsia" w:cstheme="minorBidi"/>
          <w:noProof/>
          <w:sz w:val="24"/>
          <w:szCs w:val="24"/>
          <w:lang w:eastAsia="ja-JP"/>
        </w:rPr>
      </w:pPr>
      <w:ins w:id="14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"_Toc132386788"</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4.3.3</w:t>
        </w:r>
        <w:r>
          <w:rPr>
            <w:rFonts w:eastAsiaTheme="minorEastAsia" w:cstheme="minorBidi"/>
            <w:noProof/>
            <w:sz w:val="24"/>
            <w:szCs w:val="24"/>
            <w:lang w:eastAsia="ja-JP"/>
          </w:rPr>
          <w:tab/>
        </w:r>
        <w:r w:rsidRPr="00816ED5">
          <w:rPr>
            <w:rStyle w:val="Hyperlink"/>
            <w:noProof/>
          </w:rPr>
          <w:t>File Menu</w:t>
        </w:r>
        <w:r>
          <w:rPr>
            <w:noProof/>
            <w:webHidden/>
          </w:rPr>
          <w:tab/>
        </w:r>
        <w:r>
          <w:rPr>
            <w:noProof/>
            <w:webHidden/>
          </w:rPr>
          <w:fldChar w:fldCharType="begin"/>
        </w:r>
        <w:r>
          <w:rPr>
            <w:noProof/>
            <w:webHidden/>
          </w:rPr>
          <w:instrText xml:space="preserve"> PAGEREF _Toc132386788 \h </w:instrText>
        </w:r>
      </w:ins>
      <w:r>
        <w:rPr>
          <w:noProof/>
          <w:webHidden/>
        </w:rPr>
      </w:r>
      <w:r>
        <w:rPr>
          <w:noProof/>
          <w:webHidden/>
        </w:rPr>
        <w:fldChar w:fldCharType="separate"/>
      </w:r>
      <w:ins w:id="144" w:author="Chris Satterlee" w:date="2023-04-14T18:03:00Z">
        <w:r w:rsidR="0051422D">
          <w:rPr>
            <w:noProof/>
            <w:webHidden/>
          </w:rPr>
          <w:t>22</w:t>
        </w:r>
      </w:ins>
      <w:ins w:id="145" w:author="Chris Satterlee" w:date="2023-04-14T17:45:00Z">
        <w:r>
          <w:rPr>
            <w:noProof/>
            <w:webHidden/>
          </w:rPr>
          <w:fldChar w:fldCharType="end"/>
        </w:r>
        <w:r w:rsidRPr="00816ED5">
          <w:rPr>
            <w:rStyle w:val="Hyperlink"/>
            <w:noProof/>
          </w:rPr>
          <w:fldChar w:fldCharType="end"/>
        </w:r>
      </w:ins>
    </w:p>
    <w:p w14:paraId="1E4D74AC" w14:textId="2D64C34F" w:rsidR="00E84351" w:rsidRDefault="00E84351">
      <w:pPr>
        <w:pStyle w:val="TOC4"/>
        <w:tabs>
          <w:tab w:val="left" w:pos="1680"/>
          <w:tab w:val="right" w:leader="dot" w:pos="10070"/>
        </w:tabs>
        <w:rPr>
          <w:ins w:id="146" w:author="Chris Satterlee" w:date="2023-04-14T17:45:00Z"/>
          <w:rFonts w:eastAsiaTheme="minorEastAsia" w:cstheme="minorBidi"/>
          <w:noProof/>
          <w:sz w:val="24"/>
          <w:szCs w:val="24"/>
          <w:lang w:eastAsia="ja-JP"/>
        </w:rPr>
      </w:pPr>
      <w:ins w:id="147"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"_Toc132386789"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4.3.3.1</w:t>
        </w:r>
        <w:r>
          <w:rPr>
            <w:rFonts w:eastAsiaTheme="minorEastAsia" w:cstheme="minorBidi"/>
            <w:noProof/>
            <w:sz w:val="24"/>
            <w:szCs w:val="24"/>
            <w:lang w:eastAsia="ja-JP"/>
          </w:rPr>
          <w:tab/>
        </w:r>
        <w:r w:rsidRPr="00816ED5">
          <w:rPr>
            <w:rStyle w:val="Hyperlink"/>
            <w:noProof/>
          </w:rPr>
          <w:t>View Log File</w:t>
        </w:r>
        <w:r>
          <w:rPr>
            <w:noProof/>
            <w:webHidden/>
          </w:rPr>
          <w:tab/>
        </w:r>
        <w:r>
          <w:rPr>
            <w:noProof/>
            <w:webHidden/>
          </w:rPr>
          <w:fldChar w:fldCharType="begin"/>
        </w:r>
        <w:r>
          <w:rPr>
            <w:noProof/>
            <w:webHidden/>
          </w:rPr>
          <w:instrText xml:space="preserve"> PAGEREF _Toc132386789 \h </w:instrText>
        </w:r>
      </w:ins>
      <w:r>
        <w:rPr>
          <w:noProof/>
          <w:webHidden/>
        </w:rPr>
      </w:r>
      <w:r>
        <w:rPr>
          <w:noProof/>
          <w:webHidden/>
        </w:rPr>
        <w:fldChar w:fldCharType="separate"/>
      </w:r>
      <w:ins w:id="148" w:author="Chris Satterlee" w:date="2023-04-14T18:03:00Z">
        <w:r w:rsidR="0051422D">
          <w:rPr>
            <w:noProof/>
            <w:webHidden/>
          </w:rPr>
          <w:t>23</w:t>
        </w:r>
      </w:ins>
      <w:ins w:id="149" w:author="Chris Satterlee" w:date="2023-04-14T17:45:00Z">
        <w:r>
          <w:rPr>
            <w:noProof/>
            <w:webHidden/>
          </w:rPr>
          <w:fldChar w:fldCharType="end"/>
        </w:r>
        <w:r w:rsidRPr="00816ED5">
          <w:rPr>
            <w:rStyle w:val="Hyperlink"/>
            <w:noProof/>
          </w:rPr>
          <w:fldChar w:fldCharType="end"/>
        </w:r>
      </w:ins>
    </w:p>
    <w:p w14:paraId="1C819C04" w14:textId="203CA29A" w:rsidR="00E84351" w:rsidRDefault="00E84351">
      <w:pPr>
        <w:pStyle w:val="TOC4"/>
        <w:tabs>
          <w:tab w:val="left" w:pos="1680"/>
          <w:tab w:val="right" w:leader="dot" w:pos="10070"/>
        </w:tabs>
        <w:rPr>
          <w:ins w:id="150" w:author="Chris Satterlee" w:date="2023-04-14T17:45:00Z"/>
          <w:rFonts w:eastAsiaTheme="minorEastAsia" w:cstheme="minorBidi"/>
          <w:noProof/>
          <w:sz w:val="24"/>
          <w:szCs w:val="24"/>
          <w:lang w:eastAsia="ja-JP"/>
        </w:rPr>
      </w:pPr>
      <w:ins w:id="15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"_Toc132386790"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4.3.3.2</w:t>
        </w:r>
        <w:r>
          <w:rPr>
            <w:rFonts w:eastAsiaTheme="minorEastAsia" w:cstheme="minorBidi"/>
            <w:noProof/>
            <w:sz w:val="24"/>
            <w:szCs w:val="24"/>
            <w:lang w:eastAsia="ja-JP"/>
          </w:rPr>
          <w:tab/>
        </w:r>
        <w:r w:rsidRPr="00816ED5">
          <w:rPr>
            <w:rStyle w:val="Hyperlink"/>
            <w:noProof/>
          </w:rPr>
          <w:t>View Config File</w:t>
        </w:r>
        <w:r>
          <w:rPr>
            <w:noProof/>
            <w:webHidden/>
          </w:rPr>
          <w:tab/>
        </w:r>
        <w:r>
          <w:rPr>
            <w:noProof/>
            <w:webHidden/>
          </w:rPr>
          <w:fldChar w:fldCharType="begin"/>
        </w:r>
        <w:r>
          <w:rPr>
            <w:noProof/>
            <w:webHidden/>
          </w:rPr>
          <w:instrText xml:space="preserve"> PAGEREF _Toc132386790 \h </w:instrText>
        </w:r>
      </w:ins>
      <w:r>
        <w:rPr>
          <w:noProof/>
          <w:webHidden/>
        </w:rPr>
      </w:r>
      <w:r>
        <w:rPr>
          <w:noProof/>
          <w:webHidden/>
        </w:rPr>
        <w:fldChar w:fldCharType="separate"/>
      </w:r>
      <w:ins w:id="152" w:author="Chris Satterlee" w:date="2023-04-14T18:03:00Z">
        <w:r w:rsidR="0051422D">
          <w:rPr>
            <w:noProof/>
            <w:webHidden/>
          </w:rPr>
          <w:t>23</w:t>
        </w:r>
      </w:ins>
      <w:ins w:id="153" w:author="Chris Satterlee" w:date="2023-04-14T17:45:00Z">
        <w:r>
          <w:rPr>
            <w:noProof/>
            <w:webHidden/>
          </w:rPr>
          <w:fldChar w:fldCharType="end"/>
        </w:r>
        <w:r w:rsidRPr="00816ED5">
          <w:rPr>
            <w:rStyle w:val="Hyperlink"/>
            <w:noProof/>
          </w:rPr>
          <w:fldChar w:fldCharType="end"/>
        </w:r>
      </w:ins>
    </w:p>
    <w:p w14:paraId="334AFB67" w14:textId="3C310BFD" w:rsidR="00E84351" w:rsidRDefault="00E84351">
      <w:pPr>
        <w:pStyle w:val="TOC4"/>
        <w:tabs>
          <w:tab w:val="left" w:pos="1680"/>
          <w:tab w:val="right" w:leader="dot" w:pos="10070"/>
        </w:tabs>
        <w:rPr>
          <w:ins w:id="154" w:author="Chris Satterlee" w:date="2023-04-14T17:45:00Z"/>
          <w:rFonts w:eastAsiaTheme="minorEastAsia" w:cstheme="minorBidi"/>
          <w:noProof/>
          <w:sz w:val="24"/>
          <w:szCs w:val="24"/>
          <w:lang w:eastAsia="ja-JP"/>
        </w:rPr>
      </w:pPr>
      <w:ins w:id="15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"_Toc132386791"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4.3.3.3</w:t>
        </w:r>
        <w:r>
          <w:rPr>
            <w:rFonts w:eastAsiaTheme="minorEastAsia" w:cstheme="minorBidi"/>
            <w:noProof/>
            <w:sz w:val="24"/>
            <w:szCs w:val="24"/>
            <w:lang w:eastAsia="ja-JP"/>
          </w:rPr>
          <w:tab/>
        </w:r>
        <w:r w:rsidRPr="00816ED5">
          <w:rPr>
            <w:rStyle w:val="Hyperlink"/>
            <w:noProof/>
          </w:rPr>
          <w:t>View Run Info File</w:t>
        </w:r>
        <w:r>
          <w:rPr>
            <w:noProof/>
            <w:webHidden/>
          </w:rPr>
          <w:tab/>
        </w:r>
        <w:r>
          <w:rPr>
            <w:noProof/>
            <w:webHidden/>
          </w:rPr>
          <w:fldChar w:fldCharType="begin"/>
        </w:r>
        <w:r>
          <w:rPr>
            <w:noProof/>
            <w:webHidden/>
          </w:rPr>
          <w:instrText xml:space="preserve"> PAGEREF _Toc132386791 \h </w:instrText>
        </w:r>
      </w:ins>
      <w:r>
        <w:rPr>
          <w:noProof/>
          <w:webHidden/>
        </w:rPr>
      </w:r>
      <w:r>
        <w:rPr>
          <w:noProof/>
          <w:webHidden/>
        </w:rPr>
        <w:fldChar w:fldCharType="separate"/>
      </w:r>
      <w:ins w:id="156" w:author="Chris Satterlee" w:date="2023-04-14T18:03:00Z">
        <w:r w:rsidR="0051422D">
          <w:rPr>
            <w:noProof/>
            <w:webHidden/>
          </w:rPr>
          <w:t>23</w:t>
        </w:r>
      </w:ins>
      <w:ins w:id="157" w:author="Chris Satterlee" w:date="2023-04-14T17:45:00Z">
        <w:r>
          <w:rPr>
            <w:noProof/>
            <w:webHidden/>
          </w:rPr>
          <w:fldChar w:fldCharType="end"/>
        </w:r>
        <w:r w:rsidRPr="00816ED5">
          <w:rPr>
            <w:rStyle w:val="Hyperlink"/>
            <w:noProof/>
          </w:rPr>
          <w:fldChar w:fldCharType="end"/>
        </w:r>
      </w:ins>
    </w:p>
    <w:p w14:paraId="5E9B6FDD" w14:textId="2F6FB0FB" w:rsidR="00E84351" w:rsidRDefault="00E84351">
      <w:pPr>
        <w:pStyle w:val="TOC4"/>
        <w:tabs>
          <w:tab w:val="left" w:pos="1680"/>
          <w:tab w:val="right" w:leader="dot" w:pos="10070"/>
        </w:tabs>
        <w:rPr>
          <w:ins w:id="158" w:author="Chris Satterlee" w:date="2023-04-14T17:45:00Z"/>
          <w:rFonts w:eastAsiaTheme="minorEastAsia" w:cstheme="minorBidi"/>
          <w:noProof/>
          <w:sz w:val="24"/>
          <w:szCs w:val="24"/>
          <w:lang w:eastAsia="ja-JP"/>
        </w:rPr>
      </w:pPr>
      <w:ins w:id="15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"_Toc132386792"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4.3.3.4</w:t>
        </w:r>
        <w:r>
          <w:rPr>
            <w:rFonts w:eastAsiaTheme="minorEastAsia" w:cstheme="minorBidi"/>
            <w:noProof/>
            <w:sz w:val="24"/>
            <w:szCs w:val="24"/>
            <w:lang w:eastAsia="ja-JP"/>
          </w:rPr>
          <w:tab/>
        </w:r>
        <w:r w:rsidRPr="00816ED5">
          <w:rPr>
            <w:rStyle w:val="Hyperlink"/>
            <w:noProof/>
          </w:rPr>
          <w:t>Open Run Folder</w:t>
        </w:r>
        <w:r>
          <w:rPr>
            <w:noProof/>
            <w:webHidden/>
          </w:rPr>
          <w:tab/>
        </w:r>
        <w:r>
          <w:rPr>
            <w:noProof/>
            <w:webHidden/>
          </w:rPr>
          <w:fldChar w:fldCharType="begin"/>
        </w:r>
        <w:r>
          <w:rPr>
            <w:noProof/>
            <w:webHidden/>
          </w:rPr>
          <w:instrText xml:space="preserve"> PAGEREF _Toc132386792 \h </w:instrText>
        </w:r>
      </w:ins>
      <w:r>
        <w:rPr>
          <w:noProof/>
          <w:webHidden/>
        </w:rPr>
      </w:r>
      <w:r>
        <w:rPr>
          <w:noProof/>
          <w:webHidden/>
        </w:rPr>
        <w:fldChar w:fldCharType="separate"/>
      </w:r>
      <w:ins w:id="160" w:author="Chris Satterlee" w:date="2023-04-14T18:03:00Z">
        <w:r w:rsidR="0051422D">
          <w:rPr>
            <w:noProof/>
            <w:webHidden/>
          </w:rPr>
          <w:t>24</w:t>
        </w:r>
      </w:ins>
      <w:ins w:id="161" w:author="Chris Satterlee" w:date="2023-04-14T17:45:00Z">
        <w:r>
          <w:rPr>
            <w:noProof/>
            <w:webHidden/>
          </w:rPr>
          <w:fldChar w:fldCharType="end"/>
        </w:r>
        <w:r w:rsidRPr="00816ED5">
          <w:rPr>
            <w:rStyle w:val="Hyperlink"/>
            <w:noProof/>
          </w:rPr>
          <w:fldChar w:fldCharType="end"/>
        </w:r>
      </w:ins>
    </w:p>
    <w:p w14:paraId="0C1F5C23" w14:textId="791397DF" w:rsidR="00E84351" w:rsidRDefault="00E84351">
      <w:pPr>
        <w:pStyle w:val="TOC3"/>
        <w:tabs>
          <w:tab w:val="left" w:pos="1200"/>
          <w:tab w:val="right" w:leader="dot" w:pos="10070"/>
        </w:tabs>
        <w:rPr>
          <w:ins w:id="162" w:author="Chris Satterlee" w:date="2023-04-14T17:45:00Z"/>
          <w:rFonts w:eastAsiaTheme="minorEastAsia" w:cstheme="minorBidi"/>
          <w:noProof/>
          <w:sz w:val="24"/>
          <w:szCs w:val="24"/>
          <w:lang w:eastAsia="ja-JP"/>
        </w:rPr>
      </w:pPr>
      <w:ins w:id="16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"_Toc132386793"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4.3.4</w:t>
        </w:r>
        <w:r>
          <w:rPr>
            <w:rFonts w:eastAsiaTheme="minorEastAsia" w:cstheme="minorBidi"/>
            <w:noProof/>
            <w:sz w:val="24"/>
            <w:szCs w:val="24"/>
            <w:lang w:eastAsia="ja-JP"/>
          </w:rPr>
          <w:tab/>
        </w:r>
        <w:r w:rsidRPr="00816ED5">
          <w:rPr>
            <w:rStyle w:val="Hyperlink"/>
            <w:noProof/>
          </w:rPr>
          <w:t>USB Port Menu</w:t>
        </w:r>
        <w:r>
          <w:rPr>
            <w:noProof/>
            <w:webHidden/>
          </w:rPr>
          <w:tab/>
        </w:r>
        <w:r>
          <w:rPr>
            <w:noProof/>
            <w:webHidden/>
          </w:rPr>
          <w:fldChar w:fldCharType="begin"/>
        </w:r>
        <w:r>
          <w:rPr>
            <w:noProof/>
            <w:webHidden/>
          </w:rPr>
          <w:instrText xml:space="preserve"> PAGEREF _Toc132386793 \h </w:instrText>
        </w:r>
      </w:ins>
      <w:r>
        <w:rPr>
          <w:noProof/>
          <w:webHidden/>
        </w:rPr>
      </w:r>
      <w:r>
        <w:rPr>
          <w:noProof/>
          <w:webHidden/>
        </w:rPr>
        <w:fldChar w:fldCharType="separate"/>
      </w:r>
      <w:ins w:id="164" w:author="Chris Satterlee" w:date="2023-04-14T18:03:00Z">
        <w:r w:rsidR="0051422D">
          <w:rPr>
            <w:noProof/>
            <w:webHidden/>
          </w:rPr>
          <w:t>24</w:t>
        </w:r>
      </w:ins>
      <w:ins w:id="165" w:author="Chris Satterlee" w:date="2023-04-14T17:45:00Z">
        <w:r>
          <w:rPr>
            <w:noProof/>
            <w:webHidden/>
          </w:rPr>
          <w:fldChar w:fldCharType="end"/>
        </w:r>
        <w:r w:rsidRPr="00816ED5">
          <w:rPr>
            <w:rStyle w:val="Hyperlink"/>
            <w:noProof/>
          </w:rPr>
          <w:fldChar w:fldCharType="end"/>
        </w:r>
      </w:ins>
    </w:p>
    <w:p w14:paraId="2A1E5EF1" w14:textId="0EDE7BA9" w:rsidR="00E84351" w:rsidRDefault="00E84351">
      <w:pPr>
        <w:pStyle w:val="TOC3"/>
        <w:tabs>
          <w:tab w:val="left" w:pos="1200"/>
          <w:tab w:val="right" w:leader="dot" w:pos="10070"/>
        </w:tabs>
        <w:rPr>
          <w:ins w:id="166" w:author="Chris Satterlee" w:date="2023-04-14T17:45:00Z"/>
          <w:rFonts w:eastAsiaTheme="minorEastAsia" w:cstheme="minorBidi"/>
          <w:noProof/>
          <w:sz w:val="24"/>
          <w:szCs w:val="24"/>
          <w:lang w:eastAsia="ja-JP"/>
        </w:rPr>
      </w:pPr>
      <w:ins w:id="167"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"_Toc132386794"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4.3.5</w:t>
        </w:r>
        <w:r>
          <w:rPr>
            <w:rFonts w:eastAsiaTheme="minorEastAsia" w:cstheme="minorBidi"/>
            <w:noProof/>
            <w:sz w:val="24"/>
            <w:szCs w:val="24"/>
            <w:lang w:eastAsia="ja-JP"/>
          </w:rPr>
          <w:tab/>
        </w:r>
        <w:r w:rsidRPr="00816ED5">
          <w:rPr>
            <w:rStyle w:val="Hyperlink"/>
            <w:noProof/>
          </w:rPr>
          <w:t>Calibrate Menu</w:t>
        </w:r>
        <w:r>
          <w:rPr>
            <w:noProof/>
            <w:webHidden/>
          </w:rPr>
          <w:tab/>
        </w:r>
        <w:r>
          <w:rPr>
            <w:noProof/>
            <w:webHidden/>
          </w:rPr>
          <w:fldChar w:fldCharType="begin"/>
        </w:r>
        <w:r>
          <w:rPr>
            <w:noProof/>
            <w:webHidden/>
          </w:rPr>
          <w:instrText xml:space="preserve"> PAGEREF _Toc132386794 \h </w:instrText>
        </w:r>
      </w:ins>
      <w:r>
        <w:rPr>
          <w:noProof/>
          <w:webHidden/>
        </w:rPr>
      </w:r>
      <w:r>
        <w:rPr>
          <w:noProof/>
          <w:webHidden/>
        </w:rPr>
        <w:fldChar w:fldCharType="separate"/>
      </w:r>
      <w:ins w:id="168" w:author="Chris Satterlee" w:date="2023-04-14T18:03:00Z">
        <w:r w:rsidR="0051422D">
          <w:rPr>
            <w:noProof/>
            <w:webHidden/>
          </w:rPr>
          <w:t>25</w:t>
        </w:r>
      </w:ins>
      <w:ins w:id="169" w:author="Chris Satterlee" w:date="2023-04-14T17:45:00Z">
        <w:r>
          <w:rPr>
            <w:noProof/>
            <w:webHidden/>
          </w:rPr>
          <w:fldChar w:fldCharType="end"/>
        </w:r>
        <w:r w:rsidRPr="00816ED5">
          <w:rPr>
            <w:rStyle w:val="Hyperlink"/>
            <w:noProof/>
          </w:rPr>
          <w:fldChar w:fldCharType="end"/>
        </w:r>
      </w:ins>
    </w:p>
    <w:p w14:paraId="6A2D0E2D" w14:textId="51FADFAE" w:rsidR="00E84351" w:rsidRDefault="00E84351">
      <w:pPr>
        <w:pStyle w:val="TOC4"/>
        <w:tabs>
          <w:tab w:val="left" w:pos="1680"/>
          <w:tab w:val="right" w:leader="dot" w:pos="10070"/>
        </w:tabs>
        <w:rPr>
          <w:ins w:id="170" w:author="Chris Satterlee" w:date="2023-04-14T17:45:00Z"/>
          <w:rFonts w:eastAsiaTheme="minorEastAsia" w:cstheme="minorBidi"/>
          <w:noProof/>
          <w:sz w:val="24"/>
          <w:szCs w:val="24"/>
          <w:lang w:eastAsia="ja-JP"/>
        </w:rPr>
      </w:pPr>
      <w:ins w:id="17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"_Toc132386795"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4.3.5.1</w:t>
        </w:r>
        <w:r>
          <w:rPr>
            <w:rFonts w:eastAsiaTheme="minorEastAsia" w:cstheme="minorBidi"/>
            <w:noProof/>
            <w:sz w:val="24"/>
            <w:szCs w:val="24"/>
            <w:lang w:eastAsia="ja-JP"/>
          </w:rPr>
          <w:tab/>
        </w:r>
        <w:r w:rsidRPr="00816ED5">
          <w:rPr>
            <w:rStyle w:val="Hyperlink"/>
            <w:noProof/>
          </w:rPr>
          <w:t>Vref (+5V)</w:t>
        </w:r>
        <w:r>
          <w:rPr>
            <w:noProof/>
            <w:webHidden/>
          </w:rPr>
          <w:tab/>
        </w:r>
        <w:r>
          <w:rPr>
            <w:noProof/>
            <w:webHidden/>
          </w:rPr>
          <w:fldChar w:fldCharType="begin"/>
        </w:r>
        <w:r>
          <w:rPr>
            <w:noProof/>
            <w:webHidden/>
          </w:rPr>
          <w:instrText xml:space="preserve"> PAGEREF _Toc132386795 \h </w:instrText>
        </w:r>
      </w:ins>
      <w:r>
        <w:rPr>
          <w:noProof/>
          <w:webHidden/>
        </w:rPr>
      </w:r>
      <w:r>
        <w:rPr>
          <w:noProof/>
          <w:webHidden/>
        </w:rPr>
        <w:fldChar w:fldCharType="separate"/>
      </w:r>
      <w:ins w:id="172" w:author="Chris Satterlee" w:date="2023-04-14T18:03:00Z">
        <w:r w:rsidR="0051422D">
          <w:rPr>
            <w:noProof/>
            <w:webHidden/>
          </w:rPr>
          <w:t>26</w:t>
        </w:r>
      </w:ins>
      <w:ins w:id="173" w:author="Chris Satterlee" w:date="2023-04-14T17:45:00Z">
        <w:r>
          <w:rPr>
            <w:noProof/>
            <w:webHidden/>
          </w:rPr>
          <w:fldChar w:fldCharType="end"/>
        </w:r>
        <w:r w:rsidRPr="00816ED5">
          <w:rPr>
            <w:rStyle w:val="Hyperlink"/>
            <w:noProof/>
          </w:rPr>
          <w:fldChar w:fldCharType="end"/>
        </w:r>
      </w:ins>
    </w:p>
    <w:p w14:paraId="5D85D140" w14:textId="355EB000" w:rsidR="00E84351" w:rsidRDefault="00E84351">
      <w:pPr>
        <w:pStyle w:val="TOC4"/>
        <w:tabs>
          <w:tab w:val="left" w:pos="1680"/>
          <w:tab w:val="right" w:leader="dot" w:pos="10070"/>
        </w:tabs>
        <w:rPr>
          <w:ins w:id="174" w:author="Chris Satterlee" w:date="2023-04-14T17:45:00Z"/>
          <w:rFonts w:eastAsiaTheme="minorEastAsia" w:cstheme="minorBidi"/>
          <w:noProof/>
          <w:sz w:val="24"/>
          <w:szCs w:val="24"/>
          <w:lang w:eastAsia="ja-JP"/>
        </w:rPr>
      </w:pPr>
      <w:ins w:id="17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"_Toc132386796"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4.3.5.2</w:t>
        </w:r>
        <w:r>
          <w:rPr>
            <w:rFonts w:eastAsiaTheme="minorEastAsia" w:cstheme="minorBidi"/>
            <w:noProof/>
            <w:sz w:val="24"/>
            <w:szCs w:val="24"/>
            <w:lang w:eastAsia="ja-JP"/>
          </w:rPr>
          <w:tab/>
        </w:r>
        <w:r w:rsidRPr="00816ED5">
          <w:rPr>
            <w:rStyle w:val="Hyperlink"/>
            <w:noProof/>
          </w:rPr>
          <w:t>Voltage – basic</w:t>
        </w:r>
        <w:r>
          <w:rPr>
            <w:noProof/>
            <w:webHidden/>
          </w:rPr>
          <w:tab/>
        </w:r>
        <w:r>
          <w:rPr>
            <w:noProof/>
            <w:webHidden/>
          </w:rPr>
          <w:fldChar w:fldCharType="begin"/>
        </w:r>
        <w:r>
          <w:rPr>
            <w:noProof/>
            <w:webHidden/>
          </w:rPr>
          <w:instrText xml:space="preserve"> PAGEREF _Toc132386796 \h </w:instrText>
        </w:r>
      </w:ins>
      <w:r>
        <w:rPr>
          <w:noProof/>
          <w:webHidden/>
        </w:rPr>
      </w:r>
      <w:r>
        <w:rPr>
          <w:noProof/>
          <w:webHidden/>
        </w:rPr>
        <w:fldChar w:fldCharType="separate"/>
      </w:r>
      <w:ins w:id="176" w:author="Chris Satterlee" w:date="2023-04-14T18:03:00Z">
        <w:r w:rsidR="0051422D">
          <w:rPr>
            <w:noProof/>
            <w:webHidden/>
          </w:rPr>
          <w:t>27</w:t>
        </w:r>
      </w:ins>
      <w:ins w:id="177" w:author="Chris Satterlee" w:date="2023-04-14T17:45:00Z">
        <w:r>
          <w:rPr>
            <w:noProof/>
            <w:webHidden/>
          </w:rPr>
          <w:fldChar w:fldCharType="end"/>
        </w:r>
        <w:r w:rsidRPr="00816ED5">
          <w:rPr>
            <w:rStyle w:val="Hyperlink"/>
            <w:noProof/>
          </w:rPr>
          <w:fldChar w:fldCharType="end"/>
        </w:r>
      </w:ins>
    </w:p>
    <w:p w14:paraId="71B97C95" w14:textId="7284BABF" w:rsidR="00E84351" w:rsidRDefault="00E84351">
      <w:pPr>
        <w:pStyle w:val="TOC4"/>
        <w:tabs>
          <w:tab w:val="left" w:pos="1680"/>
          <w:tab w:val="right" w:leader="dot" w:pos="10070"/>
        </w:tabs>
        <w:rPr>
          <w:ins w:id="178" w:author="Chris Satterlee" w:date="2023-04-14T17:45:00Z"/>
          <w:rFonts w:eastAsiaTheme="minorEastAsia" w:cstheme="minorBidi"/>
          <w:noProof/>
          <w:sz w:val="24"/>
          <w:szCs w:val="24"/>
          <w:lang w:eastAsia="ja-JP"/>
        </w:rPr>
      </w:pPr>
      <w:ins w:id="17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"_Toc132386797"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4.3.5.3</w:t>
        </w:r>
        <w:r>
          <w:rPr>
            <w:rFonts w:eastAsiaTheme="minorEastAsia" w:cstheme="minorBidi"/>
            <w:noProof/>
            <w:sz w:val="24"/>
            <w:szCs w:val="24"/>
            <w:lang w:eastAsia="ja-JP"/>
          </w:rPr>
          <w:tab/>
        </w:r>
        <w:r w:rsidRPr="00816ED5">
          <w:rPr>
            <w:rStyle w:val="Hyperlink"/>
            <w:noProof/>
          </w:rPr>
          <w:t>Current – basic</w:t>
        </w:r>
        <w:r>
          <w:rPr>
            <w:noProof/>
            <w:webHidden/>
          </w:rPr>
          <w:tab/>
        </w:r>
        <w:r>
          <w:rPr>
            <w:noProof/>
            <w:webHidden/>
          </w:rPr>
          <w:fldChar w:fldCharType="begin"/>
        </w:r>
        <w:r>
          <w:rPr>
            <w:noProof/>
            <w:webHidden/>
          </w:rPr>
          <w:instrText xml:space="preserve"> PAGEREF _Toc132386797 \h </w:instrText>
        </w:r>
      </w:ins>
      <w:r>
        <w:rPr>
          <w:noProof/>
          <w:webHidden/>
        </w:rPr>
      </w:r>
      <w:r>
        <w:rPr>
          <w:noProof/>
          <w:webHidden/>
        </w:rPr>
        <w:fldChar w:fldCharType="separate"/>
      </w:r>
      <w:ins w:id="180" w:author="Chris Satterlee" w:date="2023-04-14T18:03:00Z">
        <w:r w:rsidR="0051422D">
          <w:rPr>
            <w:noProof/>
            <w:webHidden/>
          </w:rPr>
          <w:t>28</w:t>
        </w:r>
      </w:ins>
      <w:ins w:id="181" w:author="Chris Satterlee" w:date="2023-04-14T17:45:00Z">
        <w:r>
          <w:rPr>
            <w:noProof/>
            <w:webHidden/>
          </w:rPr>
          <w:fldChar w:fldCharType="end"/>
        </w:r>
        <w:r w:rsidRPr="00816ED5">
          <w:rPr>
            <w:rStyle w:val="Hyperlink"/>
            <w:noProof/>
          </w:rPr>
          <w:fldChar w:fldCharType="end"/>
        </w:r>
      </w:ins>
    </w:p>
    <w:p w14:paraId="73ED5564" w14:textId="51959FEF" w:rsidR="00E84351" w:rsidRDefault="00E84351">
      <w:pPr>
        <w:pStyle w:val="TOC4"/>
        <w:tabs>
          <w:tab w:val="left" w:pos="1680"/>
          <w:tab w:val="right" w:leader="dot" w:pos="10070"/>
        </w:tabs>
        <w:rPr>
          <w:ins w:id="182" w:author="Chris Satterlee" w:date="2023-04-14T17:45:00Z"/>
          <w:rFonts w:eastAsiaTheme="minorEastAsia" w:cstheme="minorBidi"/>
          <w:noProof/>
          <w:sz w:val="24"/>
          <w:szCs w:val="24"/>
          <w:lang w:eastAsia="ja-JP"/>
        </w:rPr>
      </w:pPr>
      <w:ins w:id="18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"_Toc132386798"</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4.3.5.4</w:t>
        </w:r>
        <w:r>
          <w:rPr>
            <w:rFonts w:eastAsiaTheme="minorEastAsia" w:cstheme="minorBidi"/>
            <w:noProof/>
            <w:sz w:val="24"/>
            <w:szCs w:val="24"/>
            <w:lang w:eastAsia="ja-JP"/>
          </w:rPr>
          <w:tab/>
        </w:r>
        <w:r w:rsidRPr="00816ED5">
          <w:rPr>
            <w:rStyle w:val="Hyperlink"/>
            <w:noProof/>
          </w:rPr>
          <w:t>Voltage – advanced</w:t>
        </w:r>
        <w:r>
          <w:rPr>
            <w:noProof/>
            <w:webHidden/>
          </w:rPr>
          <w:tab/>
        </w:r>
        <w:r>
          <w:rPr>
            <w:noProof/>
            <w:webHidden/>
          </w:rPr>
          <w:fldChar w:fldCharType="begin"/>
        </w:r>
        <w:r>
          <w:rPr>
            <w:noProof/>
            <w:webHidden/>
          </w:rPr>
          <w:instrText xml:space="preserve"> PAGEREF _Toc132386798 \h </w:instrText>
        </w:r>
      </w:ins>
      <w:r>
        <w:rPr>
          <w:noProof/>
          <w:webHidden/>
        </w:rPr>
      </w:r>
      <w:r>
        <w:rPr>
          <w:noProof/>
          <w:webHidden/>
        </w:rPr>
        <w:fldChar w:fldCharType="separate"/>
      </w:r>
      <w:ins w:id="184" w:author="Chris Satterlee" w:date="2023-04-14T18:03:00Z">
        <w:r w:rsidR="0051422D">
          <w:rPr>
            <w:noProof/>
            <w:webHidden/>
          </w:rPr>
          <w:t>28</w:t>
        </w:r>
      </w:ins>
      <w:ins w:id="185" w:author="Chris Satterlee" w:date="2023-04-14T17:45:00Z">
        <w:r>
          <w:rPr>
            <w:noProof/>
            <w:webHidden/>
          </w:rPr>
          <w:fldChar w:fldCharType="end"/>
        </w:r>
        <w:r w:rsidRPr="00816ED5">
          <w:rPr>
            <w:rStyle w:val="Hyperlink"/>
            <w:noProof/>
          </w:rPr>
          <w:fldChar w:fldCharType="end"/>
        </w:r>
      </w:ins>
    </w:p>
    <w:p w14:paraId="72F1C181" w14:textId="5B1242BF" w:rsidR="00E84351" w:rsidRDefault="00E84351">
      <w:pPr>
        <w:pStyle w:val="TOC4"/>
        <w:tabs>
          <w:tab w:val="left" w:pos="1680"/>
          <w:tab w:val="right" w:leader="dot" w:pos="10070"/>
        </w:tabs>
        <w:rPr>
          <w:ins w:id="186" w:author="Chris Satterlee" w:date="2023-04-14T17:45:00Z"/>
          <w:rFonts w:eastAsiaTheme="minorEastAsia" w:cstheme="minorBidi"/>
          <w:noProof/>
          <w:sz w:val="24"/>
          <w:szCs w:val="24"/>
          <w:lang w:eastAsia="ja-JP"/>
        </w:rPr>
      </w:pPr>
      <w:ins w:id="187"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"_Toc132386799"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4.3.5.5</w:t>
        </w:r>
        <w:r>
          <w:rPr>
            <w:rFonts w:eastAsiaTheme="minorEastAsia" w:cstheme="minorBidi"/>
            <w:noProof/>
            <w:sz w:val="24"/>
            <w:szCs w:val="24"/>
            <w:lang w:eastAsia="ja-JP"/>
          </w:rPr>
          <w:tab/>
        </w:r>
        <w:r w:rsidRPr="00816ED5">
          <w:rPr>
            <w:rStyle w:val="Hyperlink"/>
            <w:noProof/>
          </w:rPr>
          <w:t>Current – advanced</w:t>
        </w:r>
        <w:r>
          <w:rPr>
            <w:noProof/>
            <w:webHidden/>
          </w:rPr>
          <w:tab/>
        </w:r>
        <w:r>
          <w:rPr>
            <w:noProof/>
            <w:webHidden/>
          </w:rPr>
          <w:fldChar w:fldCharType="begin"/>
        </w:r>
        <w:r>
          <w:rPr>
            <w:noProof/>
            <w:webHidden/>
          </w:rPr>
          <w:instrText xml:space="preserve"> PAGEREF _Toc132386799 \h </w:instrText>
        </w:r>
      </w:ins>
      <w:r>
        <w:rPr>
          <w:noProof/>
          <w:webHidden/>
        </w:rPr>
      </w:r>
      <w:r>
        <w:rPr>
          <w:noProof/>
          <w:webHidden/>
        </w:rPr>
        <w:fldChar w:fldCharType="separate"/>
      </w:r>
      <w:ins w:id="188" w:author="Chris Satterlee" w:date="2023-04-14T18:03:00Z">
        <w:r w:rsidR="0051422D">
          <w:rPr>
            <w:noProof/>
            <w:webHidden/>
          </w:rPr>
          <w:t>29</w:t>
        </w:r>
      </w:ins>
      <w:ins w:id="189" w:author="Chris Satterlee" w:date="2023-04-14T17:45:00Z">
        <w:r>
          <w:rPr>
            <w:noProof/>
            <w:webHidden/>
          </w:rPr>
          <w:fldChar w:fldCharType="end"/>
        </w:r>
        <w:r w:rsidRPr="00816ED5">
          <w:rPr>
            <w:rStyle w:val="Hyperlink"/>
            <w:noProof/>
          </w:rPr>
          <w:fldChar w:fldCharType="end"/>
        </w:r>
      </w:ins>
    </w:p>
    <w:p w14:paraId="3F996C85" w14:textId="5E96226D" w:rsidR="00E84351" w:rsidRDefault="00E84351">
      <w:pPr>
        <w:pStyle w:val="TOC5"/>
        <w:tabs>
          <w:tab w:val="left" w:pos="1920"/>
          <w:tab w:val="right" w:leader="dot" w:pos="10070"/>
        </w:tabs>
        <w:rPr>
          <w:ins w:id="190" w:author="Chris Satterlee" w:date="2023-04-14T17:45:00Z"/>
          <w:rFonts w:eastAsiaTheme="minorEastAsia" w:cstheme="minorBidi"/>
          <w:noProof/>
          <w:sz w:val="24"/>
          <w:szCs w:val="24"/>
          <w:lang w:eastAsia="ja-JP"/>
        </w:rPr>
      </w:pPr>
      <w:ins w:id="19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"_Toc132386800"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4.3.5.5.1</w:t>
        </w:r>
        <w:r>
          <w:rPr>
            <w:rFonts w:eastAsiaTheme="minorEastAsia" w:cstheme="minorBidi"/>
            <w:noProof/>
            <w:sz w:val="24"/>
            <w:szCs w:val="24"/>
            <w:lang w:eastAsia="ja-JP"/>
          </w:rPr>
          <w:tab/>
        </w:r>
        <w:r w:rsidRPr="00816ED5">
          <w:rPr>
            <w:rStyle w:val="Hyperlink"/>
            <w:noProof/>
          </w:rPr>
          <w:t>EMR advanced current calibration jumper</w:t>
        </w:r>
        <w:r>
          <w:rPr>
            <w:noProof/>
            <w:webHidden/>
          </w:rPr>
          <w:tab/>
        </w:r>
        <w:r>
          <w:rPr>
            <w:noProof/>
            <w:webHidden/>
          </w:rPr>
          <w:fldChar w:fldCharType="begin"/>
        </w:r>
        <w:r>
          <w:rPr>
            <w:noProof/>
            <w:webHidden/>
          </w:rPr>
          <w:instrText xml:space="preserve"> PAGEREF _Toc132386800 \h </w:instrText>
        </w:r>
      </w:ins>
      <w:r>
        <w:rPr>
          <w:noProof/>
          <w:webHidden/>
        </w:rPr>
      </w:r>
      <w:r>
        <w:rPr>
          <w:noProof/>
          <w:webHidden/>
        </w:rPr>
        <w:fldChar w:fldCharType="separate"/>
      </w:r>
      <w:ins w:id="192" w:author="Chris Satterlee" w:date="2023-04-14T18:03:00Z">
        <w:r w:rsidR="0051422D">
          <w:rPr>
            <w:noProof/>
            <w:webHidden/>
          </w:rPr>
          <w:t>31</w:t>
        </w:r>
      </w:ins>
      <w:ins w:id="193" w:author="Chris Satterlee" w:date="2023-04-14T17:45:00Z">
        <w:r>
          <w:rPr>
            <w:noProof/>
            <w:webHidden/>
          </w:rPr>
          <w:fldChar w:fldCharType="end"/>
        </w:r>
        <w:r w:rsidRPr="00816ED5">
          <w:rPr>
            <w:rStyle w:val="Hyperlink"/>
            <w:noProof/>
          </w:rPr>
          <w:fldChar w:fldCharType="end"/>
        </w:r>
      </w:ins>
    </w:p>
    <w:p w14:paraId="7BE5117D" w14:textId="44950960" w:rsidR="00E84351" w:rsidRDefault="00E84351">
      <w:pPr>
        <w:pStyle w:val="TOC4"/>
        <w:tabs>
          <w:tab w:val="left" w:pos="1680"/>
          <w:tab w:val="right" w:leader="dot" w:pos="10070"/>
        </w:tabs>
        <w:rPr>
          <w:ins w:id="194" w:author="Chris Satterlee" w:date="2023-04-14T17:45:00Z"/>
          <w:rFonts w:eastAsiaTheme="minorEastAsia" w:cstheme="minorBidi"/>
          <w:noProof/>
          <w:sz w:val="24"/>
          <w:szCs w:val="24"/>
          <w:lang w:eastAsia="ja-JP"/>
        </w:rPr>
      </w:pPr>
      <w:ins w:id="19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"_Toc132386801"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4.3.5.6</w:t>
        </w:r>
        <w:r>
          <w:rPr>
            <w:rFonts w:eastAsiaTheme="minorEastAsia" w:cstheme="minorBidi"/>
            <w:noProof/>
            <w:sz w:val="24"/>
            <w:szCs w:val="24"/>
            <w:lang w:eastAsia="ja-JP"/>
          </w:rPr>
          <w:tab/>
        </w:r>
        <w:r w:rsidRPr="00816ED5">
          <w:rPr>
            <w:rStyle w:val="Hyperlink"/>
            <w:noProof/>
          </w:rPr>
          <w:t>Resistors</w:t>
        </w:r>
        <w:r>
          <w:rPr>
            <w:noProof/>
            <w:webHidden/>
          </w:rPr>
          <w:tab/>
        </w:r>
        <w:r>
          <w:rPr>
            <w:noProof/>
            <w:webHidden/>
          </w:rPr>
          <w:fldChar w:fldCharType="begin"/>
        </w:r>
        <w:r>
          <w:rPr>
            <w:noProof/>
            <w:webHidden/>
          </w:rPr>
          <w:instrText xml:space="preserve"> PAGEREF _Toc132386801 \h </w:instrText>
        </w:r>
      </w:ins>
      <w:r>
        <w:rPr>
          <w:noProof/>
          <w:webHidden/>
        </w:rPr>
      </w:r>
      <w:r>
        <w:rPr>
          <w:noProof/>
          <w:webHidden/>
        </w:rPr>
        <w:fldChar w:fldCharType="separate"/>
      </w:r>
      <w:ins w:id="196" w:author="Chris Satterlee" w:date="2023-04-14T18:03:00Z">
        <w:r w:rsidR="0051422D">
          <w:rPr>
            <w:noProof/>
            <w:webHidden/>
          </w:rPr>
          <w:t>32</w:t>
        </w:r>
      </w:ins>
      <w:ins w:id="197" w:author="Chris Satterlee" w:date="2023-04-14T17:45:00Z">
        <w:r>
          <w:rPr>
            <w:noProof/>
            <w:webHidden/>
          </w:rPr>
          <w:fldChar w:fldCharType="end"/>
        </w:r>
        <w:r w:rsidRPr="00816ED5">
          <w:rPr>
            <w:rStyle w:val="Hyperlink"/>
            <w:noProof/>
          </w:rPr>
          <w:fldChar w:fldCharType="end"/>
        </w:r>
      </w:ins>
    </w:p>
    <w:p w14:paraId="1DDCED2F" w14:textId="150BAD43" w:rsidR="00E84351" w:rsidRDefault="00E84351">
      <w:pPr>
        <w:pStyle w:val="TOC4"/>
        <w:tabs>
          <w:tab w:val="left" w:pos="1680"/>
          <w:tab w:val="right" w:leader="dot" w:pos="10070"/>
        </w:tabs>
        <w:rPr>
          <w:ins w:id="198" w:author="Chris Satterlee" w:date="2023-04-14T17:45:00Z"/>
          <w:rFonts w:eastAsiaTheme="minorEastAsia" w:cstheme="minorBidi"/>
          <w:noProof/>
          <w:sz w:val="24"/>
          <w:szCs w:val="24"/>
          <w:lang w:eastAsia="ja-JP"/>
        </w:rPr>
      </w:pPr>
      <w:ins w:id="19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"_Toc132386802"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4.3.5.7</w:t>
        </w:r>
        <w:r>
          <w:rPr>
            <w:rFonts w:eastAsiaTheme="minorEastAsia" w:cstheme="minorBidi"/>
            <w:noProof/>
            <w:sz w:val="24"/>
            <w:szCs w:val="24"/>
            <w:lang w:eastAsia="ja-JP"/>
          </w:rPr>
          <w:tab/>
        </w:r>
        <w:r w:rsidRPr="00816ED5">
          <w:rPr>
            <w:rStyle w:val="Hyperlink"/>
            <w:noProof/>
          </w:rPr>
          <w:t>Pyranometer</w:t>
        </w:r>
        <w:r>
          <w:rPr>
            <w:noProof/>
            <w:webHidden/>
          </w:rPr>
          <w:tab/>
        </w:r>
        <w:r>
          <w:rPr>
            <w:noProof/>
            <w:webHidden/>
          </w:rPr>
          <w:fldChar w:fldCharType="begin"/>
        </w:r>
        <w:r>
          <w:rPr>
            <w:noProof/>
            <w:webHidden/>
          </w:rPr>
          <w:instrText xml:space="preserve"> PAGEREF _Toc132386802 \h </w:instrText>
        </w:r>
      </w:ins>
      <w:r>
        <w:rPr>
          <w:noProof/>
          <w:webHidden/>
        </w:rPr>
      </w:r>
      <w:r>
        <w:rPr>
          <w:noProof/>
          <w:webHidden/>
        </w:rPr>
        <w:fldChar w:fldCharType="separate"/>
      </w:r>
      <w:ins w:id="200" w:author="Chris Satterlee" w:date="2023-04-14T18:03:00Z">
        <w:r w:rsidR="0051422D">
          <w:rPr>
            <w:noProof/>
            <w:webHidden/>
          </w:rPr>
          <w:t>32</w:t>
        </w:r>
      </w:ins>
      <w:ins w:id="201" w:author="Chris Satterlee" w:date="2023-04-14T17:45:00Z">
        <w:r>
          <w:rPr>
            <w:noProof/>
            <w:webHidden/>
          </w:rPr>
          <w:fldChar w:fldCharType="end"/>
        </w:r>
        <w:r w:rsidRPr="00816ED5">
          <w:rPr>
            <w:rStyle w:val="Hyperlink"/>
            <w:noProof/>
          </w:rPr>
          <w:fldChar w:fldCharType="end"/>
        </w:r>
      </w:ins>
    </w:p>
    <w:p w14:paraId="3F83F8D2" w14:textId="0A88DFCA" w:rsidR="00E84351" w:rsidRDefault="00E84351">
      <w:pPr>
        <w:pStyle w:val="TOC4"/>
        <w:tabs>
          <w:tab w:val="left" w:pos="1680"/>
          <w:tab w:val="right" w:leader="dot" w:pos="10070"/>
        </w:tabs>
        <w:rPr>
          <w:ins w:id="202" w:author="Chris Satterlee" w:date="2023-04-14T17:45:00Z"/>
          <w:rFonts w:eastAsiaTheme="minorEastAsia" w:cstheme="minorBidi"/>
          <w:noProof/>
          <w:sz w:val="24"/>
          <w:szCs w:val="24"/>
          <w:lang w:eastAsia="ja-JP"/>
        </w:rPr>
      </w:pPr>
      <w:ins w:id="20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"_Toc132386803"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4.3.5.8</w:t>
        </w:r>
        <w:r>
          <w:rPr>
            <w:rFonts w:eastAsiaTheme="minorEastAsia" w:cstheme="minorBidi"/>
            <w:noProof/>
            <w:sz w:val="24"/>
            <w:szCs w:val="24"/>
            <w:lang w:eastAsia="ja-JP"/>
          </w:rPr>
          <w:tab/>
        </w:r>
        <w:r w:rsidRPr="00816ED5">
          <w:rPr>
            <w:rStyle w:val="Hyperlink"/>
            <w:noProof/>
          </w:rPr>
          <w:t>Bias Battery</w:t>
        </w:r>
        <w:r>
          <w:rPr>
            <w:noProof/>
            <w:webHidden/>
          </w:rPr>
          <w:tab/>
        </w:r>
        <w:r>
          <w:rPr>
            <w:noProof/>
            <w:webHidden/>
          </w:rPr>
          <w:fldChar w:fldCharType="begin"/>
        </w:r>
        <w:r>
          <w:rPr>
            <w:noProof/>
            <w:webHidden/>
          </w:rPr>
          <w:instrText xml:space="preserve"> PAGEREF _Toc132386803 \h </w:instrText>
        </w:r>
      </w:ins>
      <w:r>
        <w:rPr>
          <w:noProof/>
          <w:webHidden/>
        </w:rPr>
      </w:r>
      <w:r>
        <w:rPr>
          <w:noProof/>
          <w:webHidden/>
        </w:rPr>
        <w:fldChar w:fldCharType="separate"/>
      </w:r>
      <w:ins w:id="204" w:author="Chris Satterlee" w:date="2023-04-14T18:03:00Z">
        <w:r w:rsidR="0051422D">
          <w:rPr>
            <w:noProof/>
            <w:webHidden/>
          </w:rPr>
          <w:t>32</w:t>
        </w:r>
      </w:ins>
      <w:ins w:id="205" w:author="Chris Satterlee" w:date="2023-04-14T17:45:00Z">
        <w:r>
          <w:rPr>
            <w:noProof/>
            <w:webHidden/>
          </w:rPr>
          <w:fldChar w:fldCharType="end"/>
        </w:r>
        <w:r w:rsidRPr="00816ED5">
          <w:rPr>
            <w:rStyle w:val="Hyperlink"/>
            <w:noProof/>
          </w:rPr>
          <w:fldChar w:fldCharType="end"/>
        </w:r>
      </w:ins>
    </w:p>
    <w:p w14:paraId="44ED5479" w14:textId="107CD886" w:rsidR="00E84351" w:rsidRDefault="00E84351">
      <w:pPr>
        <w:pStyle w:val="TOC4"/>
        <w:tabs>
          <w:tab w:val="left" w:pos="1680"/>
          <w:tab w:val="right" w:leader="dot" w:pos="10070"/>
        </w:tabs>
        <w:rPr>
          <w:ins w:id="206" w:author="Chris Satterlee" w:date="2023-04-14T17:45:00Z"/>
          <w:rFonts w:eastAsiaTheme="minorEastAsia" w:cstheme="minorBidi"/>
          <w:noProof/>
          <w:sz w:val="24"/>
          <w:szCs w:val="24"/>
          <w:lang w:eastAsia="ja-JP"/>
        </w:rPr>
      </w:pPr>
      <w:ins w:id="207"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"_Toc132386804"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4.3.5.9</w:t>
        </w:r>
        <w:r>
          <w:rPr>
            <w:rFonts w:eastAsiaTheme="minorEastAsia" w:cstheme="minorBidi"/>
            <w:noProof/>
            <w:sz w:val="24"/>
            <w:szCs w:val="24"/>
            <w:lang w:eastAsia="ja-JP"/>
          </w:rPr>
          <w:tab/>
        </w:r>
        <w:r w:rsidRPr="00816ED5">
          <w:rPr>
            <w:rStyle w:val="Hyperlink"/>
            <w:noProof/>
          </w:rPr>
          <w:t>Invalidate Arduino EEPROM</w:t>
        </w:r>
        <w:r>
          <w:rPr>
            <w:noProof/>
            <w:webHidden/>
          </w:rPr>
          <w:tab/>
        </w:r>
        <w:r>
          <w:rPr>
            <w:noProof/>
            <w:webHidden/>
          </w:rPr>
          <w:fldChar w:fldCharType="begin"/>
        </w:r>
        <w:r>
          <w:rPr>
            <w:noProof/>
            <w:webHidden/>
          </w:rPr>
          <w:instrText xml:space="preserve"> PAGEREF _Toc132386804 \h </w:instrText>
        </w:r>
      </w:ins>
      <w:r>
        <w:rPr>
          <w:noProof/>
          <w:webHidden/>
        </w:rPr>
      </w:r>
      <w:r>
        <w:rPr>
          <w:noProof/>
          <w:webHidden/>
        </w:rPr>
        <w:fldChar w:fldCharType="separate"/>
      </w:r>
      <w:ins w:id="208" w:author="Chris Satterlee" w:date="2023-04-14T18:03:00Z">
        <w:r w:rsidR="0051422D">
          <w:rPr>
            <w:noProof/>
            <w:webHidden/>
          </w:rPr>
          <w:t>32</w:t>
        </w:r>
      </w:ins>
      <w:ins w:id="209" w:author="Chris Satterlee" w:date="2023-04-14T17:45:00Z">
        <w:r>
          <w:rPr>
            <w:noProof/>
            <w:webHidden/>
          </w:rPr>
          <w:fldChar w:fldCharType="end"/>
        </w:r>
        <w:r w:rsidRPr="00816ED5">
          <w:rPr>
            <w:rStyle w:val="Hyperlink"/>
            <w:noProof/>
          </w:rPr>
          <w:fldChar w:fldCharType="end"/>
        </w:r>
      </w:ins>
    </w:p>
    <w:p w14:paraId="5FCE8B09" w14:textId="1B28B930" w:rsidR="00E84351" w:rsidRDefault="00E84351">
      <w:pPr>
        <w:pStyle w:val="TOC4"/>
        <w:tabs>
          <w:tab w:val="left" w:pos="1680"/>
          <w:tab w:val="right" w:leader="dot" w:pos="10070"/>
        </w:tabs>
        <w:rPr>
          <w:ins w:id="210" w:author="Chris Satterlee" w:date="2023-04-14T17:45:00Z"/>
          <w:rFonts w:eastAsiaTheme="minorEastAsia" w:cstheme="minorBidi"/>
          <w:noProof/>
          <w:sz w:val="24"/>
          <w:szCs w:val="24"/>
          <w:lang w:eastAsia="ja-JP"/>
        </w:rPr>
      </w:pPr>
      <w:ins w:id="21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"_Toc132386805"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4.3.5.10</w:t>
        </w:r>
        <w:r>
          <w:rPr>
            <w:rFonts w:eastAsiaTheme="minorEastAsia" w:cstheme="minorBidi"/>
            <w:noProof/>
            <w:sz w:val="24"/>
            <w:szCs w:val="24"/>
            <w:lang w:eastAsia="ja-JP"/>
          </w:rPr>
          <w:tab/>
        </w:r>
        <w:r w:rsidRPr="00816ED5">
          <w:rPr>
            <w:rStyle w:val="Hyperlink"/>
            <w:noProof/>
          </w:rPr>
          <w:t>Calibration Help</w:t>
        </w:r>
        <w:r>
          <w:rPr>
            <w:noProof/>
            <w:webHidden/>
          </w:rPr>
          <w:tab/>
        </w:r>
        <w:r>
          <w:rPr>
            <w:noProof/>
            <w:webHidden/>
          </w:rPr>
          <w:fldChar w:fldCharType="begin"/>
        </w:r>
        <w:r>
          <w:rPr>
            <w:noProof/>
            <w:webHidden/>
          </w:rPr>
          <w:instrText xml:space="preserve"> PAGEREF _Toc132386805 \h </w:instrText>
        </w:r>
      </w:ins>
      <w:r>
        <w:rPr>
          <w:noProof/>
          <w:webHidden/>
        </w:rPr>
      </w:r>
      <w:r>
        <w:rPr>
          <w:noProof/>
          <w:webHidden/>
        </w:rPr>
        <w:fldChar w:fldCharType="separate"/>
      </w:r>
      <w:ins w:id="212" w:author="Chris Satterlee" w:date="2023-04-14T18:03:00Z">
        <w:r w:rsidR="0051422D">
          <w:rPr>
            <w:noProof/>
            <w:webHidden/>
          </w:rPr>
          <w:t>32</w:t>
        </w:r>
      </w:ins>
      <w:ins w:id="213" w:author="Chris Satterlee" w:date="2023-04-14T17:45:00Z">
        <w:r>
          <w:rPr>
            <w:noProof/>
            <w:webHidden/>
          </w:rPr>
          <w:fldChar w:fldCharType="end"/>
        </w:r>
        <w:r w:rsidRPr="00816ED5">
          <w:rPr>
            <w:rStyle w:val="Hyperlink"/>
            <w:noProof/>
          </w:rPr>
          <w:fldChar w:fldCharType="end"/>
        </w:r>
      </w:ins>
    </w:p>
    <w:p w14:paraId="11B8B363" w14:textId="4F0C8079" w:rsidR="00E84351" w:rsidRDefault="00E84351">
      <w:pPr>
        <w:pStyle w:val="TOC3"/>
        <w:tabs>
          <w:tab w:val="left" w:pos="1200"/>
          <w:tab w:val="right" w:leader="dot" w:pos="10070"/>
        </w:tabs>
        <w:rPr>
          <w:ins w:id="214" w:author="Chris Satterlee" w:date="2023-04-14T17:45:00Z"/>
          <w:rFonts w:eastAsiaTheme="minorEastAsia" w:cstheme="minorBidi"/>
          <w:noProof/>
          <w:sz w:val="24"/>
          <w:szCs w:val="24"/>
          <w:lang w:eastAsia="ja-JP"/>
        </w:rPr>
      </w:pPr>
      <w:ins w:id="21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"_Toc132386806"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4.3.6</w:t>
        </w:r>
        <w:r>
          <w:rPr>
            <w:rFonts w:eastAsiaTheme="minorEastAsia" w:cstheme="minorBidi"/>
            <w:noProof/>
            <w:sz w:val="24"/>
            <w:szCs w:val="24"/>
            <w:lang w:eastAsia="ja-JP"/>
          </w:rPr>
          <w:tab/>
        </w:r>
        <w:r w:rsidRPr="00816ED5">
          <w:rPr>
            <w:rStyle w:val="Hyperlink"/>
            <w:noProof/>
          </w:rPr>
          <w:t>Instances Menu</w:t>
        </w:r>
        <w:r>
          <w:rPr>
            <w:noProof/>
            <w:webHidden/>
          </w:rPr>
          <w:tab/>
        </w:r>
        <w:r>
          <w:rPr>
            <w:noProof/>
            <w:webHidden/>
          </w:rPr>
          <w:fldChar w:fldCharType="begin"/>
        </w:r>
        <w:r>
          <w:rPr>
            <w:noProof/>
            <w:webHidden/>
          </w:rPr>
          <w:instrText xml:space="preserve"> PAGEREF _Toc132386806 \h </w:instrText>
        </w:r>
      </w:ins>
      <w:r>
        <w:rPr>
          <w:noProof/>
          <w:webHidden/>
        </w:rPr>
      </w:r>
      <w:r>
        <w:rPr>
          <w:noProof/>
          <w:webHidden/>
        </w:rPr>
        <w:fldChar w:fldCharType="separate"/>
      </w:r>
      <w:ins w:id="216" w:author="Chris Satterlee" w:date="2023-04-14T18:03:00Z">
        <w:r w:rsidR="0051422D">
          <w:rPr>
            <w:noProof/>
            <w:webHidden/>
          </w:rPr>
          <w:t>33</w:t>
        </w:r>
      </w:ins>
      <w:ins w:id="217" w:author="Chris Satterlee" w:date="2023-04-14T17:45:00Z">
        <w:r>
          <w:rPr>
            <w:noProof/>
            <w:webHidden/>
          </w:rPr>
          <w:fldChar w:fldCharType="end"/>
        </w:r>
        <w:r w:rsidRPr="00816ED5">
          <w:rPr>
            <w:rStyle w:val="Hyperlink"/>
            <w:noProof/>
          </w:rPr>
          <w:fldChar w:fldCharType="end"/>
        </w:r>
      </w:ins>
    </w:p>
    <w:p w14:paraId="75C68BA4" w14:textId="5BAE3F62" w:rsidR="00E84351" w:rsidRDefault="00E84351">
      <w:pPr>
        <w:pStyle w:val="TOC3"/>
        <w:tabs>
          <w:tab w:val="left" w:pos="1200"/>
          <w:tab w:val="right" w:leader="dot" w:pos="10070"/>
        </w:tabs>
        <w:rPr>
          <w:ins w:id="218" w:author="Chris Satterlee" w:date="2023-04-14T17:45:00Z"/>
          <w:rFonts w:eastAsiaTheme="minorEastAsia" w:cstheme="minorBidi"/>
          <w:noProof/>
          <w:sz w:val="24"/>
          <w:szCs w:val="24"/>
          <w:lang w:eastAsia="ja-JP"/>
        </w:rPr>
      </w:pPr>
      <w:ins w:id="21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"_Toc132386807"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4.3.7</w:t>
        </w:r>
        <w:r>
          <w:rPr>
            <w:rFonts w:eastAsiaTheme="minorEastAsia" w:cstheme="minorBidi"/>
            <w:noProof/>
            <w:sz w:val="24"/>
            <w:szCs w:val="24"/>
            <w:lang w:eastAsia="ja-JP"/>
          </w:rPr>
          <w:tab/>
        </w:r>
        <w:r w:rsidRPr="00816ED5">
          <w:rPr>
            <w:rStyle w:val="Hyperlink"/>
            <w:noProof/>
          </w:rPr>
          <w:t>Help Menu</w:t>
        </w:r>
        <w:r>
          <w:rPr>
            <w:noProof/>
            <w:webHidden/>
          </w:rPr>
          <w:tab/>
        </w:r>
        <w:r>
          <w:rPr>
            <w:noProof/>
            <w:webHidden/>
          </w:rPr>
          <w:fldChar w:fldCharType="begin"/>
        </w:r>
        <w:r>
          <w:rPr>
            <w:noProof/>
            <w:webHidden/>
          </w:rPr>
          <w:instrText xml:space="preserve"> PAGEREF _Toc132386807 \h </w:instrText>
        </w:r>
      </w:ins>
      <w:r>
        <w:rPr>
          <w:noProof/>
          <w:webHidden/>
        </w:rPr>
      </w:r>
      <w:r>
        <w:rPr>
          <w:noProof/>
          <w:webHidden/>
        </w:rPr>
        <w:fldChar w:fldCharType="separate"/>
      </w:r>
      <w:ins w:id="220" w:author="Chris Satterlee" w:date="2023-04-14T18:03:00Z">
        <w:r w:rsidR="0051422D">
          <w:rPr>
            <w:noProof/>
            <w:webHidden/>
          </w:rPr>
          <w:t>34</w:t>
        </w:r>
      </w:ins>
      <w:ins w:id="221" w:author="Chris Satterlee" w:date="2023-04-14T17:45:00Z">
        <w:r>
          <w:rPr>
            <w:noProof/>
            <w:webHidden/>
          </w:rPr>
          <w:fldChar w:fldCharType="end"/>
        </w:r>
        <w:r w:rsidRPr="00816ED5">
          <w:rPr>
            <w:rStyle w:val="Hyperlink"/>
            <w:noProof/>
          </w:rPr>
          <w:fldChar w:fldCharType="end"/>
        </w:r>
      </w:ins>
    </w:p>
    <w:p w14:paraId="5CE81900" w14:textId="2B0F0500" w:rsidR="00E84351" w:rsidRDefault="00E84351">
      <w:pPr>
        <w:pStyle w:val="TOC2"/>
        <w:tabs>
          <w:tab w:val="left" w:pos="960"/>
          <w:tab w:val="right" w:leader="dot" w:pos="10070"/>
        </w:tabs>
        <w:rPr>
          <w:ins w:id="222" w:author="Chris Satterlee" w:date="2023-04-14T17:45:00Z"/>
          <w:rFonts w:eastAsiaTheme="minorEastAsia" w:cstheme="minorBidi"/>
          <w:b w:val="0"/>
          <w:noProof/>
          <w:sz w:val="24"/>
          <w:szCs w:val="24"/>
          <w:lang w:eastAsia="ja-JP"/>
        </w:rPr>
      </w:pPr>
      <w:ins w:id="22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"_Toc132386810"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w:t>
        </w:r>
        <w:r>
          <w:rPr>
            <w:rFonts w:eastAsiaTheme="minorEastAsia" w:cstheme="minorBidi"/>
            <w:b w:val="0"/>
            <w:noProof/>
            <w:sz w:val="24"/>
            <w:szCs w:val="24"/>
            <w:lang w:eastAsia="ja-JP"/>
          </w:rPr>
          <w:tab/>
        </w:r>
        <w:r w:rsidRPr="00816ED5">
          <w:rPr>
            <w:rStyle w:val="Hyperlink"/>
            <w:noProof/>
          </w:rPr>
          <w:t>Results Wizard Dialog</w:t>
        </w:r>
        <w:r>
          <w:rPr>
            <w:noProof/>
            <w:webHidden/>
          </w:rPr>
          <w:tab/>
        </w:r>
        <w:r>
          <w:rPr>
            <w:noProof/>
            <w:webHidden/>
          </w:rPr>
          <w:fldChar w:fldCharType="begin"/>
        </w:r>
        <w:r>
          <w:rPr>
            <w:noProof/>
            <w:webHidden/>
          </w:rPr>
          <w:instrText xml:space="preserve"> PAGEREF _Toc132386810 \h </w:instrText>
        </w:r>
      </w:ins>
      <w:r>
        <w:rPr>
          <w:noProof/>
          <w:webHidden/>
        </w:rPr>
      </w:r>
      <w:r>
        <w:rPr>
          <w:noProof/>
          <w:webHidden/>
        </w:rPr>
        <w:fldChar w:fldCharType="separate"/>
      </w:r>
      <w:ins w:id="224" w:author="Chris Satterlee" w:date="2023-04-14T18:03:00Z">
        <w:r w:rsidR="0051422D">
          <w:rPr>
            <w:noProof/>
            <w:webHidden/>
          </w:rPr>
          <w:t>36</w:t>
        </w:r>
      </w:ins>
      <w:ins w:id="225" w:author="Chris Satterlee" w:date="2023-04-14T17:45:00Z">
        <w:r>
          <w:rPr>
            <w:noProof/>
            <w:webHidden/>
          </w:rPr>
          <w:fldChar w:fldCharType="end"/>
        </w:r>
        <w:r w:rsidRPr="00816ED5">
          <w:rPr>
            <w:rStyle w:val="Hyperlink"/>
            <w:noProof/>
          </w:rPr>
          <w:fldChar w:fldCharType="end"/>
        </w:r>
      </w:ins>
    </w:p>
    <w:p w14:paraId="4F13E9BE" w14:textId="76C094D4" w:rsidR="00E84351" w:rsidRDefault="00E84351">
      <w:pPr>
        <w:pStyle w:val="TOC3"/>
        <w:tabs>
          <w:tab w:val="left" w:pos="1200"/>
          <w:tab w:val="right" w:leader="dot" w:pos="10070"/>
        </w:tabs>
        <w:rPr>
          <w:ins w:id="226" w:author="Chris Satterlee" w:date="2023-04-14T17:45:00Z"/>
          <w:rFonts w:eastAsiaTheme="minorEastAsia" w:cstheme="minorBidi"/>
          <w:noProof/>
          <w:sz w:val="24"/>
          <w:szCs w:val="24"/>
          <w:lang w:eastAsia="ja-JP"/>
        </w:rPr>
      </w:pPr>
      <w:ins w:id="227" w:author="Chris Satterlee" w:date="2023-04-14T17:45:00Z">
        <w:r w:rsidRPr="00816ED5">
          <w:rPr>
            <w:rStyle w:val="Hyperlink"/>
            <w:noProof/>
          </w:rPr>
          <w:lastRenderedPageBreak/>
          <w:fldChar w:fldCharType="begin"/>
        </w:r>
        <w:r w:rsidRPr="00816ED5">
          <w:rPr>
            <w:rStyle w:val="Hyperlink"/>
            <w:noProof/>
          </w:rPr>
          <w:instrText xml:space="preserve"> </w:instrText>
        </w:r>
        <w:r>
          <w:rPr>
            <w:noProof/>
          </w:rPr>
          <w:instrText>HYPERLINK \l "_Toc132386811"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4.4.1</w:t>
        </w:r>
        <w:r>
          <w:rPr>
            <w:rFonts w:eastAsiaTheme="minorEastAsia" w:cstheme="minorBidi"/>
            <w:noProof/>
            <w:sz w:val="24"/>
            <w:szCs w:val="24"/>
            <w:lang w:eastAsia="ja-JP"/>
          </w:rPr>
          <w:tab/>
        </w:r>
        <w:r w:rsidRPr="00816ED5">
          <w:rPr>
            <w:rStyle w:val="Hyperlink"/>
            <w:noProof/>
          </w:rPr>
          <w:t>Expanding and Collapsing Date Groups</w:t>
        </w:r>
        <w:r>
          <w:rPr>
            <w:noProof/>
            <w:webHidden/>
          </w:rPr>
          <w:tab/>
        </w:r>
        <w:r>
          <w:rPr>
            <w:noProof/>
            <w:webHidden/>
          </w:rPr>
          <w:fldChar w:fldCharType="begin"/>
        </w:r>
        <w:r>
          <w:rPr>
            <w:noProof/>
            <w:webHidden/>
          </w:rPr>
          <w:instrText xml:space="preserve"> PAGEREF _Toc132386811 \h </w:instrText>
        </w:r>
      </w:ins>
      <w:r>
        <w:rPr>
          <w:noProof/>
          <w:webHidden/>
        </w:rPr>
      </w:r>
      <w:r>
        <w:rPr>
          <w:noProof/>
          <w:webHidden/>
        </w:rPr>
        <w:fldChar w:fldCharType="separate"/>
      </w:r>
      <w:ins w:id="228" w:author="Chris Satterlee" w:date="2023-04-14T18:03:00Z">
        <w:r w:rsidR="0051422D">
          <w:rPr>
            <w:noProof/>
            <w:webHidden/>
          </w:rPr>
          <w:t>36</w:t>
        </w:r>
      </w:ins>
      <w:ins w:id="229" w:author="Chris Satterlee" w:date="2023-04-14T17:45:00Z">
        <w:r>
          <w:rPr>
            <w:noProof/>
            <w:webHidden/>
          </w:rPr>
          <w:fldChar w:fldCharType="end"/>
        </w:r>
        <w:r w:rsidRPr="00816ED5">
          <w:rPr>
            <w:rStyle w:val="Hyperlink"/>
            <w:noProof/>
          </w:rPr>
          <w:fldChar w:fldCharType="end"/>
        </w:r>
      </w:ins>
    </w:p>
    <w:p w14:paraId="49FB0892" w14:textId="733A9BAE" w:rsidR="00E84351" w:rsidRDefault="00E84351">
      <w:pPr>
        <w:pStyle w:val="TOC3"/>
        <w:tabs>
          <w:tab w:val="left" w:pos="1200"/>
          <w:tab w:val="right" w:leader="dot" w:pos="10070"/>
        </w:tabs>
        <w:rPr>
          <w:ins w:id="230" w:author="Chris Satterlee" w:date="2023-04-14T17:45:00Z"/>
          <w:rFonts w:eastAsiaTheme="minorEastAsia" w:cstheme="minorBidi"/>
          <w:noProof/>
          <w:sz w:val="24"/>
          <w:szCs w:val="24"/>
          <w:lang w:eastAsia="ja-JP"/>
        </w:rPr>
      </w:pPr>
      <w:ins w:id="23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"_Toc132386812"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4.4.2</w:t>
        </w:r>
        <w:r>
          <w:rPr>
            <w:rFonts w:eastAsiaTheme="minorEastAsia" w:cstheme="minorBidi"/>
            <w:noProof/>
            <w:sz w:val="24"/>
            <w:szCs w:val="24"/>
            <w:lang w:eastAsia="ja-JP"/>
          </w:rPr>
          <w:tab/>
        </w:r>
        <w:r w:rsidRPr="00816ED5">
          <w:rPr>
            <w:rStyle w:val="Hyperlink"/>
            <w:noProof/>
          </w:rPr>
          <w:t>Selecting Runs</w:t>
        </w:r>
        <w:r>
          <w:rPr>
            <w:noProof/>
            <w:webHidden/>
          </w:rPr>
          <w:tab/>
        </w:r>
        <w:r>
          <w:rPr>
            <w:noProof/>
            <w:webHidden/>
          </w:rPr>
          <w:fldChar w:fldCharType="begin"/>
        </w:r>
        <w:r>
          <w:rPr>
            <w:noProof/>
            <w:webHidden/>
          </w:rPr>
          <w:instrText xml:space="preserve"> PAGEREF _Toc132386812 \h </w:instrText>
        </w:r>
      </w:ins>
      <w:r>
        <w:rPr>
          <w:noProof/>
          <w:webHidden/>
        </w:rPr>
      </w:r>
      <w:r>
        <w:rPr>
          <w:noProof/>
          <w:webHidden/>
        </w:rPr>
        <w:fldChar w:fldCharType="separate"/>
      </w:r>
      <w:ins w:id="232" w:author="Chris Satterlee" w:date="2023-04-14T18:03:00Z">
        <w:r w:rsidR="0051422D">
          <w:rPr>
            <w:noProof/>
            <w:webHidden/>
          </w:rPr>
          <w:t>37</w:t>
        </w:r>
      </w:ins>
      <w:ins w:id="233" w:author="Chris Satterlee" w:date="2023-04-14T17:45:00Z">
        <w:r>
          <w:rPr>
            <w:noProof/>
            <w:webHidden/>
          </w:rPr>
          <w:fldChar w:fldCharType="end"/>
        </w:r>
        <w:r w:rsidRPr="00816ED5">
          <w:rPr>
            <w:rStyle w:val="Hyperlink"/>
            <w:noProof/>
          </w:rPr>
          <w:fldChar w:fldCharType="end"/>
        </w:r>
      </w:ins>
    </w:p>
    <w:p w14:paraId="3E84AE1E" w14:textId="233520A4" w:rsidR="00E84351" w:rsidRDefault="00E84351">
      <w:pPr>
        <w:pStyle w:val="TOC3"/>
        <w:tabs>
          <w:tab w:val="left" w:pos="1200"/>
          <w:tab w:val="right" w:leader="dot" w:pos="10070"/>
        </w:tabs>
        <w:rPr>
          <w:ins w:id="234" w:author="Chris Satterlee" w:date="2023-04-14T17:45:00Z"/>
          <w:rFonts w:eastAsiaTheme="minorEastAsia" w:cstheme="minorBidi"/>
          <w:noProof/>
          <w:sz w:val="24"/>
          <w:szCs w:val="24"/>
          <w:lang w:eastAsia="ja-JP"/>
        </w:rPr>
      </w:pPr>
      <w:ins w:id="23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"_Toc132386813"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4.4.3</w:t>
        </w:r>
        <w:r>
          <w:rPr>
            <w:rFonts w:eastAsiaTheme="minorEastAsia" w:cstheme="minorBidi"/>
            <w:noProof/>
            <w:sz w:val="24"/>
            <w:szCs w:val="24"/>
            <w:lang w:eastAsia="ja-JP"/>
          </w:rPr>
          <w:tab/>
        </w:r>
        <w:r w:rsidRPr="00816ED5">
          <w:rPr>
            <w:rStyle w:val="Hyperlink"/>
            <w:noProof/>
          </w:rPr>
          <w:t>Changing the Title</w:t>
        </w:r>
        <w:r>
          <w:rPr>
            <w:noProof/>
            <w:webHidden/>
          </w:rPr>
          <w:tab/>
        </w:r>
        <w:r>
          <w:rPr>
            <w:noProof/>
            <w:webHidden/>
          </w:rPr>
          <w:fldChar w:fldCharType="begin"/>
        </w:r>
        <w:r>
          <w:rPr>
            <w:noProof/>
            <w:webHidden/>
          </w:rPr>
          <w:instrText xml:space="preserve"> PAGEREF _Toc132386813 \h </w:instrText>
        </w:r>
      </w:ins>
      <w:r>
        <w:rPr>
          <w:noProof/>
          <w:webHidden/>
        </w:rPr>
      </w:r>
      <w:r>
        <w:rPr>
          <w:noProof/>
          <w:webHidden/>
        </w:rPr>
        <w:fldChar w:fldCharType="separate"/>
      </w:r>
      <w:ins w:id="236" w:author="Chris Satterlee" w:date="2023-04-14T18:03:00Z">
        <w:r w:rsidR="0051422D">
          <w:rPr>
            <w:noProof/>
            <w:webHidden/>
          </w:rPr>
          <w:t>37</w:t>
        </w:r>
      </w:ins>
      <w:ins w:id="237" w:author="Chris Satterlee" w:date="2023-04-14T17:45:00Z">
        <w:r>
          <w:rPr>
            <w:noProof/>
            <w:webHidden/>
          </w:rPr>
          <w:fldChar w:fldCharType="end"/>
        </w:r>
        <w:r w:rsidRPr="00816ED5">
          <w:rPr>
            <w:rStyle w:val="Hyperlink"/>
            <w:noProof/>
          </w:rPr>
          <w:fldChar w:fldCharType="end"/>
        </w:r>
      </w:ins>
    </w:p>
    <w:p w14:paraId="03189004" w14:textId="3E45EC93" w:rsidR="00E84351" w:rsidRDefault="00E84351">
      <w:pPr>
        <w:pStyle w:val="TOC3"/>
        <w:tabs>
          <w:tab w:val="left" w:pos="1200"/>
          <w:tab w:val="right" w:leader="dot" w:pos="10070"/>
        </w:tabs>
        <w:rPr>
          <w:ins w:id="238" w:author="Chris Satterlee" w:date="2023-04-14T17:45:00Z"/>
          <w:rFonts w:eastAsiaTheme="minorEastAsia" w:cstheme="minorBidi"/>
          <w:noProof/>
          <w:sz w:val="24"/>
          <w:szCs w:val="24"/>
          <w:lang w:eastAsia="ja-JP"/>
        </w:rPr>
      </w:pPr>
      <w:ins w:id="23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"_Toc132386814"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4.4.4</w:t>
        </w:r>
        <w:r>
          <w:rPr>
            <w:rFonts w:eastAsiaTheme="minorEastAsia" w:cstheme="minorBidi"/>
            <w:noProof/>
            <w:sz w:val="24"/>
            <w:szCs w:val="24"/>
            <w:lang w:eastAsia="ja-JP"/>
          </w:rPr>
          <w:tab/>
        </w:r>
        <w:r w:rsidRPr="00816ED5">
          <w:rPr>
            <w:rStyle w:val="Hyperlink"/>
            <w:noProof/>
          </w:rPr>
          <w:t>Overlaying Multiple Runs</w:t>
        </w:r>
        <w:r>
          <w:rPr>
            <w:noProof/>
            <w:webHidden/>
          </w:rPr>
          <w:tab/>
        </w:r>
        <w:r>
          <w:rPr>
            <w:noProof/>
            <w:webHidden/>
          </w:rPr>
          <w:fldChar w:fldCharType="begin"/>
        </w:r>
        <w:r>
          <w:rPr>
            <w:noProof/>
            <w:webHidden/>
          </w:rPr>
          <w:instrText xml:space="preserve"> PAGEREF _Toc132386814 \h </w:instrText>
        </w:r>
      </w:ins>
      <w:r>
        <w:rPr>
          <w:noProof/>
          <w:webHidden/>
        </w:rPr>
      </w:r>
      <w:r>
        <w:rPr>
          <w:noProof/>
          <w:webHidden/>
        </w:rPr>
        <w:fldChar w:fldCharType="separate"/>
      </w:r>
      <w:ins w:id="240" w:author="Chris Satterlee" w:date="2023-04-14T18:03:00Z">
        <w:r w:rsidR="0051422D">
          <w:rPr>
            <w:noProof/>
            <w:webHidden/>
          </w:rPr>
          <w:t>38</w:t>
        </w:r>
      </w:ins>
      <w:ins w:id="241" w:author="Chris Satterlee" w:date="2023-04-14T17:45:00Z">
        <w:r>
          <w:rPr>
            <w:noProof/>
            <w:webHidden/>
          </w:rPr>
          <w:fldChar w:fldCharType="end"/>
        </w:r>
        <w:r w:rsidRPr="00816ED5">
          <w:rPr>
            <w:rStyle w:val="Hyperlink"/>
            <w:noProof/>
          </w:rPr>
          <w:fldChar w:fldCharType="end"/>
        </w:r>
      </w:ins>
    </w:p>
    <w:p w14:paraId="60599822" w14:textId="3E5DED45" w:rsidR="00E84351" w:rsidRDefault="00E84351">
      <w:pPr>
        <w:pStyle w:val="TOC4"/>
        <w:tabs>
          <w:tab w:val="left" w:pos="1680"/>
          <w:tab w:val="right" w:leader="dot" w:pos="10070"/>
        </w:tabs>
        <w:rPr>
          <w:ins w:id="242" w:author="Chris Satterlee" w:date="2023-04-14T17:45:00Z"/>
          <w:rFonts w:eastAsiaTheme="minorEastAsia" w:cstheme="minorBidi"/>
          <w:noProof/>
          <w:sz w:val="24"/>
          <w:szCs w:val="24"/>
          <w:lang w:eastAsia="ja-JP"/>
        </w:rPr>
      </w:pPr>
      <w:ins w:id="24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"_Toc132386815"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4.4.4.1</w:t>
        </w:r>
        <w:r>
          <w:rPr>
            <w:rFonts w:eastAsiaTheme="minorEastAsia" w:cstheme="minorBidi"/>
            <w:noProof/>
            <w:sz w:val="24"/>
            <w:szCs w:val="24"/>
            <w:lang w:eastAsia="ja-JP"/>
          </w:rPr>
          <w:tab/>
        </w:r>
        <w:r w:rsidRPr="00816ED5">
          <w:rPr>
            <w:rStyle w:val="Hyperlink"/>
            <w:noProof/>
          </w:rPr>
          <w:t>Changing Overlay Plotting Options</w:t>
        </w:r>
        <w:r>
          <w:rPr>
            <w:noProof/>
            <w:webHidden/>
          </w:rPr>
          <w:tab/>
        </w:r>
        <w:r>
          <w:rPr>
            <w:noProof/>
            <w:webHidden/>
          </w:rPr>
          <w:fldChar w:fldCharType="begin"/>
        </w:r>
        <w:r>
          <w:rPr>
            <w:noProof/>
            <w:webHidden/>
          </w:rPr>
          <w:instrText xml:space="preserve"> PAGEREF _Toc132386815 \h </w:instrText>
        </w:r>
      </w:ins>
      <w:r>
        <w:rPr>
          <w:noProof/>
          <w:webHidden/>
        </w:rPr>
      </w:r>
      <w:r>
        <w:rPr>
          <w:noProof/>
          <w:webHidden/>
        </w:rPr>
        <w:fldChar w:fldCharType="separate"/>
      </w:r>
      <w:ins w:id="244" w:author="Chris Satterlee" w:date="2023-04-14T18:03:00Z">
        <w:r w:rsidR="0051422D">
          <w:rPr>
            <w:noProof/>
            <w:webHidden/>
          </w:rPr>
          <w:t>39</w:t>
        </w:r>
      </w:ins>
      <w:ins w:id="245" w:author="Chris Satterlee" w:date="2023-04-14T17:45:00Z">
        <w:r>
          <w:rPr>
            <w:noProof/>
            <w:webHidden/>
          </w:rPr>
          <w:fldChar w:fldCharType="end"/>
        </w:r>
        <w:r w:rsidRPr="00816ED5">
          <w:rPr>
            <w:rStyle w:val="Hyperlink"/>
            <w:noProof/>
          </w:rPr>
          <w:fldChar w:fldCharType="end"/>
        </w:r>
      </w:ins>
    </w:p>
    <w:p w14:paraId="682E3069" w14:textId="071DB354" w:rsidR="00E84351" w:rsidRDefault="00E84351">
      <w:pPr>
        <w:pStyle w:val="TOC4"/>
        <w:tabs>
          <w:tab w:val="left" w:pos="1680"/>
          <w:tab w:val="right" w:leader="dot" w:pos="10070"/>
        </w:tabs>
        <w:rPr>
          <w:ins w:id="246" w:author="Chris Satterlee" w:date="2023-04-14T17:45:00Z"/>
          <w:rFonts w:eastAsiaTheme="minorEastAsia" w:cstheme="minorBidi"/>
          <w:noProof/>
          <w:sz w:val="24"/>
          <w:szCs w:val="24"/>
          <w:lang w:eastAsia="ja-JP"/>
        </w:rPr>
      </w:pPr>
      <w:ins w:id="247"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"_Toc132386816"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4.4.4.2</w:t>
        </w:r>
        <w:r>
          <w:rPr>
            <w:rFonts w:eastAsiaTheme="minorEastAsia" w:cstheme="minorBidi"/>
            <w:noProof/>
            <w:sz w:val="24"/>
            <w:szCs w:val="24"/>
            <w:lang w:eastAsia="ja-JP"/>
          </w:rPr>
          <w:tab/>
        </w:r>
        <w:r w:rsidRPr="00816ED5">
          <w:rPr>
            <w:rStyle w:val="Hyperlink"/>
            <w:noProof/>
          </w:rPr>
          <w:t>Saving Overlays</w:t>
        </w:r>
        <w:r>
          <w:rPr>
            <w:noProof/>
            <w:webHidden/>
          </w:rPr>
          <w:tab/>
        </w:r>
        <w:r>
          <w:rPr>
            <w:noProof/>
            <w:webHidden/>
          </w:rPr>
          <w:fldChar w:fldCharType="begin"/>
        </w:r>
        <w:r>
          <w:rPr>
            <w:noProof/>
            <w:webHidden/>
          </w:rPr>
          <w:instrText xml:space="preserve"> PAGEREF _Toc132386816 \h </w:instrText>
        </w:r>
      </w:ins>
      <w:r>
        <w:rPr>
          <w:noProof/>
          <w:webHidden/>
        </w:rPr>
      </w:r>
      <w:r>
        <w:rPr>
          <w:noProof/>
          <w:webHidden/>
        </w:rPr>
        <w:fldChar w:fldCharType="separate"/>
      </w:r>
      <w:ins w:id="248" w:author="Chris Satterlee" w:date="2023-04-14T18:03:00Z">
        <w:r w:rsidR="0051422D">
          <w:rPr>
            <w:noProof/>
            <w:webHidden/>
          </w:rPr>
          <w:t>39</w:t>
        </w:r>
      </w:ins>
      <w:ins w:id="249" w:author="Chris Satterlee" w:date="2023-04-14T17:45:00Z">
        <w:r>
          <w:rPr>
            <w:noProof/>
            <w:webHidden/>
          </w:rPr>
          <w:fldChar w:fldCharType="end"/>
        </w:r>
        <w:r w:rsidRPr="00816ED5">
          <w:rPr>
            <w:rStyle w:val="Hyperlink"/>
            <w:noProof/>
          </w:rPr>
          <w:fldChar w:fldCharType="end"/>
        </w:r>
      </w:ins>
    </w:p>
    <w:p w14:paraId="4F0417BE" w14:textId="42AE6918" w:rsidR="00E84351" w:rsidRDefault="00E84351">
      <w:pPr>
        <w:pStyle w:val="TOC3"/>
        <w:tabs>
          <w:tab w:val="left" w:pos="1200"/>
          <w:tab w:val="right" w:leader="dot" w:pos="10070"/>
        </w:tabs>
        <w:rPr>
          <w:ins w:id="250" w:author="Chris Satterlee" w:date="2023-04-14T17:45:00Z"/>
          <w:rFonts w:eastAsiaTheme="minorEastAsia" w:cstheme="minorBidi"/>
          <w:noProof/>
          <w:sz w:val="24"/>
          <w:szCs w:val="24"/>
          <w:lang w:eastAsia="ja-JP"/>
        </w:rPr>
      </w:pPr>
      <w:ins w:id="25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"_Toc132386817"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4.4.5</w:t>
        </w:r>
        <w:r>
          <w:rPr>
            <w:rFonts w:eastAsiaTheme="minorEastAsia" w:cstheme="minorBidi"/>
            <w:noProof/>
            <w:sz w:val="24"/>
            <w:szCs w:val="24"/>
            <w:lang w:eastAsia="ja-JP"/>
          </w:rPr>
          <w:tab/>
        </w:r>
        <w:r w:rsidRPr="00816ED5">
          <w:rPr>
            <w:rStyle w:val="Hyperlink"/>
            <w:noProof/>
          </w:rPr>
          <w:t>Viewing the PDF</w:t>
        </w:r>
        <w:r>
          <w:rPr>
            <w:noProof/>
            <w:webHidden/>
          </w:rPr>
          <w:tab/>
        </w:r>
        <w:r>
          <w:rPr>
            <w:noProof/>
            <w:webHidden/>
          </w:rPr>
          <w:fldChar w:fldCharType="begin"/>
        </w:r>
        <w:r>
          <w:rPr>
            <w:noProof/>
            <w:webHidden/>
          </w:rPr>
          <w:instrText xml:space="preserve"> PAGEREF _Toc132386817 \h </w:instrText>
        </w:r>
      </w:ins>
      <w:r>
        <w:rPr>
          <w:noProof/>
          <w:webHidden/>
        </w:rPr>
      </w:r>
      <w:r>
        <w:rPr>
          <w:noProof/>
          <w:webHidden/>
        </w:rPr>
        <w:fldChar w:fldCharType="separate"/>
      </w:r>
      <w:ins w:id="252" w:author="Chris Satterlee" w:date="2023-04-14T18:03:00Z">
        <w:r w:rsidR="0051422D">
          <w:rPr>
            <w:noProof/>
            <w:webHidden/>
          </w:rPr>
          <w:t>40</w:t>
        </w:r>
      </w:ins>
      <w:ins w:id="253" w:author="Chris Satterlee" w:date="2023-04-14T17:45:00Z">
        <w:r>
          <w:rPr>
            <w:noProof/>
            <w:webHidden/>
          </w:rPr>
          <w:fldChar w:fldCharType="end"/>
        </w:r>
        <w:r w:rsidRPr="00816ED5">
          <w:rPr>
            <w:rStyle w:val="Hyperlink"/>
            <w:noProof/>
          </w:rPr>
          <w:fldChar w:fldCharType="end"/>
        </w:r>
      </w:ins>
    </w:p>
    <w:p w14:paraId="6B0FA791" w14:textId="57BC2C44" w:rsidR="00E84351" w:rsidRDefault="00E84351">
      <w:pPr>
        <w:pStyle w:val="TOC3"/>
        <w:tabs>
          <w:tab w:val="left" w:pos="1200"/>
          <w:tab w:val="right" w:leader="dot" w:pos="10070"/>
        </w:tabs>
        <w:rPr>
          <w:ins w:id="254" w:author="Chris Satterlee" w:date="2023-04-14T17:45:00Z"/>
          <w:rFonts w:eastAsiaTheme="minorEastAsia" w:cstheme="minorBidi"/>
          <w:noProof/>
          <w:sz w:val="24"/>
          <w:szCs w:val="24"/>
          <w:lang w:eastAsia="ja-JP"/>
        </w:rPr>
      </w:pPr>
      <w:ins w:id="25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"_Toc132386818"</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4.4.6</w:t>
        </w:r>
        <w:r>
          <w:rPr>
            <w:rFonts w:eastAsiaTheme="minorEastAsia" w:cstheme="minorBidi"/>
            <w:noProof/>
            <w:sz w:val="24"/>
            <w:szCs w:val="24"/>
            <w:lang w:eastAsia="ja-JP"/>
          </w:rPr>
          <w:tab/>
        </w:r>
        <w:r w:rsidRPr="00816ED5">
          <w:rPr>
            <w:rStyle w:val="Hyperlink"/>
            <w:noProof/>
          </w:rPr>
          <w:t>Batch Updates</w:t>
        </w:r>
        <w:r>
          <w:rPr>
            <w:noProof/>
            <w:webHidden/>
          </w:rPr>
          <w:tab/>
        </w:r>
        <w:r>
          <w:rPr>
            <w:noProof/>
            <w:webHidden/>
          </w:rPr>
          <w:fldChar w:fldCharType="begin"/>
        </w:r>
        <w:r>
          <w:rPr>
            <w:noProof/>
            <w:webHidden/>
          </w:rPr>
          <w:instrText xml:space="preserve"> PAGEREF _Toc132386818 \h </w:instrText>
        </w:r>
      </w:ins>
      <w:r>
        <w:rPr>
          <w:noProof/>
          <w:webHidden/>
        </w:rPr>
      </w:r>
      <w:r>
        <w:rPr>
          <w:noProof/>
          <w:webHidden/>
        </w:rPr>
        <w:fldChar w:fldCharType="separate"/>
      </w:r>
      <w:ins w:id="256" w:author="Chris Satterlee" w:date="2023-04-14T18:03:00Z">
        <w:r w:rsidR="0051422D">
          <w:rPr>
            <w:noProof/>
            <w:webHidden/>
          </w:rPr>
          <w:t>40</w:t>
        </w:r>
      </w:ins>
      <w:ins w:id="257" w:author="Chris Satterlee" w:date="2023-04-14T17:45:00Z">
        <w:r>
          <w:rPr>
            <w:noProof/>
            <w:webHidden/>
          </w:rPr>
          <w:fldChar w:fldCharType="end"/>
        </w:r>
        <w:r w:rsidRPr="00816ED5">
          <w:rPr>
            <w:rStyle w:val="Hyperlink"/>
            <w:noProof/>
          </w:rPr>
          <w:fldChar w:fldCharType="end"/>
        </w:r>
      </w:ins>
    </w:p>
    <w:p w14:paraId="529C53D2" w14:textId="0195AFE8" w:rsidR="00E84351" w:rsidRDefault="00E84351">
      <w:pPr>
        <w:pStyle w:val="TOC3"/>
        <w:tabs>
          <w:tab w:val="left" w:pos="1200"/>
          <w:tab w:val="right" w:leader="dot" w:pos="10070"/>
        </w:tabs>
        <w:rPr>
          <w:ins w:id="258" w:author="Chris Satterlee" w:date="2023-04-14T17:45:00Z"/>
          <w:rFonts w:eastAsiaTheme="minorEastAsia" w:cstheme="minorBidi"/>
          <w:noProof/>
          <w:sz w:val="24"/>
          <w:szCs w:val="24"/>
          <w:lang w:eastAsia="ja-JP"/>
        </w:rPr>
      </w:pPr>
      <w:ins w:id="25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"_Toc132386819"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4.4.7</w:t>
        </w:r>
        <w:r>
          <w:rPr>
            <w:rFonts w:eastAsiaTheme="minorEastAsia" w:cstheme="minorBidi"/>
            <w:noProof/>
            <w:sz w:val="24"/>
            <w:szCs w:val="24"/>
            <w:lang w:eastAsia="ja-JP"/>
          </w:rPr>
          <w:tab/>
        </w:r>
        <w:r w:rsidRPr="00816ED5">
          <w:rPr>
            <w:rStyle w:val="Hyperlink"/>
            <w:noProof/>
          </w:rPr>
          <w:t>Deleting Runs</w:t>
        </w:r>
        <w:r>
          <w:rPr>
            <w:noProof/>
            <w:webHidden/>
          </w:rPr>
          <w:tab/>
        </w:r>
        <w:r>
          <w:rPr>
            <w:noProof/>
            <w:webHidden/>
          </w:rPr>
          <w:fldChar w:fldCharType="begin"/>
        </w:r>
        <w:r>
          <w:rPr>
            <w:noProof/>
            <w:webHidden/>
          </w:rPr>
          <w:instrText xml:space="preserve"> PAGEREF _Toc132386819 \h </w:instrText>
        </w:r>
      </w:ins>
      <w:r>
        <w:rPr>
          <w:noProof/>
          <w:webHidden/>
        </w:rPr>
      </w:r>
      <w:r>
        <w:rPr>
          <w:noProof/>
          <w:webHidden/>
        </w:rPr>
        <w:fldChar w:fldCharType="separate"/>
      </w:r>
      <w:ins w:id="260" w:author="Chris Satterlee" w:date="2023-04-14T18:03:00Z">
        <w:r w:rsidR="0051422D">
          <w:rPr>
            <w:noProof/>
            <w:webHidden/>
          </w:rPr>
          <w:t>41</w:t>
        </w:r>
      </w:ins>
      <w:ins w:id="261" w:author="Chris Satterlee" w:date="2023-04-14T17:45:00Z">
        <w:r>
          <w:rPr>
            <w:noProof/>
            <w:webHidden/>
          </w:rPr>
          <w:fldChar w:fldCharType="end"/>
        </w:r>
        <w:r w:rsidRPr="00816ED5">
          <w:rPr>
            <w:rStyle w:val="Hyperlink"/>
            <w:noProof/>
          </w:rPr>
          <w:fldChar w:fldCharType="end"/>
        </w:r>
      </w:ins>
    </w:p>
    <w:p w14:paraId="524879BA" w14:textId="55984B02" w:rsidR="00E84351" w:rsidRDefault="00E84351">
      <w:pPr>
        <w:pStyle w:val="TOC3"/>
        <w:tabs>
          <w:tab w:val="left" w:pos="1200"/>
          <w:tab w:val="right" w:leader="dot" w:pos="10070"/>
        </w:tabs>
        <w:rPr>
          <w:ins w:id="262" w:author="Chris Satterlee" w:date="2023-04-14T17:45:00Z"/>
          <w:rFonts w:eastAsiaTheme="minorEastAsia" w:cstheme="minorBidi"/>
          <w:noProof/>
          <w:sz w:val="24"/>
          <w:szCs w:val="24"/>
          <w:lang w:eastAsia="ja-JP"/>
        </w:rPr>
      </w:pPr>
      <w:ins w:id="26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"_Toc132386820"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4.4.8</w:t>
        </w:r>
        <w:r>
          <w:rPr>
            <w:rFonts w:eastAsiaTheme="minorEastAsia" w:cstheme="minorBidi"/>
            <w:noProof/>
            <w:sz w:val="24"/>
            <w:szCs w:val="24"/>
            <w:lang w:eastAsia="ja-JP"/>
          </w:rPr>
          <w:tab/>
        </w:r>
        <w:r w:rsidRPr="00816ED5">
          <w:rPr>
            <w:rStyle w:val="Hyperlink"/>
            <w:noProof/>
          </w:rPr>
          <w:t>Copying Runs</w:t>
        </w:r>
        <w:r>
          <w:rPr>
            <w:noProof/>
            <w:webHidden/>
          </w:rPr>
          <w:tab/>
        </w:r>
        <w:r>
          <w:rPr>
            <w:noProof/>
            <w:webHidden/>
          </w:rPr>
          <w:fldChar w:fldCharType="begin"/>
        </w:r>
        <w:r>
          <w:rPr>
            <w:noProof/>
            <w:webHidden/>
          </w:rPr>
          <w:instrText xml:space="preserve"> PAGEREF _Toc132386820 \h </w:instrText>
        </w:r>
      </w:ins>
      <w:r>
        <w:rPr>
          <w:noProof/>
          <w:webHidden/>
        </w:rPr>
      </w:r>
      <w:r>
        <w:rPr>
          <w:noProof/>
          <w:webHidden/>
        </w:rPr>
        <w:fldChar w:fldCharType="separate"/>
      </w:r>
      <w:ins w:id="264" w:author="Chris Satterlee" w:date="2023-04-14T18:03:00Z">
        <w:r w:rsidR="0051422D">
          <w:rPr>
            <w:noProof/>
            <w:webHidden/>
          </w:rPr>
          <w:t>42</w:t>
        </w:r>
      </w:ins>
      <w:ins w:id="265" w:author="Chris Satterlee" w:date="2023-04-14T17:45:00Z">
        <w:r>
          <w:rPr>
            <w:noProof/>
            <w:webHidden/>
          </w:rPr>
          <w:fldChar w:fldCharType="end"/>
        </w:r>
        <w:r w:rsidRPr="00816ED5">
          <w:rPr>
            <w:rStyle w:val="Hyperlink"/>
            <w:noProof/>
          </w:rPr>
          <w:fldChar w:fldCharType="end"/>
        </w:r>
      </w:ins>
    </w:p>
    <w:p w14:paraId="4172B7A0" w14:textId="7AEF83D0" w:rsidR="00E84351" w:rsidRDefault="00E84351">
      <w:pPr>
        <w:pStyle w:val="TOC3"/>
        <w:tabs>
          <w:tab w:val="left" w:pos="1200"/>
          <w:tab w:val="right" w:leader="dot" w:pos="10070"/>
        </w:tabs>
        <w:rPr>
          <w:ins w:id="266" w:author="Chris Satterlee" w:date="2023-04-14T17:45:00Z"/>
          <w:rFonts w:eastAsiaTheme="minorEastAsia" w:cstheme="minorBidi"/>
          <w:noProof/>
          <w:sz w:val="24"/>
          <w:szCs w:val="24"/>
          <w:lang w:eastAsia="ja-JP"/>
        </w:rPr>
      </w:pPr>
      <w:ins w:id="267"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"_Toc132386821"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4.4.9</w:t>
        </w:r>
        <w:r>
          <w:rPr>
            <w:rFonts w:eastAsiaTheme="minorEastAsia" w:cstheme="minorBidi"/>
            <w:noProof/>
            <w:sz w:val="24"/>
            <w:szCs w:val="24"/>
            <w:lang w:eastAsia="ja-JP"/>
          </w:rPr>
          <w:tab/>
        </w:r>
        <w:r w:rsidRPr="00816ED5">
          <w:rPr>
            <w:rStyle w:val="Hyperlink"/>
            <w:noProof/>
          </w:rPr>
          <w:t>Changing Where to Look for Runs</w:t>
        </w:r>
        <w:r>
          <w:rPr>
            <w:noProof/>
            <w:webHidden/>
          </w:rPr>
          <w:tab/>
        </w:r>
        <w:r>
          <w:rPr>
            <w:noProof/>
            <w:webHidden/>
          </w:rPr>
          <w:fldChar w:fldCharType="begin"/>
        </w:r>
        <w:r>
          <w:rPr>
            <w:noProof/>
            <w:webHidden/>
          </w:rPr>
          <w:instrText xml:space="preserve"> PAGEREF _Toc132386821 \h </w:instrText>
        </w:r>
      </w:ins>
      <w:r>
        <w:rPr>
          <w:noProof/>
          <w:webHidden/>
        </w:rPr>
      </w:r>
      <w:r>
        <w:rPr>
          <w:noProof/>
          <w:webHidden/>
        </w:rPr>
        <w:fldChar w:fldCharType="separate"/>
      </w:r>
      <w:ins w:id="268" w:author="Chris Satterlee" w:date="2023-04-14T18:03:00Z">
        <w:r w:rsidR="0051422D">
          <w:rPr>
            <w:noProof/>
            <w:webHidden/>
          </w:rPr>
          <w:t>44</w:t>
        </w:r>
      </w:ins>
      <w:ins w:id="269" w:author="Chris Satterlee" w:date="2023-04-14T17:45:00Z">
        <w:r>
          <w:rPr>
            <w:noProof/>
            <w:webHidden/>
          </w:rPr>
          <w:fldChar w:fldCharType="end"/>
        </w:r>
        <w:r w:rsidRPr="00816ED5">
          <w:rPr>
            <w:rStyle w:val="Hyperlink"/>
            <w:noProof/>
          </w:rPr>
          <w:fldChar w:fldCharType="end"/>
        </w:r>
      </w:ins>
    </w:p>
    <w:p w14:paraId="68FB53E8" w14:textId="1BADD55F" w:rsidR="00E84351" w:rsidRDefault="00E84351">
      <w:pPr>
        <w:pStyle w:val="TOC3"/>
        <w:tabs>
          <w:tab w:val="left" w:pos="1440"/>
          <w:tab w:val="right" w:leader="dot" w:pos="10070"/>
        </w:tabs>
        <w:rPr>
          <w:ins w:id="270" w:author="Chris Satterlee" w:date="2023-04-14T17:45:00Z"/>
          <w:rFonts w:eastAsiaTheme="minorEastAsia" w:cstheme="minorBidi"/>
          <w:noProof/>
          <w:sz w:val="24"/>
          <w:szCs w:val="24"/>
          <w:lang w:eastAsia="ja-JP"/>
        </w:rPr>
      </w:pPr>
      <w:ins w:id="27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"_Toc132386822"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4.4.10</w:t>
        </w:r>
        <w:r>
          <w:rPr>
            <w:rFonts w:eastAsiaTheme="minorEastAsia" w:cstheme="minorBidi"/>
            <w:noProof/>
            <w:sz w:val="24"/>
            <w:szCs w:val="24"/>
            <w:lang w:eastAsia="ja-JP"/>
          </w:rPr>
          <w:tab/>
        </w:r>
        <w:r w:rsidRPr="00816ED5">
          <w:rPr>
            <w:rStyle w:val="Hyperlink"/>
            <w:noProof/>
          </w:rPr>
          <w:t>Creating a Desktop Shortcut to Runs Folder</w:t>
        </w:r>
        <w:r>
          <w:rPr>
            <w:noProof/>
            <w:webHidden/>
          </w:rPr>
          <w:tab/>
        </w:r>
        <w:r>
          <w:rPr>
            <w:noProof/>
            <w:webHidden/>
          </w:rPr>
          <w:fldChar w:fldCharType="begin"/>
        </w:r>
        <w:r>
          <w:rPr>
            <w:noProof/>
            <w:webHidden/>
          </w:rPr>
          <w:instrText xml:space="preserve"> PAGEREF _Toc132386822 \h </w:instrText>
        </w:r>
      </w:ins>
      <w:r>
        <w:rPr>
          <w:noProof/>
          <w:webHidden/>
        </w:rPr>
      </w:r>
      <w:r>
        <w:rPr>
          <w:noProof/>
          <w:webHidden/>
        </w:rPr>
        <w:fldChar w:fldCharType="separate"/>
      </w:r>
      <w:ins w:id="272" w:author="Chris Satterlee" w:date="2023-04-14T18:03:00Z">
        <w:r w:rsidR="0051422D">
          <w:rPr>
            <w:noProof/>
            <w:webHidden/>
          </w:rPr>
          <w:t>46</w:t>
        </w:r>
      </w:ins>
      <w:ins w:id="273" w:author="Chris Satterlee" w:date="2023-04-14T17:45:00Z">
        <w:r>
          <w:rPr>
            <w:noProof/>
            <w:webHidden/>
          </w:rPr>
          <w:fldChar w:fldCharType="end"/>
        </w:r>
        <w:r w:rsidRPr="00816ED5">
          <w:rPr>
            <w:rStyle w:val="Hyperlink"/>
            <w:noProof/>
          </w:rPr>
          <w:fldChar w:fldCharType="end"/>
        </w:r>
      </w:ins>
    </w:p>
    <w:p w14:paraId="0CCEE2DF" w14:textId="7285D0CF" w:rsidR="00E84351" w:rsidRDefault="00E84351">
      <w:pPr>
        <w:pStyle w:val="TOC3"/>
        <w:tabs>
          <w:tab w:val="left" w:pos="1440"/>
          <w:tab w:val="right" w:leader="dot" w:pos="10070"/>
        </w:tabs>
        <w:rPr>
          <w:ins w:id="274" w:author="Chris Satterlee" w:date="2023-04-14T17:45:00Z"/>
          <w:rFonts w:eastAsiaTheme="minorEastAsia" w:cstheme="minorBidi"/>
          <w:noProof/>
          <w:sz w:val="24"/>
          <w:szCs w:val="24"/>
          <w:lang w:eastAsia="ja-JP"/>
        </w:rPr>
      </w:pPr>
      <w:ins w:id="27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"_Toc132386823"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4.4.11</w:t>
        </w:r>
        <w:r>
          <w:rPr>
            <w:rFonts w:eastAsiaTheme="minorEastAsia" w:cstheme="minorBidi"/>
            <w:noProof/>
            <w:sz w:val="24"/>
            <w:szCs w:val="24"/>
            <w:lang w:eastAsia="ja-JP"/>
          </w:rPr>
          <w:tab/>
        </w:r>
        <w:r w:rsidRPr="00816ED5">
          <w:rPr>
            <w:rStyle w:val="Hyperlink"/>
            <w:noProof/>
          </w:rPr>
          <w:t>Importing Results from a USB Drive</w:t>
        </w:r>
        <w:r>
          <w:rPr>
            <w:noProof/>
            <w:webHidden/>
          </w:rPr>
          <w:tab/>
        </w:r>
        <w:r>
          <w:rPr>
            <w:noProof/>
            <w:webHidden/>
          </w:rPr>
          <w:fldChar w:fldCharType="begin"/>
        </w:r>
        <w:r>
          <w:rPr>
            <w:noProof/>
            <w:webHidden/>
          </w:rPr>
          <w:instrText xml:space="preserve"> PAGEREF _Toc132386823 \h </w:instrText>
        </w:r>
      </w:ins>
      <w:r>
        <w:rPr>
          <w:noProof/>
          <w:webHidden/>
        </w:rPr>
      </w:r>
      <w:r>
        <w:rPr>
          <w:noProof/>
          <w:webHidden/>
        </w:rPr>
        <w:fldChar w:fldCharType="separate"/>
      </w:r>
      <w:ins w:id="276" w:author="Chris Satterlee" w:date="2023-04-14T18:03:00Z">
        <w:r w:rsidR="0051422D">
          <w:rPr>
            <w:noProof/>
            <w:webHidden/>
          </w:rPr>
          <w:t>47</w:t>
        </w:r>
      </w:ins>
      <w:ins w:id="277" w:author="Chris Satterlee" w:date="2023-04-14T17:45:00Z">
        <w:r>
          <w:rPr>
            <w:noProof/>
            <w:webHidden/>
          </w:rPr>
          <w:fldChar w:fldCharType="end"/>
        </w:r>
        <w:r w:rsidRPr="00816ED5">
          <w:rPr>
            <w:rStyle w:val="Hyperlink"/>
            <w:noProof/>
          </w:rPr>
          <w:fldChar w:fldCharType="end"/>
        </w:r>
      </w:ins>
    </w:p>
    <w:p w14:paraId="77E23497" w14:textId="670E3275" w:rsidR="00E84351" w:rsidRDefault="00E84351">
      <w:pPr>
        <w:pStyle w:val="TOC2"/>
        <w:tabs>
          <w:tab w:val="left" w:pos="960"/>
          <w:tab w:val="right" w:leader="dot" w:pos="10070"/>
        </w:tabs>
        <w:rPr>
          <w:ins w:id="278" w:author="Chris Satterlee" w:date="2023-04-14T17:45:00Z"/>
          <w:rFonts w:eastAsiaTheme="minorEastAsia" w:cstheme="minorBidi"/>
          <w:b w:val="0"/>
          <w:noProof/>
          <w:sz w:val="24"/>
          <w:szCs w:val="24"/>
          <w:lang w:eastAsia="ja-JP"/>
        </w:rPr>
      </w:pPr>
      <w:ins w:id="27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"_Toc132386824"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w:t>
        </w:r>
        <w:r>
          <w:rPr>
            <w:rFonts w:eastAsiaTheme="minorEastAsia" w:cstheme="minorBidi"/>
            <w:b w:val="0"/>
            <w:noProof/>
            <w:sz w:val="24"/>
            <w:szCs w:val="24"/>
            <w:lang w:eastAsia="ja-JP"/>
          </w:rPr>
          <w:tab/>
        </w:r>
        <w:r w:rsidRPr="00816ED5">
          <w:rPr>
            <w:rStyle w:val="Hyperlink"/>
            <w:noProof/>
          </w:rPr>
          <w:t>Preferences Dialog</w:t>
        </w:r>
        <w:r>
          <w:rPr>
            <w:noProof/>
            <w:webHidden/>
          </w:rPr>
          <w:tab/>
        </w:r>
        <w:r>
          <w:rPr>
            <w:noProof/>
            <w:webHidden/>
          </w:rPr>
          <w:fldChar w:fldCharType="begin"/>
        </w:r>
        <w:r>
          <w:rPr>
            <w:noProof/>
            <w:webHidden/>
          </w:rPr>
          <w:instrText xml:space="preserve"> PAGEREF _Toc132386824 \h </w:instrText>
        </w:r>
      </w:ins>
      <w:r>
        <w:rPr>
          <w:noProof/>
          <w:webHidden/>
        </w:rPr>
      </w:r>
      <w:r>
        <w:rPr>
          <w:noProof/>
          <w:webHidden/>
        </w:rPr>
        <w:fldChar w:fldCharType="separate"/>
      </w:r>
      <w:ins w:id="280" w:author="Chris Satterlee" w:date="2023-04-14T18:03:00Z">
        <w:r w:rsidR="0051422D">
          <w:rPr>
            <w:noProof/>
            <w:webHidden/>
          </w:rPr>
          <w:t>48</w:t>
        </w:r>
      </w:ins>
      <w:ins w:id="281" w:author="Chris Satterlee" w:date="2023-04-14T17:45:00Z">
        <w:r>
          <w:rPr>
            <w:noProof/>
            <w:webHidden/>
          </w:rPr>
          <w:fldChar w:fldCharType="end"/>
        </w:r>
        <w:r w:rsidRPr="00816ED5">
          <w:rPr>
            <w:rStyle w:val="Hyperlink"/>
            <w:noProof/>
          </w:rPr>
          <w:fldChar w:fldCharType="end"/>
        </w:r>
      </w:ins>
    </w:p>
    <w:p w14:paraId="3C086BCF" w14:textId="2ECC8EF5" w:rsidR="00E84351" w:rsidRDefault="00E84351">
      <w:pPr>
        <w:pStyle w:val="TOC3"/>
        <w:tabs>
          <w:tab w:val="left" w:pos="1200"/>
          <w:tab w:val="right" w:leader="dot" w:pos="10070"/>
        </w:tabs>
        <w:rPr>
          <w:ins w:id="282" w:author="Chris Satterlee" w:date="2023-04-14T17:45:00Z"/>
          <w:rFonts w:eastAsiaTheme="minorEastAsia" w:cstheme="minorBidi"/>
          <w:noProof/>
          <w:sz w:val="24"/>
          <w:szCs w:val="24"/>
          <w:lang w:eastAsia="ja-JP"/>
        </w:rPr>
      </w:pPr>
      <w:ins w:id="28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"_Toc132386825"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4.5.1</w:t>
        </w:r>
        <w:r>
          <w:rPr>
            <w:rFonts w:eastAsiaTheme="minorEastAsia" w:cstheme="minorBidi"/>
            <w:noProof/>
            <w:sz w:val="24"/>
            <w:szCs w:val="24"/>
            <w:lang w:eastAsia="ja-JP"/>
          </w:rPr>
          <w:tab/>
        </w:r>
        <w:r w:rsidRPr="00816ED5">
          <w:rPr>
            <w:rStyle w:val="Hyperlink"/>
            <w:noProof/>
          </w:rPr>
          <w:t>Plotting Preferences Tab</w:t>
        </w:r>
        <w:r>
          <w:rPr>
            <w:noProof/>
            <w:webHidden/>
          </w:rPr>
          <w:tab/>
        </w:r>
        <w:r>
          <w:rPr>
            <w:noProof/>
            <w:webHidden/>
          </w:rPr>
          <w:fldChar w:fldCharType="begin"/>
        </w:r>
        <w:r>
          <w:rPr>
            <w:noProof/>
            <w:webHidden/>
          </w:rPr>
          <w:instrText xml:space="preserve"> PAGEREF _Toc132386825 \h </w:instrText>
        </w:r>
      </w:ins>
      <w:r>
        <w:rPr>
          <w:noProof/>
          <w:webHidden/>
        </w:rPr>
      </w:r>
      <w:r>
        <w:rPr>
          <w:noProof/>
          <w:webHidden/>
        </w:rPr>
        <w:fldChar w:fldCharType="separate"/>
      </w:r>
      <w:ins w:id="284" w:author="Chris Satterlee" w:date="2023-04-14T18:03:00Z">
        <w:r w:rsidR="0051422D">
          <w:rPr>
            <w:noProof/>
            <w:webHidden/>
          </w:rPr>
          <w:t>49</w:t>
        </w:r>
      </w:ins>
      <w:ins w:id="285" w:author="Chris Satterlee" w:date="2023-04-14T17:45:00Z">
        <w:r>
          <w:rPr>
            <w:noProof/>
            <w:webHidden/>
          </w:rPr>
          <w:fldChar w:fldCharType="end"/>
        </w:r>
        <w:r w:rsidRPr="00816ED5">
          <w:rPr>
            <w:rStyle w:val="Hyperlink"/>
            <w:noProof/>
          </w:rPr>
          <w:fldChar w:fldCharType="end"/>
        </w:r>
      </w:ins>
    </w:p>
    <w:p w14:paraId="2A1CADDB" w14:textId="0873D285" w:rsidR="00E84351" w:rsidRDefault="00E84351">
      <w:pPr>
        <w:pStyle w:val="TOC4"/>
        <w:tabs>
          <w:tab w:val="left" w:pos="1680"/>
          <w:tab w:val="right" w:leader="dot" w:pos="10070"/>
        </w:tabs>
        <w:rPr>
          <w:ins w:id="286" w:author="Chris Satterlee" w:date="2023-04-14T17:45:00Z"/>
          <w:rFonts w:eastAsiaTheme="minorEastAsia" w:cstheme="minorBidi"/>
          <w:noProof/>
          <w:sz w:val="24"/>
          <w:szCs w:val="24"/>
          <w:lang w:eastAsia="ja-JP"/>
        </w:rPr>
      </w:pPr>
      <w:ins w:id="287"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"_Toc132386826"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4.5.1.1</w:t>
        </w:r>
        <w:r>
          <w:rPr>
            <w:rFonts w:eastAsiaTheme="minorEastAsia" w:cstheme="minorBidi"/>
            <w:noProof/>
            <w:sz w:val="24"/>
            <w:szCs w:val="24"/>
            <w:lang w:eastAsia="ja-JP"/>
          </w:rPr>
          <w:tab/>
        </w:r>
        <w:r w:rsidRPr="00816ED5">
          <w:rPr>
            <w:rStyle w:val="Hyperlink"/>
            <w:noProof/>
          </w:rPr>
          <w:t>Line type</w:t>
        </w:r>
        <w:r>
          <w:rPr>
            <w:noProof/>
            <w:webHidden/>
          </w:rPr>
          <w:tab/>
        </w:r>
        <w:r>
          <w:rPr>
            <w:noProof/>
            <w:webHidden/>
          </w:rPr>
          <w:fldChar w:fldCharType="begin"/>
        </w:r>
        <w:r>
          <w:rPr>
            <w:noProof/>
            <w:webHidden/>
          </w:rPr>
          <w:instrText xml:space="preserve"> PAGEREF _Toc132386826 \h </w:instrText>
        </w:r>
      </w:ins>
      <w:r>
        <w:rPr>
          <w:noProof/>
          <w:webHidden/>
        </w:rPr>
      </w:r>
      <w:r>
        <w:rPr>
          <w:noProof/>
          <w:webHidden/>
        </w:rPr>
        <w:fldChar w:fldCharType="separate"/>
      </w:r>
      <w:ins w:id="288" w:author="Chris Satterlee" w:date="2023-04-14T18:03:00Z">
        <w:r w:rsidR="0051422D">
          <w:rPr>
            <w:noProof/>
            <w:webHidden/>
          </w:rPr>
          <w:t>50</w:t>
        </w:r>
      </w:ins>
      <w:ins w:id="289" w:author="Chris Satterlee" w:date="2023-04-14T17:45:00Z">
        <w:r>
          <w:rPr>
            <w:noProof/>
            <w:webHidden/>
          </w:rPr>
          <w:fldChar w:fldCharType="end"/>
        </w:r>
        <w:r w:rsidRPr="00816ED5">
          <w:rPr>
            <w:rStyle w:val="Hyperlink"/>
            <w:noProof/>
          </w:rPr>
          <w:fldChar w:fldCharType="end"/>
        </w:r>
      </w:ins>
    </w:p>
    <w:p w14:paraId="2946733E" w14:textId="23BFBB92" w:rsidR="00E84351" w:rsidRDefault="00E84351">
      <w:pPr>
        <w:pStyle w:val="TOC4"/>
        <w:tabs>
          <w:tab w:val="left" w:pos="1680"/>
          <w:tab w:val="right" w:leader="dot" w:pos="10070"/>
        </w:tabs>
        <w:rPr>
          <w:ins w:id="290" w:author="Chris Satterlee" w:date="2023-04-14T17:45:00Z"/>
          <w:rFonts w:eastAsiaTheme="minorEastAsia" w:cstheme="minorBidi"/>
          <w:noProof/>
          <w:sz w:val="24"/>
          <w:szCs w:val="24"/>
          <w:lang w:eastAsia="ja-JP"/>
        </w:rPr>
      </w:pPr>
      <w:ins w:id="29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"_Toc132386827"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4.5.1.2</w:t>
        </w:r>
        <w:r>
          <w:rPr>
            <w:rFonts w:eastAsiaTheme="minorEastAsia" w:cstheme="minorBidi"/>
            <w:noProof/>
            <w:sz w:val="24"/>
            <w:szCs w:val="24"/>
            <w:lang w:eastAsia="ja-JP"/>
          </w:rPr>
          <w:tab/>
        </w:r>
        <w:r w:rsidRPr="00816ED5">
          <w:rPr>
            <w:rStyle w:val="Hyperlink"/>
            <w:noProof/>
          </w:rPr>
          <w:t>Isc, MPP, Voc labels</w:t>
        </w:r>
        <w:r>
          <w:rPr>
            <w:noProof/>
            <w:webHidden/>
          </w:rPr>
          <w:tab/>
        </w:r>
        <w:r>
          <w:rPr>
            <w:noProof/>
            <w:webHidden/>
          </w:rPr>
          <w:fldChar w:fldCharType="begin"/>
        </w:r>
        <w:r>
          <w:rPr>
            <w:noProof/>
            <w:webHidden/>
          </w:rPr>
          <w:instrText xml:space="preserve"> PAGEREF _Toc132386827 \h </w:instrText>
        </w:r>
      </w:ins>
      <w:r>
        <w:rPr>
          <w:noProof/>
          <w:webHidden/>
        </w:rPr>
      </w:r>
      <w:r>
        <w:rPr>
          <w:noProof/>
          <w:webHidden/>
        </w:rPr>
        <w:fldChar w:fldCharType="separate"/>
      </w:r>
      <w:ins w:id="292" w:author="Chris Satterlee" w:date="2023-04-14T18:03:00Z">
        <w:r w:rsidR="0051422D">
          <w:rPr>
            <w:noProof/>
            <w:webHidden/>
          </w:rPr>
          <w:t>50</w:t>
        </w:r>
      </w:ins>
      <w:ins w:id="293" w:author="Chris Satterlee" w:date="2023-04-14T17:45:00Z">
        <w:r>
          <w:rPr>
            <w:noProof/>
            <w:webHidden/>
          </w:rPr>
          <w:fldChar w:fldCharType="end"/>
        </w:r>
        <w:r w:rsidRPr="00816ED5">
          <w:rPr>
            <w:rStyle w:val="Hyperlink"/>
            <w:noProof/>
          </w:rPr>
          <w:fldChar w:fldCharType="end"/>
        </w:r>
      </w:ins>
    </w:p>
    <w:p w14:paraId="0EBFCC58" w14:textId="404C0211" w:rsidR="00E84351" w:rsidRDefault="00E84351">
      <w:pPr>
        <w:pStyle w:val="TOC4"/>
        <w:tabs>
          <w:tab w:val="left" w:pos="1680"/>
          <w:tab w:val="right" w:leader="dot" w:pos="10070"/>
        </w:tabs>
        <w:rPr>
          <w:ins w:id="294" w:author="Chris Satterlee" w:date="2023-04-14T17:45:00Z"/>
          <w:rFonts w:eastAsiaTheme="minorEastAsia" w:cstheme="minorBidi"/>
          <w:noProof/>
          <w:sz w:val="24"/>
          <w:szCs w:val="24"/>
          <w:lang w:eastAsia="ja-JP"/>
        </w:rPr>
      </w:pPr>
      <w:ins w:id="29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"_Toc132386828"</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4.5.1.3</w:t>
        </w:r>
        <w:r>
          <w:rPr>
            <w:rFonts w:eastAsiaTheme="minorEastAsia" w:cstheme="minorBidi"/>
            <w:noProof/>
            <w:sz w:val="24"/>
            <w:szCs w:val="24"/>
            <w:lang w:eastAsia="ja-JP"/>
          </w:rPr>
          <w:tab/>
        </w:r>
        <w:r w:rsidRPr="00816ED5">
          <w:rPr>
            <w:rStyle w:val="Hyperlink"/>
            <w:noProof/>
          </w:rPr>
          <w:t>Font Name</w:t>
        </w:r>
        <w:r>
          <w:rPr>
            <w:noProof/>
            <w:webHidden/>
          </w:rPr>
          <w:tab/>
        </w:r>
        <w:r>
          <w:rPr>
            <w:noProof/>
            <w:webHidden/>
          </w:rPr>
          <w:fldChar w:fldCharType="begin"/>
        </w:r>
        <w:r>
          <w:rPr>
            <w:noProof/>
            <w:webHidden/>
          </w:rPr>
          <w:instrText xml:space="preserve"> PAGEREF _Toc132386828 \h </w:instrText>
        </w:r>
      </w:ins>
      <w:r>
        <w:rPr>
          <w:noProof/>
          <w:webHidden/>
        </w:rPr>
      </w:r>
      <w:r>
        <w:rPr>
          <w:noProof/>
          <w:webHidden/>
        </w:rPr>
        <w:fldChar w:fldCharType="separate"/>
      </w:r>
      <w:ins w:id="296" w:author="Chris Satterlee" w:date="2023-04-14T18:03:00Z">
        <w:r w:rsidR="0051422D">
          <w:rPr>
            <w:noProof/>
            <w:webHidden/>
          </w:rPr>
          <w:t>50</w:t>
        </w:r>
      </w:ins>
      <w:ins w:id="297" w:author="Chris Satterlee" w:date="2023-04-14T17:45:00Z">
        <w:r>
          <w:rPr>
            <w:noProof/>
            <w:webHidden/>
          </w:rPr>
          <w:fldChar w:fldCharType="end"/>
        </w:r>
        <w:r w:rsidRPr="00816ED5">
          <w:rPr>
            <w:rStyle w:val="Hyperlink"/>
            <w:noProof/>
          </w:rPr>
          <w:fldChar w:fldCharType="end"/>
        </w:r>
      </w:ins>
    </w:p>
    <w:p w14:paraId="6F0F15FF" w14:textId="51C2B62C" w:rsidR="00E84351" w:rsidRDefault="00E84351">
      <w:pPr>
        <w:pStyle w:val="TOC4"/>
        <w:tabs>
          <w:tab w:val="left" w:pos="1680"/>
          <w:tab w:val="right" w:leader="dot" w:pos="10070"/>
        </w:tabs>
        <w:rPr>
          <w:ins w:id="298" w:author="Chris Satterlee" w:date="2023-04-14T17:45:00Z"/>
          <w:rFonts w:eastAsiaTheme="minorEastAsia" w:cstheme="minorBidi"/>
          <w:noProof/>
          <w:sz w:val="24"/>
          <w:szCs w:val="24"/>
          <w:lang w:eastAsia="ja-JP"/>
        </w:rPr>
      </w:pPr>
      <w:ins w:id="29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"_Toc132386829"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4.5.1.4</w:t>
        </w:r>
        <w:r>
          <w:rPr>
            <w:rFonts w:eastAsiaTheme="minorEastAsia" w:cstheme="minorBidi"/>
            <w:noProof/>
            <w:sz w:val="24"/>
            <w:szCs w:val="24"/>
            <w:lang w:eastAsia="ja-JP"/>
          </w:rPr>
          <w:tab/>
        </w:r>
        <w:r w:rsidRPr="00816ED5">
          <w:rPr>
            <w:rStyle w:val="Hyperlink"/>
            <w:noProof/>
          </w:rPr>
          <w:t>Font scale, Line scale, and Point scale</w:t>
        </w:r>
        <w:r>
          <w:rPr>
            <w:noProof/>
            <w:webHidden/>
          </w:rPr>
          <w:tab/>
        </w:r>
        <w:r>
          <w:rPr>
            <w:noProof/>
            <w:webHidden/>
          </w:rPr>
          <w:fldChar w:fldCharType="begin"/>
        </w:r>
        <w:r>
          <w:rPr>
            <w:noProof/>
            <w:webHidden/>
          </w:rPr>
          <w:instrText xml:space="preserve"> PAGEREF _Toc132386829 \h </w:instrText>
        </w:r>
      </w:ins>
      <w:r>
        <w:rPr>
          <w:noProof/>
          <w:webHidden/>
        </w:rPr>
      </w:r>
      <w:r>
        <w:rPr>
          <w:noProof/>
          <w:webHidden/>
        </w:rPr>
        <w:fldChar w:fldCharType="separate"/>
      </w:r>
      <w:ins w:id="300" w:author="Chris Satterlee" w:date="2023-04-14T18:03:00Z">
        <w:r w:rsidR="0051422D">
          <w:rPr>
            <w:noProof/>
            <w:webHidden/>
          </w:rPr>
          <w:t>50</w:t>
        </w:r>
      </w:ins>
      <w:ins w:id="301" w:author="Chris Satterlee" w:date="2023-04-14T17:45:00Z">
        <w:r>
          <w:rPr>
            <w:noProof/>
            <w:webHidden/>
          </w:rPr>
          <w:fldChar w:fldCharType="end"/>
        </w:r>
        <w:r w:rsidRPr="00816ED5">
          <w:rPr>
            <w:rStyle w:val="Hyperlink"/>
            <w:noProof/>
          </w:rPr>
          <w:fldChar w:fldCharType="end"/>
        </w:r>
      </w:ins>
    </w:p>
    <w:p w14:paraId="30CBC329" w14:textId="139FBC88" w:rsidR="00E84351" w:rsidRDefault="00E84351">
      <w:pPr>
        <w:pStyle w:val="TOC4"/>
        <w:tabs>
          <w:tab w:val="left" w:pos="1680"/>
          <w:tab w:val="right" w:leader="dot" w:pos="10070"/>
        </w:tabs>
        <w:rPr>
          <w:ins w:id="302" w:author="Chris Satterlee" w:date="2023-04-14T17:45:00Z"/>
          <w:rFonts w:eastAsiaTheme="minorEastAsia" w:cstheme="minorBidi"/>
          <w:noProof/>
          <w:sz w:val="24"/>
          <w:szCs w:val="24"/>
          <w:lang w:eastAsia="ja-JP"/>
        </w:rPr>
      </w:pPr>
      <w:ins w:id="30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"_Toc132386830"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4.5.1.5</w:t>
        </w:r>
        <w:r>
          <w:rPr>
            <w:rFonts w:eastAsiaTheme="minorEastAsia" w:cstheme="minorBidi"/>
            <w:noProof/>
            <w:sz w:val="24"/>
            <w:szCs w:val="24"/>
            <w:lang w:eastAsia="ja-JP"/>
          </w:rPr>
          <w:tab/>
        </w:r>
        <w:r w:rsidRPr="00816ED5">
          <w:rPr>
            <w:rStyle w:val="Hyperlink"/>
            <w:noProof/>
          </w:rPr>
          <w:t>ADC correction</w:t>
        </w:r>
        <w:r>
          <w:rPr>
            <w:noProof/>
            <w:webHidden/>
          </w:rPr>
          <w:tab/>
        </w:r>
        <w:r>
          <w:rPr>
            <w:noProof/>
            <w:webHidden/>
          </w:rPr>
          <w:fldChar w:fldCharType="begin"/>
        </w:r>
        <w:r>
          <w:rPr>
            <w:noProof/>
            <w:webHidden/>
          </w:rPr>
          <w:instrText xml:space="preserve"> PAGEREF _Toc132386830 \h </w:instrText>
        </w:r>
      </w:ins>
      <w:r>
        <w:rPr>
          <w:noProof/>
          <w:webHidden/>
        </w:rPr>
      </w:r>
      <w:r>
        <w:rPr>
          <w:noProof/>
          <w:webHidden/>
        </w:rPr>
        <w:fldChar w:fldCharType="separate"/>
      </w:r>
      <w:ins w:id="304" w:author="Chris Satterlee" w:date="2023-04-14T18:03:00Z">
        <w:r w:rsidR="0051422D">
          <w:rPr>
            <w:noProof/>
            <w:webHidden/>
          </w:rPr>
          <w:t>50</w:t>
        </w:r>
      </w:ins>
      <w:ins w:id="305" w:author="Chris Satterlee" w:date="2023-04-14T17:45:00Z">
        <w:r>
          <w:rPr>
            <w:noProof/>
            <w:webHidden/>
          </w:rPr>
          <w:fldChar w:fldCharType="end"/>
        </w:r>
        <w:r w:rsidRPr="00816ED5">
          <w:rPr>
            <w:rStyle w:val="Hyperlink"/>
            <w:noProof/>
          </w:rPr>
          <w:fldChar w:fldCharType="end"/>
        </w:r>
      </w:ins>
    </w:p>
    <w:p w14:paraId="140AC88D" w14:textId="7802DF8C" w:rsidR="00E84351" w:rsidRDefault="00E84351">
      <w:pPr>
        <w:pStyle w:val="TOC5"/>
        <w:tabs>
          <w:tab w:val="left" w:pos="1920"/>
          <w:tab w:val="right" w:leader="dot" w:pos="10070"/>
        </w:tabs>
        <w:rPr>
          <w:ins w:id="306" w:author="Chris Satterlee" w:date="2023-04-14T17:45:00Z"/>
          <w:rFonts w:eastAsiaTheme="minorEastAsia" w:cstheme="minorBidi"/>
          <w:noProof/>
          <w:sz w:val="24"/>
          <w:szCs w:val="24"/>
          <w:lang w:eastAsia="ja-JP"/>
        </w:rPr>
      </w:pPr>
      <w:ins w:id="307"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"_Toc132386831"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4.5.1.5.1</w:t>
        </w:r>
        <w:r>
          <w:rPr>
            <w:rFonts w:eastAsiaTheme="minorEastAsia" w:cstheme="minorBidi"/>
            <w:noProof/>
            <w:sz w:val="24"/>
            <w:szCs w:val="24"/>
            <w:lang w:eastAsia="ja-JP"/>
          </w:rPr>
          <w:tab/>
        </w:r>
        <w:r w:rsidRPr="00816ED5">
          <w:rPr>
            <w:rStyle w:val="Hyperlink"/>
            <w:noProof/>
          </w:rPr>
          <w:t>Fix Isc point</w:t>
        </w:r>
        <w:r>
          <w:rPr>
            <w:noProof/>
            <w:webHidden/>
          </w:rPr>
          <w:tab/>
        </w:r>
        <w:r>
          <w:rPr>
            <w:noProof/>
            <w:webHidden/>
          </w:rPr>
          <w:fldChar w:fldCharType="begin"/>
        </w:r>
        <w:r>
          <w:rPr>
            <w:noProof/>
            <w:webHidden/>
          </w:rPr>
          <w:instrText xml:space="preserve"> PAGEREF _Toc132386831 \h </w:instrText>
        </w:r>
      </w:ins>
      <w:r>
        <w:rPr>
          <w:noProof/>
          <w:webHidden/>
        </w:rPr>
      </w:r>
      <w:r>
        <w:rPr>
          <w:noProof/>
          <w:webHidden/>
        </w:rPr>
        <w:fldChar w:fldCharType="separate"/>
      </w:r>
      <w:ins w:id="308" w:author="Chris Satterlee" w:date="2023-04-14T18:03:00Z">
        <w:r w:rsidR="0051422D">
          <w:rPr>
            <w:noProof/>
            <w:webHidden/>
          </w:rPr>
          <w:t>50</w:t>
        </w:r>
      </w:ins>
      <w:ins w:id="309" w:author="Chris Satterlee" w:date="2023-04-14T17:45:00Z">
        <w:r>
          <w:rPr>
            <w:noProof/>
            <w:webHidden/>
          </w:rPr>
          <w:fldChar w:fldCharType="end"/>
        </w:r>
        <w:r w:rsidRPr="00816ED5">
          <w:rPr>
            <w:rStyle w:val="Hyperlink"/>
            <w:noProof/>
          </w:rPr>
          <w:fldChar w:fldCharType="end"/>
        </w:r>
      </w:ins>
    </w:p>
    <w:p w14:paraId="7CBC75BA" w14:textId="3C17775A" w:rsidR="00E84351" w:rsidRDefault="00E84351">
      <w:pPr>
        <w:pStyle w:val="TOC5"/>
        <w:tabs>
          <w:tab w:val="left" w:pos="1920"/>
          <w:tab w:val="right" w:leader="dot" w:pos="10070"/>
        </w:tabs>
        <w:rPr>
          <w:ins w:id="310" w:author="Chris Satterlee" w:date="2023-04-14T17:45:00Z"/>
          <w:rFonts w:eastAsiaTheme="minorEastAsia" w:cstheme="minorBidi"/>
          <w:noProof/>
          <w:sz w:val="24"/>
          <w:szCs w:val="24"/>
          <w:lang w:eastAsia="ja-JP"/>
        </w:rPr>
      </w:pPr>
      <w:ins w:id="31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"_Toc132386832"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4.5.1.5.2</w:t>
        </w:r>
        <w:r>
          <w:rPr>
            <w:rFonts w:eastAsiaTheme="minorEastAsia" w:cstheme="minorBidi"/>
            <w:noProof/>
            <w:sz w:val="24"/>
            <w:szCs w:val="24"/>
            <w:lang w:eastAsia="ja-JP"/>
          </w:rPr>
          <w:tab/>
        </w:r>
        <w:r w:rsidRPr="00816ED5">
          <w:rPr>
            <w:rStyle w:val="Hyperlink"/>
            <w:noProof/>
          </w:rPr>
          <w:t>Fix Voc point</w:t>
        </w:r>
        <w:r>
          <w:rPr>
            <w:noProof/>
            <w:webHidden/>
          </w:rPr>
          <w:tab/>
        </w:r>
        <w:r>
          <w:rPr>
            <w:noProof/>
            <w:webHidden/>
          </w:rPr>
          <w:fldChar w:fldCharType="begin"/>
        </w:r>
        <w:r>
          <w:rPr>
            <w:noProof/>
            <w:webHidden/>
          </w:rPr>
          <w:instrText xml:space="preserve"> PAGEREF _Toc132386832 \h </w:instrText>
        </w:r>
      </w:ins>
      <w:r>
        <w:rPr>
          <w:noProof/>
          <w:webHidden/>
        </w:rPr>
      </w:r>
      <w:r>
        <w:rPr>
          <w:noProof/>
          <w:webHidden/>
        </w:rPr>
        <w:fldChar w:fldCharType="separate"/>
      </w:r>
      <w:ins w:id="312" w:author="Chris Satterlee" w:date="2023-04-14T18:03:00Z">
        <w:r w:rsidR="0051422D">
          <w:rPr>
            <w:noProof/>
            <w:webHidden/>
          </w:rPr>
          <w:t>51</w:t>
        </w:r>
      </w:ins>
      <w:ins w:id="313" w:author="Chris Satterlee" w:date="2023-04-14T17:45:00Z">
        <w:r>
          <w:rPr>
            <w:noProof/>
            <w:webHidden/>
          </w:rPr>
          <w:fldChar w:fldCharType="end"/>
        </w:r>
        <w:r w:rsidRPr="00816ED5">
          <w:rPr>
            <w:rStyle w:val="Hyperlink"/>
            <w:noProof/>
          </w:rPr>
          <w:fldChar w:fldCharType="end"/>
        </w:r>
      </w:ins>
    </w:p>
    <w:p w14:paraId="64FD5CB9" w14:textId="26D2258A" w:rsidR="00E84351" w:rsidRDefault="00E84351">
      <w:pPr>
        <w:pStyle w:val="TOC5"/>
        <w:tabs>
          <w:tab w:val="left" w:pos="1920"/>
          <w:tab w:val="right" w:leader="dot" w:pos="10070"/>
        </w:tabs>
        <w:rPr>
          <w:ins w:id="314" w:author="Chris Satterlee" w:date="2023-04-14T17:45:00Z"/>
          <w:rFonts w:eastAsiaTheme="minorEastAsia" w:cstheme="minorBidi"/>
          <w:noProof/>
          <w:sz w:val="24"/>
          <w:szCs w:val="24"/>
          <w:lang w:eastAsia="ja-JP"/>
        </w:rPr>
      </w:pPr>
      <w:ins w:id="31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"_Toc132386833"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4.5.1.5.3</w:t>
        </w:r>
        <w:r>
          <w:rPr>
            <w:rFonts w:eastAsiaTheme="minorEastAsia" w:cstheme="minorBidi"/>
            <w:noProof/>
            <w:sz w:val="24"/>
            <w:szCs w:val="24"/>
            <w:lang w:eastAsia="ja-JP"/>
          </w:rPr>
          <w:tab/>
        </w:r>
        <w:r w:rsidRPr="00816ED5">
          <w:rPr>
            <w:rStyle w:val="Hyperlink"/>
            <w:noProof/>
          </w:rPr>
          <w:t>Combine =V points</w:t>
        </w:r>
        <w:r>
          <w:rPr>
            <w:noProof/>
            <w:webHidden/>
          </w:rPr>
          <w:tab/>
        </w:r>
        <w:r>
          <w:rPr>
            <w:noProof/>
            <w:webHidden/>
          </w:rPr>
          <w:fldChar w:fldCharType="begin"/>
        </w:r>
        <w:r>
          <w:rPr>
            <w:noProof/>
            <w:webHidden/>
          </w:rPr>
          <w:instrText xml:space="preserve"> PAGEREF _Toc132386833 \h </w:instrText>
        </w:r>
      </w:ins>
      <w:r>
        <w:rPr>
          <w:noProof/>
          <w:webHidden/>
        </w:rPr>
      </w:r>
      <w:r>
        <w:rPr>
          <w:noProof/>
          <w:webHidden/>
        </w:rPr>
        <w:fldChar w:fldCharType="separate"/>
      </w:r>
      <w:ins w:id="316" w:author="Chris Satterlee" w:date="2023-04-14T18:03:00Z">
        <w:r w:rsidR="0051422D">
          <w:rPr>
            <w:noProof/>
            <w:webHidden/>
          </w:rPr>
          <w:t>51</w:t>
        </w:r>
      </w:ins>
      <w:ins w:id="317" w:author="Chris Satterlee" w:date="2023-04-14T17:45:00Z">
        <w:r>
          <w:rPr>
            <w:noProof/>
            <w:webHidden/>
          </w:rPr>
          <w:fldChar w:fldCharType="end"/>
        </w:r>
        <w:r w:rsidRPr="00816ED5">
          <w:rPr>
            <w:rStyle w:val="Hyperlink"/>
            <w:noProof/>
          </w:rPr>
          <w:fldChar w:fldCharType="end"/>
        </w:r>
      </w:ins>
    </w:p>
    <w:p w14:paraId="66DB24A8" w14:textId="27592C91" w:rsidR="00E84351" w:rsidRDefault="00E84351">
      <w:pPr>
        <w:pStyle w:val="TOC5"/>
        <w:tabs>
          <w:tab w:val="left" w:pos="1920"/>
          <w:tab w:val="right" w:leader="dot" w:pos="10070"/>
        </w:tabs>
        <w:rPr>
          <w:ins w:id="318" w:author="Chris Satterlee" w:date="2023-04-14T17:45:00Z"/>
          <w:rFonts w:eastAsiaTheme="minorEastAsia" w:cstheme="minorBidi"/>
          <w:noProof/>
          <w:sz w:val="24"/>
          <w:szCs w:val="24"/>
          <w:lang w:eastAsia="ja-JP"/>
        </w:rPr>
      </w:pPr>
      <w:ins w:id="31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"_Toc132386834"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4.5.1.5.4</w:t>
        </w:r>
        <w:r>
          <w:rPr>
            <w:rFonts w:eastAsiaTheme="minorEastAsia" w:cstheme="minorBidi"/>
            <w:noProof/>
            <w:sz w:val="24"/>
            <w:szCs w:val="24"/>
            <w:lang w:eastAsia="ja-JP"/>
          </w:rPr>
          <w:tab/>
        </w:r>
        <w:r w:rsidRPr="00816ED5">
          <w:rPr>
            <w:rStyle w:val="Hyperlink"/>
            <w:noProof/>
          </w:rPr>
          <w:t>Reduce noise</w:t>
        </w:r>
        <w:r>
          <w:rPr>
            <w:noProof/>
            <w:webHidden/>
          </w:rPr>
          <w:tab/>
        </w:r>
        <w:r>
          <w:rPr>
            <w:noProof/>
            <w:webHidden/>
          </w:rPr>
          <w:fldChar w:fldCharType="begin"/>
        </w:r>
        <w:r>
          <w:rPr>
            <w:noProof/>
            <w:webHidden/>
          </w:rPr>
          <w:instrText xml:space="preserve"> PAGEREF _Toc132386834 \h </w:instrText>
        </w:r>
      </w:ins>
      <w:r>
        <w:rPr>
          <w:noProof/>
          <w:webHidden/>
        </w:rPr>
      </w:r>
      <w:r>
        <w:rPr>
          <w:noProof/>
          <w:webHidden/>
        </w:rPr>
        <w:fldChar w:fldCharType="separate"/>
      </w:r>
      <w:ins w:id="320" w:author="Chris Satterlee" w:date="2023-04-14T18:03:00Z">
        <w:r w:rsidR="0051422D">
          <w:rPr>
            <w:noProof/>
            <w:webHidden/>
          </w:rPr>
          <w:t>51</w:t>
        </w:r>
      </w:ins>
      <w:ins w:id="321" w:author="Chris Satterlee" w:date="2023-04-14T17:45:00Z">
        <w:r>
          <w:rPr>
            <w:noProof/>
            <w:webHidden/>
          </w:rPr>
          <w:fldChar w:fldCharType="end"/>
        </w:r>
        <w:r w:rsidRPr="00816ED5">
          <w:rPr>
            <w:rStyle w:val="Hyperlink"/>
            <w:noProof/>
          </w:rPr>
          <w:fldChar w:fldCharType="end"/>
        </w:r>
      </w:ins>
    </w:p>
    <w:p w14:paraId="001A401D" w14:textId="267B7163" w:rsidR="00E84351" w:rsidRDefault="00E84351">
      <w:pPr>
        <w:pStyle w:val="TOC5"/>
        <w:tabs>
          <w:tab w:val="left" w:pos="1920"/>
          <w:tab w:val="right" w:leader="dot" w:pos="10070"/>
        </w:tabs>
        <w:rPr>
          <w:ins w:id="322" w:author="Chris Satterlee" w:date="2023-04-14T17:45:00Z"/>
          <w:rFonts w:eastAsiaTheme="minorEastAsia" w:cstheme="minorBidi"/>
          <w:noProof/>
          <w:sz w:val="24"/>
          <w:szCs w:val="24"/>
          <w:lang w:eastAsia="ja-JP"/>
        </w:rPr>
      </w:pPr>
      <w:ins w:id="32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"_Toc132386835"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4.5.1.5.5</w:t>
        </w:r>
        <w:r>
          <w:rPr>
            <w:rFonts w:eastAsiaTheme="minorEastAsia" w:cstheme="minorBidi"/>
            <w:noProof/>
            <w:sz w:val="24"/>
            <w:szCs w:val="24"/>
            <w:lang w:eastAsia="ja-JP"/>
          </w:rPr>
          <w:tab/>
        </w:r>
        <w:r w:rsidRPr="00816ED5">
          <w:rPr>
            <w:rStyle w:val="Hyperlink"/>
            <w:noProof/>
          </w:rPr>
          <w:t>Fix overshoot</w:t>
        </w:r>
        <w:r>
          <w:rPr>
            <w:noProof/>
            <w:webHidden/>
          </w:rPr>
          <w:tab/>
        </w:r>
        <w:r>
          <w:rPr>
            <w:noProof/>
            <w:webHidden/>
          </w:rPr>
          <w:fldChar w:fldCharType="begin"/>
        </w:r>
        <w:r>
          <w:rPr>
            <w:noProof/>
            <w:webHidden/>
          </w:rPr>
          <w:instrText xml:space="preserve"> PAGEREF _Toc132386835 \h </w:instrText>
        </w:r>
      </w:ins>
      <w:r>
        <w:rPr>
          <w:noProof/>
          <w:webHidden/>
        </w:rPr>
      </w:r>
      <w:r>
        <w:rPr>
          <w:noProof/>
          <w:webHidden/>
        </w:rPr>
        <w:fldChar w:fldCharType="separate"/>
      </w:r>
      <w:ins w:id="324" w:author="Chris Satterlee" w:date="2023-04-14T18:03:00Z">
        <w:r w:rsidR="0051422D">
          <w:rPr>
            <w:noProof/>
            <w:webHidden/>
          </w:rPr>
          <w:t>51</w:t>
        </w:r>
      </w:ins>
      <w:ins w:id="325" w:author="Chris Satterlee" w:date="2023-04-14T17:45:00Z">
        <w:r>
          <w:rPr>
            <w:noProof/>
            <w:webHidden/>
          </w:rPr>
          <w:fldChar w:fldCharType="end"/>
        </w:r>
        <w:r w:rsidRPr="00816ED5">
          <w:rPr>
            <w:rStyle w:val="Hyperlink"/>
            <w:noProof/>
          </w:rPr>
          <w:fldChar w:fldCharType="end"/>
        </w:r>
      </w:ins>
    </w:p>
    <w:p w14:paraId="0A1A4E6A" w14:textId="354B6203" w:rsidR="00E84351" w:rsidRDefault="00E84351">
      <w:pPr>
        <w:pStyle w:val="TOC4"/>
        <w:tabs>
          <w:tab w:val="left" w:pos="1680"/>
          <w:tab w:val="right" w:leader="dot" w:pos="10070"/>
        </w:tabs>
        <w:rPr>
          <w:ins w:id="326" w:author="Chris Satterlee" w:date="2023-04-14T17:45:00Z"/>
          <w:rFonts w:eastAsiaTheme="minorEastAsia" w:cstheme="minorBidi"/>
          <w:noProof/>
          <w:sz w:val="24"/>
          <w:szCs w:val="24"/>
          <w:lang w:eastAsia="ja-JP"/>
        </w:rPr>
      </w:pPr>
      <w:ins w:id="327"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"_Toc132386836"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4.5.1.6</w:t>
        </w:r>
        <w:r>
          <w:rPr>
            <w:rFonts w:eastAsiaTheme="minorEastAsia" w:cstheme="minorBidi"/>
            <w:noProof/>
            <w:sz w:val="24"/>
            <w:szCs w:val="24"/>
            <w:lang w:eastAsia="ja-JP"/>
          </w:rPr>
          <w:tab/>
        </w:r>
        <w:r w:rsidRPr="00816ED5">
          <w:rPr>
            <w:rStyle w:val="Hyperlink"/>
            <w:noProof/>
          </w:rPr>
          <w:t>Battery bias</w:t>
        </w:r>
        <w:r>
          <w:rPr>
            <w:noProof/>
            <w:webHidden/>
          </w:rPr>
          <w:tab/>
        </w:r>
        <w:r>
          <w:rPr>
            <w:noProof/>
            <w:webHidden/>
          </w:rPr>
          <w:fldChar w:fldCharType="begin"/>
        </w:r>
        <w:r>
          <w:rPr>
            <w:noProof/>
            <w:webHidden/>
          </w:rPr>
          <w:instrText xml:space="preserve"> PAGEREF _Toc132386836 \h </w:instrText>
        </w:r>
      </w:ins>
      <w:r>
        <w:rPr>
          <w:noProof/>
          <w:webHidden/>
        </w:rPr>
      </w:r>
      <w:r>
        <w:rPr>
          <w:noProof/>
          <w:webHidden/>
        </w:rPr>
        <w:fldChar w:fldCharType="separate"/>
      </w:r>
      <w:ins w:id="328" w:author="Chris Satterlee" w:date="2023-04-14T18:03:00Z">
        <w:r w:rsidR="0051422D">
          <w:rPr>
            <w:noProof/>
            <w:webHidden/>
          </w:rPr>
          <w:t>51</w:t>
        </w:r>
      </w:ins>
      <w:ins w:id="329" w:author="Chris Satterlee" w:date="2023-04-14T17:45:00Z">
        <w:r>
          <w:rPr>
            <w:noProof/>
            <w:webHidden/>
          </w:rPr>
          <w:fldChar w:fldCharType="end"/>
        </w:r>
        <w:r w:rsidRPr="00816ED5">
          <w:rPr>
            <w:rStyle w:val="Hyperlink"/>
            <w:noProof/>
          </w:rPr>
          <w:fldChar w:fldCharType="end"/>
        </w:r>
      </w:ins>
    </w:p>
    <w:p w14:paraId="2E3EDCA0" w14:textId="06A600D3" w:rsidR="00E84351" w:rsidRDefault="00E84351">
      <w:pPr>
        <w:pStyle w:val="TOC4"/>
        <w:tabs>
          <w:tab w:val="left" w:pos="1680"/>
          <w:tab w:val="right" w:leader="dot" w:pos="10070"/>
        </w:tabs>
        <w:rPr>
          <w:ins w:id="330" w:author="Chris Satterlee" w:date="2023-04-14T17:45:00Z"/>
          <w:rFonts w:eastAsiaTheme="minorEastAsia" w:cstheme="minorBidi"/>
          <w:noProof/>
          <w:sz w:val="24"/>
          <w:szCs w:val="24"/>
          <w:lang w:eastAsia="ja-JP"/>
        </w:rPr>
      </w:pPr>
      <w:ins w:id="33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"_Toc132386837"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4.5.1.7</w:t>
        </w:r>
        <w:r>
          <w:rPr>
            <w:rFonts w:eastAsiaTheme="minorEastAsia" w:cstheme="minorBidi"/>
            <w:noProof/>
            <w:sz w:val="24"/>
            <w:szCs w:val="24"/>
            <w:lang w:eastAsia="ja-JP"/>
          </w:rPr>
          <w:tab/>
        </w:r>
        <w:r w:rsidRPr="00816ED5">
          <w:rPr>
            <w:rStyle w:val="Hyperlink"/>
            <w:noProof/>
          </w:rPr>
          <w:t>Series resistance compensation (mΩ)</w:t>
        </w:r>
        <w:r>
          <w:rPr>
            <w:noProof/>
            <w:webHidden/>
          </w:rPr>
          <w:tab/>
        </w:r>
        <w:r>
          <w:rPr>
            <w:noProof/>
            <w:webHidden/>
          </w:rPr>
          <w:fldChar w:fldCharType="begin"/>
        </w:r>
        <w:r>
          <w:rPr>
            <w:noProof/>
            <w:webHidden/>
          </w:rPr>
          <w:instrText xml:space="preserve"> PAGEREF _Toc132386837 \h </w:instrText>
        </w:r>
      </w:ins>
      <w:r>
        <w:rPr>
          <w:noProof/>
          <w:webHidden/>
        </w:rPr>
      </w:r>
      <w:r>
        <w:rPr>
          <w:noProof/>
          <w:webHidden/>
        </w:rPr>
        <w:fldChar w:fldCharType="separate"/>
      </w:r>
      <w:ins w:id="332" w:author="Chris Satterlee" w:date="2023-04-14T18:03:00Z">
        <w:r w:rsidR="0051422D">
          <w:rPr>
            <w:noProof/>
            <w:webHidden/>
          </w:rPr>
          <w:t>51</w:t>
        </w:r>
      </w:ins>
      <w:ins w:id="333" w:author="Chris Satterlee" w:date="2023-04-14T17:45:00Z">
        <w:r>
          <w:rPr>
            <w:noProof/>
            <w:webHidden/>
          </w:rPr>
          <w:fldChar w:fldCharType="end"/>
        </w:r>
        <w:r w:rsidRPr="00816ED5">
          <w:rPr>
            <w:rStyle w:val="Hyperlink"/>
            <w:noProof/>
          </w:rPr>
          <w:fldChar w:fldCharType="end"/>
        </w:r>
      </w:ins>
    </w:p>
    <w:p w14:paraId="3CA2BD1C" w14:textId="56233CD9" w:rsidR="00E84351" w:rsidRDefault="00E84351">
      <w:pPr>
        <w:pStyle w:val="TOC3"/>
        <w:tabs>
          <w:tab w:val="left" w:pos="1200"/>
          <w:tab w:val="right" w:leader="dot" w:pos="10070"/>
        </w:tabs>
        <w:rPr>
          <w:ins w:id="334" w:author="Chris Satterlee" w:date="2023-04-14T17:45:00Z"/>
          <w:rFonts w:eastAsiaTheme="minorEastAsia" w:cstheme="minorBidi"/>
          <w:noProof/>
          <w:sz w:val="24"/>
          <w:szCs w:val="24"/>
          <w:lang w:eastAsia="ja-JP"/>
        </w:rPr>
      </w:pPr>
      <w:ins w:id="33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"_Toc132386838"</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4.5.2</w:t>
        </w:r>
        <w:r>
          <w:rPr>
            <w:rFonts w:eastAsiaTheme="minorEastAsia" w:cstheme="minorBidi"/>
            <w:noProof/>
            <w:sz w:val="24"/>
            <w:szCs w:val="24"/>
            <w:lang w:eastAsia="ja-JP"/>
          </w:rPr>
          <w:tab/>
        </w:r>
        <w:r w:rsidRPr="00816ED5">
          <w:rPr>
            <w:rStyle w:val="Hyperlink"/>
            <w:noProof/>
          </w:rPr>
          <w:t>Looping Preferences Tab</w:t>
        </w:r>
        <w:r>
          <w:rPr>
            <w:noProof/>
            <w:webHidden/>
          </w:rPr>
          <w:tab/>
        </w:r>
        <w:r>
          <w:rPr>
            <w:noProof/>
            <w:webHidden/>
          </w:rPr>
          <w:fldChar w:fldCharType="begin"/>
        </w:r>
        <w:r>
          <w:rPr>
            <w:noProof/>
            <w:webHidden/>
          </w:rPr>
          <w:instrText xml:space="preserve"> PAGEREF _Toc132386838 \h </w:instrText>
        </w:r>
      </w:ins>
      <w:r>
        <w:rPr>
          <w:noProof/>
          <w:webHidden/>
        </w:rPr>
      </w:r>
      <w:r>
        <w:rPr>
          <w:noProof/>
          <w:webHidden/>
        </w:rPr>
        <w:fldChar w:fldCharType="separate"/>
      </w:r>
      <w:ins w:id="336" w:author="Chris Satterlee" w:date="2023-04-14T18:03:00Z">
        <w:r w:rsidR="0051422D">
          <w:rPr>
            <w:noProof/>
            <w:webHidden/>
          </w:rPr>
          <w:t>52</w:t>
        </w:r>
      </w:ins>
      <w:ins w:id="337" w:author="Chris Satterlee" w:date="2023-04-14T17:45:00Z">
        <w:r>
          <w:rPr>
            <w:noProof/>
            <w:webHidden/>
          </w:rPr>
          <w:fldChar w:fldCharType="end"/>
        </w:r>
        <w:r w:rsidRPr="00816ED5">
          <w:rPr>
            <w:rStyle w:val="Hyperlink"/>
            <w:noProof/>
          </w:rPr>
          <w:fldChar w:fldCharType="end"/>
        </w:r>
      </w:ins>
    </w:p>
    <w:p w14:paraId="4A3DA158" w14:textId="1FAE589B" w:rsidR="00E84351" w:rsidRDefault="00E84351">
      <w:pPr>
        <w:pStyle w:val="TOC3"/>
        <w:tabs>
          <w:tab w:val="left" w:pos="1200"/>
          <w:tab w:val="right" w:leader="dot" w:pos="10070"/>
        </w:tabs>
        <w:rPr>
          <w:ins w:id="338" w:author="Chris Satterlee" w:date="2023-04-14T17:45:00Z"/>
          <w:rFonts w:eastAsiaTheme="minorEastAsia" w:cstheme="minorBidi"/>
          <w:noProof/>
          <w:sz w:val="24"/>
          <w:szCs w:val="24"/>
          <w:lang w:eastAsia="ja-JP"/>
        </w:rPr>
      </w:pPr>
      <w:ins w:id="33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"_Toc132386839"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4.5.3</w:t>
        </w:r>
        <w:r>
          <w:rPr>
            <w:rFonts w:eastAsiaTheme="minorEastAsia" w:cstheme="minorBidi"/>
            <w:noProof/>
            <w:sz w:val="24"/>
            <w:szCs w:val="24"/>
            <w:lang w:eastAsia="ja-JP"/>
          </w:rPr>
          <w:tab/>
        </w:r>
        <w:r w:rsidRPr="00816ED5">
          <w:rPr>
            <w:rStyle w:val="Hyperlink"/>
            <w:noProof/>
          </w:rPr>
          <w:t>Arduino Preferences Tab</w:t>
        </w:r>
        <w:r>
          <w:rPr>
            <w:noProof/>
            <w:webHidden/>
          </w:rPr>
          <w:tab/>
        </w:r>
        <w:r>
          <w:rPr>
            <w:noProof/>
            <w:webHidden/>
          </w:rPr>
          <w:fldChar w:fldCharType="begin"/>
        </w:r>
        <w:r>
          <w:rPr>
            <w:noProof/>
            <w:webHidden/>
          </w:rPr>
          <w:instrText xml:space="preserve"> PAGEREF _Toc132386839 \h </w:instrText>
        </w:r>
      </w:ins>
      <w:r>
        <w:rPr>
          <w:noProof/>
          <w:webHidden/>
        </w:rPr>
      </w:r>
      <w:r>
        <w:rPr>
          <w:noProof/>
          <w:webHidden/>
        </w:rPr>
        <w:fldChar w:fldCharType="separate"/>
      </w:r>
      <w:ins w:id="340" w:author="Chris Satterlee" w:date="2023-04-14T18:03:00Z">
        <w:r w:rsidR="0051422D">
          <w:rPr>
            <w:noProof/>
            <w:webHidden/>
          </w:rPr>
          <w:t>53</w:t>
        </w:r>
      </w:ins>
      <w:ins w:id="341" w:author="Chris Satterlee" w:date="2023-04-14T17:45:00Z">
        <w:r>
          <w:rPr>
            <w:noProof/>
            <w:webHidden/>
          </w:rPr>
          <w:fldChar w:fldCharType="end"/>
        </w:r>
        <w:r w:rsidRPr="00816ED5">
          <w:rPr>
            <w:rStyle w:val="Hyperlink"/>
            <w:noProof/>
          </w:rPr>
          <w:fldChar w:fldCharType="end"/>
        </w:r>
      </w:ins>
    </w:p>
    <w:p w14:paraId="396377BF" w14:textId="0F463365" w:rsidR="00E84351" w:rsidRDefault="00E84351">
      <w:pPr>
        <w:pStyle w:val="TOC4"/>
        <w:tabs>
          <w:tab w:val="left" w:pos="1680"/>
          <w:tab w:val="right" w:leader="dot" w:pos="10070"/>
        </w:tabs>
        <w:rPr>
          <w:ins w:id="342" w:author="Chris Satterlee" w:date="2023-04-14T17:45:00Z"/>
          <w:rFonts w:eastAsiaTheme="minorEastAsia" w:cstheme="minorBidi"/>
          <w:noProof/>
          <w:sz w:val="24"/>
          <w:szCs w:val="24"/>
          <w:lang w:eastAsia="ja-JP"/>
        </w:rPr>
      </w:pPr>
      <w:ins w:id="34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"_Toc132386840"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4.5.3.1</w:t>
        </w:r>
        <w:r>
          <w:rPr>
            <w:rFonts w:eastAsiaTheme="minorEastAsia" w:cstheme="minorBidi"/>
            <w:noProof/>
            <w:sz w:val="24"/>
            <w:szCs w:val="24"/>
            <w:lang w:eastAsia="ja-JP"/>
          </w:rPr>
          <w:tab/>
        </w:r>
        <w:r w:rsidRPr="00816ED5">
          <w:rPr>
            <w:rStyle w:val="Hyperlink"/>
            <w:noProof/>
          </w:rPr>
          <w:t>SPI clock freq</w:t>
        </w:r>
        <w:r>
          <w:rPr>
            <w:noProof/>
            <w:webHidden/>
          </w:rPr>
          <w:tab/>
        </w:r>
        <w:r>
          <w:rPr>
            <w:noProof/>
            <w:webHidden/>
          </w:rPr>
          <w:fldChar w:fldCharType="begin"/>
        </w:r>
        <w:r>
          <w:rPr>
            <w:noProof/>
            <w:webHidden/>
          </w:rPr>
          <w:instrText xml:space="preserve"> PAGEREF _Toc132386840 \h </w:instrText>
        </w:r>
      </w:ins>
      <w:r>
        <w:rPr>
          <w:noProof/>
          <w:webHidden/>
        </w:rPr>
      </w:r>
      <w:r>
        <w:rPr>
          <w:noProof/>
          <w:webHidden/>
        </w:rPr>
        <w:fldChar w:fldCharType="separate"/>
      </w:r>
      <w:ins w:id="344" w:author="Chris Satterlee" w:date="2023-04-14T18:03:00Z">
        <w:r w:rsidR="0051422D">
          <w:rPr>
            <w:noProof/>
            <w:webHidden/>
          </w:rPr>
          <w:t>53</w:t>
        </w:r>
      </w:ins>
      <w:ins w:id="345" w:author="Chris Satterlee" w:date="2023-04-14T17:45:00Z">
        <w:r>
          <w:rPr>
            <w:noProof/>
            <w:webHidden/>
          </w:rPr>
          <w:fldChar w:fldCharType="end"/>
        </w:r>
        <w:r w:rsidRPr="00816ED5">
          <w:rPr>
            <w:rStyle w:val="Hyperlink"/>
            <w:noProof/>
          </w:rPr>
          <w:fldChar w:fldCharType="end"/>
        </w:r>
      </w:ins>
    </w:p>
    <w:p w14:paraId="37F5BEDE" w14:textId="77C6E91D" w:rsidR="00E84351" w:rsidRDefault="00E84351">
      <w:pPr>
        <w:pStyle w:val="TOC4"/>
        <w:tabs>
          <w:tab w:val="left" w:pos="1680"/>
          <w:tab w:val="right" w:leader="dot" w:pos="10070"/>
        </w:tabs>
        <w:rPr>
          <w:ins w:id="346" w:author="Chris Satterlee" w:date="2023-04-14T17:45:00Z"/>
          <w:rFonts w:eastAsiaTheme="minorEastAsia" w:cstheme="minorBidi"/>
          <w:noProof/>
          <w:sz w:val="24"/>
          <w:szCs w:val="24"/>
          <w:lang w:eastAsia="ja-JP"/>
        </w:rPr>
      </w:pPr>
      <w:ins w:id="347"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"_Toc132386841"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4.5.3.2</w:t>
        </w:r>
        <w:r>
          <w:rPr>
            <w:rFonts w:eastAsiaTheme="minorEastAsia" w:cstheme="minorBidi"/>
            <w:noProof/>
            <w:sz w:val="24"/>
            <w:szCs w:val="24"/>
            <w:lang w:eastAsia="ja-JP"/>
          </w:rPr>
          <w:tab/>
        </w:r>
        <w:r w:rsidRPr="00816ED5">
          <w:rPr>
            <w:rStyle w:val="Hyperlink"/>
            <w:noProof/>
          </w:rPr>
          <w:t>Max IV points</w:t>
        </w:r>
        <w:r>
          <w:rPr>
            <w:noProof/>
            <w:webHidden/>
          </w:rPr>
          <w:tab/>
        </w:r>
        <w:r>
          <w:rPr>
            <w:noProof/>
            <w:webHidden/>
          </w:rPr>
          <w:fldChar w:fldCharType="begin"/>
        </w:r>
        <w:r>
          <w:rPr>
            <w:noProof/>
            <w:webHidden/>
          </w:rPr>
          <w:instrText xml:space="preserve"> PAGEREF _Toc132386841 \h </w:instrText>
        </w:r>
      </w:ins>
      <w:r>
        <w:rPr>
          <w:noProof/>
          <w:webHidden/>
        </w:rPr>
      </w:r>
      <w:r>
        <w:rPr>
          <w:noProof/>
          <w:webHidden/>
        </w:rPr>
        <w:fldChar w:fldCharType="separate"/>
      </w:r>
      <w:ins w:id="348" w:author="Chris Satterlee" w:date="2023-04-14T18:03:00Z">
        <w:r w:rsidR="0051422D">
          <w:rPr>
            <w:noProof/>
            <w:webHidden/>
          </w:rPr>
          <w:t>54</w:t>
        </w:r>
      </w:ins>
      <w:ins w:id="349" w:author="Chris Satterlee" w:date="2023-04-14T17:45:00Z">
        <w:r>
          <w:rPr>
            <w:noProof/>
            <w:webHidden/>
          </w:rPr>
          <w:fldChar w:fldCharType="end"/>
        </w:r>
        <w:r w:rsidRPr="00816ED5">
          <w:rPr>
            <w:rStyle w:val="Hyperlink"/>
            <w:noProof/>
          </w:rPr>
          <w:fldChar w:fldCharType="end"/>
        </w:r>
      </w:ins>
    </w:p>
    <w:p w14:paraId="69A81460" w14:textId="3E64DCAB" w:rsidR="00E84351" w:rsidRDefault="00E84351">
      <w:pPr>
        <w:pStyle w:val="TOC4"/>
        <w:tabs>
          <w:tab w:val="left" w:pos="1680"/>
          <w:tab w:val="right" w:leader="dot" w:pos="10070"/>
        </w:tabs>
        <w:rPr>
          <w:ins w:id="350" w:author="Chris Satterlee" w:date="2023-04-14T17:45:00Z"/>
          <w:rFonts w:eastAsiaTheme="minorEastAsia" w:cstheme="minorBidi"/>
          <w:noProof/>
          <w:sz w:val="24"/>
          <w:szCs w:val="24"/>
          <w:lang w:eastAsia="ja-JP"/>
        </w:rPr>
      </w:pPr>
      <w:ins w:id="35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"_Toc132386842"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4.5.3.3</w:t>
        </w:r>
        <w:r>
          <w:rPr>
            <w:rFonts w:eastAsiaTheme="minorEastAsia" w:cstheme="minorBidi"/>
            <w:noProof/>
            <w:sz w:val="24"/>
            <w:szCs w:val="24"/>
            <w:lang w:eastAsia="ja-JP"/>
          </w:rPr>
          <w:tab/>
        </w:r>
        <w:r w:rsidRPr="00816ED5">
          <w:rPr>
            <w:rStyle w:val="Hyperlink"/>
            <w:noProof/>
          </w:rPr>
          <w:t>Min Isc ADC</w:t>
        </w:r>
        <w:r>
          <w:rPr>
            <w:noProof/>
            <w:webHidden/>
          </w:rPr>
          <w:tab/>
        </w:r>
        <w:r>
          <w:rPr>
            <w:noProof/>
            <w:webHidden/>
          </w:rPr>
          <w:fldChar w:fldCharType="begin"/>
        </w:r>
        <w:r>
          <w:rPr>
            <w:noProof/>
            <w:webHidden/>
          </w:rPr>
          <w:instrText xml:space="preserve"> PAGEREF _Toc132386842 \h </w:instrText>
        </w:r>
      </w:ins>
      <w:r>
        <w:rPr>
          <w:noProof/>
          <w:webHidden/>
        </w:rPr>
      </w:r>
      <w:r>
        <w:rPr>
          <w:noProof/>
          <w:webHidden/>
        </w:rPr>
        <w:fldChar w:fldCharType="separate"/>
      </w:r>
      <w:ins w:id="352" w:author="Chris Satterlee" w:date="2023-04-14T18:03:00Z">
        <w:r w:rsidR="0051422D">
          <w:rPr>
            <w:noProof/>
            <w:webHidden/>
          </w:rPr>
          <w:t>54</w:t>
        </w:r>
      </w:ins>
      <w:ins w:id="353" w:author="Chris Satterlee" w:date="2023-04-14T17:45:00Z">
        <w:r>
          <w:rPr>
            <w:noProof/>
            <w:webHidden/>
          </w:rPr>
          <w:fldChar w:fldCharType="end"/>
        </w:r>
        <w:r w:rsidRPr="00816ED5">
          <w:rPr>
            <w:rStyle w:val="Hyperlink"/>
            <w:noProof/>
          </w:rPr>
          <w:fldChar w:fldCharType="end"/>
        </w:r>
      </w:ins>
    </w:p>
    <w:p w14:paraId="70229CE2" w14:textId="44DB4A41" w:rsidR="00E84351" w:rsidRDefault="00E84351">
      <w:pPr>
        <w:pStyle w:val="TOC4"/>
        <w:tabs>
          <w:tab w:val="left" w:pos="1680"/>
          <w:tab w:val="right" w:leader="dot" w:pos="10070"/>
        </w:tabs>
        <w:rPr>
          <w:ins w:id="354" w:author="Chris Satterlee" w:date="2023-04-14T17:45:00Z"/>
          <w:rFonts w:eastAsiaTheme="minorEastAsia" w:cstheme="minorBidi"/>
          <w:noProof/>
          <w:sz w:val="24"/>
          <w:szCs w:val="24"/>
          <w:lang w:eastAsia="ja-JP"/>
        </w:rPr>
      </w:pPr>
      <w:ins w:id="35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"_Toc132386843"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4.5.3.4</w:t>
        </w:r>
        <w:r>
          <w:rPr>
            <w:rFonts w:eastAsiaTheme="minorEastAsia" w:cstheme="minorBidi"/>
            <w:noProof/>
            <w:sz w:val="24"/>
            <w:szCs w:val="24"/>
            <w:lang w:eastAsia="ja-JP"/>
          </w:rPr>
          <w:tab/>
        </w:r>
        <w:r w:rsidRPr="00816ED5">
          <w:rPr>
            <w:rStyle w:val="Hyperlink"/>
            <w:noProof/>
          </w:rPr>
          <w:t>Max Isc poll</w:t>
        </w:r>
        <w:r>
          <w:rPr>
            <w:noProof/>
            <w:webHidden/>
          </w:rPr>
          <w:tab/>
        </w:r>
        <w:r>
          <w:rPr>
            <w:noProof/>
            <w:webHidden/>
          </w:rPr>
          <w:fldChar w:fldCharType="begin"/>
        </w:r>
        <w:r>
          <w:rPr>
            <w:noProof/>
            <w:webHidden/>
          </w:rPr>
          <w:instrText xml:space="preserve"> PAGEREF _Toc132386843 \h </w:instrText>
        </w:r>
      </w:ins>
      <w:r>
        <w:rPr>
          <w:noProof/>
          <w:webHidden/>
        </w:rPr>
      </w:r>
      <w:r>
        <w:rPr>
          <w:noProof/>
          <w:webHidden/>
        </w:rPr>
        <w:fldChar w:fldCharType="separate"/>
      </w:r>
      <w:ins w:id="356" w:author="Chris Satterlee" w:date="2023-04-14T18:03:00Z">
        <w:r w:rsidR="0051422D">
          <w:rPr>
            <w:noProof/>
            <w:webHidden/>
          </w:rPr>
          <w:t>54</w:t>
        </w:r>
      </w:ins>
      <w:ins w:id="357" w:author="Chris Satterlee" w:date="2023-04-14T17:45:00Z">
        <w:r>
          <w:rPr>
            <w:noProof/>
            <w:webHidden/>
          </w:rPr>
          <w:fldChar w:fldCharType="end"/>
        </w:r>
        <w:r w:rsidRPr="00816ED5">
          <w:rPr>
            <w:rStyle w:val="Hyperlink"/>
            <w:noProof/>
          </w:rPr>
          <w:fldChar w:fldCharType="end"/>
        </w:r>
      </w:ins>
    </w:p>
    <w:p w14:paraId="7AE98D86" w14:textId="7B46A962" w:rsidR="00E84351" w:rsidRDefault="00E84351">
      <w:pPr>
        <w:pStyle w:val="TOC4"/>
        <w:tabs>
          <w:tab w:val="left" w:pos="1680"/>
          <w:tab w:val="right" w:leader="dot" w:pos="10070"/>
        </w:tabs>
        <w:rPr>
          <w:ins w:id="358" w:author="Chris Satterlee" w:date="2023-04-14T17:45:00Z"/>
          <w:rFonts w:eastAsiaTheme="minorEastAsia" w:cstheme="minorBidi"/>
          <w:noProof/>
          <w:sz w:val="24"/>
          <w:szCs w:val="24"/>
          <w:lang w:eastAsia="ja-JP"/>
        </w:rPr>
      </w:pPr>
      <w:ins w:id="35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"_Toc132386844"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4.5.3.5</w:t>
        </w:r>
        <w:r>
          <w:rPr>
            <w:rFonts w:eastAsiaTheme="minorEastAsia" w:cstheme="minorBidi"/>
            <w:noProof/>
            <w:sz w:val="24"/>
            <w:szCs w:val="24"/>
            <w:lang w:eastAsia="ja-JP"/>
          </w:rPr>
          <w:tab/>
        </w:r>
        <w:r w:rsidRPr="00816ED5">
          <w:rPr>
            <w:rStyle w:val="Hyperlink"/>
            <w:noProof/>
          </w:rPr>
          <w:t>Isc stable ADC</w:t>
        </w:r>
        <w:r>
          <w:rPr>
            <w:noProof/>
            <w:webHidden/>
          </w:rPr>
          <w:tab/>
        </w:r>
        <w:r>
          <w:rPr>
            <w:noProof/>
            <w:webHidden/>
          </w:rPr>
          <w:fldChar w:fldCharType="begin"/>
        </w:r>
        <w:r>
          <w:rPr>
            <w:noProof/>
            <w:webHidden/>
          </w:rPr>
          <w:instrText xml:space="preserve"> PAGEREF _Toc132386844 \h </w:instrText>
        </w:r>
      </w:ins>
      <w:r>
        <w:rPr>
          <w:noProof/>
          <w:webHidden/>
        </w:rPr>
      </w:r>
      <w:r>
        <w:rPr>
          <w:noProof/>
          <w:webHidden/>
        </w:rPr>
        <w:fldChar w:fldCharType="separate"/>
      </w:r>
      <w:ins w:id="360" w:author="Chris Satterlee" w:date="2023-04-14T18:03:00Z">
        <w:r w:rsidR="0051422D">
          <w:rPr>
            <w:noProof/>
            <w:webHidden/>
          </w:rPr>
          <w:t>54</w:t>
        </w:r>
      </w:ins>
      <w:ins w:id="361" w:author="Chris Satterlee" w:date="2023-04-14T17:45:00Z">
        <w:r>
          <w:rPr>
            <w:noProof/>
            <w:webHidden/>
          </w:rPr>
          <w:fldChar w:fldCharType="end"/>
        </w:r>
        <w:r w:rsidRPr="00816ED5">
          <w:rPr>
            <w:rStyle w:val="Hyperlink"/>
            <w:noProof/>
          </w:rPr>
          <w:fldChar w:fldCharType="end"/>
        </w:r>
      </w:ins>
    </w:p>
    <w:p w14:paraId="6CE73E98" w14:textId="1BCA5C24" w:rsidR="00E84351" w:rsidRDefault="00E84351">
      <w:pPr>
        <w:pStyle w:val="TOC4"/>
        <w:tabs>
          <w:tab w:val="left" w:pos="1680"/>
          <w:tab w:val="right" w:leader="dot" w:pos="10070"/>
        </w:tabs>
        <w:rPr>
          <w:ins w:id="362" w:author="Chris Satterlee" w:date="2023-04-14T17:45:00Z"/>
          <w:rFonts w:eastAsiaTheme="minorEastAsia" w:cstheme="minorBidi"/>
          <w:noProof/>
          <w:sz w:val="24"/>
          <w:szCs w:val="24"/>
          <w:lang w:eastAsia="ja-JP"/>
        </w:rPr>
      </w:pPr>
      <w:ins w:id="36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"_Toc132386845"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4.5.3.6</w:t>
        </w:r>
        <w:r>
          <w:rPr>
            <w:rFonts w:eastAsiaTheme="minorEastAsia" w:cstheme="minorBidi"/>
            <w:noProof/>
            <w:sz w:val="24"/>
            <w:szCs w:val="24"/>
            <w:lang w:eastAsia="ja-JP"/>
          </w:rPr>
          <w:tab/>
        </w:r>
        <w:r w:rsidRPr="00816ED5">
          <w:rPr>
            <w:rStyle w:val="Hyperlink"/>
            <w:noProof/>
          </w:rPr>
          <w:t>Max discards</w:t>
        </w:r>
        <w:r>
          <w:rPr>
            <w:noProof/>
            <w:webHidden/>
          </w:rPr>
          <w:tab/>
        </w:r>
        <w:r>
          <w:rPr>
            <w:noProof/>
            <w:webHidden/>
          </w:rPr>
          <w:fldChar w:fldCharType="begin"/>
        </w:r>
        <w:r>
          <w:rPr>
            <w:noProof/>
            <w:webHidden/>
          </w:rPr>
          <w:instrText xml:space="preserve"> PAGEREF _Toc132386845 \h </w:instrText>
        </w:r>
      </w:ins>
      <w:r>
        <w:rPr>
          <w:noProof/>
          <w:webHidden/>
        </w:rPr>
      </w:r>
      <w:r>
        <w:rPr>
          <w:noProof/>
          <w:webHidden/>
        </w:rPr>
        <w:fldChar w:fldCharType="separate"/>
      </w:r>
      <w:ins w:id="364" w:author="Chris Satterlee" w:date="2023-04-14T18:03:00Z">
        <w:r w:rsidR="0051422D">
          <w:rPr>
            <w:noProof/>
            <w:webHidden/>
          </w:rPr>
          <w:t>54</w:t>
        </w:r>
      </w:ins>
      <w:ins w:id="365" w:author="Chris Satterlee" w:date="2023-04-14T17:45:00Z">
        <w:r>
          <w:rPr>
            <w:noProof/>
            <w:webHidden/>
          </w:rPr>
          <w:fldChar w:fldCharType="end"/>
        </w:r>
        <w:r w:rsidRPr="00816ED5">
          <w:rPr>
            <w:rStyle w:val="Hyperlink"/>
            <w:noProof/>
          </w:rPr>
          <w:fldChar w:fldCharType="end"/>
        </w:r>
      </w:ins>
    </w:p>
    <w:p w14:paraId="7E59433A" w14:textId="7DF317A8" w:rsidR="00E84351" w:rsidRDefault="00E84351">
      <w:pPr>
        <w:pStyle w:val="TOC4"/>
        <w:tabs>
          <w:tab w:val="left" w:pos="1680"/>
          <w:tab w:val="right" w:leader="dot" w:pos="10070"/>
        </w:tabs>
        <w:rPr>
          <w:ins w:id="366" w:author="Chris Satterlee" w:date="2023-04-14T17:45:00Z"/>
          <w:rFonts w:eastAsiaTheme="minorEastAsia" w:cstheme="minorBidi"/>
          <w:noProof/>
          <w:sz w:val="24"/>
          <w:szCs w:val="24"/>
          <w:lang w:eastAsia="ja-JP"/>
        </w:rPr>
      </w:pPr>
      <w:ins w:id="367"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"_Toc132386846"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4.5.3.7</w:t>
        </w:r>
        <w:r>
          <w:rPr>
            <w:rFonts w:eastAsiaTheme="minorEastAsia" w:cstheme="minorBidi"/>
            <w:noProof/>
            <w:sz w:val="24"/>
            <w:szCs w:val="24"/>
            <w:lang w:eastAsia="ja-JP"/>
          </w:rPr>
          <w:tab/>
        </w:r>
        <w:r w:rsidRPr="00816ED5">
          <w:rPr>
            <w:rStyle w:val="Hyperlink"/>
            <w:noProof/>
          </w:rPr>
          <w:t>Aspect height</w:t>
        </w:r>
        <w:r>
          <w:rPr>
            <w:noProof/>
            <w:webHidden/>
          </w:rPr>
          <w:tab/>
        </w:r>
        <w:r>
          <w:rPr>
            <w:noProof/>
            <w:webHidden/>
          </w:rPr>
          <w:fldChar w:fldCharType="begin"/>
        </w:r>
        <w:r>
          <w:rPr>
            <w:noProof/>
            <w:webHidden/>
          </w:rPr>
          <w:instrText xml:space="preserve"> PAGEREF _Toc132386846 \h </w:instrText>
        </w:r>
      </w:ins>
      <w:r>
        <w:rPr>
          <w:noProof/>
          <w:webHidden/>
        </w:rPr>
      </w:r>
      <w:r>
        <w:rPr>
          <w:noProof/>
          <w:webHidden/>
        </w:rPr>
        <w:fldChar w:fldCharType="separate"/>
      </w:r>
      <w:ins w:id="368" w:author="Chris Satterlee" w:date="2023-04-14T18:03:00Z">
        <w:r w:rsidR="0051422D">
          <w:rPr>
            <w:noProof/>
            <w:webHidden/>
          </w:rPr>
          <w:t>54</w:t>
        </w:r>
      </w:ins>
      <w:ins w:id="369" w:author="Chris Satterlee" w:date="2023-04-14T17:45:00Z">
        <w:r>
          <w:rPr>
            <w:noProof/>
            <w:webHidden/>
          </w:rPr>
          <w:fldChar w:fldCharType="end"/>
        </w:r>
        <w:r w:rsidRPr="00816ED5">
          <w:rPr>
            <w:rStyle w:val="Hyperlink"/>
            <w:noProof/>
          </w:rPr>
          <w:fldChar w:fldCharType="end"/>
        </w:r>
      </w:ins>
    </w:p>
    <w:p w14:paraId="41750B92" w14:textId="27C2143D" w:rsidR="00E84351" w:rsidRDefault="00E84351">
      <w:pPr>
        <w:pStyle w:val="TOC4"/>
        <w:tabs>
          <w:tab w:val="left" w:pos="1680"/>
          <w:tab w:val="right" w:leader="dot" w:pos="10070"/>
        </w:tabs>
        <w:rPr>
          <w:ins w:id="370" w:author="Chris Satterlee" w:date="2023-04-14T17:45:00Z"/>
          <w:rFonts w:eastAsiaTheme="minorEastAsia" w:cstheme="minorBidi"/>
          <w:noProof/>
          <w:sz w:val="24"/>
          <w:szCs w:val="24"/>
          <w:lang w:eastAsia="ja-JP"/>
        </w:rPr>
      </w:pPr>
      <w:ins w:id="37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"_Toc132386847"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4.5.3.8</w:t>
        </w:r>
        <w:r>
          <w:rPr>
            <w:rFonts w:eastAsiaTheme="minorEastAsia" w:cstheme="minorBidi"/>
            <w:noProof/>
            <w:sz w:val="24"/>
            <w:szCs w:val="24"/>
            <w:lang w:eastAsia="ja-JP"/>
          </w:rPr>
          <w:tab/>
        </w:r>
        <w:r w:rsidRPr="00816ED5">
          <w:rPr>
            <w:rStyle w:val="Hyperlink"/>
            <w:noProof/>
          </w:rPr>
          <w:t>Aspect width</w:t>
        </w:r>
        <w:r>
          <w:rPr>
            <w:noProof/>
            <w:webHidden/>
          </w:rPr>
          <w:tab/>
        </w:r>
        <w:r>
          <w:rPr>
            <w:noProof/>
            <w:webHidden/>
          </w:rPr>
          <w:fldChar w:fldCharType="begin"/>
        </w:r>
        <w:r>
          <w:rPr>
            <w:noProof/>
            <w:webHidden/>
          </w:rPr>
          <w:instrText xml:space="preserve"> PAGEREF _Toc132386847 \h </w:instrText>
        </w:r>
      </w:ins>
      <w:r>
        <w:rPr>
          <w:noProof/>
          <w:webHidden/>
        </w:rPr>
      </w:r>
      <w:r>
        <w:rPr>
          <w:noProof/>
          <w:webHidden/>
        </w:rPr>
        <w:fldChar w:fldCharType="separate"/>
      </w:r>
      <w:ins w:id="372" w:author="Chris Satterlee" w:date="2023-04-14T18:03:00Z">
        <w:r w:rsidR="0051422D">
          <w:rPr>
            <w:noProof/>
            <w:webHidden/>
          </w:rPr>
          <w:t>54</w:t>
        </w:r>
      </w:ins>
      <w:ins w:id="373" w:author="Chris Satterlee" w:date="2023-04-14T17:45:00Z">
        <w:r>
          <w:rPr>
            <w:noProof/>
            <w:webHidden/>
          </w:rPr>
          <w:fldChar w:fldCharType="end"/>
        </w:r>
        <w:r w:rsidRPr="00816ED5">
          <w:rPr>
            <w:rStyle w:val="Hyperlink"/>
            <w:noProof/>
          </w:rPr>
          <w:fldChar w:fldCharType="end"/>
        </w:r>
      </w:ins>
    </w:p>
    <w:p w14:paraId="4249B17C" w14:textId="1DE479B7" w:rsidR="00E84351" w:rsidRDefault="00E84351">
      <w:pPr>
        <w:pStyle w:val="TOC4"/>
        <w:tabs>
          <w:tab w:val="left" w:pos="1680"/>
          <w:tab w:val="right" w:leader="dot" w:pos="10070"/>
        </w:tabs>
        <w:rPr>
          <w:ins w:id="374" w:author="Chris Satterlee" w:date="2023-04-14T17:45:00Z"/>
          <w:rFonts w:eastAsiaTheme="minorEastAsia" w:cstheme="minorBidi"/>
          <w:noProof/>
          <w:sz w:val="24"/>
          <w:szCs w:val="24"/>
          <w:lang w:eastAsia="ja-JP"/>
        </w:rPr>
      </w:pPr>
      <w:ins w:id="37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"_Toc132386848"</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4.5.3.9</w:t>
        </w:r>
        <w:r>
          <w:rPr>
            <w:rFonts w:eastAsiaTheme="minorEastAsia" w:cstheme="minorBidi"/>
            <w:noProof/>
            <w:sz w:val="24"/>
            <w:szCs w:val="24"/>
            <w:lang w:eastAsia="ja-JP"/>
          </w:rPr>
          <w:tab/>
        </w:r>
        <w:r w:rsidRPr="00816ED5">
          <w:rPr>
            <w:rStyle w:val="Hyperlink"/>
            <w:noProof/>
          </w:rPr>
          <w:t>Relay is active-high</w:t>
        </w:r>
        <w:r>
          <w:rPr>
            <w:noProof/>
            <w:webHidden/>
          </w:rPr>
          <w:tab/>
        </w:r>
        <w:r>
          <w:rPr>
            <w:noProof/>
            <w:webHidden/>
          </w:rPr>
          <w:fldChar w:fldCharType="begin"/>
        </w:r>
        <w:r>
          <w:rPr>
            <w:noProof/>
            <w:webHidden/>
          </w:rPr>
          <w:instrText xml:space="preserve"> PAGEREF _Toc132386848 \h </w:instrText>
        </w:r>
      </w:ins>
      <w:r>
        <w:rPr>
          <w:noProof/>
          <w:webHidden/>
        </w:rPr>
      </w:r>
      <w:r>
        <w:rPr>
          <w:noProof/>
          <w:webHidden/>
        </w:rPr>
        <w:fldChar w:fldCharType="separate"/>
      </w:r>
      <w:ins w:id="376" w:author="Chris Satterlee" w:date="2023-04-14T18:03:00Z">
        <w:r w:rsidR="0051422D">
          <w:rPr>
            <w:noProof/>
            <w:webHidden/>
          </w:rPr>
          <w:t>54</w:t>
        </w:r>
      </w:ins>
      <w:ins w:id="377" w:author="Chris Satterlee" w:date="2023-04-14T17:45:00Z">
        <w:r>
          <w:rPr>
            <w:noProof/>
            <w:webHidden/>
          </w:rPr>
          <w:fldChar w:fldCharType="end"/>
        </w:r>
        <w:r w:rsidRPr="00816ED5">
          <w:rPr>
            <w:rStyle w:val="Hyperlink"/>
            <w:noProof/>
          </w:rPr>
          <w:fldChar w:fldCharType="end"/>
        </w:r>
      </w:ins>
    </w:p>
    <w:p w14:paraId="202ACCE6" w14:textId="5B69FD6A" w:rsidR="00E84351" w:rsidRDefault="00E84351">
      <w:pPr>
        <w:pStyle w:val="TOC3"/>
        <w:tabs>
          <w:tab w:val="left" w:pos="1200"/>
          <w:tab w:val="right" w:leader="dot" w:pos="10070"/>
        </w:tabs>
        <w:rPr>
          <w:ins w:id="378" w:author="Chris Satterlee" w:date="2023-04-14T17:45:00Z"/>
          <w:rFonts w:eastAsiaTheme="minorEastAsia" w:cstheme="minorBidi"/>
          <w:noProof/>
          <w:sz w:val="24"/>
          <w:szCs w:val="24"/>
          <w:lang w:eastAsia="ja-JP"/>
        </w:rPr>
      </w:pPr>
      <w:ins w:id="37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"_Toc132386849"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4.5.4</w:t>
        </w:r>
        <w:r>
          <w:rPr>
            <w:rFonts w:eastAsiaTheme="minorEastAsia" w:cstheme="minorBidi"/>
            <w:noProof/>
            <w:sz w:val="24"/>
            <w:szCs w:val="24"/>
            <w:lang w:eastAsia="ja-JP"/>
          </w:rPr>
          <w:tab/>
        </w:r>
        <w:r w:rsidRPr="00816ED5">
          <w:rPr>
            <w:rStyle w:val="Hyperlink"/>
            <w:noProof/>
          </w:rPr>
          <w:t>PV Model Preferences Tab</w:t>
        </w:r>
        <w:r>
          <w:rPr>
            <w:noProof/>
            <w:webHidden/>
          </w:rPr>
          <w:tab/>
        </w:r>
        <w:r>
          <w:rPr>
            <w:noProof/>
            <w:webHidden/>
          </w:rPr>
          <w:fldChar w:fldCharType="begin"/>
        </w:r>
        <w:r>
          <w:rPr>
            <w:noProof/>
            <w:webHidden/>
          </w:rPr>
          <w:instrText xml:space="preserve"> PAGEREF _Toc132386849 \h </w:instrText>
        </w:r>
      </w:ins>
      <w:r>
        <w:rPr>
          <w:noProof/>
          <w:webHidden/>
        </w:rPr>
      </w:r>
      <w:r>
        <w:rPr>
          <w:noProof/>
          <w:webHidden/>
        </w:rPr>
        <w:fldChar w:fldCharType="separate"/>
      </w:r>
      <w:ins w:id="380" w:author="Chris Satterlee" w:date="2023-04-14T18:03:00Z">
        <w:r w:rsidR="0051422D">
          <w:rPr>
            <w:noProof/>
            <w:webHidden/>
          </w:rPr>
          <w:t>55</w:t>
        </w:r>
      </w:ins>
      <w:ins w:id="381" w:author="Chris Satterlee" w:date="2023-04-14T17:45:00Z">
        <w:r>
          <w:rPr>
            <w:noProof/>
            <w:webHidden/>
          </w:rPr>
          <w:fldChar w:fldCharType="end"/>
        </w:r>
        <w:r w:rsidRPr="00816ED5">
          <w:rPr>
            <w:rStyle w:val="Hyperlink"/>
            <w:noProof/>
          </w:rPr>
          <w:fldChar w:fldCharType="end"/>
        </w:r>
      </w:ins>
    </w:p>
    <w:p w14:paraId="250347C8" w14:textId="033F0451" w:rsidR="00E84351" w:rsidRDefault="00E84351">
      <w:pPr>
        <w:pStyle w:val="TOC4"/>
        <w:tabs>
          <w:tab w:val="left" w:pos="1680"/>
          <w:tab w:val="right" w:leader="dot" w:pos="10070"/>
        </w:tabs>
        <w:rPr>
          <w:ins w:id="382" w:author="Chris Satterlee" w:date="2023-04-14T17:45:00Z"/>
          <w:rFonts w:eastAsiaTheme="minorEastAsia" w:cstheme="minorBidi"/>
          <w:noProof/>
          <w:sz w:val="24"/>
          <w:szCs w:val="24"/>
          <w:lang w:eastAsia="ja-JP"/>
        </w:rPr>
      </w:pPr>
      <w:ins w:id="38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"_Toc132386850"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4.5.4.1</w:t>
        </w:r>
        <w:r>
          <w:rPr>
            <w:rFonts w:eastAsiaTheme="minorEastAsia" w:cstheme="minorBidi"/>
            <w:noProof/>
            <w:sz w:val="24"/>
            <w:szCs w:val="24"/>
            <w:lang w:eastAsia="ja-JP"/>
          </w:rPr>
          <w:tab/>
        </w:r>
        <w:r w:rsidRPr="00816ED5">
          <w:rPr>
            <w:rStyle w:val="Hyperlink"/>
            <w:noProof/>
          </w:rPr>
          <w:t>Adding a New PV to the List</w:t>
        </w:r>
        <w:r>
          <w:rPr>
            <w:noProof/>
            <w:webHidden/>
          </w:rPr>
          <w:tab/>
        </w:r>
        <w:r>
          <w:rPr>
            <w:noProof/>
            <w:webHidden/>
          </w:rPr>
          <w:fldChar w:fldCharType="begin"/>
        </w:r>
        <w:r>
          <w:rPr>
            <w:noProof/>
            <w:webHidden/>
          </w:rPr>
          <w:instrText xml:space="preserve"> PAGEREF _Toc132386850 \h </w:instrText>
        </w:r>
      </w:ins>
      <w:r>
        <w:rPr>
          <w:noProof/>
          <w:webHidden/>
        </w:rPr>
      </w:r>
      <w:r>
        <w:rPr>
          <w:noProof/>
          <w:webHidden/>
        </w:rPr>
        <w:fldChar w:fldCharType="separate"/>
      </w:r>
      <w:ins w:id="384" w:author="Chris Satterlee" w:date="2023-04-14T18:03:00Z">
        <w:r w:rsidR="0051422D">
          <w:rPr>
            <w:noProof/>
            <w:webHidden/>
          </w:rPr>
          <w:t>56</w:t>
        </w:r>
      </w:ins>
      <w:ins w:id="385" w:author="Chris Satterlee" w:date="2023-04-14T17:45:00Z">
        <w:r>
          <w:rPr>
            <w:noProof/>
            <w:webHidden/>
          </w:rPr>
          <w:fldChar w:fldCharType="end"/>
        </w:r>
        <w:r w:rsidRPr="00816ED5">
          <w:rPr>
            <w:rStyle w:val="Hyperlink"/>
            <w:noProof/>
          </w:rPr>
          <w:fldChar w:fldCharType="end"/>
        </w:r>
      </w:ins>
    </w:p>
    <w:p w14:paraId="09E58E4A" w14:textId="30421EC9" w:rsidR="00E84351" w:rsidRDefault="00E84351">
      <w:pPr>
        <w:pStyle w:val="TOC4"/>
        <w:tabs>
          <w:tab w:val="left" w:pos="1680"/>
          <w:tab w:val="right" w:leader="dot" w:pos="10070"/>
        </w:tabs>
        <w:rPr>
          <w:ins w:id="386" w:author="Chris Satterlee" w:date="2023-04-14T17:45:00Z"/>
          <w:rFonts w:eastAsiaTheme="minorEastAsia" w:cstheme="minorBidi"/>
          <w:noProof/>
          <w:sz w:val="24"/>
          <w:szCs w:val="24"/>
          <w:lang w:eastAsia="ja-JP"/>
        </w:rPr>
      </w:pPr>
      <w:ins w:id="387"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"_Toc132386851"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4.5.4.2</w:t>
        </w:r>
        <w:r>
          <w:rPr>
            <w:rFonts w:eastAsiaTheme="minorEastAsia" w:cstheme="minorBidi"/>
            <w:noProof/>
            <w:sz w:val="24"/>
            <w:szCs w:val="24"/>
            <w:lang w:eastAsia="ja-JP"/>
          </w:rPr>
          <w:tab/>
        </w:r>
        <w:r w:rsidRPr="00816ED5">
          <w:rPr>
            <w:rStyle w:val="Hyperlink"/>
            <w:noProof/>
          </w:rPr>
          <w:t>Testing a New PV Model</w:t>
        </w:r>
        <w:r>
          <w:rPr>
            <w:noProof/>
            <w:webHidden/>
          </w:rPr>
          <w:tab/>
        </w:r>
        <w:r>
          <w:rPr>
            <w:noProof/>
            <w:webHidden/>
          </w:rPr>
          <w:fldChar w:fldCharType="begin"/>
        </w:r>
        <w:r>
          <w:rPr>
            <w:noProof/>
            <w:webHidden/>
          </w:rPr>
          <w:instrText xml:space="preserve"> PAGEREF _Toc132386851 \h </w:instrText>
        </w:r>
      </w:ins>
      <w:r>
        <w:rPr>
          <w:noProof/>
          <w:webHidden/>
        </w:rPr>
      </w:r>
      <w:r>
        <w:rPr>
          <w:noProof/>
          <w:webHidden/>
        </w:rPr>
        <w:fldChar w:fldCharType="separate"/>
      </w:r>
      <w:ins w:id="388" w:author="Chris Satterlee" w:date="2023-04-14T18:03:00Z">
        <w:r w:rsidR="0051422D">
          <w:rPr>
            <w:noProof/>
            <w:webHidden/>
          </w:rPr>
          <w:t>56</w:t>
        </w:r>
      </w:ins>
      <w:ins w:id="389" w:author="Chris Satterlee" w:date="2023-04-14T17:45:00Z">
        <w:r>
          <w:rPr>
            <w:noProof/>
            <w:webHidden/>
          </w:rPr>
          <w:fldChar w:fldCharType="end"/>
        </w:r>
        <w:r w:rsidRPr="00816ED5">
          <w:rPr>
            <w:rStyle w:val="Hyperlink"/>
            <w:noProof/>
          </w:rPr>
          <w:fldChar w:fldCharType="end"/>
        </w:r>
      </w:ins>
    </w:p>
    <w:p w14:paraId="46905D10" w14:textId="6E0BADB9" w:rsidR="00E84351" w:rsidRDefault="00E84351">
      <w:pPr>
        <w:pStyle w:val="TOC4"/>
        <w:tabs>
          <w:tab w:val="left" w:pos="1680"/>
          <w:tab w:val="right" w:leader="dot" w:pos="10070"/>
        </w:tabs>
        <w:rPr>
          <w:ins w:id="390" w:author="Chris Satterlee" w:date="2023-04-14T17:45:00Z"/>
          <w:rFonts w:eastAsiaTheme="minorEastAsia" w:cstheme="minorBidi"/>
          <w:noProof/>
          <w:sz w:val="24"/>
          <w:szCs w:val="24"/>
          <w:lang w:eastAsia="ja-JP"/>
        </w:rPr>
      </w:pPr>
      <w:ins w:id="39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"_Toc132386852"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4.5.4.3</w:t>
        </w:r>
        <w:r>
          <w:rPr>
            <w:rFonts w:eastAsiaTheme="minorEastAsia" w:cstheme="minorBidi"/>
            <w:noProof/>
            <w:sz w:val="24"/>
            <w:szCs w:val="24"/>
            <w:lang w:eastAsia="ja-JP"/>
          </w:rPr>
          <w:tab/>
        </w:r>
        <w:r w:rsidRPr="00816ED5">
          <w:rPr>
            <w:rStyle w:val="Hyperlink"/>
            <w:noProof/>
          </w:rPr>
          <w:t>Reference Curve Plotting Options</w:t>
        </w:r>
        <w:r>
          <w:rPr>
            <w:noProof/>
            <w:webHidden/>
          </w:rPr>
          <w:tab/>
        </w:r>
        <w:r>
          <w:rPr>
            <w:noProof/>
            <w:webHidden/>
          </w:rPr>
          <w:fldChar w:fldCharType="begin"/>
        </w:r>
        <w:r>
          <w:rPr>
            <w:noProof/>
            <w:webHidden/>
          </w:rPr>
          <w:instrText xml:space="preserve"> PAGEREF _Toc132386852 \h </w:instrText>
        </w:r>
      </w:ins>
      <w:r>
        <w:rPr>
          <w:noProof/>
          <w:webHidden/>
        </w:rPr>
      </w:r>
      <w:r>
        <w:rPr>
          <w:noProof/>
          <w:webHidden/>
        </w:rPr>
        <w:fldChar w:fldCharType="separate"/>
      </w:r>
      <w:ins w:id="392" w:author="Chris Satterlee" w:date="2023-04-14T18:03:00Z">
        <w:r w:rsidR="0051422D">
          <w:rPr>
            <w:noProof/>
            <w:webHidden/>
          </w:rPr>
          <w:t>57</w:t>
        </w:r>
      </w:ins>
      <w:ins w:id="393" w:author="Chris Satterlee" w:date="2023-04-14T17:45:00Z">
        <w:r>
          <w:rPr>
            <w:noProof/>
            <w:webHidden/>
          </w:rPr>
          <w:fldChar w:fldCharType="end"/>
        </w:r>
        <w:r w:rsidRPr="00816ED5">
          <w:rPr>
            <w:rStyle w:val="Hyperlink"/>
            <w:noProof/>
          </w:rPr>
          <w:fldChar w:fldCharType="end"/>
        </w:r>
      </w:ins>
    </w:p>
    <w:p w14:paraId="2B4F00C9" w14:textId="1D5E569A" w:rsidR="00E84351" w:rsidRDefault="00E84351">
      <w:pPr>
        <w:pStyle w:val="TOC4"/>
        <w:tabs>
          <w:tab w:val="left" w:pos="1680"/>
          <w:tab w:val="right" w:leader="dot" w:pos="10070"/>
        </w:tabs>
        <w:rPr>
          <w:ins w:id="394" w:author="Chris Satterlee" w:date="2023-04-14T17:45:00Z"/>
          <w:rFonts w:eastAsiaTheme="minorEastAsia" w:cstheme="minorBidi"/>
          <w:noProof/>
          <w:sz w:val="24"/>
          <w:szCs w:val="24"/>
          <w:lang w:eastAsia="ja-JP"/>
        </w:rPr>
      </w:pPr>
      <w:ins w:id="39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"_Toc132386853"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4.5.4.4</w:t>
        </w:r>
        <w:r>
          <w:rPr>
            <w:rFonts w:eastAsiaTheme="minorEastAsia" w:cstheme="minorBidi"/>
            <w:noProof/>
            <w:sz w:val="24"/>
            <w:szCs w:val="24"/>
            <w:lang w:eastAsia="ja-JP"/>
          </w:rPr>
          <w:tab/>
        </w:r>
        <w:r w:rsidRPr="00816ED5">
          <w:rPr>
            <w:rStyle w:val="Hyperlink"/>
            <w:noProof/>
          </w:rPr>
          <w:t>Adding a Reference Curve to an Existing IV Curve</w:t>
        </w:r>
        <w:r>
          <w:rPr>
            <w:noProof/>
            <w:webHidden/>
          </w:rPr>
          <w:tab/>
        </w:r>
        <w:r>
          <w:rPr>
            <w:noProof/>
            <w:webHidden/>
          </w:rPr>
          <w:fldChar w:fldCharType="begin"/>
        </w:r>
        <w:r>
          <w:rPr>
            <w:noProof/>
            <w:webHidden/>
          </w:rPr>
          <w:instrText xml:space="preserve"> PAGEREF _Toc132386853 \h </w:instrText>
        </w:r>
      </w:ins>
      <w:r>
        <w:rPr>
          <w:noProof/>
          <w:webHidden/>
        </w:rPr>
      </w:r>
      <w:r>
        <w:rPr>
          <w:noProof/>
          <w:webHidden/>
        </w:rPr>
        <w:fldChar w:fldCharType="separate"/>
      </w:r>
      <w:ins w:id="396" w:author="Chris Satterlee" w:date="2023-04-14T18:03:00Z">
        <w:r w:rsidR="0051422D">
          <w:rPr>
            <w:noProof/>
            <w:webHidden/>
          </w:rPr>
          <w:t>57</w:t>
        </w:r>
      </w:ins>
      <w:ins w:id="397" w:author="Chris Satterlee" w:date="2023-04-14T17:45:00Z">
        <w:r>
          <w:rPr>
            <w:noProof/>
            <w:webHidden/>
          </w:rPr>
          <w:fldChar w:fldCharType="end"/>
        </w:r>
        <w:r w:rsidRPr="00816ED5">
          <w:rPr>
            <w:rStyle w:val="Hyperlink"/>
            <w:noProof/>
          </w:rPr>
          <w:fldChar w:fldCharType="end"/>
        </w:r>
      </w:ins>
    </w:p>
    <w:p w14:paraId="10DDEDEC" w14:textId="25C2AB92" w:rsidR="00E84351" w:rsidRDefault="00E84351">
      <w:pPr>
        <w:pStyle w:val="TOC3"/>
        <w:tabs>
          <w:tab w:val="left" w:pos="1200"/>
          <w:tab w:val="right" w:leader="dot" w:pos="10070"/>
        </w:tabs>
        <w:rPr>
          <w:ins w:id="398" w:author="Chris Satterlee" w:date="2023-04-14T17:45:00Z"/>
          <w:rFonts w:eastAsiaTheme="minorEastAsia" w:cstheme="minorBidi"/>
          <w:noProof/>
          <w:sz w:val="24"/>
          <w:szCs w:val="24"/>
          <w:lang w:eastAsia="ja-JP"/>
        </w:rPr>
      </w:pPr>
      <w:ins w:id="39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"_Toc132386854"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4.5.5</w:t>
        </w:r>
        <w:r>
          <w:rPr>
            <w:rFonts w:eastAsiaTheme="minorEastAsia" w:cstheme="minorBidi"/>
            <w:noProof/>
            <w:sz w:val="24"/>
            <w:szCs w:val="24"/>
            <w:lang w:eastAsia="ja-JP"/>
          </w:rPr>
          <w:tab/>
        </w:r>
        <w:r w:rsidRPr="00816ED5">
          <w:rPr>
            <w:rStyle w:val="Hyperlink"/>
            <w:noProof/>
          </w:rPr>
          <w:t>Remote Command Preferences Tab</w:t>
        </w:r>
        <w:r>
          <w:rPr>
            <w:noProof/>
            <w:webHidden/>
          </w:rPr>
          <w:tab/>
        </w:r>
        <w:r>
          <w:rPr>
            <w:noProof/>
            <w:webHidden/>
          </w:rPr>
          <w:fldChar w:fldCharType="begin"/>
        </w:r>
        <w:r>
          <w:rPr>
            <w:noProof/>
            <w:webHidden/>
          </w:rPr>
          <w:instrText xml:space="preserve"> PAGEREF _Toc132386854 \h </w:instrText>
        </w:r>
      </w:ins>
      <w:r>
        <w:rPr>
          <w:noProof/>
          <w:webHidden/>
        </w:rPr>
      </w:r>
      <w:r>
        <w:rPr>
          <w:noProof/>
          <w:webHidden/>
        </w:rPr>
        <w:fldChar w:fldCharType="separate"/>
      </w:r>
      <w:ins w:id="400" w:author="Chris Satterlee" w:date="2023-04-14T18:03:00Z">
        <w:r w:rsidR="0051422D">
          <w:rPr>
            <w:noProof/>
            <w:webHidden/>
          </w:rPr>
          <w:t>58</w:t>
        </w:r>
      </w:ins>
      <w:ins w:id="401" w:author="Chris Satterlee" w:date="2023-04-14T17:45:00Z">
        <w:r>
          <w:rPr>
            <w:noProof/>
            <w:webHidden/>
          </w:rPr>
          <w:fldChar w:fldCharType="end"/>
        </w:r>
        <w:r w:rsidRPr="00816ED5">
          <w:rPr>
            <w:rStyle w:val="Hyperlink"/>
            <w:noProof/>
          </w:rPr>
          <w:fldChar w:fldCharType="end"/>
        </w:r>
      </w:ins>
    </w:p>
    <w:p w14:paraId="2CFD347A" w14:textId="0FEA10A6" w:rsidR="00E84351" w:rsidRDefault="00E84351">
      <w:pPr>
        <w:pStyle w:val="TOC2"/>
        <w:tabs>
          <w:tab w:val="left" w:pos="960"/>
          <w:tab w:val="right" w:leader="dot" w:pos="10070"/>
        </w:tabs>
        <w:rPr>
          <w:ins w:id="402" w:author="Chris Satterlee" w:date="2023-04-14T17:45:00Z"/>
          <w:rFonts w:eastAsiaTheme="minorEastAsia" w:cstheme="minorBidi"/>
          <w:b w:val="0"/>
          <w:noProof/>
          <w:sz w:val="24"/>
          <w:szCs w:val="24"/>
          <w:lang w:eastAsia="ja-JP"/>
        </w:rPr>
      </w:pPr>
      <w:ins w:id="40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"_Toc132386855"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w:t>
        </w:r>
        <w:r>
          <w:rPr>
            <w:rFonts w:eastAsiaTheme="minorEastAsia" w:cstheme="minorBidi"/>
            <w:b w:val="0"/>
            <w:noProof/>
            <w:sz w:val="24"/>
            <w:szCs w:val="24"/>
            <w:lang w:eastAsia="ja-JP"/>
          </w:rPr>
          <w:tab/>
        </w:r>
        <w:r w:rsidRPr="00816ED5">
          <w:rPr>
            <w:rStyle w:val="Hyperlink"/>
            <w:noProof/>
          </w:rPr>
          <w:t>Folders and Files</w:t>
        </w:r>
        <w:r>
          <w:rPr>
            <w:noProof/>
            <w:webHidden/>
          </w:rPr>
          <w:tab/>
        </w:r>
        <w:r>
          <w:rPr>
            <w:noProof/>
            <w:webHidden/>
          </w:rPr>
          <w:fldChar w:fldCharType="begin"/>
        </w:r>
        <w:r>
          <w:rPr>
            <w:noProof/>
            <w:webHidden/>
          </w:rPr>
          <w:instrText xml:space="preserve"> PAGEREF _Toc132386855 \h </w:instrText>
        </w:r>
      </w:ins>
      <w:r>
        <w:rPr>
          <w:noProof/>
          <w:webHidden/>
        </w:rPr>
      </w:r>
      <w:r>
        <w:rPr>
          <w:noProof/>
          <w:webHidden/>
        </w:rPr>
        <w:fldChar w:fldCharType="separate"/>
      </w:r>
      <w:ins w:id="404" w:author="Chris Satterlee" w:date="2023-04-14T18:03:00Z">
        <w:r w:rsidR="0051422D">
          <w:rPr>
            <w:noProof/>
            <w:webHidden/>
          </w:rPr>
          <w:t>59</w:t>
        </w:r>
      </w:ins>
      <w:ins w:id="405" w:author="Chris Satterlee" w:date="2023-04-14T17:45:00Z">
        <w:r>
          <w:rPr>
            <w:noProof/>
            <w:webHidden/>
          </w:rPr>
          <w:fldChar w:fldCharType="end"/>
        </w:r>
        <w:r w:rsidRPr="00816ED5">
          <w:rPr>
            <w:rStyle w:val="Hyperlink"/>
            <w:noProof/>
          </w:rPr>
          <w:fldChar w:fldCharType="end"/>
        </w:r>
      </w:ins>
    </w:p>
    <w:p w14:paraId="08D2F993" w14:textId="49001868" w:rsidR="00E84351" w:rsidRDefault="00E84351">
      <w:pPr>
        <w:pStyle w:val="TOC3"/>
        <w:tabs>
          <w:tab w:val="left" w:pos="1200"/>
          <w:tab w:val="right" w:leader="dot" w:pos="10070"/>
        </w:tabs>
        <w:rPr>
          <w:ins w:id="406" w:author="Chris Satterlee" w:date="2023-04-14T17:45:00Z"/>
          <w:rFonts w:eastAsiaTheme="minorEastAsia" w:cstheme="minorBidi"/>
          <w:noProof/>
          <w:sz w:val="24"/>
          <w:szCs w:val="24"/>
          <w:lang w:eastAsia="ja-JP"/>
        </w:rPr>
      </w:pPr>
      <w:ins w:id="407"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"_Toc132386856"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4.6.1</w:t>
        </w:r>
        <w:r>
          <w:rPr>
            <w:rFonts w:eastAsiaTheme="minorEastAsia" w:cstheme="minorBidi"/>
            <w:noProof/>
            <w:sz w:val="24"/>
            <w:szCs w:val="24"/>
            <w:lang w:eastAsia="ja-JP"/>
          </w:rPr>
          <w:tab/>
        </w:r>
        <w:r w:rsidRPr="00816ED5">
          <w:rPr>
            <w:rStyle w:val="Hyperlink"/>
            <w:noProof/>
          </w:rPr>
          <w:t>IV_Swinger2.cfg file</w:t>
        </w:r>
        <w:r>
          <w:rPr>
            <w:noProof/>
            <w:webHidden/>
          </w:rPr>
          <w:tab/>
        </w:r>
        <w:r>
          <w:rPr>
            <w:noProof/>
            <w:webHidden/>
          </w:rPr>
          <w:fldChar w:fldCharType="begin"/>
        </w:r>
        <w:r>
          <w:rPr>
            <w:noProof/>
            <w:webHidden/>
          </w:rPr>
          <w:instrText xml:space="preserve"> PAGEREF _Toc132386856 \h </w:instrText>
        </w:r>
      </w:ins>
      <w:r>
        <w:rPr>
          <w:noProof/>
          <w:webHidden/>
        </w:rPr>
      </w:r>
      <w:r>
        <w:rPr>
          <w:noProof/>
          <w:webHidden/>
        </w:rPr>
        <w:fldChar w:fldCharType="separate"/>
      </w:r>
      <w:ins w:id="408" w:author="Chris Satterlee" w:date="2023-04-14T18:03:00Z">
        <w:r w:rsidR="0051422D">
          <w:rPr>
            <w:noProof/>
            <w:webHidden/>
          </w:rPr>
          <w:t>59</w:t>
        </w:r>
      </w:ins>
      <w:ins w:id="409" w:author="Chris Satterlee" w:date="2023-04-14T17:45:00Z">
        <w:r>
          <w:rPr>
            <w:noProof/>
            <w:webHidden/>
          </w:rPr>
          <w:fldChar w:fldCharType="end"/>
        </w:r>
        <w:r w:rsidRPr="00816ED5">
          <w:rPr>
            <w:rStyle w:val="Hyperlink"/>
            <w:noProof/>
          </w:rPr>
          <w:fldChar w:fldCharType="end"/>
        </w:r>
      </w:ins>
    </w:p>
    <w:p w14:paraId="20BD3A4C" w14:textId="754E0C7F" w:rsidR="00E84351" w:rsidRDefault="00E84351">
      <w:pPr>
        <w:pStyle w:val="TOC4"/>
        <w:tabs>
          <w:tab w:val="left" w:pos="1680"/>
          <w:tab w:val="right" w:leader="dot" w:pos="10070"/>
        </w:tabs>
        <w:rPr>
          <w:ins w:id="410" w:author="Chris Satterlee" w:date="2023-04-14T17:45:00Z"/>
          <w:rFonts w:eastAsiaTheme="minorEastAsia" w:cstheme="minorBidi"/>
          <w:noProof/>
          <w:sz w:val="24"/>
          <w:szCs w:val="24"/>
          <w:lang w:eastAsia="ja-JP"/>
        </w:rPr>
      </w:pPr>
      <w:ins w:id="41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"_Toc132386857"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4.6.1.1</w:t>
        </w:r>
        <w:r>
          <w:rPr>
            <w:rFonts w:eastAsiaTheme="minorEastAsia" w:cstheme="minorBidi"/>
            <w:noProof/>
            <w:sz w:val="24"/>
            <w:szCs w:val="24"/>
            <w:lang w:eastAsia="ja-JP"/>
          </w:rPr>
          <w:tab/>
        </w:r>
        <w:r w:rsidRPr="00816ED5">
          <w:rPr>
            <w:rStyle w:val="Hyperlink"/>
            <w:noProof/>
          </w:rPr>
          <w:t>IV_Swinger2_starting.cfg file</w:t>
        </w:r>
        <w:r>
          <w:rPr>
            <w:noProof/>
            <w:webHidden/>
          </w:rPr>
          <w:tab/>
        </w:r>
        <w:r>
          <w:rPr>
            <w:noProof/>
            <w:webHidden/>
          </w:rPr>
          <w:fldChar w:fldCharType="begin"/>
        </w:r>
        <w:r>
          <w:rPr>
            <w:noProof/>
            <w:webHidden/>
          </w:rPr>
          <w:instrText xml:space="preserve"> PAGEREF _Toc132386857 \h </w:instrText>
        </w:r>
      </w:ins>
      <w:r>
        <w:rPr>
          <w:noProof/>
          <w:webHidden/>
        </w:rPr>
      </w:r>
      <w:r>
        <w:rPr>
          <w:noProof/>
          <w:webHidden/>
        </w:rPr>
        <w:fldChar w:fldCharType="separate"/>
      </w:r>
      <w:ins w:id="412" w:author="Chris Satterlee" w:date="2023-04-14T18:03:00Z">
        <w:r w:rsidR="0051422D">
          <w:rPr>
            <w:noProof/>
            <w:webHidden/>
          </w:rPr>
          <w:t>59</w:t>
        </w:r>
      </w:ins>
      <w:ins w:id="413" w:author="Chris Satterlee" w:date="2023-04-14T17:45:00Z">
        <w:r>
          <w:rPr>
            <w:noProof/>
            <w:webHidden/>
          </w:rPr>
          <w:fldChar w:fldCharType="end"/>
        </w:r>
        <w:r w:rsidRPr="00816ED5">
          <w:rPr>
            <w:rStyle w:val="Hyperlink"/>
            <w:noProof/>
          </w:rPr>
          <w:fldChar w:fldCharType="end"/>
        </w:r>
      </w:ins>
    </w:p>
    <w:p w14:paraId="16722A70" w14:textId="60083DB4" w:rsidR="00E84351" w:rsidRDefault="00E84351">
      <w:pPr>
        <w:pStyle w:val="TOC3"/>
        <w:tabs>
          <w:tab w:val="left" w:pos="1200"/>
          <w:tab w:val="right" w:leader="dot" w:pos="10070"/>
        </w:tabs>
        <w:rPr>
          <w:ins w:id="414" w:author="Chris Satterlee" w:date="2023-04-14T17:45:00Z"/>
          <w:rFonts w:eastAsiaTheme="minorEastAsia" w:cstheme="minorBidi"/>
          <w:noProof/>
          <w:sz w:val="24"/>
          <w:szCs w:val="24"/>
          <w:lang w:eastAsia="ja-JP"/>
        </w:rPr>
      </w:pPr>
      <w:ins w:id="41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"_Toc132386858"</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4.6.2</w:t>
        </w:r>
        <w:r>
          <w:rPr>
            <w:rFonts w:eastAsiaTheme="minorEastAsia" w:cstheme="minorBidi"/>
            <w:noProof/>
            <w:sz w:val="24"/>
            <w:szCs w:val="24"/>
            <w:lang w:eastAsia="ja-JP"/>
          </w:rPr>
          <w:tab/>
        </w:r>
        <w:r w:rsidRPr="00816ED5">
          <w:rPr>
            <w:rStyle w:val="Hyperlink"/>
            <w:noProof/>
          </w:rPr>
          <w:t>“logs” folder</w:t>
        </w:r>
        <w:r>
          <w:rPr>
            <w:noProof/>
            <w:webHidden/>
          </w:rPr>
          <w:tab/>
        </w:r>
        <w:r>
          <w:rPr>
            <w:noProof/>
            <w:webHidden/>
          </w:rPr>
          <w:fldChar w:fldCharType="begin"/>
        </w:r>
        <w:r>
          <w:rPr>
            <w:noProof/>
            <w:webHidden/>
          </w:rPr>
          <w:instrText xml:space="preserve"> PAGEREF _Toc132386858 \h </w:instrText>
        </w:r>
      </w:ins>
      <w:r>
        <w:rPr>
          <w:noProof/>
          <w:webHidden/>
        </w:rPr>
      </w:r>
      <w:r>
        <w:rPr>
          <w:noProof/>
          <w:webHidden/>
        </w:rPr>
        <w:fldChar w:fldCharType="separate"/>
      </w:r>
      <w:ins w:id="416" w:author="Chris Satterlee" w:date="2023-04-14T18:03:00Z">
        <w:r w:rsidR="0051422D">
          <w:rPr>
            <w:noProof/>
            <w:webHidden/>
          </w:rPr>
          <w:t>59</w:t>
        </w:r>
      </w:ins>
      <w:ins w:id="417" w:author="Chris Satterlee" w:date="2023-04-14T17:45:00Z">
        <w:r>
          <w:rPr>
            <w:noProof/>
            <w:webHidden/>
          </w:rPr>
          <w:fldChar w:fldCharType="end"/>
        </w:r>
        <w:r w:rsidRPr="00816ED5">
          <w:rPr>
            <w:rStyle w:val="Hyperlink"/>
            <w:noProof/>
          </w:rPr>
          <w:fldChar w:fldCharType="end"/>
        </w:r>
      </w:ins>
    </w:p>
    <w:p w14:paraId="34D2C056" w14:textId="638DB081" w:rsidR="00E84351" w:rsidRDefault="00E84351">
      <w:pPr>
        <w:pStyle w:val="TOC3"/>
        <w:tabs>
          <w:tab w:val="left" w:pos="1200"/>
          <w:tab w:val="right" w:leader="dot" w:pos="10070"/>
        </w:tabs>
        <w:rPr>
          <w:ins w:id="418" w:author="Chris Satterlee" w:date="2023-04-14T17:45:00Z"/>
          <w:rFonts w:eastAsiaTheme="minorEastAsia" w:cstheme="minorBidi"/>
          <w:noProof/>
          <w:sz w:val="24"/>
          <w:szCs w:val="24"/>
          <w:lang w:eastAsia="ja-JP"/>
        </w:rPr>
      </w:pPr>
      <w:ins w:id="41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"_Toc132386859"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4.6.3</w:t>
        </w:r>
        <w:r>
          <w:rPr>
            <w:rFonts w:eastAsiaTheme="minorEastAsia" w:cstheme="minorBidi"/>
            <w:noProof/>
            <w:sz w:val="24"/>
            <w:szCs w:val="24"/>
            <w:lang w:eastAsia="ja-JP"/>
          </w:rPr>
          <w:tab/>
        </w:r>
        <w:r w:rsidRPr="00816ED5">
          <w:rPr>
            <w:rStyle w:val="Hyperlink"/>
            <w:noProof/>
          </w:rPr>
          <w:t>Run folders and files</w:t>
        </w:r>
        <w:r>
          <w:rPr>
            <w:noProof/>
            <w:webHidden/>
          </w:rPr>
          <w:tab/>
        </w:r>
        <w:r>
          <w:rPr>
            <w:noProof/>
            <w:webHidden/>
          </w:rPr>
          <w:fldChar w:fldCharType="begin"/>
        </w:r>
        <w:r>
          <w:rPr>
            <w:noProof/>
            <w:webHidden/>
          </w:rPr>
          <w:instrText xml:space="preserve"> PAGEREF _Toc132386859 \h </w:instrText>
        </w:r>
      </w:ins>
      <w:r>
        <w:rPr>
          <w:noProof/>
          <w:webHidden/>
        </w:rPr>
      </w:r>
      <w:r>
        <w:rPr>
          <w:noProof/>
          <w:webHidden/>
        </w:rPr>
        <w:fldChar w:fldCharType="separate"/>
      </w:r>
      <w:ins w:id="420" w:author="Chris Satterlee" w:date="2023-04-14T18:03:00Z">
        <w:r w:rsidR="0051422D">
          <w:rPr>
            <w:noProof/>
            <w:webHidden/>
          </w:rPr>
          <w:t>60</w:t>
        </w:r>
      </w:ins>
      <w:ins w:id="421" w:author="Chris Satterlee" w:date="2023-04-14T17:45:00Z">
        <w:r>
          <w:rPr>
            <w:noProof/>
            <w:webHidden/>
          </w:rPr>
          <w:fldChar w:fldCharType="end"/>
        </w:r>
        <w:r w:rsidRPr="00816ED5">
          <w:rPr>
            <w:rStyle w:val="Hyperlink"/>
            <w:noProof/>
          </w:rPr>
          <w:fldChar w:fldCharType="end"/>
        </w:r>
      </w:ins>
    </w:p>
    <w:p w14:paraId="14297F2F" w14:textId="553CEA22" w:rsidR="00E84351" w:rsidRDefault="00E84351">
      <w:pPr>
        <w:pStyle w:val="TOC4"/>
        <w:tabs>
          <w:tab w:val="left" w:pos="1680"/>
          <w:tab w:val="right" w:leader="dot" w:pos="10070"/>
        </w:tabs>
        <w:rPr>
          <w:ins w:id="422" w:author="Chris Satterlee" w:date="2023-04-14T17:45:00Z"/>
          <w:rFonts w:eastAsiaTheme="minorEastAsia" w:cstheme="minorBidi"/>
          <w:noProof/>
          <w:sz w:val="24"/>
          <w:szCs w:val="24"/>
          <w:lang w:eastAsia="ja-JP"/>
        </w:rPr>
      </w:pPr>
      <w:ins w:id="42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"_Toc132386860"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4.6.3.1</w:t>
        </w:r>
        <w:r>
          <w:rPr>
            <w:rFonts w:eastAsiaTheme="minorEastAsia" w:cstheme="minorBidi"/>
            <w:noProof/>
            <w:sz w:val="24"/>
            <w:szCs w:val="24"/>
            <w:lang w:eastAsia="ja-JP"/>
          </w:rPr>
          <w:tab/>
        </w:r>
        <w:r w:rsidRPr="00816ED5">
          <w:rPr>
            <w:rStyle w:val="Hyperlink"/>
            <w:noProof/>
          </w:rPr>
          <w:t>IV_Swinger2.cfg (in run folder)</w:t>
        </w:r>
        <w:r>
          <w:rPr>
            <w:noProof/>
            <w:webHidden/>
          </w:rPr>
          <w:tab/>
        </w:r>
        <w:r>
          <w:rPr>
            <w:noProof/>
            <w:webHidden/>
          </w:rPr>
          <w:fldChar w:fldCharType="begin"/>
        </w:r>
        <w:r>
          <w:rPr>
            <w:noProof/>
            <w:webHidden/>
          </w:rPr>
          <w:instrText xml:space="preserve"> PAGEREF _Toc132386860 \h </w:instrText>
        </w:r>
      </w:ins>
      <w:r>
        <w:rPr>
          <w:noProof/>
          <w:webHidden/>
        </w:rPr>
      </w:r>
      <w:r>
        <w:rPr>
          <w:noProof/>
          <w:webHidden/>
        </w:rPr>
        <w:fldChar w:fldCharType="separate"/>
      </w:r>
      <w:ins w:id="424" w:author="Chris Satterlee" w:date="2023-04-14T18:03:00Z">
        <w:r w:rsidR="0051422D">
          <w:rPr>
            <w:noProof/>
            <w:webHidden/>
          </w:rPr>
          <w:t>60</w:t>
        </w:r>
      </w:ins>
      <w:ins w:id="425" w:author="Chris Satterlee" w:date="2023-04-14T17:45:00Z">
        <w:r>
          <w:rPr>
            <w:noProof/>
            <w:webHidden/>
          </w:rPr>
          <w:fldChar w:fldCharType="end"/>
        </w:r>
        <w:r w:rsidRPr="00816ED5">
          <w:rPr>
            <w:rStyle w:val="Hyperlink"/>
            <w:noProof/>
          </w:rPr>
          <w:fldChar w:fldCharType="end"/>
        </w:r>
      </w:ins>
    </w:p>
    <w:p w14:paraId="1700DCAF" w14:textId="19DDC227" w:rsidR="00E84351" w:rsidRDefault="00E84351">
      <w:pPr>
        <w:pStyle w:val="TOC4"/>
        <w:tabs>
          <w:tab w:val="left" w:pos="1680"/>
          <w:tab w:val="right" w:leader="dot" w:pos="10070"/>
        </w:tabs>
        <w:rPr>
          <w:ins w:id="426" w:author="Chris Satterlee" w:date="2023-04-14T17:45:00Z"/>
          <w:rFonts w:eastAsiaTheme="minorEastAsia" w:cstheme="minorBidi"/>
          <w:noProof/>
          <w:sz w:val="24"/>
          <w:szCs w:val="24"/>
          <w:lang w:eastAsia="ja-JP"/>
        </w:rPr>
      </w:pPr>
      <w:ins w:id="427"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"_Toc132386861"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4.6.3.2</w:t>
        </w:r>
        <w:r>
          <w:rPr>
            <w:rFonts w:eastAsiaTheme="minorEastAsia" w:cstheme="minorBidi"/>
            <w:noProof/>
            <w:sz w:val="24"/>
            <w:szCs w:val="24"/>
            <w:lang w:eastAsia="ja-JP"/>
          </w:rPr>
          <w:tab/>
        </w:r>
        <w:r w:rsidRPr="00816ED5">
          <w:rPr>
            <w:rStyle w:val="Hyperlink"/>
            <w:noProof/>
          </w:rPr>
          <w:t>iv_swinger2_yymmdd_hh_mm_ss.pdf</w:t>
        </w:r>
        <w:r>
          <w:rPr>
            <w:noProof/>
            <w:webHidden/>
          </w:rPr>
          <w:tab/>
        </w:r>
        <w:r>
          <w:rPr>
            <w:noProof/>
            <w:webHidden/>
          </w:rPr>
          <w:fldChar w:fldCharType="begin"/>
        </w:r>
        <w:r>
          <w:rPr>
            <w:noProof/>
            <w:webHidden/>
          </w:rPr>
          <w:instrText xml:space="preserve"> PAGEREF _Toc132386861 \h </w:instrText>
        </w:r>
      </w:ins>
      <w:r>
        <w:rPr>
          <w:noProof/>
          <w:webHidden/>
        </w:rPr>
      </w:r>
      <w:r>
        <w:rPr>
          <w:noProof/>
          <w:webHidden/>
        </w:rPr>
        <w:fldChar w:fldCharType="separate"/>
      </w:r>
      <w:ins w:id="428" w:author="Chris Satterlee" w:date="2023-04-14T18:03:00Z">
        <w:r w:rsidR="0051422D">
          <w:rPr>
            <w:noProof/>
            <w:webHidden/>
          </w:rPr>
          <w:t>60</w:t>
        </w:r>
      </w:ins>
      <w:ins w:id="429" w:author="Chris Satterlee" w:date="2023-04-14T17:45:00Z">
        <w:r>
          <w:rPr>
            <w:noProof/>
            <w:webHidden/>
          </w:rPr>
          <w:fldChar w:fldCharType="end"/>
        </w:r>
        <w:r w:rsidRPr="00816ED5">
          <w:rPr>
            <w:rStyle w:val="Hyperlink"/>
            <w:noProof/>
          </w:rPr>
          <w:fldChar w:fldCharType="end"/>
        </w:r>
      </w:ins>
    </w:p>
    <w:p w14:paraId="171ED84E" w14:textId="76DE3C7B" w:rsidR="00E84351" w:rsidRDefault="00E84351">
      <w:pPr>
        <w:pStyle w:val="TOC4"/>
        <w:tabs>
          <w:tab w:val="left" w:pos="1680"/>
          <w:tab w:val="right" w:leader="dot" w:pos="10070"/>
        </w:tabs>
        <w:rPr>
          <w:ins w:id="430" w:author="Chris Satterlee" w:date="2023-04-14T17:45:00Z"/>
          <w:rFonts w:eastAsiaTheme="minorEastAsia" w:cstheme="minorBidi"/>
          <w:noProof/>
          <w:sz w:val="24"/>
          <w:szCs w:val="24"/>
          <w:lang w:eastAsia="ja-JP"/>
        </w:rPr>
      </w:pPr>
      <w:ins w:id="43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"_Toc132386862"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4.6.3.3</w:t>
        </w:r>
        <w:r>
          <w:rPr>
            <w:rFonts w:eastAsiaTheme="minorEastAsia" w:cstheme="minorBidi"/>
            <w:noProof/>
            <w:sz w:val="24"/>
            <w:szCs w:val="24"/>
            <w:lang w:eastAsia="ja-JP"/>
          </w:rPr>
          <w:tab/>
        </w:r>
        <w:r w:rsidRPr="00816ED5">
          <w:rPr>
            <w:rStyle w:val="Hyperlink"/>
            <w:noProof/>
          </w:rPr>
          <w:t>iv_swinger2_yymmdd_hh_mm_ss.gif</w:t>
        </w:r>
        <w:r>
          <w:rPr>
            <w:noProof/>
            <w:webHidden/>
          </w:rPr>
          <w:tab/>
        </w:r>
        <w:r>
          <w:rPr>
            <w:noProof/>
            <w:webHidden/>
          </w:rPr>
          <w:fldChar w:fldCharType="begin"/>
        </w:r>
        <w:r>
          <w:rPr>
            <w:noProof/>
            <w:webHidden/>
          </w:rPr>
          <w:instrText xml:space="preserve"> PAGEREF _Toc132386862 \h </w:instrText>
        </w:r>
      </w:ins>
      <w:r>
        <w:rPr>
          <w:noProof/>
          <w:webHidden/>
        </w:rPr>
      </w:r>
      <w:r>
        <w:rPr>
          <w:noProof/>
          <w:webHidden/>
        </w:rPr>
        <w:fldChar w:fldCharType="separate"/>
      </w:r>
      <w:ins w:id="432" w:author="Chris Satterlee" w:date="2023-04-14T18:03:00Z">
        <w:r w:rsidR="0051422D">
          <w:rPr>
            <w:noProof/>
            <w:webHidden/>
          </w:rPr>
          <w:t>60</w:t>
        </w:r>
      </w:ins>
      <w:ins w:id="433" w:author="Chris Satterlee" w:date="2023-04-14T17:45:00Z">
        <w:r>
          <w:rPr>
            <w:noProof/>
            <w:webHidden/>
          </w:rPr>
          <w:fldChar w:fldCharType="end"/>
        </w:r>
        <w:r w:rsidRPr="00816ED5">
          <w:rPr>
            <w:rStyle w:val="Hyperlink"/>
            <w:noProof/>
          </w:rPr>
          <w:fldChar w:fldCharType="end"/>
        </w:r>
      </w:ins>
    </w:p>
    <w:p w14:paraId="155CDAB1" w14:textId="4A0A6FF9" w:rsidR="00E84351" w:rsidRDefault="00E84351">
      <w:pPr>
        <w:pStyle w:val="TOC4"/>
        <w:tabs>
          <w:tab w:val="left" w:pos="1680"/>
          <w:tab w:val="right" w:leader="dot" w:pos="10070"/>
        </w:tabs>
        <w:rPr>
          <w:ins w:id="434" w:author="Chris Satterlee" w:date="2023-04-14T17:45:00Z"/>
          <w:rFonts w:eastAsiaTheme="minorEastAsia" w:cstheme="minorBidi"/>
          <w:noProof/>
          <w:sz w:val="24"/>
          <w:szCs w:val="24"/>
          <w:lang w:eastAsia="ja-JP"/>
        </w:rPr>
      </w:pPr>
      <w:ins w:id="43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"_Toc132386863"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4.6.3.4</w:t>
        </w:r>
        <w:r>
          <w:rPr>
            <w:rFonts w:eastAsiaTheme="minorEastAsia" w:cstheme="minorBidi"/>
            <w:noProof/>
            <w:sz w:val="24"/>
            <w:szCs w:val="24"/>
            <w:lang w:eastAsia="ja-JP"/>
          </w:rPr>
          <w:tab/>
        </w:r>
        <w:r w:rsidRPr="00816ED5">
          <w:rPr>
            <w:rStyle w:val="Hyperlink"/>
            <w:noProof/>
          </w:rPr>
          <w:t>iv_swinger2_yymmdd_hh_mm_ss.csv</w:t>
        </w:r>
        <w:r>
          <w:rPr>
            <w:noProof/>
            <w:webHidden/>
          </w:rPr>
          <w:tab/>
        </w:r>
        <w:r>
          <w:rPr>
            <w:noProof/>
            <w:webHidden/>
          </w:rPr>
          <w:fldChar w:fldCharType="begin"/>
        </w:r>
        <w:r>
          <w:rPr>
            <w:noProof/>
            <w:webHidden/>
          </w:rPr>
          <w:instrText xml:space="preserve"> PAGEREF _Toc132386863 \h </w:instrText>
        </w:r>
      </w:ins>
      <w:r>
        <w:rPr>
          <w:noProof/>
          <w:webHidden/>
        </w:rPr>
      </w:r>
      <w:r>
        <w:rPr>
          <w:noProof/>
          <w:webHidden/>
        </w:rPr>
        <w:fldChar w:fldCharType="separate"/>
      </w:r>
      <w:ins w:id="436" w:author="Chris Satterlee" w:date="2023-04-14T18:03:00Z">
        <w:r w:rsidR="0051422D">
          <w:rPr>
            <w:noProof/>
            <w:webHidden/>
          </w:rPr>
          <w:t>60</w:t>
        </w:r>
      </w:ins>
      <w:ins w:id="437" w:author="Chris Satterlee" w:date="2023-04-14T17:45:00Z">
        <w:r>
          <w:rPr>
            <w:noProof/>
            <w:webHidden/>
          </w:rPr>
          <w:fldChar w:fldCharType="end"/>
        </w:r>
        <w:r w:rsidRPr="00816ED5">
          <w:rPr>
            <w:rStyle w:val="Hyperlink"/>
            <w:noProof/>
          </w:rPr>
          <w:fldChar w:fldCharType="end"/>
        </w:r>
      </w:ins>
    </w:p>
    <w:p w14:paraId="263E6E2D" w14:textId="137B57C3" w:rsidR="00E84351" w:rsidRDefault="00E84351">
      <w:pPr>
        <w:pStyle w:val="TOC4"/>
        <w:tabs>
          <w:tab w:val="left" w:pos="1680"/>
          <w:tab w:val="right" w:leader="dot" w:pos="10070"/>
        </w:tabs>
        <w:rPr>
          <w:ins w:id="438" w:author="Chris Satterlee" w:date="2023-04-14T17:45:00Z"/>
          <w:rFonts w:eastAsiaTheme="minorEastAsia" w:cstheme="minorBidi"/>
          <w:noProof/>
          <w:sz w:val="24"/>
          <w:szCs w:val="24"/>
          <w:lang w:eastAsia="ja-JP"/>
        </w:rPr>
      </w:pPr>
      <w:ins w:id="43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"_Toc132386864"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4.6.3.5</w:t>
        </w:r>
        <w:r>
          <w:rPr>
            <w:rFonts w:eastAsiaTheme="minorEastAsia" w:cstheme="minorBidi"/>
            <w:noProof/>
            <w:sz w:val="24"/>
            <w:szCs w:val="24"/>
            <w:lang w:eastAsia="ja-JP"/>
          </w:rPr>
          <w:tab/>
        </w:r>
        <w:r w:rsidRPr="00816ED5">
          <w:rPr>
            <w:rStyle w:val="Hyperlink"/>
            <w:noProof/>
          </w:rPr>
          <w:t>adc_pairs_yymmdd_hh_mm_ss.csv</w:t>
        </w:r>
        <w:r>
          <w:rPr>
            <w:noProof/>
            <w:webHidden/>
          </w:rPr>
          <w:tab/>
        </w:r>
        <w:r>
          <w:rPr>
            <w:noProof/>
            <w:webHidden/>
          </w:rPr>
          <w:fldChar w:fldCharType="begin"/>
        </w:r>
        <w:r>
          <w:rPr>
            <w:noProof/>
            <w:webHidden/>
          </w:rPr>
          <w:instrText xml:space="preserve"> PAGEREF _Toc132386864 \h </w:instrText>
        </w:r>
      </w:ins>
      <w:r>
        <w:rPr>
          <w:noProof/>
          <w:webHidden/>
        </w:rPr>
      </w:r>
      <w:r>
        <w:rPr>
          <w:noProof/>
          <w:webHidden/>
        </w:rPr>
        <w:fldChar w:fldCharType="separate"/>
      </w:r>
      <w:ins w:id="440" w:author="Chris Satterlee" w:date="2023-04-14T18:03:00Z">
        <w:r w:rsidR="0051422D">
          <w:rPr>
            <w:noProof/>
            <w:webHidden/>
          </w:rPr>
          <w:t>60</w:t>
        </w:r>
      </w:ins>
      <w:ins w:id="441" w:author="Chris Satterlee" w:date="2023-04-14T17:45:00Z">
        <w:r>
          <w:rPr>
            <w:noProof/>
            <w:webHidden/>
          </w:rPr>
          <w:fldChar w:fldCharType="end"/>
        </w:r>
        <w:r w:rsidRPr="00816ED5">
          <w:rPr>
            <w:rStyle w:val="Hyperlink"/>
            <w:noProof/>
          </w:rPr>
          <w:fldChar w:fldCharType="end"/>
        </w:r>
      </w:ins>
    </w:p>
    <w:p w14:paraId="44157ED4" w14:textId="774B5623" w:rsidR="00E84351" w:rsidRDefault="00E84351">
      <w:pPr>
        <w:pStyle w:val="TOC4"/>
        <w:tabs>
          <w:tab w:val="left" w:pos="1680"/>
          <w:tab w:val="right" w:leader="dot" w:pos="10070"/>
        </w:tabs>
        <w:rPr>
          <w:ins w:id="442" w:author="Chris Satterlee" w:date="2023-04-14T17:45:00Z"/>
          <w:rFonts w:eastAsiaTheme="minorEastAsia" w:cstheme="minorBidi"/>
          <w:noProof/>
          <w:sz w:val="24"/>
          <w:szCs w:val="24"/>
          <w:lang w:eastAsia="ja-JP"/>
        </w:rPr>
      </w:pPr>
      <w:ins w:id="44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"_Toc132386865"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4.6.3.6</w:t>
        </w:r>
        <w:r>
          <w:rPr>
            <w:rFonts w:eastAsiaTheme="minorEastAsia" w:cstheme="minorBidi"/>
            <w:noProof/>
            <w:sz w:val="24"/>
            <w:szCs w:val="24"/>
            <w:lang w:eastAsia="ja-JP"/>
          </w:rPr>
          <w:tab/>
        </w:r>
        <w:r w:rsidRPr="00816ED5">
          <w:rPr>
            <w:rStyle w:val="Hyperlink"/>
            <w:noProof/>
          </w:rPr>
          <w:t>run_info_yymmdd_hh_mm_ss.txt</w:t>
        </w:r>
        <w:r>
          <w:rPr>
            <w:noProof/>
            <w:webHidden/>
          </w:rPr>
          <w:tab/>
        </w:r>
        <w:r>
          <w:rPr>
            <w:noProof/>
            <w:webHidden/>
          </w:rPr>
          <w:fldChar w:fldCharType="begin"/>
        </w:r>
        <w:r>
          <w:rPr>
            <w:noProof/>
            <w:webHidden/>
          </w:rPr>
          <w:instrText xml:space="preserve"> PAGEREF _Toc132386865 \h </w:instrText>
        </w:r>
      </w:ins>
      <w:r>
        <w:rPr>
          <w:noProof/>
          <w:webHidden/>
        </w:rPr>
      </w:r>
      <w:r>
        <w:rPr>
          <w:noProof/>
          <w:webHidden/>
        </w:rPr>
        <w:fldChar w:fldCharType="separate"/>
      </w:r>
      <w:ins w:id="444" w:author="Chris Satterlee" w:date="2023-04-14T18:03:00Z">
        <w:r w:rsidR="0051422D">
          <w:rPr>
            <w:noProof/>
            <w:webHidden/>
          </w:rPr>
          <w:t>61</w:t>
        </w:r>
      </w:ins>
      <w:ins w:id="445" w:author="Chris Satterlee" w:date="2023-04-14T17:45:00Z">
        <w:r>
          <w:rPr>
            <w:noProof/>
            <w:webHidden/>
          </w:rPr>
          <w:fldChar w:fldCharType="end"/>
        </w:r>
        <w:r w:rsidRPr="00816ED5">
          <w:rPr>
            <w:rStyle w:val="Hyperlink"/>
            <w:noProof/>
          </w:rPr>
          <w:fldChar w:fldCharType="end"/>
        </w:r>
      </w:ins>
    </w:p>
    <w:p w14:paraId="07AF53A0" w14:textId="170B27BE" w:rsidR="00E84351" w:rsidRDefault="00E84351">
      <w:pPr>
        <w:pStyle w:val="TOC3"/>
        <w:tabs>
          <w:tab w:val="left" w:pos="1200"/>
          <w:tab w:val="right" w:leader="dot" w:pos="10070"/>
        </w:tabs>
        <w:rPr>
          <w:ins w:id="446" w:author="Chris Satterlee" w:date="2023-04-14T17:45:00Z"/>
          <w:rFonts w:eastAsiaTheme="minorEastAsia" w:cstheme="minorBidi"/>
          <w:noProof/>
          <w:sz w:val="24"/>
          <w:szCs w:val="24"/>
          <w:lang w:eastAsia="ja-JP"/>
        </w:rPr>
      </w:pPr>
      <w:ins w:id="447" w:author="Chris Satterlee" w:date="2023-04-14T17:45:00Z">
        <w:r w:rsidRPr="00816ED5">
          <w:rPr>
            <w:rStyle w:val="Hyperlink"/>
            <w:noProof/>
          </w:rPr>
          <w:lastRenderedPageBreak/>
          <w:fldChar w:fldCharType="begin"/>
        </w:r>
        <w:r w:rsidRPr="00816ED5">
          <w:rPr>
            <w:rStyle w:val="Hyperlink"/>
            <w:noProof/>
          </w:rPr>
          <w:instrText xml:space="preserve"> </w:instrText>
        </w:r>
        <w:r>
          <w:rPr>
            <w:noProof/>
          </w:rPr>
          <w:instrText>HYPERLINK \l "_Toc132386866"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4.6.4</w:t>
        </w:r>
        <w:r>
          <w:rPr>
            <w:rFonts w:eastAsiaTheme="minorEastAsia" w:cstheme="minorBidi"/>
            <w:noProof/>
            <w:sz w:val="24"/>
            <w:szCs w:val="24"/>
            <w:lang w:eastAsia="ja-JP"/>
          </w:rPr>
          <w:tab/>
        </w:r>
        <w:r w:rsidRPr="00816ED5">
          <w:rPr>
            <w:rStyle w:val="Hyperlink"/>
            <w:noProof/>
          </w:rPr>
          <w:t>“overlays” folder</w:t>
        </w:r>
        <w:r>
          <w:rPr>
            <w:noProof/>
            <w:webHidden/>
          </w:rPr>
          <w:tab/>
        </w:r>
        <w:r>
          <w:rPr>
            <w:noProof/>
            <w:webHidden/>
          </w:rPr>
          <w:fldChar w:fldCharType="begin"/>
        </w:r>
        <w:r>
          <w:rPr>
            <w:noProof/>
            <w:webHidden/>
          </w:rPr>
          <w:instrText xml:space="preserve"> PAGEREF _Toc132386866 \h </w:instrText>
        </w:r>
      </w:ins>
      <w:r>
        <w:rPr>
          <w:noProof/>
          <w:webHidden/>
        </w:rPr>
      </w:r>
      <w:r>
        <w:rPr>
          <w:noProof/>
          <w:webHidden/>
        </w:rPr>
        <w:fldChar w:fldCharType="separate"/>
      </w:r>
      <w:ins w:id="448" w:author="Chris Satterlee" w:date="2023-04-14T18:03:00Z">
        <w:r w:rsidR="0051422D">
          <w:rPr>
            <w:noProof/>
            <w:webHidden/>
          </w:rPr>
          <w:t>61</w:t>
        </w:r>
      </w:ins>
      <w:ins w:id="449" w:author="Chris Satterlee" w:date="2023-04-14T17:45:00Z">
        <w:r>
          <w:rPr>
            <w:noProof/>
            <w:webHidden/>
          </w:rPr>
          <w:fldChar w:fldCharType="end"/>
        </w:r>
        <w:r w:rsidRPr="00816ED5">
          <w:rPr>
            <w:rStyle w:val="Hyperlink"/>
            <w:noProof/>
          </w:rPr>
          <w:fldChar w:fldCharType="end"/>
        </w:r>
      </w:ins>
    </w:p>
    <w:p w14:paraId="6C27D4F9" w14:textId="05D590E3" w:rsidR="00E84351" w:rsidRDefault="00E84351">
      <w:pPr>
        <w:pStyle w:val="TOC4"/>
        <w:tabs>
          <w:tab w:val="left" w:pos="1680"/>
          <w:tab w:val="right" w:leader="dot" w:pos="10070"/>
        </w:tabs>
        <w:rPr>
          <w:ins w:id="450" w:author="Chris Satterlee" w:date="2023-04-14T17:45:00Z"/>
          <w:rFonts w:eastAsiaTheme="minorEastAsia" w:cstheme="minorBidi"/>
          <w:noProof/>
          <w:sz w:val="24"/>
          <w:szCs w:val="24"/>
          <w:lang w:eastAsia="ja-JP"/>
        </w:rPr>
      </w:pPr>
      <w:ins w:id="45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"_Toc132386867"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4.6.4.1</w:t>
        </w:r>
        <w:r>
          <w:rPr>
            <w:rFonts w:eastAsiaTheme="minorEastAsia" w:cstheme="minorBidi"/>
            <w:noProof/>
            <w:sz w:val="24"/>
            <w:szCs w:val="24"/>
            <w:lang w:eastAsia="ja-JP"/>
          </w:rPr>
          <w:tab/>
        </w:r>
        <w:r w:rsidRPr="00816ED5">
          <w:rPr>
            <w:rStyle w:val="Hyperlink"/>
            <w:noProof/>
          </w:rPr>
          <w:t>overlaid_yymmdd_hh_mm_ss.pdf</w:t>
        </w:r>
        <w:r>
          <w:rPr>
            <w:noProof/>
            <w:webHidden/>
          </w:rPr>
          <w:tab/>
        </w:r>
        <w:r>
          <w:rPr>
            <w:noProof/>
            <w:webHidden/>
          </w:rPr>
          <w:fldChar w:fldCharType="begin"/>
        </w:r>
        <w:r>
          <w:rPr>
            <w:noProof/>
            <w:webHidden/>
          </w:rPr>
          <w:instrText xml:space="preserve"> PAGEREF _Toc132386867 \h </w:instrText>
        </w:r>
      </w:ins>
      <w:r>
        <w:rPr>
          <w:noProof/>
          <w:webHidden/>
        </w:rPr>
      </w:r>
      <w:r>
        <w:rPr>
          <w:noProof/>
          <w:webHidden/>
        </w:rPr>
        <w:fldChar w:fldCharType="separate"/>
      </w:r>
      <w:ins w:id="452" w:author="Chris Satterlee" w:date="2023-04-14T18:03:00Z">
        <w:r w:rsidR="0051422D">
          <w:rPr>
            <w:noProof/>
            <w:webHidden/>
          </w:rPr>
          <w:t>61</w:t>
        </w:r>
      </w:ins>
      <w:ins w:id="453" w:author="Chris Satterlee" w:date="2023-04-14T17:45:00Z">
        <w:r>
          <w:rPr>
            <w:noProof/>
            <w:webHidden/>
          </w:rPr>
          <w:fldChar w:fldCharType="end"/>
        </w:r>
        <w:r w:rsidRPr="00816ED5">
          <w:rPr>
            <w:rStyle w:val="Hyperlink"/>
            <w:noProof/>
          </w:rPr>
          <w:fldChar w:fldCharType="end"/>
        </w:r>
      </w:ins>
    </w:p>
    <w:p w14:paraId="4F2248F8" w14:textId="19856368" w:rsidR="00E84351" w:rsidRDefault="00E84351">
      <w:pPr>
        <w:pStyle w:val="TOC4"/>
        <w:tabs>
          <w:tab w:val="left" w:pos="1680"/>
          <w:tab w:val="right" w:leader="dot" w:pos="10070"/>
        </w:tabs>
        <w:rPr>
          <w:ins w:id="454" w:author="Chris Satterlee" w:date="2023-04-14T17:45:00Z"/>
          <w:rFonts w:eastAsiaTheme="minorEastAsia" w:cstheme="minorBidi"/>
          <w:noProof/>
          <w:sz w:val="24"/>
          <w:szCs w:val="24"/>
          <w:lang w:eastAsia="ja-JP"/>
        </w:rPr>
      </w:pPr>
      <w:ins w:id="45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"_Toc132386869"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4.6.4.2</w:t>
        </w:r>
        <w:r>
          <w:rPr>
            <w:rFonts w:eastAsiaTheme="minorEastAsia" w:cstheme="minorBidi"/>
            <w:noProof/>
            <w:sz w:val="24"/>
            <w:szCs w:val="24"/>
            <w:lang w:eastAsia="ja-JP"/>
          </w:rPr>
          <w:tab/>
        </w:r>
        <w:r w:rsidRPr="00816ED5">
          <w:rPr>
            <w:rStyle w:val="Hyperlink"/>
            <w:noProof/>
          </w:rPr>
          <w:t>overlaid_yymmdd_hh_mm_ss.gif</w:t>
        </w:r>
        <w:r>
          <w:rPr>
            <w:noProof/>
            <w:webHidden/>
          </w:rPr>
          <w:tab/>
        </w:r>
        <w:r>
          <w:rPr>
            <w:noProof/>
            <w:webHidden/>
          </w:rPr>
          <w:fldChar w:fldCharType="begin"/>
        </w:r>
        <w:r>
          <w:rPr>
            <w:noProof/>
            <w:webHidden/>
          </w:rPr>
          <w:instrText xml:space="preserve"> PAGEREF _Toc132386869 \h </w:instrText>
        </w:r>
      </w:ins>
      <w:r>
        <w:rPr>
          <w:noProof/>
          <w:webHidden/>
        </w:rPr>
      </w:r>
      <w:r>
        <w:rPr>
          <w:noProof/>
          <w:webHidden/>
        </w:rPr>
        <w:fldChar w:fldCharType="separate"/>
      </w:r>
      <w:ins w:id="456" w:author="Chris Satterlee" w:date="2023-04-14T18:03:00Z">
        <w:r w:rsidR="0051422D">
          <w:rPr>
            <w:noProof/>
            <w:webHidden/>
          </w:rPr>
          <w:t>61</w:t>
        </w:r>
      </w:ins>
      <w:ins w:id="457" w:author="Chris Satterlee" w:date="2023-04-14T17:45:00Z">
        <w:r>
          <w:rPr>
            <w:noProof/>
            <w:webHidden/>
          </w:rPr>
          <w:fldChar w:fldCharType="end"/>
        </w:r>
        <w:r w:rsidRPr="00816ED5">
          <w:rPr>
            <w:rStyle w:val="Hyperlink"/>
            <w:noProof/>
          </w:rPr>
          <w:fldChar w:fldCharType="end"/>
        </w:r>
      </w:ins>
    </w:p>
    <w:p w14:paraId="71563D50" w14:textId="0B914CC9" w:rsidR="00E84351" w:rsidRDefault="00E84351">
      <w:pPr>
        <w:pStyle w:val="TOC3"/>
        <w:tabs>
          <w:tab w:val="left" w:pos="1200"/>
          <w:tab w:val="right" w:leader="dot" w:pos="10070"/>
        </w:tabs>
        <w:rPr>
          <w:ins w:id="458" w:author="Chris Satterlee" w:date="2023-04-14T17:45:00Z"/>
          <w:rFonts w:eastAsiaTheme="minorEastAsia" w:cstheme="minorBidi"/>
          <w:noProof/>
          <w:sz w:val="24"/>
          <w:szCs w:val="24"/>
          <w:lang w:eastAsia="ja-JP"/>
        </w:rPr>
      </w:pPr>
      <w:ins w:id="45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"_Toc132386870"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4.6.5</w:t>
        </w:r>
        <w:r>
          <w:rPr>
            <w:rFonts w:eastAsiaTheme="minorEastAsia" w:cstheme="minorBidi"/>
            <w:noProof/>
            <w:sz w:val="24"/>
            <w:szCs w:val="24"/>
            <w:lang w:eastAsia="ja-JP"/>
          </w:rPr>
          <w:tab/>
        </w:r>
        <w:r w:rsidRPr="00816ED5">
          <w:rPr>
            <w:rStyle w:val="Hyperlink"/>
            <w:noProof/>
          </w:rPr>
          <w:t>“inst” folder</w:t>
        </w:r>
        <w:r>
          <w:rPr>
            <w:noProof/>
            <w:webHidden/>
          </w:rPr>
          <w:tab/>
        </w:r>
        <w:r>
          <w:rPr>
            <w:noProof/>
            <w:webHidden/>
          </w:rPr>
          <w:fldChar w:fldCharType="begin"/>
        </w:r>
        <w:r>
          <w:rPr>
            <w:noProof/>
            <w:webHidden/>
          </w:rPr>
          <w:instrText xml:space="preserve"> PAGEREF _Toc132386870 \h </w:instrText>
        </w:r>
      </w:ins>
      <w:r>
        <w:rPr>
          <w:noProof/>
          <w:webHidden/>
        </w:rPr>
      </w:r>
      <w:r>
        <w:rPr>
          <w:noProof/>
          <w:webHidden/>
        </w:rPr>
        <w:fldChar w:fldCharType="separate"/>
      </w:r>
      <w:ins w:id="460" w:author="Chris Satterlee" w:date="2023-04-14T18:03:00Z">
        <w:r w:rsidR="0051422D">
          <w:rPr>
            <w:noProof/>
            <w:webHidden/>
          </w:rPr>
          <w:t>61</w:t>
        </w:r>
      </w:ins>
      <w:ins w:id="461" w:author="Chris Satterlee" w:date="2023-04-14T17:45:00Z">
        <w:r>
          <w:rPr>
            <w:noProof/>
            <w:webHidden/>
          </w:rPr>
          <w:fldChar w:fldCharType="end"/>
        </w:r>
        <w:r w:rsidRPr="00816ED5">
          <w:rPr>
            <w:rStyle w:val="Hyperlink"/>
            <w:noProof/>
          </w:rPr>
          <w:fldChar w:fldCharType="end"/>
        </w:r>
      </w:ins>
    </w:p>
    <w:p w14:paraId="147B237F" w14:textId="634A0CF6" w:rsidR="00E84351" w:rsidRDefault="00E84351">
      <w:pPr>
        <w:pStyle w:val="TOC1"/>
        <w:rPr>
          <w:ins w:id="462" w:author="Chris Satterlee" w:date="2023-04-14T17:45:00Z"/>
          <w:rFonts w:eastAsiaTheme="minorEastAsia" w:cstheme="minorBidi"/>
          <w:b w:val="0"/>
          <w:noProof/>
          <w:lang w:eastAsia="ja-JP"/>
        </w:rPr>
      </w:pPr>
      <w:ins w:id="46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"_Toc132386871"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5</w:t>
        </w:r>
        <w:r>
          <w:rPr>
            <w:rFonts w:eastAsiaTheme="minorEastAsia" w:cstheme="minorBidi"/>
            <w:b w:val="0"/>
            <w:noProof/>
            <w:lang w:eastAsia="ja-JP"/>
          </w:rPr>
          <w:tab/>
        </w:r>
        <w:r w:rsidRPr="00816ED5">
          <w:rPr>
            <w:rStyle w:val="Hyperlink"/>
            <w:noProof/>
          </w:rPr>
          <w:t>Bugs</w:t>
        </w:r>
        <w:r>
          <w:rPr>
            <w:noProof/>
            <w:webHidden/>
          </w:rPr>
          <w:tab/>
        </w:r>
        <w:r>
          <w:rPr>
            <w:noProof/>
            <w:webHidden/>
          </w:rPr>
          <w:fldChar w:fldCharType="begin"/>
        </w:r>
        <w:r>
          <w:rPr>
            <w:noProof/>
            <w:webHidden/>
          </w:rPr>
          <w:instrText xml:space="preserve"> PAGEREF _Toc132386871 \h </w:instrText>
        </w:r>
      </w:ins>
      <w:r>
        <w:rPr>
          <w:noProof/>
          <w:webHidden/>
        </w:rPr>
      </w:r>
      <w:r>
        <w:rPr>
          <w:noProof/>
          <w:webHidden/>
        </w:rPr>
        <w:fldChar w:fldCharType="separate"/>
      </w:r>
      <w:ins w:id="464" w:author="Chris Satterlee" w:date="2023-04-14T18:03:00Z">
        <w:r w:rsidR="0051422D">
          <w:rPr>
            <w:noProof/>
            <w:webHidden/>
          </w:rPr>
          <w:t>62</w:t>
        </w:r>
      </w:ins>
      <w:ins w:id="465" w:author="Chris Satterlee" w:date="2023-04-14T17:45:00Z">
        <w:r>
          <w:rPr>
            <w:noProof/>
            <w:webHidden/>
          </w:rPr>
          <w:fldChar w:fldCharType="end"/>
        </w:r>
        <w:r w:rsidRPr="00816ED5">
          <w:rPr>
            <w:rStyle w:val="Hyperlink"/>
            <w:noProof/>
          </w:rPr>
          <w:fldChar w:fldCharType="end"/>
        </w:r>
      </w:ins>
    </w:p>
    <w:p w14:paraId="530D754F" w14:textId="74E5808A" w:rsidR="00E84351" w:rsidRDefault="00E84351">
      <w:pPr>
        <w:pStyle w:val="TOC2"/>
        <w:tabs>
          <w:tab w:val="left" w:pos="960"/>
          <w:tab w:val="right" w:leader="dot" w:pos="10070"/>
        </w:tabs>
        <w:rPr>
          <w:ins w:id="466" w:author="Chris Satterlee" w:date="2023-04-14T17:45:00Z"/>
          <w:rFonts w:eastAsiaTheme="minorEastAsia" w:cstheme="minorBidi"/>
          <w:b w:val="0"/>
          <w:noProof/>
          <w:sz w:val="24"/>
          <w:szCs w:val="24"/>
          <w:lang w:eastAsia="ja-JP"/>
        </w:rPr>
      </w:pPr>
      <w:ins w:id="467"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"_Toc132386872"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5.1</w:t>
        </w:r>
        <w:r>
          <w:rPr>
            <w:rFonts w:eastAsiaTheme="minorEastAsia" w:cstheme="minorBidi"/>
            <w:b w:val="0"/>
            <w:noProof/>
            <w:sz w:val="24"/>
            <w:szCs w:val="24"/>
            <w:lang w:eastAsia="ja-JP"/>
          </w:rPr>
          <w:tab/>
        </w:r>
        <w:r w:rsidRPr="00816ED5">
          <w:rPr>
            <w:rStyle w:val="Hyperlink"/>
            <w:noProof/>
          </w:rPr>
          <w:t>Known Bugs</w:t>
        </w:r>
        <w:r>
          <w:rPr>
            <w:noProof/>
            <w:webHidden/>
          </w:rPr>
          <w:tab/>
        </w:r>
        <w:r>
          <w:rPr>
            <w:noProof/>
            <w:webHidden/>
          </w:rPr>
          <w:fldChar w:fldCharType="begin"/>
        </w:r>
        <w:r>
          <w:rPr>
            <w:noProof/>
            <w:webHidden/>
          </w:rPr>
          <w:instrText xml:space="preserve"> PAGEREF _Toc132386872 \h </w:instrText>
        </w:r>
      </w:ins>
      <w:r>
        <w:rPr>
          <w:noProof/>
          <w:webHidden/>
        </w:rPr>
      </w:r>
      <w:r>
        <w:rPr>
          <w:noProof/>
          <w:webHidden/>
        </w:rPr>
        <w:fldChar w:fldCharType="separate"/>
      </w:r>
      <w:ins w:id="468" w:author="Chris Satterlee" w:date="2023-04-14T18:03:00Z">
        <w:r w:rsidR="0051422D">
          <w:rPr>
            <w:noProof/>
            <w:webHidden/>
          </w:rPr>
          <w:t>62</w:t>
        </w:r>
      </w:ins>
      <w:ins w:id="469" w:author="Chris Satterlee" w:date="2023-04-14T17:45:00Z">
        <w:r>
          <w:rPr>
            <w:noProof/>
            <w:webHidden/>
          </w:rPr>
          <w:fldChar w:fldCharType="end"/>
        </w:r>
        <w:r w:rsidRPr="00816ED5">
          <w:rPr>
            <w:rStyle w:val="Hyperlink"/>
            <w:noProof/>
          </w:rPr>
          <w:fldChar w:fldCharType="end"/>
        </w:r>
      </w:ins>
    </w:p>
    <w:p w14:paraId="465A3E0D" w14:textId="2BA24499" w:rsidR="00E84351" w:rsidRDefault="00E84351">
      <w:pPr>
        <w:pStyle w:val="TOC2"/>
        <w:tabs>
          <w:tab w:val="left" w:pos="960"/>
          <w:tab w:val="right" w:leader="dot" w:pos="10070"/>
        </w:tabs>
        <w:rPr>
          <w:ins w:id="470" w:author="Chris Satterlee" w:date="2023-04-14T17:45:00Z"/>
          <w:rFonts w:eastAsiaTheme="minorEastAsia" w:cstheme="minorBidi"/>
          <w:b w:val="0"/>
          <w:noProof/>
          <w:sz w:val="24"/>
          <w:szCs w:val="24"/>
          <w:lang w:eastAsia="ja-JP"/>
        </w:rPr>
      </w:pPr>
      <w:ins w:id="47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"_Toc132386873"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5.2</w:t>
        </w:r>
        <w:r>
          <w:rPr>
            <w:rFonts w:eastAsiaTheme="minorEastAsia" w:cstheme="minorBidi"/>
            <w:b w:val="0"/>
            <w:noProof/>
            <w:sz w:val="24"/>
            <w:szCs w:val="24"/>
            <w:lang w:eastAsia="ja-JP"/>
          </w:rPr>
          <w:tab/>
        </w:r>
        <w:r w:rsidRPr="00816ED5">
          <w:rPr>
            <w:rStyle w:val="Hyperlink"/>
            <w:noProof/>
          </w:rPr>
          <w:t>Unknown Bugs and Enhancement Requests</w:t>
        </w:r>
        <w:r>
          <w:rPr>
            <w:noProof/>
            <w:webHidden/>
          </w:rPr>
          <w:tab/>
        </w:r>
        <w:r>
          <w:rPr>
            <w:noProof/>
            <w:webHidden/>
          </w:rPr>
          <w:fldChar w:fldCharType="begin"/>
        </w:r>
        <w:r>
          <w:rPr>
            <w:noProof/>
            <w:webHidden/>
          </w:rPr>
          <w:instrText xml:space="preserve"> PAGEREF _Toc132386873 \h </w:instrText>
        </w:r>
      </w:ins>
      <w:r>
        <w:rPr>
          <w:noProof/>
          <w:webHidden/>
        </w:rPr>
      </w:r>
      <w:r>
        <w:rPr>
          <w:noProof/>
          <w:webHidden/>
        </w:rPr>
        <w:fldChar w:fldCharType="separate"/>
      </w:r>
      <w:ins w:id="472" w:author="Chris Satterlee" w:date="2023-04-14T18:03:00Z">
        <w:r w:rsidR="0051422D">
          <w:rPr>
            <w:noProof/>
            <w:webHidden/>
          </w:rPr>
          <w:t>62</w:t>
        </w:r>
      </w:ins>
      <w:ins w:id="473" w:author="Chris Satterlee" w:date="2023-04-14T17:45:00Z">
        <w:r>
          <w:rPr>
            <w:noProof/>
            <w:webHidden/>
          </w:rPr>
          <w:fldChar w:fldCharType="end"/>
        </w:r>
        <w:r w:rsidRPr="00816ED5">
          <w:rPr>
            <w:rStyle w:val="Hyperlink"/>
            <w:noProof/>
          </w:rPr>
          <w:fldChar w:fldCharType="end"/>
        </w:r>
      </w:ins>
    </w:p>
    <w:p w14:paraId="0F0B5736" w14:textId="0E08B507" w:rsidR="00E84351" w:rsidRDefault="00E84351">
      <w:pPr>
        <w:pStyle w:val="TOC1"/>
        <w:rPr>
          <w:ins w:id="474" w:author="Chris Satterlee" w:date="2023-04-14T17:45:00Z"/>
          <w:rFonts w:eastAsiaTheme="minorEastAsia" w:cstheme="minorBidi"/>
          <w:b w:val="0"/>
          <w:noProof/>
          <w:lang w:eastAsia="ja-JP"/>
        </w:rPr>
      </w:pPr>
      <w:ins w:id="47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"_Toc132386874"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6</w:t>
        </w:r>
        <w:r>
          <w:rPr>
            <w:rFonts w:eastAsiaTheme="minorEastAsia" w:cstheme="minorBidi"/>
            <w:b w:val="0"/>
            <w:noProof/>
            <w:lang w:eastAsia="ja-JP"/>
          </w:rPr>
          <w:tab/>
        </w:r>
        <w:r w:rsidRPr="00816ED5">
          <w:rPr>
            <w:rStyle w:val="Hyperlink"/>
            <w:noProof/>
          </w:rPr>
          <w:t>Ratings and Limitations</w:t>
        </w:r>
        <w:r>
          <w:rPr>
            <w:noProof/>
            <w:webHidden/>
          </w:rPr>
          <w:tab/>
        </w:r>
        <w:r>
          <w:rPr>
            <w:noProof/>
            <w:webHidden/>
          </w:rPr>
          <w:fldChar w:fldCharType="begin"/>
        </w:r>
        <w:r>
          <w:rPr>
            <w:noProof/>
            <w:webHidden/>
          </w:rPr>
          <w:instrText xml:space="preserve"> PAGEREF _Toc132386874 \h </w:instrText>
        </w:r>
      </w:ins>
      <w:r>
        <w:rPr>
          <w:noProof/>
          <w:webHidden/>
        </w:rPr>
      </w:r>
      <w:r>
        <w:rPr>
          <w:noProof/>
          <w:webHidden/>
        </w:rPr>
        <w:fldChar w:fldCharType="separate"/>
      </w:r>
      <w:ins w:id="476" w:author="Chris Satterlee" w:date="2023-04-14T18:03:00Z">
        <w:r w:rsidR="0051422D">
          <w:rPr>
            <w:noProof/>
            <w:webHidden/>
          </w:rPr>
          <w:t>63</w:t>
        </w:r>
      </w:ins>
      <w:ins w:id="477" w:author="Chris Satterlee" w:date="2023-04-14T17:45:00Z">
        <w:r>
          <w:rPr>
            <w:noProof/>
            <w:webHidden/>
          </w:rPr>
          <w:fldChar w:fldCharType="end"/>
        </w:r>
        <w:r w:rsidRPr="00816ED5">
          <w:rPr>
            <w:rStyle w:val="Hyperlink"/>
            <w:noProof/>
          </w:rPr>
          <w:fldChar w:fldCharType="end"/>
        </w:r>
      </w:ins>
    </w:p>
    <w:p w14:paraId="411D67F7" w14:textId="75F81A83" w:rsidR="00E84351" w:rsidRDefault="00E84351">
      <w:pPr>
        <w:pStyle w:val="TOC1"/>
        <w:rPr>
          <w:ins w:id="478" w:author="Chris Satterlee" w:date="2023-04-14T17:45:00Z"/>
          <w:rFonts w:eastAsiaTheme="minorEastAsia" w:cstheme="minorBidi"/>
          <w:b w:val="0"/>
          <w:noProof/>
          <w:lang w:eastAsia="ja-JP"/>
        </w:rPr>
      </w:pPr>
      <w:ins w:id="47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"_Toc132386875"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7</w:t>
        </w:r>
        <w:r>
          <w:rPr>
            <w:rFonts w:eastAsiaTheme="minorEastAsia" w:cstheme="minorBidi"/>
            <w:b w:val="0"/>
            <w:noProof/>
            <w:lang w:eastAsia="ja-JP"/>
          </w:rPr>
          <w:tab/>
        </w:r>
        <w:r w:rsidRPr="00816ED5">
          <w:rPr>
            <w:rStyle w:val="Hyperlink"/>
            <w:noProof/>
          </w:rPr>
          <w:t>Laptop Software Installation</w:t>
        </w:r>
        <w:r>
          <w:rPr>
            <w:noProof/>
            <w:webHidden/>
          </w:rPr>
          <w:tab/>
        </w:r>
        <w:r>
          <w:rPr>
            <w:noProof/>
            <w:webHidden/>
          </w:rPr>
          <w:fldChar w:fldCharType="begin"/>
        </w:r>
        <w:r>
          <w:rPr>
            <w:noProof/>
            <w:webHidden/>
          </w:rPr>
          <w:instrText xml:space="preserve"> PAGEREF _Toc132386875 \h </w:instrText>
        </w:r>
      </w:ins>
      <w:r>
        <w:rPr>
          <w:noProof/>
          <w:webHidden/>
        </w:rPr>
      </w:r>
      <w:r>
        <w:rPr>
          <w:noProof/>
          <w:webHidden/>
        </w:rPr>
        <w:fldChar w:fldCharType="separate"/>
      </w:r>
      <w:ins w:id="480" w:author="Chris Satterlee" w:date="2023-04-14T18:03:00Z">
        <w:r w:rsidR="0051422D">
          <w:rPr>
            <w:noProof/>
            <w:webHidden/>
          </w:rPr>
          <w:t>64</w:t>
        </w:r>
      </w:ins>
      <w:ins w:id="481" w:author="Chris Satterlee" w:date="2023-04-14T17:45:00Z">
        <w:r>
          <w:rPr>
            <w:noProof/>
            <w:webHidden/>
          </w:rPr>
          <w:fldChar w:fldCharType="end"/>
        </w:r>
        <w:r w:rsidRPr="00816ED5">
          <w:rPr>
            <w:rStyle w:val="Hyperlink"/>
            <w:noProof/>
          </w:rPr>
          <w:fldChar w:fldCharType="end"/>
        </w:r>
      </w:ins>
    </w:p>
    <w:p w14:paraId="202A5529" w14:textId="7ECD65C8" w:rsidR="00E84351" w:rsidRDefault="00E84351">
      <w:pPr>
        <w:pStyle w:val="TOC2"/>
        <w:tabs>
          <w:tab w:val="left" w:pos="960"/>
          <w:tab w:val="right" w:leader="dot" w:pos="10070"/>
        </w:tabs>
        <w:rPr>
          <w:ins w:id="482" w:author="Chris Satterlee" w:date="2023-04-14T17:45:00Z"/>
          <w:rFonts w:eastAsiaTheme="minorEastAsia" w:cstheme="minorBidi"/>
          <w:b w:val="0"/>
          <w:noProof/>
          <w:sz w:val="24"/>
          <w:szCs w:val="24"/>
          <w:lang w:eastAsia="ja-JP"/>
        </w:rPr>
      </w:pPr>
      <w:ins w:id="48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"_Toc132386876"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7.1</w:t>
        </w:r>
        <w:r>
          <w:rPr>
            <w:rFonts w:eastAsiaTheme="minorEastAsia" w:cstheme="minorBidi"/>
            <w:b w:val="0"/>
            <w:noProof/>
            <w:sz w:val="24"/>
            <w:szCs w:val="24"/>
            <w:lang w:eastAsia="ja-JP"/>
          </w:rPr>
          <w:tab/>
        </w:r>
        <w:r w:rsidRPr="00816ED5">
          <w:rPr>
            <w:rStyle w:val="Hyperlink"/>
            <w:noProof/>
          </w:rPr>
          <w:t>Mac</w:t>
        </w:r>
        <w:r>
          <w:rPr>
            <w:noProof/>
            <w:webHidden/>
          </w:rPr>
          <w:tab/>
        </w:r>
        <w:r>
          <w:rPr>
            <w:noProof/>
            <w:webHidden/>
          </w:rPr>
          <w:fldChar w:fldCharType="begin"/>
        </w:r>
        <w:r>
          <w:rPr>
            <w:noProof/>
            <w:webHidden/>
          </w:rPr>
          <w:instrText xml:space="preserve"> PAGEREF _Toc132386876 \h </w:instrText>
        </w:r>
      </w:ins>
      <w:r>
        <w:rPr>
          <w:noProof/>
          <w:webHidden/>
        </w:rPr>
      </w:r>
      <w:r>
        <w:rPr>
          <w:noProof/>
          <w:webHidden/>
        </w:rPr>
        <w:fldChar w:fldCharType="separate"/>
      </w:r>
      <w:ins w:id="484" w:author="Chris Satterlee" w:date="2023-04-14T18:03:00Z">
        <w:r w:rsidR="0051422D">
          <w:rPr>
            <w:noProof/>
            <w:webHidden/>
          </w:rPr>
          <w:t>64</w:t>
        </w:r>
      </w:ins>
      <w:ins w:id="485" w:author="Chris Satterlee" w:date="2023-04-14T17:45:00Z">
        <w:r>
          <w:rPr>
            <w:noProof/>
            <w:webHidden/>
          </w:rPr>
          <w:fldChar w:fldCharType="end"/>
        </w:r>
        <w:r w:rsidRPr="00816ED5">
          <w:rPr>
            <w:rStyle w:val="Hyperlink"/>
            <w:noProof/>
          </w:rPr>
          <w:fldChar w:fldCharType="end"/>
        </w:r>
      </w:ins>
    </w:p>
    <w:p w14:paraId="1311C4FD" w14:textId="69D67E6D" w:rsidR="00E84351" w:rsidRDefault="00E84351">
      <w:pPr>
        <w:pStyle w:val="TOC3"/>
        <w:tabs>
          <w:tab w:val="left" w:pos="1200"/>
          <w:tab w:val="right" w:leader="dot" w:pos="10070"/>
        </w:tabs>
        <w:rPr>
          <w:ins w:id="486" w:author="Chris Satterlee" w:date="2023-04-14T17:45:00Z"/>
          <w:rFonts w:eastAsiaTheme="minorEastAsia" w:cstheme="minorBidi"/>
          <w:noProof/>
          <w:sz w:val="24"/>
          <w:szCs w:val="24"/>
          <w:lang w:eastAsia="ja-JP"/>
        </w:rPr>
      </w:pPr>
      <w:ins w:id="487"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"_Toc132386877"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7.1.1</w:t>
        </w:r>
        <w:r>
          <w:rPr>
            <w:rFonts w:eastAsiaTheme="minorEastAsia" w:cstheme="minorBidi"/>
            <w:noProof/>
            <w:sz w:val="24"/>
            <w:szCs w:val="24"/>
            <w:lang w:eastAsia="ja-JP"/>
          </w:rPr>
          <w:tab/>
        </w:r>
        <w:r w:rsidRPr="00816ED5">
          <w:rPr>
            <w:rStyle w:val="Hyperlink"/>
            <w:noProof/>
          </w:rPr>
          <w:t>IV Swinger 2 application (Mac)</w:t>
        </w:r>
        <w:r>
          <w:rPr>
            <w:noProof/>
            <w:webHidden/>
          </w:rPr>
          <w:tab/>
        </w:r>
        <w:r>
          <w:rPr>
            <w:noProof/>
            <w:webHidden/>
          </w:rPr>
          <w:fldChar w:fldCharType="begin"/>
        </w:r>
        <w:r>
          <w:rPr>
            <w:noProof/>
            <w:webHidden/>
          </w:rPr>
          <w:instrText xml:space="preserve"> PAGEREF _Toc132386877 \h </w:instrText>
        </w:r>
      </w:ins>
      <w:r>
        <w:rPr>
          <w:noProof/>
          <w:webHidden/>
        </w:rPr>
      </w:r>
      <w:r>
        <w:rPr>
          <w:noProof/>
          <w:webHidden/>
        </w:rPr>
        <w:fldChar w:fldCharType="separate"/>
      </w:r>
      <w:ins w:id="488" w:author="Chris Satterlee" w:date="2023-04-14T18:03:00Z">
        <w:r w:rsidR="0051422D">
          <w:rPr>
            <w:noProof/>
            <w:webHidden/>
          </w:rPr>
          <w:t>64</w:t>
        </w:r>
      </w:ins>
      <w:ins w:id="489" w:author="Chris Satterlee" w:date="2023-04-14T17:45:00Z">
        <w:r>
          <w:rPr>
            <w:noProof/>
            <w:webHidden/>
          </w:rPr>
          <w:fldChar w:fldCharType="end"/>
        </w:r>
        <w:r w:rsidRPr="00816ED5">
          <w:rPr>
            <w:rStyle w:val="Hyperlink"/>
            <w:noProof/>
          </w:rPr>
          <w:fldChar w:fldCharType="end"/>
        </w:r>
      </w:ins>
    </w:p>
    <w:p w14:paraId="2BBECF24" w14:textId="4359963E" w:rsidR="00E84351" w:rsidRDefault="00E84351">
      <w:pPr>
        <w:pStyle w:val="TOC2"/>
        <w:tabs>
          <w:tab w:val="left" w:pos="960"/>
          <w:tab w:val="right" w:leader="dot" w:pos="10070"/>
        </w:tabs>
        <w:rPr>
          <w:ins w:id="490" w:author="Chris Satterlee" w:date="2023-04-14T17:45:00Z"/>
          <w:rFonts w:eastAsiaTheme="minorEastAsia" w:cstheme="minorBidi"/>
          <w:b w:val="0"/>
          <w:noProof/>
          <w:sz w:val="24"/>
          <w:szCs w:val="24"/>
          <w:lang w:eastAsia="ja-JP"/>
        </w:rPr>
      </w:pPr>
      <w:ins w:id="49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"_Toc132386878"</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7.2</w:t>
        </w:r>
        <w:r>
          <w:rPr>
            <w:rFonts w:eastAsiaTheme="minorEastAsia" w:cstheme="minorBidi"/>
            <w:b w:val="0"/>
            <w:noProof/>
            <w:sz w:val="24"/>
            <w:szCs w:val="24"/>
            <w:lang w:eastAsia="ja-JP"/>
          </w:rPr>
          <w:tab/>
        </w:r>
        <w:r w:rsidRPr="00816ED5">
          <w:rPr>
            <w:rStyle w:val="Hyperlink"/>
            <w:noProof/>
          </w:rPr>
          <w:t>Windows</w:t>
        </w:r>
        <w:r>
          <w:rPr>
            <w:noProof/>
            <w:webHidden/>
          </w:rPr>
          <w:tab/>
        </w:r>
        <w:r>
          <w:rPr>
            <w:noProof/>
            <w:webHidden/>
          </w:rPr>
          <w:fldChar w:fldCharType="begin"/>
        </w:r>
        <w:r>
          <w:rPr>
            <w:noProof/>
            <w:webHidden/>
          </w:rPr>
          <w:instrText xml:space="preserve"> PAGEREF _Toc132386878 \h </w:instrText>
        </w:r>
      </w:ins>
      <w:r>
        <w:rPr>
          <w:noProof/>
          <w:webHidden/>
        </w:rPr>
      </w:r>
      <w:r>
        <w:rPr>
          <w:noProof/>
          <w:webHidden/>
        </w:rPr>
        <w:fldChar w:fldCharType="separate"/>
      </w:r>
      <w:ins w:id="492" w:author="Chris Satterlee" w:date="2023-04-14T18:03:00Z">
        <w:r w:rsidR="0051422D">
          <w:rPr>
            <w:noProof/>
            <w:webHidden/>
          </w:rPr>
          <w:t>64</w:t>
        </w:r>
      </w:ins>
      <w:ins w:id="493" w:author="Chris Satterlee" w:date="2023-04-14T17:45:00Z">
        <w:r>
          <w:rPr>
            <w:noProof/>
            <w:webHidden/>
          </w:rPr>
          <w:fldChar w:fldCharType="end"/>
        </w:r>
        <w:r w:rsidRPr="00816ED5">
          <w:rPr>
            <w:rStyle w:val="Hyperlink"/>
            <w:noProof/>
          </w:rPr>
          <w:fldChar w:fldCharType="end"/>
        </w:r>
      </w:ins>
    </w:p>
    <w:p w14:paraId="521D5884" w14:textId="2B7B70FC" w:rsidR="00E84351" w:rsidRDefault="00E84351">
      <w:pPr>
        <w:pStyle w:val="TOC3"/>
        <w:tabs>
          <w:tab w:val="left" w:pos="1200"/>
          <w:tab w:val="right" w:leader="dot" w:pos="10070"/>
        </w:tabs>
        <w:rPr>
          <w:ins w:id="494" w:author="Chris Satterlee" w:date="2023-04-14T17:45:00Z"/>
          <w:rFonts w:eastAsiaTheme="minorEastAsia" w:cstheme="minorBidi"/>
          <w:noProof/>
          <w:sz w:val="24"/>
          <w:szCs w:val="24"/>
          <w:lang w:eastAsia="ja-JP"/>
        </w:rPr>
      </w:pPr>
      <w:ins w:id="49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"_Toc132386879"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7.2.1</w:t>
        </w:r>
        <w:r>
          <w:rPr>
            <w:rFonts w:eastAsiaTheme="minorEastAsia" w:cstheme="minorBidi"/>
            <w:noProof/>
            <w:sz w:val="24"/>
            <w:szCs w:val="24"/>
            <w:lang w:eastAsia="ja-JP"/>
          </w:rPr>
          <w:tab/>
        </w:r>
        <w:r w:rsidRPr="00816ED5">
          <w:rPr>
            <w:rStyle w:val="Hyperlink"/>
            <w:noProof/>
          </w:rPr>
          <w:t>IV Swinger 2 application (Windows)</w:t>
        </w:r>
        <w:r>
          <w:rPr>
            <w:noProof/>
            <w:webHidden/>
          </w:rPr>
          <w:tab/>
        </w:r>
        <w:r>
          <w:rPr>
            <w:noProof/>
            <w:webHidden/>
          </w:rPr>
          <w:fldChar w:fldCharType="begin"/>
        </w:r>
        <w:r>
          <w:rPr>
            <w:noProof/>
            <w:webHidden/>
          </w:rPr>
          <w:instrText xml:space="preserve"> PAGEREF _Toc132386879 \h </w:instrText>
        </w:r>
      </w:ins>
      <w:r>
        <w:rPr>
          <w:noProof/>
          <w:webHidden/>
        </w:rPr>
      </w:r>
      <w:r>
        <w:rPr>
          <w:noProof/>
          <w:webHidden/>
        </w:rPr>
        <w:fldChar w:fldCharType="separate"/>
      </w:r>
      <w:ins w:id="496" w:author="Chris Satterlee" w:date="2023-04-14T18:03:00Z">
        <w:r w:rsidR="0051422D">
          <w:rPr>
            <w:noProof/>
            <w:webHidden/>
          </w:rPr>
          <w:t>64</w:t>
        </w:r>
      </w:ins>
      <w:ins w:id="497" w:author="Chris Satterlee" w:date="2023-04-14T17:45:00Z">
        <w:r>
          <w:rPr>
            <w:noProof/>
            <w:webHidden/>
          </w:rPr>
          <w:fldChar w:fldCharType="end"/>
        </w:r>
        <w:r w:rsidRPr="00816ED5">
          <w:rPr>
            <w:rStyle w:val="Hyperlink"/>
            <w:noProof/>
          </w:rPr>
          <w:fldChar w:fldCharType="end"/>
        </w:r>
      </w:ins>
    </w:p>
    <w:p w14:paraId="4AD9A1E2" w14:textId="514E6FD7" w:rsidR="00E84351" w:rsidRDefault="00E84351">
      <w:pPr>
        <w:pStyle w:val="TOC3"/>
        <w:tabs>
          <w:tab w:val="left" w:pos="1200"/>
          <w:tab w:val="right" w:leader="dot" w:pos="10070"/>
        </w:tabs>
        <w:rPr>
          <w:ins w:id="498" w:author="Chris Satterlee" w:date="2023-04-14T17:45:00Z"/>
          <w:rFonts w:eastAsiaTheme="minorEastAsia" w:cstheme="minorBidi"/>
          <w:noProof/>
          <w:sz w:val="24"/>
          <w:szCs w:val="24"/>
          <w:lang w:eastAsia="ja-JP"/>
        </w:rPr>
      </w:pPr>
      <w:ins w:id="49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"_Toc132386880"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7.2.2</w:t>
        </w:r>
        <w:r>
          <w:rPr>
            <w:rFonts w:eastAsiaTheme="minorEastAsia" w:cstheme="minorBidi"/>
            <w:noProof/>
            <w:sz w:val="24"/>
            <w:szCs w:val="24"/>
            <w:lang w:eastAsia="ja-JP"/>
          </w:rPr>
          <w:tab/>
        </w:r>
        <w:r w:rsidRPr="00816ED5">
          <w:rPr>
            <w:rStyle w:val="Hyperlink"/>
            <w:noProof/>
          </w:rPr>
          <w:t>Arduino driver (Windows)</w:t>
        </w:r>
        <w:r>
          <w:rPr>
            <w:noProof/>
            <w:webHidden/>
          </w:rPr>
          <w:tab/>
        </w:r>
        <w:r>
          <w:rPr>
            <w:noProof/>
            <w:webHidden/>
          </w:rPr>
          <w:fldChar w:fldCharType="begin"/>
        </w:r>
        <w:r>
          <w:rPr>
            <w:noProof/>
            <w:webHidden/>
          </w:rPr>
          <w:instrText xml:space="preserve"> PAGEREF _Toc132386880 \h </w:instrText>
        </w:r>
      </w:ins>
      <w:r>
        <w:rPr>
          <w:noProof/>
          <w:webHidden/>
        </w:rPr>
      </w:r>
      <w:r>
        <w:rPr>
          <w:noProof/>
          <w:webHidden/>
        </w:rPr>
        <w:fldChar w:fldCharType="separate"/>
      </w:r>
      <w:ins w:id="500" w:author="Chris Satterlee" w:date="2023-04-14T18:03:00Z">
        <w:r w:rsidR="0051422D">
          <w:rPr>
            <w:noProof/>
            <w:webHidden/>
          </w:rPr>
          <w:t>64</w:t>
        </w:r>
      </w:ins>
      <w:ins w:id="501" w:author="Chris Satterlee" w:date="2023-04-14T17:45:00Z">
        <w:r>
          <w:rPr>
            <w:noProof/>
            <w:webHidden/>
          </w:rPr>
          <w:fldChar w:fldCharType="end"/>
        </w:r>
        <w:r w:rsidRPr="00816ED5">
          <w:rPr>
            <w:rStyle w:val="Hyperlink"/>
            <w:noProof/>
          </w:rPr>
          <w:fldChar w:fldCharType="end"/>
        </w:r>
      </w:ins>
    </w:p>
    <w:p w14:paraId="1A244474" w14:textId="3BC0BC86" w:rsidR="00E84351" w:rsidRDefault="00E84351">
      <w:pPr>
        <w:pStyle w:val="TOC1"/>
        <w:rPr>
          <w:ins w:id="502" w:author="Chris Satterlee" w:date="2023-04-14T17:45:00Z"/>
          <w:rFonts w:eastAsiaTheme="minorEastAsia" w:cstheme="minorBidi"/>
          <w:b w:val="0"/>
          <w:noProof/>
          <w:lang w:eastAsia="ja-JP"/>
        </w:rPr>
      </w:pPr>
      <w:ins w:id="50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"_Toc132386881"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8</w:t>
        </w:r>
        <w:r>
          <w:rPr>
            <w:rFonts w:eastAsiaTheme="minorEastAsia" w:cstheme="minorBidi"/>
            <w:b w:val="0"/>
            <w:noProof/>
            <w:lang w:eastAsia="ja-JP"/>
          </w:rPr>
          <w:tab/>
        </w:r>
        <w:r w:rsidRPr="00816ED5">
          <w:rPr>
            <w:rStyle w:val="Hyperlink"/>
            <w:noProof/>
          </w:rPr>
          <w:t>Arduino Software Installation</w:t>
        </w:r>
        <w:r>
          <w:rPr>
            <w:noProof/>
            <w:webHidden/>
          </w:rPr>
          <w:tab/>
        </w:r>
        <w:r>
          <w:rPr>
            <w:noProof/>
            <w:webHidden/>
          </w:rPr>
          <w:fldChar w:fldCharType="begin"/>
        </w:r>
        <w:r>
          <w:rPr>
            <w:noProof/>
            <w:webHidden/>
          </w:rPr>
          <w:instrText xml:space="preserve"> PAGEREF _Toc132386881 \h </w:instrText>
        </w:r>
      </w:ins>
      <w:r>
        <w:rPr>
          <w:noProof/>
          <w:webHidden/>
        </w:rPr>
      </w:r>
      <w:r>
        <w:rPr>
          <w:noProof/>
          <w:webHidden/>
        </w:rPr>
        <w:fldChar w:fldCharType="separate"/>
      </w:r>
      <w:ins w:id="504" w:author="Chris Satterlee" w:date="2023-04-14T18:03:00Z">
        <w:r w:rsidR="0051422D">
          <w:rPr>
            <w:noProof/>
            <w:webHidden/>
          </w:rPr>
          <w:t>65</w:t>
        </w:r>
      </w:ins>
      <w:ins w:id="505" w:author="Chris Satterlee" w:date="2023-04-14T17:45:00Z">
        <w:r>
          <w:rPr>
            <w:noProof/>
            <w:webHidden/>
          </w:rPr>
          <w:fldChar w:fldCharType="end"/>
        </w:r>
        <w:r w:rsidRPr="00816ED5">
          <w:rPr>
            <w:rStyle w:val="Hyperlink"/>
            <w:noProof/>
          </w:rPr>
          <w:fldChar w:fldCharType="end"/>
        </w:r>
      </w:ins>
    </w:p>
    <w:p w14:paraId="7C62D873" w14:textId="5356E8CE" w:rsidR="00E84351" w:rsidRDefault="00E84351">
      <w:pPr>
        <w:pStyle w:val="TOC1"/>
        <w:rPr>
          <w:ins w:id="506" w:author="Chris Satterlee" w:date="2023-04-14T17:45:00Z"/>
          <w:rFonts w:eastAsiaTheme="minorEastAsia" w:cstheme="minorBidi"/>
          <w:b w:val="0"/>
          <w:noProof/>
          <w:lang w:eastAsia="ja-JP"/>
        </w:rPr>
      </w:pPr>
      <w:ins w:id="507"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"_Toc132386882"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w:t>
        </w:r>
        <w:r>
          <w:rPr>
            <w:rFonts w:eastAsiaTheme="minorEastAsia" w:cstheme="minorBidi"/>
            <w:b w:val="0"/>
            <w:noProof/>
            <w:lang w:eastAsia="ja-JP"/>
          </w:rPr>
          <w:tab/>
        </w:r>
        <w:r w:rsidRPr="00816ED5">
          <w:rPr>
            <w:rStyle w:val="Hyperlink"/>
            <w:noProof/>
          </w:rPr>
          <w:t>IV Curve Tracing of PV Cells [DEPRECATED]</w:t>
        </w:r>
        <w:r>
          <w:rPr>
            <w:noProof/>
            <w:webHidden/>
          </w:rPr>
          <w:tab/>
        </w:r>
        <w:r>
          <w:rPr>
            <w:noProof/>
            <w:webHidden/>
          </w:rPr>
          <w:fldChar w:fldCharType="begin"/>
        </w:r>
        <w:r>
          <w:rPr>
            <w:noProof/>
            <w:webHidden/>
          </w:rPr>
          <w:instrText xml:space="preserve"> PAGEREF _Toc132386882 \h </w:instrText>
        </w:r>
      </w:ins>
      <w:r>
        <w:rPr>
          <w:noProof/>
          <w:webHidden/>
        </w:rPr>
      </w:r>
      <w:r>
        <w:rPr>
          <w:noProof/>
          <w:webHidden/>
        </w:rPr>
        <w:fldChar w:fldCharType="separate"/>
      </w:r>
      <w:ins w:id="508" w:author="Chris Satterlee" w:date="2023-04-14T18:03:00Z">
        <w:r w:rsidR="0051422D">
          <w:rPr>
            <w:noProof/>
            <w:webHidden/>
          </w:rPr>
          <w:t>66</w:t>
        </w:r>
      </w:ins>
      <w:ins w:id="509" w:author="Chris Satterlee" w:date="2023-04-14T17:45:00Z">
        <w:r>
          <w:rPr>
            <w:noProof/>
            <w:webHidden/>
          </w:rPr>
          <w:fldChar w:fldCharType="end"/>
        </w:r>
        <w:r w:rsidRPr="00816ED5">
          <w:rPr>
            <w:rStyle w:val="Hyperlink"/>
            <w:noProof/>
          </w:rPr>
          <w:fldChar w:fldCharType="end"/>
        </w:r>
      </w:ins>
    </w:p>
    <w:p w14:paraId="7716AA76" w14:textId="29F36677" w:rsidR="00E84351" w:rsidRDefault="00E84351">
      <w:pPr>
        <w:pStyle w:val="TOC2"/>
        <w:tabs>
          <w:tab w:val="left" w:pos="960"/>
          <w:tab w:val="right" w:leader="dot" w:pos="10070"/>
        </w:tabs>
        <w:rPr>
          <w:ins w:id="510" w:author="Chris Satterlee" w:date="2023-04-14T17:45:00Z"/>
          <w:rFonts w:eastAsiaTheme="minorEastAsia" w:cstheme="minorBidi"/>
          <w:b w:val="0"/>
          <w:noProof/>
          <w:sz w:val="24"/>
          <w:szCs w:val="24"/>
          <w:lang w:eastAsia="ja-JP"/>
        </w:rPr>
      </w:pPr>
      <w:ins w:id="51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"_Toc132386883"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9.1</w:t>
        </w:r>
        <w:r>
          <w:rPr>
            <w:rFonts w:eastAsiaTheme="minorEastAsia" w:cstheme="minorBidi"/>
            <w:b w:val="0"/>
            <w:noProof/>
            <w:sz w:val="24"/>
            <w:szCs w:val="24"/>
            <w:lang w:eastAsia="ja-JP"/>
          </w:rPr>
          <w:tab/>
        </w:r>
        <w:r w:rsidRPr="00816ED5">
          <w:rPr>
            <w:rStyle w:val="Hyperlink"/>
            <w:noProof/>
          </w:rPr>
          <w:t>Cell Version IV Swinger 2</w:t>
        </w:r>
        <w:r>
          <w:rPr>
            <w:noProof/>
            <w:webHidden/>
          </w:rPr>
          <w:tab/>
        </w:r>
        <w:r>
          <w:rPr>
            <w:noProof/>
            <w:webHidden/>
          </w:rPr>
          <w:fldChar w:fldCharType="begin"/>
        </w:r>
        <w:r>
          <w:rPr>
            <w:noProof/>
            <w:webHidden/>
          </w:rPr>
          <w:instrText xml:space="preserve"> PAGEREF _Toc132386883 \h </w:instrText>
        </w:r>
      </w:ins>
      <w:r>
        <w:rPr>
          <w:noProof/>
          <w:webHidden/>
        </w:rPr>
      </w:r>
      <w:r>
        <w:rPr>
          <w:noProof/>
          <w:webHidden/>
        </w:rPr>
        <w:fldChar w:fldCharType="separate"/>
      </w:r>
      <w:ins w:id="512" w:author="Chris Satterlee" w:date="2023-04-14T18:03:00Z">
        <w:r w:rsidR="0051422D">
          <w:rPr>
            <w:noProof/>
            <w:webHidden/>
          </w:rPr>
          <w:t>66</w:t>
        </w:r>
      </w:ins>
      <w:ins w:id="513" w:author="Chris Satterlee" w:date="2023-04-14T17:45:00Z">
        <w:r>
          <w:rPr>
            <w:noProof/>
            <w:webHidden/>
          </w:rPr>
          <w:fldChar w:fldCharType="end"/>
        </w:r>
        <w:r w:rsidRPr="00816ED5">
          <w:rPr>
            <w:rStyle w:val="Hyperlink"/>
            <w:noProof/>
          </w:rPr>
          <w:fldChar w:fldCharType="end"/>
        </w:r>
      </w:ins>
    </w:p>
    <w:p w14:paraId="3B966648" w14:textId="3FA3ACB2" w:rsidR="00E84351" w:rsidRDefault="00E84351">
      <w:pPr>
        <w:pStyle w:val="TOC3"/>
        <w:tabs>
          <w:tab w:val="left" w:pos="1200"/>
          <w:tab w:val="right" w:leader="dot" w:pos="10070"/>
        </w:tabs>
        <w:rPr>
          <w:ins w:id="514" w:author="Chris Satterlee" w:date="2023-04-14T17:45:00Z"/>
          <w:rFonts w:eastAsiaTheme="minorEastAsia" w:cstheme="minorBidi"/>
          <w:noProof/>
          <w:sz w:val="24"/>
          <w:szCs w:val="24"/>
          <w:lang w:eastAsia="ja-JP"/>
        </w:rPr>
      </w:pPr>
      <w:ins w:id="51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"_Toc132386884"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9.1.1</w:t>
        </w:r>
        <w:r>
          <w:rPr>
            <w:rFonts w:eastAsiaTheme="minorEastAsia" w:cstheme="minorBidi"/>
            <w:noProof/>
            <w:sz w:val="24"/>
            <w:szCs w:val="24"/>
            <w:lang w:eastAsia="ja-JP"/>
          </w:rPr>
          <w:tab/>
        </w:r>
        <w:r w:rsidRPr="00816ED5">
          <w:rPr>
            <w:rStyle w:val="Hyperlink"/>
            <w:noProof/>
          </w:rPr>
          <w:t>High Power PV Cell Support</w:t>
        </w:r>
        <w:r>
          <w:rPr>
            <w:noProof/>
            <w:webHidden/>
          </w:rPr>
          <w:tab/>
        </w:r>
        <w:r>
          <w:rPr>
            <w:noProof/>
            <w:webHidden/>
          </w:rPr>
          <w:fldChar w:fldCharType="begin"/>
        </w:r>
        <w:r>
          <w:rPr>
            <w:noProof/>
            <w:webHidden/>
          </w:rPr>
          <w:instrText xml:space="preserve"> PAGEREF _Toc132386884 \h </w:instrText>
        </w:r>
      </w:ins>
      <w:r>
        <w:rPr>
          <w:noProof/>
          <w:webHidden/>
        </w:rPr>
      </w:r>
      <w:r>
        <w:rPr>
          <w:noProof/>
          <w:webHidden/>
        </w:rPr>
        <w:fldChar w:fldCharType="separate"/>
      </w:r>
      <w:ins w:id="516" w:author="Chris Satterlee" w:date="2023-04-14T18:03:00Z">
        <w:r w:rsidR="0051422D">
          <w:rPr>
            <w:noProof/>
            <w:webHidden/>
          </w:rPr>
          <w:t>67</w:t>
        </w:r>
      </w:ins>
      <w:ins w:id="517" w:author="Chris Satterlee" w:date="2023-04-14T17:45:00Z">
        <w:r>
          <w:rPr>
            <w:noProof/>
            <w:webHidden/>
          </w:rPr>
          <w:fldChar w:fldCharType="end"/>
        </w:r>
        <w:r w:rsidRPr="00816ED5">
          <w:rPr>
            <w:rStyle w:val="Hyperlink"/>
            <w:noProof/>
          </w:rPr>
          <w:fldChar w:fldCharType="end"/>
        </w:r>
      </w:ins>
    </w:p>
    <w:p w14:paraId="13DEA3E9" w14:textId="7559FD80" w:rsidR="00E84351" w:rsidRDefault="00E84351">
      <w:pPr>
        <w:pStyle w:val="TOC3"/>
        <w:tabs>
          <w:tab w:val="left" w:pos="1200"/>
          <w:tab w:val="right" w:leader="dot" w:pos="10070"/>
        </w:tabs>
        <w:rPr>
          <w:ins w:id="518" w:author="Chris Satterlee" w:date="2023-04-14T17:45:00Z"/>
          <w:rFonts w:eastAsiaTheme="minorEastAsia" w:cstheme="minorBidi"/>
          <w:noProof/>
          <w:sz w:val="24"/>
          <w:szCs w:val="24"/>
          <w:lang w:eastAsia="ja-JP"/>
        </w:rPr>
      </w:pPr>
      <w:ins w:id="51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"_Toc132386885"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9.1.2</w:t>
        </w:r>
        <w:r>
          <w:rPr>
            <w:rFonts w:eastAsiaTheme="minorEastAsia" w:cstheme="minorBidi"/>
            <w:noProof/>
            <w:sz w:val="24"/>
            <w:szCs w:val="24"/>
            <w:lang w:eastAsia="ja-JP"/>
          </w:rPr>
          <w:tab/>
        </w:r>
        <w:r w:rsidRPr="00816ED5">
          <w:rPr>
            <w:rStyle w:val="Hyperlink"/>
            <w:noProof/>
          </w:rPr>
          <w:t>Low Power PV Cell Support</w:t>
        </w:r>
        <w:r>
          <w:rPr>
            <w:noProof/>
            <w:webHidden/>
          </w:rPr>
          <w:tab/>
        </w:r>
        <w:r>
          <w:rPr>
            <w:noProof/>
            <w:webHidden/>
          </w:rPr>
          <w:fldChar w:fldCharType="begin"/>
        </w:r>
        <w:r>
          <w:rPr>
            <w:noProof/>
            <w:webHidden/>
          </w:rPr>
          <w:instrText xml:space="preserve"> PAGEREF _Toc132386885 \h </w:instrText>
        </w:r>
      </w:ins>
      <w:r>
        <w:rPr>
          <w:noProof/>
          <w:webHidden/>
        </w:rPr>
      </w:r>
      <w:r>
        <w:rPr>
          <w:noProof/>
          <w:webHidden/>
        </w:rPr>
        <w:fldChar w:fldCharType="separate"/>
      </w:r>
      <w:ins w:id="520" w:author="Chris Satterlee" w:date="2023-04-14T18:03:00Z">
        <w:r w:rsidR="0051422D">
          <w:rPr>
            <w:noProof/>
            <w:webHidden/>
          </w:rPr>
          <w:t>67</w:t>
        </w:r>
      </w:ins>
      <w:ins w:id="521" w:author="Chris Satterlee" w:date="2023-04-14T17:45:00Z">
        <w:r>
          <w:rPr>
            <w:noProof/>
            <w:webHidden/>
          </w:rPr>
          <w:fldChar w:fldCharType="end"/>
        </w:r>
        <w:r w:rsidRPr="00816ED5">
          <w:rPr>
            <w:rStyle w:val="Hyperlink"/>
            <w:noProof/>
          </w:rPr>
          <w:fldChar w:fldCharType="end"/>
        </w:r>
      </w:ins>
    </w:p>
    <w:p w14:paraId="5F42ED9F" w14:textId="1367E2C7" w:rsidR="00E84351" w:rsidRDefault="00E84351">
      <w:pPr>
        <w:pStyle w:val="TOC2"/>
        <w:tabs>
          <w:tab w:val="left" w:pos="960"/>
          <w:tab w:val="right" w:leader="dot" w:pos="10070"/>
        </w:tabs>
        <w:rPr>
          <w:ins w:id="522" w:author="Chris Satterlee" w:date="2023-04-14T17:45:00Z"/>
          <w:rFonts w:eastAsiaTheme="minorEastAsia" w:cstheme="minorBidi"/>
          <w:b w:val="0"/>
          <w:noProof/>
          <w:sz w:val="24"/>
          <w:szCs w:val="24"/>
          <w:lang w:eastAsia="ja-JP"/>
        </w:rPr>
      </w:pPr>
      <w:ins w:id="52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"_Toc132386886"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9.2</w:t>
        </w:r>
        <w:r>
          <w:rPr>
            <w:rFonts w:eastAsiaTheme="minorEastAsia" w:cstheme="minorBidi"/>
            <w:b w:val="0"/>
            <w:noProof/>
            <w:sz w:val="24"/>
            <w:szCs w:val="24"/>
            <w:lang w:eastAsia="ja-JP"/>
          </w:rPr>
          <w:tab/>
        </w:r>
        <w:r w:rsidRPr="00816ED5">
          <w:rPr>
            <w:rStyle w:val="Hyperlink"/>
            <w:noProof/>
          </w:rPr>
          <w:t>Bias Battery</w:t>
        </w:r>
        <w:r>
          <w:rPr>
            <w:noProof/>
            <w:webHidden/>
          </w:rPr>
          <w:tab/>
        </w:r>
        <w:r>
          <w:rPr>
            <w:noProof/>
            <w:webHidden/>
          </w:rPr>
          <w:fldChar w:fldCharType="begin"/>
        </w:r>
        <w:r>
          <w:rPr>
            <w:noProof/>
            <w:webHidden/>
          </w:rPr>
          <w:instrText xml:space="preserve"> PAGEREF _Toc132386886 \h </w:instrText>
        </w:r>
      </w:ins>
      <w:r>
        <w:rPr>
          <w:noProof/>
          <w:webHidden/>
        </w:rPr>
      </w:r>
      <w:r>
        <w:rPr>
          <w:noProof/>
          <w:webHidden/>
        </w:rPr>
        <w:fldChar w:fldCharType="separate"/>
      </w:r>
      <w:ins w:id="524" w:author="Chris Satterlee" w:date="2023-04-14T18:03:00Z">
        <w:r w:rsidR="0051422D">
          <w:rPr>
            <w:noProof/>
            <w:webHidden/>
          </w:rPr>
          <w:t>68</w:t>
        </w:r>
      </w:ins>
      <w:ins w:id="525" w:author="Chris Satterlee" w:date="2023-04-14T17:45:00Z">
        <w:r>
          <w:rPr>
            <w:noProof/>
            <w:webHidden/>
          </w:rPr>
          <w:fldChar w:fldCharType="end"/>
        </w:r>
        <w:r w:rsidRPr="00816ED5">
          <w:rPr>
            <w:rStyle w:val="Hyperlink"/>
            <w:noProof/>
          </w:rPr>
          <w:fldChar w:fldCharType="end"/>
        </w:r>
      </w:ins>
    </w:p>
    <w:p w14:paraId="25A2CDA5" w14:textId="57EFE147" w:rsidR="00E84351" w:rsidRDefault="00E84351">
      <w:pPr>
        <w:pStyle w:val="TOC2"/>
        <w:tabs>
          <w:tab w:val="left" w:pos="960"/>
          <w:tab w:val="right" w:leader="dot" w:pos="10070"/>
        </w:tabs>
        <w:rPr>
          <w:ins w:id="526" w:author="Chris Satterlee" w:date="2023-04-14T17:45:00Z"/>
          <w:rFonts w:eastAsiaTheme="minorEastAsia" w:cstheme="minorBidi"/>
          <w:b w:val="0"/>
          <w:noProof/>
          <w:sz w:val="24"/>
          <w:szCs w:val="24"/>
          <w:lang w:eastAsia="ja-JP"/>
        </w:rPr>
      </w:pPr>
      <w:ins w:id="527"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"_Toc132386887"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9.3</w:t>
        </w:r>
        <w:r>
          <w:rPr>
            <w:rFonts w:eastAsiaTheme="minorEastAsia" w:cstheme="minorBidi"/>
            <w:b w:val="0"/>
            <w:noProof/>
            <w:sz w:val="24"/>
            <w:szCs w:val="24"/>
            <w:lang w:eastAsia="ja-JP"/>
          </w:rPr>
          <w:tab/>
        </w:r>
        <w:r w:rsidRPr="00816ED5">
          <w:rPr>
            <w:rStyle w:val="Hyperlink"/>
            <w:noProof/>
          </w:rPr>
          <w:t>Connections</w:t>
        </w:r>
        <w:r>
          <w:rPr>
            <w:noProof/>
            <w:webHidden/>
          </w:rPr>
          <w:tab/>
        </w:r>
        <w:r>
          <w:rPr>
            <w:noProof/>
            <w:webHidden/>
          </w:rPr>
          <w:fldChar w:fldCharType="begin"/>
        </w:r>
        <w:r>
          <w:rPr>
            <w:noProof/>
            <w:webHidden/>
          </w:rPr>
          <w:instrText xml:space="preserve"> PAGEREF _Toc132386887 \h </w:instrText>
        </w:r>
      </w:ins>
      <w:r>
        <w:rPr>
          <w:noProof/>
          <w:webHidden/>
        </w:rPr>
      </w:r>
      <w:r>
        <w:rPr>
          <w:noProof/>
          <w:webHidden/>
        </w:rPr>
        <w:fldChar w:fldCharType="separate"/>
      </w:r>
      <w:ins w:id="528" w:author="Chris Satterlee" w:date="2023-04-14T18:03:00Z">
        <w:r w:rsidR="0051422D">
          <w:rPr>
            <w:noProof/>
            <w:webHidden/>
          </w:rPr>
          <w:t>70</w:t>
        </w:r>
      </w:ins>
      <w:ins w:id="529" w:author="Chris Satterlee" w:date="2023-04-14T17:45:00Z">
        <w:r>
          <w:rPr>
            <w:noProof/>
            <w:webHidden/>
          </w:rPr>
          <w:fldChar w:fldCharType="end"/>
        </w:r>
        <w:r w:rsidRPr="00816ED5">
          <w:rPr>
            <w:rStyle w:val="Hyperlink"/>
            <w:noProof/>
          </w:rPr>
          <w:fldChar w:fldCharType="end"/>
        </w:r>
      </w:ins>
    </w:p>
    <w:p w14:paraId="71B80775" w14:textId="7428B994" w:rsidR="00E84351" w:rsidRDefault="00E84351">
      <w:pPr>
        <w:pStyle w:val="TOC2"/>
        <w:tabs>
          <w:tab w:val="left" w:pos="960"/>
          <w:tab w:val="right" w:leader="dot" w:pos="10070"/>
        </w:tabs>
        <w:rPr>
          <w:ins w:id="530" w:author="Chris Satterlee" w:date="2023-04-14T17:45:00Z"/>
          <w:rFonts w:eastAsiaTheme="minorEastAsia" w:cstheme="minorBidi"/>
          <w:b w:val="0"/>
          <w:noProof/>
          <w:sz w:val="24"/>
          <w:szCs w:val="24"/>
          <w:lang w:eastAsia="ja-JP"/>
        </w:rPr>
      </w:pPr>
      <w:ins w:id="53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"_Toc132386888"</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9.4</w:t>
        </w:r>
        <w:r>
          <w:rPr>
            <w:rFonts w:eastAsiaTheme="minorEastAsia" w:cstheme="minorBidi"/>
            <w:b w:val="0"/>
            <w:noProof/>
            <w:sz w:val="24"/>
            <w:szCs w:val="24"/>
            <w:lang w:eastAsia="ja-JP"/>
          </w:rPr>
          <w:tab/>
        </w:r>
        <w:r w:rsidRPr="00816ED5">
          <w:rPr>
            <w:rStyle w:val="Hyperlink"/>
            <w:noProof/>
          </w:rPr>
          <w:t>Second Relay</w:t>
        </w:r>
        <w:r>
          <w:rPr>
            <w:noProof/>
            <w:webHidden/>
          </w:rPr>
          <w:tab/>
        </w:r>
        <w:r>
          <w:rPr>
            <w:noProof/>
            <w:webHidden/>
          </w:rPr>
          <w:fldChar w:fldCharType="begin"/>
        </w:r>
        <w:r>
          <w:rPr>
            <w:noProof/>
            <w:webHidden/>
          </w:rPr>
          <w:instrText xml:space="preserve"> PAGEREF _Toc132386888 \h </w:instrText>
        </w:r>
      </w:ins>
      <w:r>
        <w:rPr>
          <w:noProof/>
          <w:webHidden/>
        </w:rPr>
      </w:r>
      <w:r>
        <w:rPr>
          <w:noProof/>
          <w:webHidden/>
        </w:rPr>
        <w:fldChar w:fldCharType="separate"/>
      </w:r>
      <w:ins w:id="532" w:author="Chris Satterlee" w:date="2023-04-14T18:03:00Z">
        <w:r w:rsidR="0051422D">
          <w:rPr>
            <w:noProof/>
            <w:webHidden/>
          </w:rPr>
          <w:t>71</w:t>
        </w:r>
      </w:ins>
      <w:ins w:id="533" w:author="Chris Satterlee" w:date="2023-04-14T17:45:00Z">
        <w:r>
          <w:rPr>
            <w:noProof/>
            <w:webHidden/>
          </w:rPr>
          <w:fldChar w:fldCharType="end"/>
        </w:r>
        <w:r w:rsidRPr="00816ED5">
          <w:rPr>
            <w:rStyle w:val="Hyperlink"/>
            <w:noProof/>
          </w:rPr>
          <w:fldChar w:fldCharType="end"/>
        </w:r>
      </w:ins>
    </w:p>
    <w:p w14:paraId="3C030F83" w14:textId="7AB9FB53" w:rsidR="00E84351" w:rsidRDefault="00E84351">
      <w:pPr>
        <w:pStyle w:val="TOC3"/>
        <w:tabs>
          <w:tab w:val="left" w:pos="1200"/>
          <w:tab w:val="right" w:leader="dot" w:pos="10070"/>
        </w:tabs>
        <w:rPr>
          <w:ins w:id="534" w:author="Chris Satterlee" w:date="2023-04-14T17:45:00Z"/>
          <w:rFonts w:eastAsiaTheme="minorEastAsia" w:cstheme="minorBidi"/>
          <w:noProof/>
          <w:sz w:val="24"/>
          <w:szCs w:val="24"/>
          <w:lang w:eastAsia="ja-JP"/>
        </w:rPr>
      </w:pPr>
      <w:ins w:id="53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"_Toc132386889"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9.4.1</w:t>
        </w:r>
        <w:r>
          <w:rPr>
            <w:rFonts w:eastAsiaTheme="minorEastAsia" w:cstheme="minorBidi"/>
            <w:noProof/>
            <w:sz w:val="24"/>
            <w:szCs w:val="24"/>
            <w:lang w:eastAsia="ja-JP"/>
          </w:rPr>
          <w:tab/>
        </w:r>
        <w:r w:rsidRPr="00816ED5">
          <w:rPr>
            <w:rStyle w:val="Hyperlink"/>
            <w:noProof/>
          </w:rPr>
          <w:t>Side effects of the 2</w:t>
        </w:r>
        <w:r w:rsidRPr="00816ED5">
          <w:rPr>
            <w:rStyle w:val="Hyperlink"/>
            <w:noProof/>
            <w:vertAlign w:val="superscript"/>
          </w:rPr>
          <w:t>nd</w:t>
        </w:r>
        <w:r w:rsidRPr="00816ED5">
          <w:rPr>
            <w:rStyle w:val="Hyperlink"/>
            <w:noProof/>
          </w:rPr>
          <w:t xml:space="preserve"> Relay</w:t>
        </w:r>
        <w:r>
          <w:rPr>
            <w:noProof/>
            <w:webHidden/>
          </w:rPr>
          <w:tab/>
        </w:r>
        <w:r>
          <w:rPr>
            <w:noProof/>
            <w:webHidden/>
          </w:rPr>
          <w:fldChar w:fldCharType="begin"/>
        </w:r>
        <w:r>
          <w:rPr>
            <w:noProof/>
            <w:webHidden/>
          </w:rPr>
          <w:instrText xml:space="preserve"> PAGEREF _Toc132386889 \h </w:instrText>
        </w:r>
      </w:ins>
      <w:r>
        <w:rPr>
          <w:noProof/>
          <w:webHidden/>
        </w:rPr>
      </w:r>
      <w:r>
        <w:rPr>
          <w:noProof/>
          <w:webHidden/>
        </w:rPr>
        <w:fldChar w:fldCharType="separate"/>
      </w:r>
      <w:ins w:id="536" w:author="Chris Satterlee" w:date="2023-04-14T18:03:00Z">
        <w:r w:rsidR="0051422D">
          <w:rPr>
            <w:noProof/>
            <w:webHidden/>
          </w:rPr>
          <w:t>73</w:t>
        </w:r>
      </w:ins>
      <w:ins w:id="537" w:author="Chris Satterlee" w:date="2023-04-14T17:45:00Z">
        <w:r>
          <w:rPr>
            <w:noProof/>
            <w:webHidden/>
          </w:rPr>
          <w:fldChar w:fldCharType="end"/>
        </w:r>
        <w:r w:rsidRPr="00816ED5">
          <w:rPr>
            <w:rStyle w:val="Hyperlink"/>
            <w:noProof/>
          </w:rPr>
          <w:fldChar w:fldCharType="end"/>
        </w:r>
      </w:ins>
    </w:p>
    <w:p w14:paraId="5C76DFBE" w14:textId="270B71E0" w:rsidR="00E84351" w:rsidRDefault="00E84351">
      <w:pPr>
        <w:pStyle w:val="TOC3"/>
        <w:tabs>
          <w:tab w:val="left" w:pos="1200"/>
          <w:tab w:val="right" w:leader="dot" w:pos="10070"/>
        </w:tabs>
        <w:rPr>
          <w:ins w:id="538" w:author="Chris Satterlee" w:date="2023-04-14T17:45:00Z"/>
          <w:rFonts w:eastAsiaTheme="minorEastAsia" w:cstheme="minorBidi"/>
          <w:noProof/>
          <w:sz w:val="24"/>
          <w:szCs w:val="24"/>
          <w:lang w:eastAsia="ja-JP"/>
        </w:rPr>
      </w:pPr>
      <w:ins w:id="53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"_Toc132386890"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9.4.2</w:t>
        </w:r>
        <w:r>
          <w:rPr>
            <w:rFonts w:eastAsiaTheme="minorEastAsia" w:cstheme="minorBidi"/>
            <w:noProof/>
            <w:sz w:val="24"/>
            <w:szCs w:val="24"/>
            <w:lang w:eastAsia="ja-JP"/>
          </w:rPr>
          <w:tab/>
        </w:r>
        <w:r w:rsidRPr="00816ED5">
          <w:rPr>
            <w:rStyle w:val="Hyperlink"/>
            <w:noProof/>
          </w:rPr>
          <w:t>SSR cell version</w:t>
        </w:r>
        <w:r>
          <w:rPr>
            <w:noProof/>
            <w:webHidden/>
          </w:rPr>
          <w:tab/>
        </w:r>
        <w:r>
          <w:rPr>
            <w:noProof/>
            <w:webHidden/>
          </w:rPr>
          <w:fldChar w:fldCharType="begin"/>
        </w:r>
        <w:r>
          <w:rPr>
            <w:noProof/>
            <w:webHidden/>
          </w:rPr>
          <w:instrText xml:space="preserve"> PAGEREF _Toc132386890 \h </w:instrText>
        </w:r>
      </w:ins>
      <w:r>
        <w:rPr>
          <w:noProof/>
          <w:webHidden/>
        </w:rPr>
      </w:r>
      <w:r>
        <w:rPr>
          <w:noProof/>
          <w:webHidden/>
        </w:rPr>
        <w:fldChar w:fldCharType="separate"/>
      </w:r>
      <w:ins w:id="540" w:author="Chris Satterlee" w:date="2023-04-14T18:03:00Z">
        <w:r w:rsidR="0051422D">
          <w:rPr>
            <w:noProof/>
            <w:webHidden/>
          </w:rPr>
          <w:t>73</w:t>
        </w:r>
      </w:ins>
      <w:ins w:id="541" w:author="Chris Satterlee" w:date="2023-04-14T17:45:00Z">
        <w:r>
          <w:rPr>
            <w:noProof/>
            <w:webHidden/>
          </w:rPr>
          <w:fldChar w:fldCharType="end"/>
        </w:r>
        <w:r w:rsidRPr="00816ED5">
          <w:rPr>
            <w:rStyle w:val="Hyperlink"/>
            <w:noProof/>
          </w:rPr>
          <w:fldChar w:fldCharType="end"/>
        </w:r>
      </w:ins>
    </w:p>
    <w:p w14:paraId="57725CFB" w14:textId="47E94B67" w:rsidR="00E84351" w:rsidRDefault="00E84351">
      <w:pPr>
        <w:pStyle w:val="TOC2"/>
        <w:tabs>
          <w:tab w:val="left" w:pos="960"/>
          <w:tab w:val="right" w:leader="dot" w:pos="10070"/>
        </w:tabs>
        <w:rPr>
          <w:ins w:id="542" w:author="Chris Satterlee" w:date="2023-04-14T17:45:00Z"/>
          <w:rFonts w:eastAsiaTheme="minorEastAsia" w:cstheme="minorBidi"/>
          <w:b w:val="0"/>
          <w:noProof/>
          <w:sz w:val="24"/>
          <w:szCs w:val="24"/>
          <w:lang w:eastAsia="ja-JP"/>
        </w:rPr>
      </w:pPr>
      <w:ins w:id="54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"_Toc132386891"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9.5</w:t>
        </w:r>
        <w:r>
          <w:rPr>
            <w:rFonts w:eastAsiaTheme="minorEastAsia" w:cstheme="minorBidi"/>
            <w:b w:val="0"/>
            <w:noProof/>
            <w:sz w:val="24"/>
            <w:szCs w:val="24"/>
            <w:lang w:eastAsia="ja-JP"/>
          </w:rPr>
          <w:tab/>
        </w:r>
        <w:r w:rsidRPr="00816ED5">
          <w:rPr>
            <w:rStyle w:val="Hyperlink"/>
            <w:noProof/>
          </w:rPr>
          <w:t>Application Configuration and Use</w:t>
        </w:r>
        <w:r>
          <w:rPr>
            <w:noProof/>
            <w:webHidden/>
          </w:rPr>
          <w:tab/>
        </w:r>
        <w:r>
          <w:rPr>
            <w:noProof/>
            <w:webHidden/>
          </w:rPr>
          <w:fldChar w:fldCharType="begin"/>
        </w:r>
        <w:r>
          <w:rPr>
            <w:noProof/>
            <w:webHidden/>
          </w:rPr>
          <w:instrText xml:space="preserve"> PAGEREF _Toc132386891 \h </w:instrText>
        </w:r>
      </w:ins>
      <w:r>
        <w:rPr>
          <w:noProof/>
          <w:webHidden/>
        </w:rPr>
      </w:r>
      <w:r>
        <w:rPr>
          <w:noProof/>
          <w:webHidden/>
        </w:rPr>
        <w:fldChar w:fldCharType="separate"/>
      </w:r>
      <w:ins w:id="544" w:author="Chris Satterlee" w:date="2023-04-14T18:03:00Z">
        <w:r w:rsidR="0051422D">
          <w:rPr>
            <w:noProof/>
            <w:webHidden/>
          </w:rPr>
          <w:t>73</w:t>
        </w:r>
      </w:ins>
      <w:ins w:id="545" w:author="Chris Satterlee" w:date="2023-04-14T17:45:00Z">
        <w:r>
          <w:rPr>
            <w:noProof/>
            <w:webHidden/>
          </w:rPr>
          <w:fldChar w:fldCharType="end"/>
        </w:r>
        <w:r w:rsidRPr="00816ED5">
          <w:rPr>
            <w:rStyle w:val="Hyperlink"/>
            <w:noProof/>
          </w:rPr>
          <w:fldChar w:fldCharType="end"/>
        </w:r>
      </w:ins>
    </w:p>
    <w:p w14:paraId="5965E4AB" w14:textId="4F5956AA" w:rsidR="00E84351" w:rsidRDefault="00E84351">
      <w:pPr>
        <w:pStyle w:val="TOC3"/>
        <w:tabs>
          <w:tab w:val="left" w:pos="1200"/>
          <w:tab w:val="right" w:leader="dot" w:pos="10070"/>
        </w:tabs>
        <w:rPr>
          <w:ins w:id="546" w:author="Chris Satterlee" w:date="2023-04-14T17:45:00Z"/>
          <w:rFonts w:eastAsiaTheme="minorEastAsia" w:cstheme="minorBidi"/>
          <w:noProof/>
          <w:sz w:val="24"/>
          <w:szCs w:val="24"/>
          <w:lang w:eastAsia="ja-JP"/>
        </w:rPr>
      </w:pPr>
      <w:ins w:id="547"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"_Toc132386892"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9.5.1</w:t>
        </w:r>
        <w:r>
          <w:rPr>
            <w:rFonts w:eastAsiaTheme="minorEastAsia" w:cstheme="minorBidi"/>
            <w:noProof/>
            <w:sz w:val="24"/>
            <w:szCs w:val="24"/>
            <w:lang w:eastAsia="ja-JP"/>
          </w:rPr>
          <w:tab/>
        </w:r>
        <w:r w:rsidRPr="00816ED5">
          <w:rPr>
            <w:rStyle w:val="Hyperlink"/>
            <w:noProof/>
          </w:rPr>
          <w:t>Calibration</w:t>
        </w:r>
        <w:r>
          <w:rPr>
            <w:noProof/>
            <w:webHidden/>
          </w:rPr>
          <w:tab/>
        </w:r>
        <w:r>
          <w:rPr>
            <w:noProof/>
            <w:webHidden/>
          </w:rPr>
          <w:fldChar w:fldCharType="begin"/>
        </w:r>
        <w:r>
          <w:rPr>
            <w:noProof/>
            <w:webHidden/>
          </w:rPr>
          <w:instrText xml:space="preserve"> PAGEREF _Toc132386892 \h </w:instrText>
        </w:r>
      </w:ins>
      <w:r>
        <w:rPr>
          <w:noProof/>
          <w:webHidden/>
        </w:rPr>
      </w:r>
      <w:r>
        <w:rPr>
          <w:noProof/>
          <w:webHidden/>
        </w:rPr>
        <w:fldChar w:fldCharType="separate"/>
      </w:r>
      <w:ins w:id="548" w:author="Chris Satterlee" w:date="2023-04-14T18:03:00Z">
        <w:r w:rsidR="0051422D">
          <w:rPr>
            <w:noProof/>
            <w:webHidden/>
          </w:rPr>
          <w:t>73</w:t>
        </w:r>
      </w:ins>
      <w:ins w:id="549" w:author="Chris Satterlee" w:date="2023-04-14T17:45:00Z">
        <w:r>
          <w:rPr>
            <w:noProof/>
            <w:webHidden/>
          </w:rPr>
          <w:fldChar w:fldCharType="end"/>
        </w:r>
        <w:r w:rsidRPr="00816ED5">
          <w:rPr>
            <w:rStyle w:val="Hyperlink"/>
            <w:noProof/>
          </w:rPr>
          <w:fldChar w:fldCharType="end"/>
        </w:r>
      </w:ins>
    </w:p>
    <w:p w14:paraId="35026C02" w14:textId="15185FD7" w:rsidR="00E84351" w:rsidRDefault="00E84351">
      <w:pPr>
        <w:pStyle w:val="TOC4"/>
        <w:tabs>
          <w:tab w:val="left" w:pos="1680"/>
          <w:tab w:val="right" w:leader="dot" w:pos="10070"/>
        </w:tabs>
        <w:rPr>
          <w:ins w:id="550" w:author="Chris Satterlee" w:date="2023-04-14T17:45:00Z"/>
          <w:rFonts w:eastAsiaTheme="minorEastAsia" w:cstheme="minorBidi"/>
          <w:noProof/>
          <w:sz w:val="24"/>
          <w:szCs w:val="24"/>
          <w:lang w:eastAsia="ja-JP"/>
        </w:rPr>
      </w:pPr>
      <w:ins w:id="55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"_Toc132386893"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9.5.1.1</w:t>
        </w:r>
        <w:r>
          <w:rPr>
            <w:rFonts w:eastAsiaTheme="minorEastAsia" w:cstheme="minorBidi"/>
            <w:noProof/>
            <w:sz w:val="24"/>
            <w:szCs w:val="24"/>
            <w:lang w:eastAsia="ja-JP"/>
          </w:rPr>
          <w:tab/>
        </w:r>
        <w:r w:rsidRPr="00816ED5">
          <w:rPr>
            <w:rStyle w:val="Hyperlink"/>
            <w:noProof/>
          </w:rPr>
          <w:t>Resistor Values</w:t>
        </w:r>
        <w:r>
          <w:rPr>
            <w:noProof/>
            <w:webHidden/>
          </w:rPr>
          <w:tab/>
        </w:r>
        <w:r>
          <w:rPr>
            <w:noProof/>
            <w:webHidden/>
          </w:rPr>
          <w:fldChar w:fldCharType="begin"/>
        </w:r>
        <w:r>
          <w:rPr>
            <w:noProof/>
            <w:webHidden/>
          </w:rPr>
          <w:instrText xml:space="preserve"> PAGEREF _Toc132386893 \h </w:instrText>
        </w:r>
      </w:ins>
      <w:r>
        <w:rPr>
          <w:noProof/>
          <w:webHidden/>
        </w:rPr>
      </w:r>
      <w:r>
        <w:rPr>
          <w:noProof/>
          <w:webHidden/>
        </w:rPr>
        <w:fldChar w:fldCharType="separate"/>
      </w:r>
      <w:ins w:id="552" w:author="Chris Satterlee" w:date="2023-04-14T18:03:00Z">
        <w:r w:rsidR="0051422D">
          <w:rPr>
            <w:noProof/>
            <w:webHidden/>
          </w:rPr>
          <w:t>73</w:t>
        </w:r>
      </w:ins>
      <w:ins w:id="553" w:author="Chris Satterlee" w:date="2023-04-14T17:45:00Z">
        <w:r>
          <w:rPr>
            <w:noProof/>
            <w:webHidden/>
          </w:rPr>
          <w:fldChar w:fldCharType="end"/>
        </w:r>
        <w:r w:rsidRPr="00816ED5">
          <w:rPr>
            <w:rStyle w:val="Hyperlink"/>
            <w:noProof/>
          </w:rPr>
          <w:fldChar w:fldCharType="end"/>
        </w:r>
      </w:ins>
    </w:p>
    <w:p w14:paraId="38F6542E" w14:textId="187EAF0F" w:rsidR="00E84351" w:rsidRDefault="00E84351">
      <w:pPr>
        <w:pStyle w:val="TOC5"/>
        <w:tabs>
          <w:tab w:val="left" w:pos="1920"/>
          <w:tab w:val="right" w:leader="dot" w:pos="10070"/>
        </w:tabs>
        <w:rPr>
          <w:ins w:id="554" w:author="Chris Satterlee" w:date="2023-04-14T17:45:00Z"/>
          <w:rFonts w:eastAsiaTheme="minorEastAsia" w:cstheme="minorBidi"/>
          <w:noProof/>
          <w:sz w:val="24"/>
          <w:szCs w:val="24"/>
          <w:lang w:eastAsia="ja-JP"/>
        </w:rPr>
      </w:pPr>
      <w:ins w:id="55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"_Toc132386894"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9.5.1.1.1</w:t>
        </w:r>
        <w:r>
          <w:rPr>
            <w:rFonts w:eastAsiaTheme="minorEastAsia" w:cstheme="minorBidi"/>
            <w:noProof/>
            <w:sz w:val="24"/>
            <w:szCs w:val="24"/>
            <w:lang w:eastAsia="ja-JP"/>
          </w:rPr>
          <w:tab/>
        </w:r>
        <w:r w:rsidRPr="00816ED5">
          <w:rPr>
            <w:rStyle w:val="Hyperlink"/>
            <w:noProof/>
          </w:rPr>
          <w:t>Resistor R1</w:t>
        </w:r>
        <w:r>
          <w:rPr>
            <w:noProof/>
            <w:webHidden/>
          </w:rPr>
          <w:tab/>
        </w:r>
        <w:r>
          <w:rPr>
            <w:noProof/>
            <w:webHidden/>
          </w:rPr>
          <w:fldChar w:fldCharType="begin"/>
        </w:r>
        <w:r>
          <w:rPr>
            <w:noProof/>
            <w:webHidden/>
          </w:rPr>
          <w:instrText xml:space="preserve"> PAGEREF _Toc132386894 \h </w:instrText>
        </w:r>
      </w:ins>
      <w:r>
        <w:rPr>
          <w:noProof/>
          <w:webHidden/>
        </w:rPr>
      </w:r>
      <w:r>
        <w:rPr>
          <w:noProof/>
          <w:webHidden/>
        </w:rPr>
        <w:fldChar w:fldCharType="separate"/>
      </w:r>
      <w:ins w:id="556" w:author="Chris Satterlee" w:date="2023-04-14T18:03:00Z">
        <w:r w:rsidR="0051422D">
          <w:rPr>
            <w:noProof/>
            <w:webHidden/>
          </w:rPr>
          <w:t>73</w:t>
        </w:r>
      </w:ins>
      <w:ins w:id="557" w:author="Chris Satterlee" w:date="2023-04-14T17:45:00Z">
        <w:r>
          <w:rPr>
            <w:noProof/>
            <w:webHidden/>
          </w:rPr>
          <w:fldChar w:fldCharType="end"/>
        </w:r>
        <w:r w:rsidRPr="00816ED5">
          <w:rPr>
            <w:rStyle w:val="Hyperlink"/>
            <w:noProof/>
          </w:rPr>
          <w:fldChar w:fldCharType="end"/>
        </w:r>
      </w:ins>
    </w:p>
    <w:p w14:paraId="5D083F2D" w14:textId="7A2C32AA" w:rsidR="00E84351" w:rsidRDefault="00E84351">
      <w:pPr>
        <w:pStyle w:val="TOC5"/>
        <w:tabs>
          <w:tab w:val="left" w:pos="1920"/>
          <w:tab w:val="right" w:leader="dot" w:pos="10070"/>
        </w:tabs>
        <w:rPr>
          <w:ins w:id="558" w:author="Chris Satterlee" w:date="2023-04-14T17:45:00Z"/>
          <w:rFonts w:eastAsiaTheme="minorEastAsia" w:cstheme="minorBidi"/>
          <w:noProof/>
          <w:sz w:val="24"/>
          <w:szCs w:val="24"/>
          <w:lang w:eastAsia="ja-JP"/>
        </w:rPr>
      </w:pPr>
      <w:ins w:id="55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"_Toc132386895"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9.5.1.1.2</w:t>
        </w:r>
        <w:r>
          <w:rPr>
            <w:rFonts w:eastAsiaTheme="minorEastAsia" w:cstheme="minorBidi"/>
            <w:noProof/>
            <w:sz w:val="24"/>
            <w:szCs w:val="24"/>
            <w:lang w:eastAsia="ja-JP"/>
          </w:rPr>
          <w:tab/>
        </w:r>
        <w:r w:rsidRPr="00816ED5">
          <w:rPr>
            <w:rStyle w:val="Hyperlink"/>
            <w:noProof/>
          </w:rPr>
          <w:t>Resistor RF</w:t>
        </w:r>
        <w:r>
          <w:rPr>
            <w:noProof/>
            <w:webHidden/>
          </w:rPr>
          <w:tab/>
        </w:r>
        <w:r>
          <w:rPr>
            <w:noProof/>
            <w:webHidden/>
          </w:rPr>
          <w:fldChar w:fldCharType="begin"/>
        </w:r>
        <w:r>
          <w:rPr>
            <w:noProof/>
            <w:webHidden/>
          </w:rPr>
          <w:instrText xml:space="preserve"> PAGEREF _Toc132386895 \h </w:instrText>
        </w:r>
      </w:ins>
      <w:r>
        <w:rPr>
          <w:noProof/>
          <w:webHidden/>
        </w:rPr>
      </w:r>
      <w:r>
        <w:rPr>
          <w:noProof/>
          <w:webHidden/>
        </w:rPr>
        <w:fldChar w:fldCharType="separate"/>
      </w:r>
      <w:ins w:id="560" w:author="Chris Satterlee" w:date="2023-04-14T18:03:00Z">
        <w:r w:rsidR="0051422D">
          <w:rPr>
            <w:noProof/>
            <w:webHidden/>
          </w:rPr>
          <w:t>74</w:t>
        </w:r>
      </w:ins>
      <w:ins w:id="561" w:author="Chris Satterlee" w:date="2023-04-14T17:45:00Z">
        <w:r>
          <w:rPr>
            <w:noProof/>
            <w:webHidden/>
          </w:rPr>
          <w:fldChar w:fldCharType="end"/>
        </w:r>
        <w:r w:rsidRPr="00816ED5">
          <w:rPr>
            <w:rStyle w:val="Hyperlink"/>
            <w:noProof/>
          </w:rPr>
          <w:fldChar w:fldCharType="end"/>
        </w:r>
      </w:ins>
    </w:p>
    <w:p w14:paraId="206C92B7" w14:textId="09012EA7" w:rsidR="00E84351" w:rsidRDefault="00E84351">
      <w:pPr>
        <w:pStyle w:val="TOC4"/>
        <w:tabs>
          <w:tab w:val="left" w:pos="1680"/>
          <w:tab w:val="right" w:leader="dot" w:pos="10070"/>
        </w:tabs>
        <w:rPr>
          <w:ins w:id="562" w:author="Chris Satterlee" w:date="2023-04-14T17:45:00Z"/>
          <w:rFonts w:eastAsiaTheme="minorEastAsia" w:cstheme="minorBidi"/>
          <w:noProof/>
          <w:sz w:val="24"/>
          <w:szCs w:val="24"/>
          <w:lang w:eastAsia="ja-JP"/>
        </w:rPr>
      </w:pPr>
      <w:ins w:id="56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"_Toc132386896"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9.5.1.2</w:t>
        </w:r>
        <w:r>
          <w:rPr>
            <w:rFonts w:eastAsiaTheme="minorEastAsia" w:cstheme="minorBidi"/>
            <w:noProof/>
            <w:sz w:val="24"/>
            <w:szCs w:val="24"/>
            <w:lang w:eastAsia="ja-JP"/>
          </w:rPr>
          <w:tab/>
        </w:r>
        <w:r w:rsidRPr="00816ED5">
          <w:rPr>
            <w:rStyle w:val="Hyperlink"/>
            <w:noProof/>
          </w:rPr>
          <w:t>Bias Battery Calibration</w:t>
        </w:r>
        <w:r>
          <w:rPr>
            <w:noProof/>
            <w:webHidden/>
          </w:rPr>
          <w:tab/>
        </w:r>
        <w:r>
          <w:rPr>
            <w:noProof/>
            <w:webHidden/>
          </w:rPr>
          <w:fldChar w:fldCharType="begin"/>
        </w:r>
        <w:r>
          <w:rPr>
            <w:noProof/>
            <w:webHidden/>
          </w:rPr>
          <w:instrText xml:space="preserve"> PAGEREF _Toc132386896 \h </w:instrText>
        </w:r>
      </w:ins>
      <w:r>
        <w:rPr>
          <w:noProof/>
          <w:webHidden/>
        </w:rPr>
      </w:r>
      <w:r>
        <w:rPr>
          <w:noProof/>
          <w:webHidden/>
        </w:rPr>
        <w:fldChar w:fldCharType="separate"/>
      </w:r>
      <w:ins w:id="564" w:author="Chris Satterlee" w:date="2023-04-14T18:03:00Z">
        <w:r w:rsidR="0051422D">
          <w:rPr>
            <w:noProof/>
            <w:webHidden/>
          </w:rPr>
          <w:t>74</w:t>
        </w:r>
      </w:ins>
      <w:ins w:id="565" w:author="Chris Satterlee" w:date="2023-04-14T17:45:00Z">
        <w:r>
          <w:rPr>
            <w:noProof/>
            <w:webHidden/>
          </w:rPr>
          <w:fldChar w:fldCharType="end"/>
        </w:r>
        <w:r w:rsidRPr="00816ED5">
          <w:rPr>
            <w:rStyle w:val="Hyperlink"/>
            <w:noProof/>
          </w:rPr>
          <w:fldChar w:fldCharType="end"/>
        </w:r>
      </w:ins>
    </w:p>
    <w:p w14:paraId="00454981" w14:textId="55C45BE9" w:rsidR="00E84351" w:rsidRDefault="00E84351">
      <w:pPr>
        <w:pStyle w:val="TOC5"/>
        <w:tabs>
          <w:tab w:val="left" w:pos="1920"/>
          <w:tab w:val="right" w:leader="dot" w:pos="10070"/>
        </w:tabs>
        <w:rPr>
          <w:ins w:id="566" w:author="Chris Satterlee" w:date="2023-04-14T17:45:00Z"/>
          <w:rFonts w:eastAsiaTheme="minorEastAsia" w:cstheme="minorBidi"/>
          <w:noProof/>
          <w:sz w:val="24"/>
          <w:szCs w:val="24"/>
          <w:lang w:eastAsia="ja-JP"/>
        </w:rPr>
      </w:pPr>
      <w:ins w:id="567"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"_Toc132386897"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9.5.1.2.1</w:t>
        </w:r>
        <w:r>
          <w:rPr>
            <w:rFonts w:eastAsiaTheme="minorEastAsia" w:cstheme="minorBidi"/>
            <w:noProof/>
            <w:sz w:val="24"/>
            <w:szCs w:val="24"/>
            <w:lang w:eastAsia="ja-JP"/>
          </w:rPr>
          <w:tab/>
        </w:r>
        <w:r w:rsidRPr="00816ED5">
          <w:rPr>
            <w:rStyle w:val="Hyperlink"/>
            <w:noProof/>
          </w:rPr>
          <w:t>Pre-requisite: normal voltage and current calibration</w:t>
        </w:r>
        <w:r>
          <w:rPr>
            <w:noProof/>
            <w:webHidden/>
          </w:rPr>
          <w:tab/>
        </w:r>
        <w:r>
          <w:rPr>
            <w:noProof/>
            <w:webHidden/>
          </w:rPr>
          <w:fldChar w:fldCharType="begin"/>
        </w:r>
        <w:r>
          <w:rPr>
            <w:noProof/>
            <w:webHidden/>
          </w:rPr>
          <w:instrText xml:space="preserve"> PAGEREF _Toc132386897 \h </w:instrText>
        </w:r>
      </w:ins>
      <w:r>
        <w:rPr>
          <w:noProof/>
          <w:webHidden/>
        </w:rPr>
      </w:r>
      <w:r>
        <w:rPr>
          <w:noProof/>
          <w:webHidden/>
        </w:rPr>
        <w:fldChar w:fldCharType="separate"/>
      </w:r>
      <w:ins w:id="568" w:author="Chris Satterlee" w:date="2023-04-14T18:03:00Z">
        <w:r w:rsidR="0051422D">
          <w:rPr>
            <w:noProof/>
            <w:webHidden/>
          </w:rPr>
          <w:t>74</w:t>
        </w:r>
      </w:ins>
      <w:ins w:id="569" w:author="Chris Satterlee" w:date="2023-04-14T17:45:00Z">
        <w:r>
          <w:rPr>
            <w:noProof/>
            <w:webHidden/>
          </w:rPr>
          <w:fldChar w:fldCharType="end"/>
        </w:r>
        <w:r w:rsidRPr="00816ED5">
          <w:rPr>
            <w:rStyle w:val="Hyperlink"/>
            <w:noProof/>
          </w:rPr>
          <w:fldChar w:fldCharType="end"/>
        </w:r>
      </w:ins>
    </w:p>
    <w:p w14:paraId="7D21973A" w14:textId="49F3FF4A" w:rsidR="00E84351" w:rsidRDefault="00E84351">
      <w:pPr>
        <w:pStyle w:val="TOC5"/>
        <w:tabs>
          <w:tab w:val="left" w:pos="1920"/>
          <w:tab w:val="right" w:leader="dot" w:pos="10070"/>
        </w:tabs>
        <w:rPr>
          <w:ins w:id="570" w:author="Chris Satterlee" w:date="2023-04-14T17:45:00Z"/>
          <w:rFonts w:eastAsiaTheme="minorEastAsia" w:cstheme="minorBidi"/>
          <w:noProof/>
          <w:sz w:val="24"/>
          <w:szCs w:val="24"/>
          <w:lang w:eastAsia="ja-JP"/>
        </w:rPr>
      </w:pPr>
      <w:ins w:id="57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"_Toc132386898"</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9.5.1.2.2</w:t>
        </w:r>
        <w:r>
          <w:rPr>
            <w:rFonts w:eastAsiaTheme="minorEastAsia" w:cstheme="minorBidi"/>
            <w:noProof/>
            <w:sz w:val="24"/>
            <w:szCs w:val="24"/>
            <w:lang w:eastAsia="ja-JP"/>
          </w:rPr>
          <w:tab/>
        </w:r>
        <w:r w:rsidRPr="00816ED5">
          <w:rPr>
            <w:rStyle w:val="Hyperlink"/>
            <w:noProof/>
          </w:rPr>
          <w:t>Manual bias battery calibration</w:t>
        </w:r>
        <w:r>
          <w:rPr>
            <w:noProof/>
            <w:webHidden/>
          </w:rPr>
          <w:tab/>
        </w:r>
        <w:r>
          <w:rPr>
            <w:noProof/>
            <w:webHidden/>
          </w:rPr>
          <w:fldChar w:fldCharType="begin"/>
        </w:r>
        <w:r>
          <w:rPr>
            <w:noProof/>
            <w:webHidden/>
          </w:rPr>
          <w:instrText xml:space="preserve"> PAGEREF _Toc132386898 \h </w:instrText>
        </w:r>
      </w:ins>
      <w:r>
        <w:rPr>
          <w:noProof/>
          <w:webHidden/>
        </w:rPr>
      </w:r>
      <w:r>
        <w:rPr>
          <w:noProof/>
          <w:webHidden/>
        </w:rPr>
        <w:fldChar w:fldCharType="separate"/>
      </w:r>
      <w:ins w:id="572" w:author="Chris Satterlee" w:date="2023-04-14T18:03:00Z">
        <w:r w:rsidR="0051422D">
          <w:rPr>
            <w:noProof/>
            <w:webHidden/>
          </w:rPr>
          <w:t>74</w:t>
        </w:r>
      </w:ins>
      <w:ins w:id="573" w:author="Chris Satterlee" w:date="2023-04-14T17:45:00Z">
        <w:r>
          <w:rPr>
            <w:noProof/>
            <w:webHidden/>
          </w:rPr>
          <w:fldChar w:fldCharType="end"/>
        </w:r>
        <w:r w:rsidRPr="00816ED5">
          <w:rPr>
            <w:rStyle w:val="Hyperlink"/>
            <w:noProof/>
          </w:rPr>
          <w:fldChar w:fldCharType="end"/>
        </w:r>
      </w:ins>
    </w:p>
    <w:p w14:paraId="0CB38336" w14:textId="77C0B5D0" w:rsidR="00E84351" w:rsidRDefault="00E84351">
      <w:pPr>
        <w:pStyle w:val="TOC3"/>
        <w:tabs>
          <w:tab w:val="left" w:pos="1200"/>
          <w:tab w:val="right" w:leader="dot" w:pos="10070"/>
        </w:tabs>
        <w:rPr>
          <w:ins w:id="574" w:author="Chris Satterlee" w:date="2023-04-14T17:45:00Z"/>
          <w:rFonts w:eastAsiaTheme="minorEastAsia" w:cstheme="minorBidi"/>
          <w:noProof/>
          <w:sz w:val="24"/>
          <w:szCs w:val="24"/>
          <w:lang w:eastAsia="ja-JP"/>
        </w:rPr>
      </w:pPr>
      <w:ins w:id="57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"_Toc132386899"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9.5.2</w:t>
        </w:r>
        <w:r>
          <w:rPr>
            <w:rFonts w:eastAsiaTheme="minorEastAsia" w:cstheme="minorBidi"/>
            <w:noProof/>
            <w:sz w:val="24"/>
            <w:szCs w:val="24"/>
            <w:lang w:eastAsia="ja-JP"/>
          </w:rPr>
          <w:tab/>
        </w:r>
        <w:r w:rsidRPr="00816ED5">
          <w:rPr>
            <w:rStyle w:val="Hyperlink"/>
            <w:noProof/>
          </w:rPr>
          <w:t>Swinging an IV Curve with a Bias Battery</w:t>
        </w:r>
        <w:r>
          <w:rPr>
            <w:noProof/>
            <w:webHidden/>
          </w:rPr>
          <w:tab/>
        </w:r>
        <w:r>
          <w:rPr>
            <w:noProof/>
            <w:webHidden/>
          </w:rPr>
          <w:fldChar w:fldCharType="begin"/>
        </w:r>
        <w:r>
          <w:rPr>
            <w:noProof/>
            <w:webHidden/>
          </w:rPr>
          <w:instrText xml:space="preserve"> PAGEREF _Toc132386899 \h </w:instrText>
        </w:r>
      </w:ins>
      <w:r>
        <w:rPr>
          <w:noProof/>
          <w:webHidden/>
        </w:rPr>
      </w:r>
      <w:r>
        <w:rPr>
          <w:noProof/>
          <w:webHidden/>
        </w:rPr>
        <w:fldChar w:fldCharType="separate"/>
      </w:r>
      <w:ins w:id="576" w:author="Chris Satterlee" w:date="2023-04-14T18:03:00Z">
        <w:r w:rsidR="0051422D">
          <w:rPr>
            <w:noProof/>
            <w:webHidden/>
          </w:rPr>
          <w:t>75</w:t>
        </w:r>
      </w:ins>
      <w:ins w:id="577" w:author="Chris Satterlee" w:date="2023-04-14T17:45:00Z">
        <w:r>
          <w:rPr>
            <w:noProof/>
            <w:webHidden/>
          </w:rPr>
          <w:fldChar w:fldCharType="end"/>
        </w:r>
        <w:r w:rsidRPr="00816ED5">
          <w:rPr>
            <w:rStyle w:val="Hyperlink"/>
            <w:noProof/>
          </w:rPr>
          <w:fldChar w:fldCharType="end"/>
        </w:r>
      </w:ins>
    </w:p>
    <w:p w14:paraId="5DBD6922" w14:textId="5DACA25D" w:rsidR="00E84351" w:rsidRDefault="00E84351">
      <w:pPr>
        <w:pStyle w:val="TOC4"/>
        <w:tabs>
          <w:tab w:val="left" w:pos="1680"/>
          <w:tab w:val="right" w:leader="dot" w:pos="10070"/>
        </w:tabs>
        <w:rPr>
          <w:ins w:id="578" w:author="Chris Satterlee" w:date="2023-04-14T17:45:00Z"/>
          <w:rFonts w:eastAsiaTheme="minorEastAsia" w:cstheme="minorBidi"/>
          <w:noProof/>
          <w:sz w:val="24"/>
          <w:szCs w:val="24"/>
          <w:lang w:eastAsia="ja-JP"/>
        </w:rPr>
      </w:pPr>
      <w:ins w:id="57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"_Toc132386900"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9.5.2.1</w:t>
        </w:r>
        <w:r>
          <w:rPr>
            <w:rFonts w:eastAsiaTheme="minorEastAsia" w:cstheme="minorBidi"/>
            <w:noProof/>
            <w:sz w:val="24"/>
            <w:szCs w:val="24"/>
            <w:lang w:eastAsia="ja-JP"/>
          </w:rPr>
          <w:tab/>
        </w:r>
        <w:r w:rsidRPr="00816ED5">
          <w:rPr>
            <w:rStyle w:val="Hyperlink"/>
            <w:noProof/>
          </w:rPr>
          <w:t>Applying the Battery Bias</w:t>
        </w:r>
        <w:r>
          <w:rPr>
            <w:noProof/>
            <w:webHidden/>
          </w:rPr>
          <w:tab/>
        </w:r>
        <w:r>
          <w:rPr>
            <w:noProof/>
            <w:webHidden/>
          </w:rPr>
          <w:fldChar w:fldCharType="begin"/>
        </w:r>
        <w:r>
          <w:rPr>
            <w:noProof/>
            <w:webHidden/>
          </w:rPr>
          <w:instrText xml:space="preserve"> PAGEREF _Toc132386900 \h </w:instrText>
        </w:r>
      </w:ins>
      <w:r>
        <w:rPr>
          <w:noProof/>
          <w:webHidden/>
        </w:rPr>
      </w:r>
      <w:r>
        <w:rPr>
          <w:noProof/>
          <w:webHidden/>
        </w:rPr>
        <w:fldChar w:fldCharType="separate"/>
      </w:r>
      <w:ins w:id="580" w:author="Chris Satterlee" w:date="2023-04-14T18:03:00Z">
        <w:r w:rsidR="0051422D">
          <w:rPr>
            <w:noProof/>
            <w:webHidden/>
          </w:rPr>
          <w:t>75</w:t>
        </w:r>
      </w:ins>
      <w:ins w:id="581" w:author="Chris Satterlee" w:date="2023-04-14T17:45:00Z">
        <w:r>
          <w:rPr>
            <w:noProof/>
            <w:webHidden/>
          </w:rPr>
          <w:fldChar w:fldCharType="end"/>
        </w:r>
        <w:r w:rsidRPr="00816ED5">
          <w:rPr>
            <w:rStyle w:val="Hyperlink"/>
            <w:noProof/>
          </w:rPr>
          <w:fldChar w:fldCharType="end"/>
        </w:r>
      </w:ins>
    </w:p>
    <w:p w14:paraId="4677383C" w14:textId="4C4B1DC1" w:rsidR="00E84351" w:rsidRDefault="00E84351">
      <w:pPr>
        <w:pStyle w:val="TOC4"/>
        <w:tabs>
          <w:tab w:val="left" w:pos="1680"/>
          <w:tab w:val="right" w:leader="dot" w:pos="10070"/>
        </w:tabs>
        <w:rPr>
          <w:ins w:id="582" w:author="Chris Satterlee" w:date="2023-04-14T17:45:00Z"/>
          <w:rFonts w:eastAsiaTheme="minorEastAsia" w:cstheme="minorBidi"/>
          <w:noProof/>
          <w:sz w:val="24"/>
          <w:szCs w:val="24"/>
          <w:lang w:eastAsia="ja-JP"/>
        </w:rPr>
      </w:pPr>
      <w:ins w:id="58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"_Toc132386901"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9.5.2.2</w:t>
        </w:r>
        <w:r>
          <w:rPr>
            <w:rFonts w:eastAsiaTheme="minorEastAsia" w:cstheme="minorBidi"/>
            <w:noProof/>
            <w:sz w:val="24"/>
            <w:szCs w:val="24"/>
            <w:lang w:eastAsia="ja-JP"/>
          </w:rPr>
          <w:tab/>
        </w:r>
        <w:r w:rsidRPr="00816ED5">
          <w:rPr>
            <w:rStyle w:val="Hyperlink"/>
            <w:noProof/>
          </w:rPr>
          <w:t>Calibrating Based on a Biased IV Curve</w:t>
        </w:r>
        <w:r>
          <w:rPr>
            <w:noProof/>
            <w:webHidden/>
          </w:rPr>
          <w:tab/>
        </w:r>
        <w:r>
          <w:rPr>
            <w:noProof/>
            <w:webHidden/>
          </w:rPr>
          <w:fldChar w:fldCharType="begin"/>
        </w:r>
        <w:r>
          <w:rPr>
            <w:noProof/>
            <w:webHidden/>
          </w:rPr>
          <w:instrText xml:space="preserve"> PAGEREF _Toc132386901 \h </w:instrText>
        </w:r>
      </w:ins>
      <w:r>
        <w:rPr>
          <w:noProof/>
          <w:webHidden/>
        </w:rPr>
      </w:r>
      <w:r>
        <w:rPr>
          <w:noProof/>
          <w:webHidden/>
        </w:rPr>
        <w:fldChar w:fldCharType="separate"/>
      </w:r>
      <w:ins w:id="584" w:author="Chris Satterlee" w:date="2023-04-14T18:03:00Z">
        <w:r w:rsidR="0051422D">
          <w:rPr>
            <w:noProof/>
            <w:webHidden/>
          </w:rPr>
          <w:t>76</w:t>
        </w:r>
      </w:ins>
      <w:ins w:id="585" w:author="Chris Satterlee" w:date="2023-04-14T17:45:00Z">
        <w:r>
          <w:rPr>
            <w:noProof/>
            <w:webHidden/>
          </w:rPr>
          <w:fldChar w:fldCharType="end"/>
        </w:r>
        <w:r w:rsidRPr="00816ED5">
          <w:rPr>
            <w:rStyle w:val="Hyperlink"/>
            <w:noProof/>
          </w:rPr>
          <w:fldChar w:fldCharType="end"/>
        </w:r>
      </w:ins>
    </w:p>
    <w:p w14:paraId="66B52B70" w14:textId="29D6A5A2" w:rsidR="00E84351" w:rsidRDefault="00E84351">
      <w:pPr>
        <w:pStyle w:val="TOC2"/>
        <w:tabs>
          <w:tab w:val="left" w:pos="960"/>
          <w:tab w:val="right" w:leader="dot" w:pos="10070"/>
        </w:tabs>
        <w:rPr>
          <w:ins w:id="586" w:author="Chris Satterlee" w:date="2023-04-14T17:45:00Z"/>
          <w:rFonts w:eastAsiaTheme="minorEastAsia" w:cstheme="minorBidi"/>
          <w:b w:val="0"/>
          <w:noProof/>
          <w:sz w:val="24"/>
          <w:szCs w:val="24"/>
          <w:lang w:eastAsia="ja-JP"/>
        </w:rPr>
      </w:pPr>
      <w:ins w:id="587"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"_Toc132386902"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9.6</w:t>
        </w:r>
        <w:r>
          <w:rPr>
            <w:rFonts w:eastAsiaTheme="minorEastAsia" w:cstheme="minorBidi"/>
            <w:b w:val="0"/>
            <w:noProof/>
            <w:sz w:val="24"/>
            <w:szCs w:val="24"/>
            <w:lang w:eastAsia="ja-JP"/>
          </w:rPr>
          <w:tab/>
        </w:r>
        <w:r w:rsidRPr="00816ED5">
          <w:rPr>
            <w:rStyle w:val="Hyperlink"/>
            <w:noProof/>
          </w:rPr>
          <w:t>Consider Using Multiple High Power PV Cells in Series</w:t>
        </w:r>
        <w:r>
          <w:rPr>
            <w:noProof/>
            <w:webHidden/>
          </w:rPr>
          <w:tab/>
        </w:r>
        <w:r>
          <w:rPr>
            <w:noProof/>
            <w:webHidden/>
          </w:rPr>
          <w:fldChar w:fldCharType="begin"/>
        </w:r>
        <w:r>
          <w:rPr>
            <w:noProof/>
            <w:webHidden/>
          </w:rPr>
          <w:instrText xml:space="preserve"> PAGEREF _Toc132386902 \h </w:instrText>
        </w:r>
      </w:ins>
      <w:r>
        <w:rPr>
          <w:noProof/>
          <w:webHidden/>
        </w:rPr>
      </w:r>
      <w:r>
        <w:rPr>
          <w:noProof/>
          <w:webHidden/>
        </w:rPr>
        <w:fldChar w:fldCharType="separate"/>
      </w:r>
      <w:ins w:id="588" w:author="Chris Satterlee" w:date="2023-04-14T18:03:00Z">
        <w:r w:rsidR="0051422D">
          <w:rPr>
            <w:noProof/>
            <w:webHidden/>
          </w:rPr>
          <w:t>76</w:t>
        </w:r>
      </w:ins>
      <w:ins w:id="589" w:author="Chris Satterlee" w:date="2023-04-14T17:45:00Z">
        <w:r>
          <w:rPr>
            <w:noProof/>
            <w:webHidden/>
          </w:rPr>
          <w:fldChar w:fldCharType="end"/>
        </w:r>
        <w:r w:rsidRPr="00816ED5">
          <w:rPr>
            <w:rStyle w:val="Hyperlink"/>
            <w:noProof/>
          </w:rPr>
          <w:fldChar w:fldCharType="end"/>
        </w:r>
      </w:ins>
    </w:p>
    <w:p w14:paraId="4F505921" w14:textId="670D0159" w:rsidR="00E84351" w:rsidRDefault="00E84351">
      <w:pPr>
        <w:pStyle w:val="TOC1"/>
        <w:rPr>
          <w:ins w:id="590" w:author="Chris Satterlee" w:date="2023-04-14T17:45:00Z"/>
          <w:rFonts w:eastAsiaTheme="minorEastAsia" w:cstheme="minorBidi"/>
          <w:b w:val="0"/>
          <w:noProof/>
          <w:lang w:eastAsia="ja-JP"/>
        </w:rPr>
      </w:pPr>
      <w:ins w:id="59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"_Toc132386903"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10</w:t>
        </w:r>
        <w:r>
          <w:rPr>
            <w:rFonts w:eastAsiaTheme="minorEastAsia" w:cstheme="minorBidi"/>
            <w:b w:val="0"/>
            <w:noProof/>
            <w:lang w:eastAsia="ja-JP"/>
          </w:rPr>
          <w:tab/>
        </w:r>
        <w:r w:rsidRPr="00816ED5">
          <w:rPr>
            <w:rStyle w:val="Hyperlink"/>
            <w:noProof/>
          </w:rPr>
          <w:t>Simulation</w:t>
        </w:r>
        <w:r>
          <w:rPr>
            <w:noProof/>
            <w:webHidden/>
          </w:rPr>
          <w:tab/>
        </w:r>
        <w:r>
          <w:rPr>
            <w:noProof/>
            <w:webHidden/>
          </w:rPr>
          <w:fldChar w:fldCharType="begin"/>
        </w:r>
        <w:r>
          <w:rPr>
            <w:noProof/>
            <w:webHidden/>
          </w:rPr>
          <w:instrText xml:space="preserve"> PAGEREF _Toc132386903 \h </w:instrText>
        </w:r>
      </w:ins>
      <w:r>
        <w:rPr>
          <w:noProof/>
          <w:webHidden/>
        </w:rPr>
      </w:r>
      <w:r>
        <w:rPr>
          <w:noProof/>
          <w:webHidden/>
        </w:rPr>
        <w:fldChar w:fldCharType="separate"/>
      </w:r>
      <w:ins w:id="592" w:author="Chris Satterlee" w:date="2023-04-14T18:03:00Z">
        <w:r w:rsidR="0051422D">
          <w:rPr>
            <w:noProof/>
            <w:webHidden/>
          </w:rPr>
          <w:t>77</w:t>
        </w:r>
      </w:ins>
      <w:ins w:id="593" w:author="Chris Satterlee" w:date="2023-04-14T17:45:00Z">
        <w:r>
          <w:rPr>
            <w:noProof/>
            <w:webHidden/>
          </w:rPr>
          <w:fldChar w:fldCharType="end"/>
        </w:r>
        <w:r w:rsidRPr="00816ED5">
          <w:rPr>
            <w:rStyle w:val="Hyperlink"/>
            <w:noProof/>
          </w:rPr>
          <w:fldChar w:fldCharType="end"/>
        </w:r>
      </w:ins>
    </w:p>
    <w:p w14:paraId="587820FA" w14:textId="1E4CA1BD" w:rsidR="00E84351" w:rsidRDefault="00E84351">
      <w:pPr>
        <w:pStyle w:val="TOC1"/>
        <w:rPr>
          <w:ins w:id="594" w:author="Chris Satterlee" w:date="2023-04-14T17:45:00Z"/>
          <w:rFonts w:eastAsiaTheme="minorEastAsia" w:cstheme="minorBidi"/>
          <w:b w:val="0"/>
          <w:noProof/>
          <w:lang w:eastAsia="ja-JP"/>
        </w:rPr>
      </w:pPr>
      <w:ins w:id="59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"_Toc132386904"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11</w:t>
        </w:r>
        <w:r>
          <w:rPr>
            <w:rFonts w:eastAsiaTheme="minorEastAsia" w:cstheme="minorBidi"/>
            <w:b w:val="0"/>
            <w:noProof/>
            <w:lang w:eastAsia="ja-JP"/>
          </w:rPr>
          <w:tab/>
        </w:r>
        <w:r w:rsidRPr="00816ED5">
          <w:rPr>
            <w:rStyle w:val="Hyperlink"/>
            <w:noProof/>
          </w:rPr>
          <w:t>Remote Command Feature</w:t>
        </w:r>
        <w:r>
          <w:rPr>
            <w:noProof/>
            <w:webHidden/>
          </w:rPr>
          <w:tab/>
        </w:r>
        <w:r>
          <w:rPr>
            <w:noProof/>
            <w:webHidden/>
          </w:rPr>
          <w:fldChar w:fldCharType="begin"/>
        </w:r>
        <w:r>
          <w:rPr>
            <w:noProof/>
            <w:webHidden/>
          </w:rPr>
          <w:instrText xml:space="preserve"> PAGEREF _Toc132386904 \h </w:instrText>
        </w:r>
      </w:ins>
      <w:r>
        <w:rPr>
          <w:noProof/>
          <w:webHidden/>
        </w:rPr>
      </w:r>
      <w:r>
        <w:rPr>
          <w:noProof/>
          <w:webHidden/>
        </w:rPr>
        <w:fldChar w:fldCharType="separate"/>
      </w:r>
      <w:ins w:id="596" w:author="Chris Satterlee" w:date="2023-04-14T18:03:00Z">
        <w:r w:rsidR="0051422D">
          <w:rPr>
            <w:noProof/>
            <w:webHidden/>
          </w:rPr>
          <w:t>78</w:t>
        </w:r>
      </w:ins>
      <w:ins w:id="597" w:author="Chris Satterlee" w:date="2023-04-14T17:45:00Z">
        <w:r>
          <w:rPr>
            <w:noProof/>
            <w:webHidden/>
          </w:rPr>
          <w:fldChar w:fldCharType="end"/>
        </w:r>
        <w:r w:rsidRPr="00816ED5">
          <w:rPr>
            <w:rStyle w:val="Hyperlink"/>
            <w:noProof/>
          </w:rPr>
          <w:fldChar w:fldCharType="end"/>
        </w:r>
      </w:ins>
    </w:p>
    <w:p w14:paraId="1395F66F" w14:textId="0C40A340" w:rsidR="00E84351" w:rsidRDefault="00E84351">
      <w:pPr>
        <w:pStyle w:val="TOC2"/>
        <w:tabs>
          <w:tab w:val="left" w:pos="960"/>
          <w:tab w:val="right" w:leader="dot" w:pos="10070"/>
        </w:tabs>
        <w:rPr>
          <w:ins w:id="598" w:author="Chris Satterlee" w:date="2023-04-14T17:45:00Z"/>
          <w:rFonts w:eastAsiaTheme="minorEastAsia" w:cstheme="minorBidi"/>
          <w:b w:val="0"/>
          <w:noProof/>
          <w:sz w:val="24"/>
          <w:szCs w:val="24"/>
          <w:lang w:eastAsia="ja-JP"/>
        </w:rPr>
      </w:pPr>
      <w:ins w:id="59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"_Toc132386905"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11.1</w:t>
        </w:r>
        <w:r>
          <w:rPr>
            <w:rFonts w:eastAsiaTheme="minorEastAsia" w:cstheme="minorBidi"/>
            <w:b w:val="0"/>
            <w:noProof/>
            <w:sz w:val="24"/>
            <w:szCs w:val="24"/>
            <w:lang w:eastAsia="ja-JP"/>
          </w:rPr>
          <w:tab/>
        </w:r>
        <w:r w:rsidRPr="00816ED5">
          <w:rPr>
            <w:rStyle w:val="Hyperlink"/>
            <w:noProof/>
          </w:rPr>
          <w:t>Command Syntax</w:t>
        </w:r>
        <w:r>
          <w:rPr>
            <w:noProof/>
            <w:webHidden/>
          </w:rPr>
          <w:tab/>
        </w:r>
        <w:r>
          <w:rPr>
            <w:noProof/>
            <w:webHidden/>
          </w:rPr>
          <w:fldChar w:fldCharType="begin"/>
        </w:r>
        <w:r>
          <w:rPr>
            <w:noProof/>
            <w:webHidden/>
          </w:rPr>
          <w:instrText xml:space="preserve"> PAGEREF _Toc132386905 \h </w:instrText>
        </w:r>
      </w:ins>
      <w:r>
        <w:rPr>
          <w:noProof/>
          <w:webHidden/>
        </w:rPr>
      </w:r>
      <w:r>
        <w:rPr>
          <w:noProof/>
          <w:webHidden/>
        </w:rPr>
        <w:fldChar w:fldCharType="separate"/>
      </w:r>
      <w:ins w:id="600" w:author="Chris Satterlee" w:date="2023-04-14T18:03:00Z">
        <w:r w:rsidR="0051422D">
          <w:rPr>
            <w:noProof/>
            <w:webHidden/>
          </w:rPr>
          <w:t>78</w:t>
        </w:r>
      </w:ins>
      <w:ins w:id="601" w:author="Chris Satterlee" w:date="2023-04-14T17:45:00Z">
        <w:r>
          <w:rPr>
            <w:noProof/>
            <w:webHidden/>
          </w:rPr>
          <w:fldChar w:fldCharType="end"/>
        </w:r>
        <w:r w:rsidRPr="00816ED5">
          <w:rPr>
            <w:rStyle w:val="Hyperlink"/>
            <w:noProof/>
          </w:rPr>
          <w:fldChar w:fldCharType="end"/>
        </w:r>
      </w:ins>
    </w:p>
    <w:p w14:paraId="7B1BAB1B" w14:textId="3884E984" w:rsidR="00E84351" w:rsidRDefault="00E84351">
      <w:pPr>
        <w:pStyle w:val="TOC2"/>
        <w:tabs>
          <w:tab w:val="left" w:pos="960"/>
          <w:tab w:val="right" w:leader="dot" w:pos="10070"/>
        </w:tabs>
        <w:rPr>
          <w:ins w:id="602" w:author="Chris Satterlee" w:date="2023-04-14T17:45:00Z"/>
          <w:rFonts w:eastAsiaTheme="minorEastAsia" w:cstheme="minorBidi"/>
          <w:b w:val="0"/>
          <w:noProof/>
          <w:sz w:val="24"/>
          <w:szCs w:val="24"/>
          <w:lang w:eastAsia="ja-JP"/>
        </w:rPr>
      </w:pPr>
      <w:ins w:id="60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"_Toc132386906"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11.2</w:t>
        </w:r>
        <w:r>
          <w:rPr>
            <w:rFonts w:eastAsiaTheme="minorEastAsia" w:cstheme="minorBidi"/>
            <w:b w:val="0"/>
            <w:noProof/>
            <w:sz w:val="24"/>
            <w:szCs w:val="24"/>
            <w:lang w:eastAsia="ja-JP"/>
          </w:rPr>
          <w:tab/>
        </w:r>
        <w:r w:rsidRPr="00816ED5">
          <w:rPr>
            <w:rStyle w:val="Hyperlink"/>
            <w:noProof/>
          </w:rPr>
          <w:t>Reply Syntax</w:t>
        </w:r>
        <w:r>
          <w:rPr>
            <w:noProof/>
            <w:webHidden/>
          </w:rPr>
          <w:tab/>
        </w:r>
        <w:r>
          <w:rPr>
            <w:noProof/>
            <w:webHidden/>
          </w:rPr>
          <w:fldChar w:fldCharType="begin"/>
        </w:r>
        <w:r>
          <w:rPr>
            <w:noProof/>
            <w:webHidden/>
          </w:rPr>
          <w:instrText xml:space="preserve"> PAGEREF _Toc132386906 \h </w:instrText>
        </w:r>
      </w:ins>
      <w:r>
        <w:rPr>
          <w:noProof/>
          <w:webHidden/>
        </w:rPr>
      </w:r>
      <w:r>
        <w:rPr>
          <w:noProof/>
          <w:webHidden/>
        </w:rPr>
        <w:fldChar w:fldCharType="separate"/>
      </w:r>
      <w:ins w:id="604" w:author="Chris Satterlee" w:date="2023-04-14T18:03:00Z">
        <w:r w:rsidR="0051422D">
          <w:rPr>
            <w:noProof/>
            <w:webHidden/>
          </w:rPr>
          <w:t>78</w:t>
        </w:r>
      </w:ins>
      <w:ins w:id="605" w:author="Chris Satterlee" w:date="2023-04-14T17:45:00Z">
        <w:r>
          <w:rPr>
            <w:noProof/>
            <w:webHidden/>
          </w:rPr>
          <w:fldChar w:fldCharType="end"/>
        </w:r>
        <w:r w:rsidRPr="00816ED5">
          <w:rPr>
            <w:rStyle w:val="Hyperlink"/>
            <w:noProof/>
          </w:rPr>
          <w:fldChar w:fldCharType="end"/>
        </w:r>
      </w:ins>
    </w:p>
    <w:p w14:paraId="6F802025" w14:textId="224F0DD2" w:rsidR="00E84351" w:rsidRDefault="00E84351">
      <w:pPr>
        <w:pStyle w:val="TOC2"/>
        <w:tabs>
          <w:tab w:val="left" w:pos="960"/>
          <w:tab w:val="right" w:leader="dot" w:pos="10070"/>
        </w:tabs>
        <w:rPr>
          <w:ins w:id="606" w:author="Chris Satterlee" w:date="2023-04-14T17:45:00Z"/>
          <w:rFonts w:eastAsiaTheme="minorEastAsia" w:cstheme="minorBidi"/>
          <w:b w:val="0"/>
          <w:noProof/>
          <w:sz w:val="24"/>
          <w:szCs w:val="24"/>
          <w:lang w:eastAsia="ja-JP"/>
        </w:rPr>
      </w:pPr>
      <w:ins w:id="607"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"_Toc132386907"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11.3</w:t>
        </w:r>
        <w:r>
          <w:rPr>
            <w:rFonts w:eastAsiaTheme="minorEastAsia" w:cstheme="minorBidi"/>
            <w:b w:val="0"/>
            <w:noProof/>
            <w:sz w:val="24"/>
            <w:szCs w:val="24"/>
            <w:lang w:eastAsia="ja-JP"/>
          </w:rPr>
          <w:tab/>
        </w:r>
        <w:r w:rsidRPr="00816ED5">
          <w:rPr>
            <w:rStyle w:val="Hyperlink"/>
            <w:noProof/>
          </w:rPr>
          <w:t>Supported Commands</w:t>
        </w:r>
        <w:r>
          <w:rPr>
            <w:noProof/>
            <w:webHidden/>
          </w:rPr>
          <w:tab/>
        </w:r>
        <w:r>
          <w:rPr>
            <w:noProof/>
            <w:webHidden/>
          </w:rPr>
          <w:fldChar w:fldCharType="begin"/>
        </w:r>
        <w:r>
          <w:rPr>
            <w:noProof/>
            <w:webHidden/>
          </w:rPr>
          <w:instrText xml:space="preserve"> PAGEREF _Toc132386907 \h </w:instrText>
        </w:r>
      </w:ins>
      <w:r>
        <w:rPr>
          <w:noProof/>
          <w:webHidden/>
        </w:rPr>
      </w:r>
      <w:r>
        <w:rPr>
          <w:noProof/>
          <w:webHidden/>
        </w:rPr>
        <w:fldChar w:fldCharType="separate"/>
      </w:r>
      <w:ins w:id="608" w:author="Chris Satterlee" w:date="2023-04-14T18:03:00Z">
        <w:r w:rsidR="0051422D">
          <w:rPr>
            <w:noProof/>
            <w:webHidden/>
          </w:rPr>
          <w:t>78</w:t>
        </w:r>
      </w:ins>
      <w:ins w:id="609" w:author="Chris Satterlee" w:date="2023-04-14T17:45:00Z">
        <w:r>
          <w:rPr>
            <w:noProof/>
            <w:webHidden/>
          </w:rPr>
          <w:fldChar w:fldCharType="end"/>
        </w:r>
        <w:r w:rsidRPr="00816ED5">
          <w:rPr>
            <w:rStyle w:val="Hyperlink"/>
            <w:noProof/>
          </w:rPr>
          <w:fldChar w:fldCharType="end"/>
        </w:r>
      </w:ins>
    </w:p>
    <w:p w14:paraId="215E16AA" w14:textId="0B7DDFA2" w:rsidR="00E84351" w:rsidRDefault="00E84351">
      <w:pPr>
        <w:pStyle w:val="TOC3"/>
        <w:tabs>
          <w:tab w:val="left" w:pos="1440"/>
          <w:tab w:val="right" w:leader="dot" w:pos="10070"/>
        </w:tabs>
        <w:rPr>
          <w:ins w:id="610" w:author="Chris Satterlee" w:date="2023-04-14T17:45:00Z"/>
          <w:rFonts w:eastAsiaTheme="minorEastAsia" w:cstheme="minorBidi"/>
          <w:noProof/>
          <w:sz w:val="24"/>
          <w:szCs w:val="24"/>
          <w:lang w:eastAsia="ja-JP"/>
        </w:rPr>
      </w:pPr>
      <w:ins w:id="611"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"_Toc132386908"</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11.3.1</w:t>
        </w:r>
        <w:r>
          <w:rPr>
            <w:rFonts w:eastAsiaTheme="minorEastAsia" w:cstheme="minorBidi"/>
            <w:noProof/>
            <w:sz w:val="24"/>
            <w:szCs w:val="24"/>
            <w:lang w:eastAsia="ja-JP"/>
          </w:rPr>
          <w:tab/>
        </w:r>
        <w:r w:rsidRPr="00816ED5">
          <w:rPr>
            <w:rStyle w:val="Hyperlink"/>
            <w:noProof/>
          </w:rPr>
          <w:t>Swing Command</w:t>
        </w:r>
        <w:r>
          <w:rPr>
            <w:noProof/>
            <w:webHidden/>
          </w:rPr>
          <w:tab/>
        </w:r>
        <w:r>
          <w:rPr>
            <w:noProof/>
            <w:webHidden/>
          </w:rPr>
          <w:fldChar w:fldCharType="begin"/>
        </w:r>
        <w:r>
          <w:rPr>
            <w:noProof/>
            <w:webHidden/>
          </w:rPr>
          <w:instrText xml:space="preserve"> PAGEREF _Toc132386908 \h </w:instrText>
        </w:r>
      </w:ins>
      <w:r>
        <w:rPr>
          <w:noProof/>
          <w:webHidden/>
        </w:rPr>
      </w:r>
      <w:r>
        <w:rPr>
          <w:noProof/>
          <w:webHidden/>
        </w:rPr>
        <w:fldChar w:fldCharType="separate"/>
      </w:r>
      <w:ins w:id="612" w:author="Chris Satterlee" w:date="2023-04-14T18:03:00Z">
        <w:r w:rsidR="0051422D">
          <w:rPr>
            <w:noProof/>
            <w:webHidden/>
          </w:rPr>
          <w:t>79</w:t>
        </w:r>
      </w:ins>
      <w:ins w:id="613" w:author="Chris Satterlee" w:date="2023-04-14T17:45:00Z">
        <w:r>
          <w:rPr>
            <w:noProof/>
            <w:webHidden/>
          </w:rPr>
          <w:fldChar w:fldCharType="end"/>
        </w:r>
        <w:r w:rsidRPr="00816ED5">
          <w:rPr>
            <w:rStyle w:val="Hyperlink"/>
            <w:noProof/>
          </w:rPr>
          <w:fldChar w:fldCharType="end"/>
        </w:r>
      </w:ins>
    </w:p>
    <w:p w14:paraId="31984EE7" w14:textId="49660DD3" w:rsidR="00E84351" w:rsidRDefault="00E84351">
      <w:pPr>
        <w:pStyle w:val="TOC2"/>
        <w:tabs>
          <w:tab w:val="left" w:pos="960"/>
          <w:tab w:val="right" w:leader="dot" w:pos="10070"/>
        </w:tabs>
        <w:rPr>
          <w:ins w:id="614" w:author="Chris Satterlee" w:date="2023-04-14T17:45:00Z"/>
          <w:rFonts w:eastAsiaTheme="minorEastAsia" w:cstheme="minorBidi"/>
          <w:b w:val="0"/>
          <w:noProof/>
          <w:sz w:val="24"/>
          <w:szCs w:val="24"/>
          <w:lang w:eastAsia="ja-JP"/>
        </w:rPr>
      </w:pPr>
      <w:ins w:id="615"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"_Toc132386909"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11.4</w:t>
        </w:r>
        <w:r>
          <w:rPr>
            <w:rFonts w:eastAsiaTheme="minorEastAsia" w:cstheme="minorBidi"/>
            <w:b w:val="0"/>
            <w:noProof/>
            <w:sz w:val="24"/>
            <w:szCs w:val="24"/>
            <w:lang w:eastAsia="ja-JP"/>
          </w:rPr>
          <w:tab/>
        </w:r>
        <w:r w:rsidRPr="00816ED5">
          <w:rPr>
            <w:rStyle w:val="Hyperlink"/>
            <w:noProof/>
          </w:rPr>
          <w:t>Client Program Example</w:t>
        </w:r>
        <w:r>
          <w:rPr>
            <w:noProof/>
            <w:webHidden/>
          </w:rPr>
          <w:tab/>
        </w:r>
        <w:r>
          <w:rPr>
            <w:noProof/>
            <w:webHidden/>
          </w:rPr>
          <w:fldChar w:fldCharType="begin"/>
        </w:r>
        <w:r>
          <w:rPr>
            <w:noProof/>
            <w:webHidden/>
          </w:rPr>
          <w:instrText xml:space="preserve"> PAGEREF _Toc132386909 \h </w:instrText>
        </w:r>
      </w:ins>
      <w:r>
        <w:rPr>
          <w:noProof/>
          <w:webHidden/>
        </w:rPr>
      </w:r>
      <w:r>
        <w:rPr>
          <w:noProof/>
          <w:webHidden/>
        </w:rPr>
        <w:fldChar w:fldCharType="separate"/>
      </w:r>
      <w:ins w:id="616" w:author="Chris Satterlee" w:date="2023-04-14T18:03:00Z">
        <w:r w:rsidR="0051422D">
          <w:rPr>
            <w:noProof/>
            <w:webHidden/>
          </w:rPr>
          <w:t>79</w:t>
        </w:r>
      </w:ins>
      <w:ins w:id="617" w:author="Chris Satterlee" w:date="2023-04-14T17:45:00Z">
        <w:r>
          <w:rPr>
            <w:noProof/>
            <w:webHidden/>
          </w:rPr>
          <w:fldChar w:fldCharType="end"/>
        </w:r>
        <w:r w:rsidRPr="00816ED5">
          <w:rPr>
            <w:rStyle w:val="Hyperlink"/>
            <w:noProof/>
          </w:rPr>
          <w:fldChar w:fldCharType="end"/>
        </w:r>
      </w:ins>
    </w:p>
    <w:p w14:paraId="3B17B0E9" w14:textId="40EFF383" w:rsidR="00E84351" w:rsidRDefault="00E84351">
      <w:pPr>
        <w:pStyle w:val="TOC3"/>
        <w:tabs>
          <w:tab w:val="left" w:pos="1440"/>
          <w:tab w:val="right" w:leader="dot" w:pos="10070"/>
        </w:tabs>
        <w:rPr>
          <w:ins w:id="618" w:author="Chris Satterlee" w:date="2023-04-14T17:45:00Z"/>
          <w:rFonts w:eastAsiaTheme="minorEastAsia" w:cstheme="minorBidi"/>
          <w:noProof/>
          <w:sz w:val="24"/>
          <w:szCs w:val="24"/>
          <w:lang w:eastAsia="ja-JP"/>
        </w:rPr>
      </w:pPr>
      <w:ins w:id="619"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"_Toc132386910"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11.4.1</w:t>
        </w:r>
        <w:r>
          <w:rPr>
            <w:rFonts w:eastAsiaTheme="minorEastAsia" w:cstheme="minorBidi"/>
            <w:noProof/>
            <w:sz w:val="24"/>
            <w:szCs w:val="24"/>
            <w:lang w:eastAsia="ja-JP"/>
          </w:rPr>
          <w:tab/>
        </w:r>
        <w:r w:rsidRPr="00816ED5">
          <w:rPr>
            <w:rStyle w:val="Hyperlink"/>
            <w:noProof/>
          </w:rPr>
          <w:t>Python</w:t>
        </w:r>
        <w:r>
          <w:rPr>
            <w:noProof/>
            <w:webHidden/>
          </w:rPr>
          <w:tab/>
        </w:r>
        <w:r>
          <w:rPr>
            <w:noProof/>
            <w:webHidden/>
          </w:rPr>
          <w:fldChar w:fldCharType="begin"/>
        </w:r>
        <w:r>
          <w:rPr>
            <w:noProof/>
            <w:webHidden/>
          </w:rPr>
          <w:instrText xml:space="preserve"> PAGEREF _Toc132386910 \h </w:instrText>
        </w:r>
      </w:ins>
      <w:r>
        <w:rPr>
          <w:noProof/>
          <w:webHidden/>
        </w:rPr>
      </w:r>
      <w:r>
        <w:rPr>
          <w:noProof/>
          <w:webHidden/>
        </w:rPr>
        <w:fldChar w:fldCharType="separate"/>
      </w:r>
      <w:ins w:id="620" w:author="Chris Satterlee" w:date="2023-04-14T18:03:00Z">
        <w:r w:rsidR="0051422D">
          <w:rPr>
            <w:noProof/>
            <w:webHidden/>
          </w:rPr>
          <w:t>80</w:t>
        </w:r>
      </w:ins>
      <w:ins w:id="621" w:author="Chris Satterlee" w:date="2023-04-14T17:45:00Z">
        <w:r>
          <w:rPr>
            <w:noProof/>
            <w:webHidden/>
          </w:rPr>
          <w:fldChar w:fldCharType="end"/>
        </w:r>
        <w:r w:rsidRPr="00816ED5">
          <w:rPr>
            <w:rStyle w:val="Hyperlink"/>
            <w:noProof/>
          </w:rPr>
          <w:fldChar w:fldCharType="end"/>
        </w:r>
      </w:ins>
    </w:p>
    <w:p w14:paraId="16EAAEF1" w14:textId="3968B714" w:rsidR="00E84351" w:rsidRDefault="00E84351">
      <w:pPr>
        <w:pStyle w:val="TOC3"/>
        <w:tabs>
          <w:tab w:val="left" w:pos="1440"/>
          <w:tab w:val="right" w:leader="dot" w:pos="10070"/>
        </w:tabs>
        <w:rPr>
          <w:ins w:id="622" w:author="Chris Satterlee" w:date="2023-04-14T17:45:00Z"/>
          <w:rFonts w:eastAsiaTheme="minorEastAsia" w:cstheme="minorBidi"/>
          <w:noProof/>
          <w:sz w:val="24"/>
          <w:szCs w:val="24"/>
          <w:lang w:eastAsia="ja-JP"/>
        </w:rPr>
      </w:pPr>
      <w:ins w:id="623"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"_Toc132386911"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11.4.2</w:t>
        </w:r>
        <w:r>
          <w:rPr>
            <w:rFonts w:eastAsiaTheme="minorEastAsia" w:cstheme="minorBidi"/>
            <w:noProof/>
            <w:sz w:val="24"/>
            <w:szCs w:val="24"/>
            <w:lang w:eastAsia="ja-JP"/>
          </w:rPr>
          <w:tab/>
        </w:r>
        <w:r w:rsidRPr="00816ED5">
          <w:rPr>
            <w:rStyle w:val="Hyperlink"/>
            <w:noProof/>
          </w:rPr>
          <w:t>C</w:t>
        </w:r>
        <w:r>
          <w:rPr>
            <w:noProof/>
            <w:webHidden/>
          </w:rPr>
          <w:tab/>
        </w:r>
        <w:r>
          <w:rPr>
            <w:noProof/>
            <w:webHidden/>
          </w:rPr>
          <w:fldChar w:fldCharType="begin"/>
        </w:r>
        <w:r>
          <w:rPr>
            <w:noProof/>
            <w:webHidden/>
          </w:rPr>
          <w:instrText xml:space="preserve"> PAGEREF _Toc132386911 \h </w:instrText>
        </w:r>
      </w:ins>
      <w:r>
        <w:rPr>
          <w:noProof/>
          <w:webHidden/>
        </w:rPr>
      </w:r>
      <w:r>
        <w:rPr>
          <w:noProof/>
          <w:webHidden/>
        </w:rPr>
        <w:fldChar w:fldCharType="separate"/>
      </w:r>
      <w:ins w:id="624" w:author="Chris Satterlee" w:date="2023-04-14T18:03:00Z">
        <w:r w:rsidR="0051422D">
          <w:rPr>
            <w:noProof/>
            <w:webHidden/>
          </w:rPr>
          <w:t>81</w:t>
        </w:r>
      </w:ins>
      <w:ins w:id="625" w:author="Chris Satterlee" w:date="2023-04-14T17:45:00Z">
        <w:r>
          <w:rPr>
            <w:noProof/>
            <w:webHidden/>
          </w:rPr>
          <w:fldChar w:fldCharType="end"/>
        </w:r>
        <w:r w:rsidRPr="00816ED5">
          <w:rPr>
            <w:rStyle w:val="Hyperlink"/>
            <w:noProof/>
          </w:rPr>
          <w:fldChar w:fldCharType="end"/>
        </w:r>
      </w:ins>
    </w:p>
    <w:p w14:paraId="61E391AA" w14:textId="4446144A" w:rsidR="005C4776" w:rsidDel="00335B82" w:rsidRDefault="005C4776">
      <w:pPr>
        <w:pStyle w:val="TOC1"/>
        <w:rPr>
          <w:del w:id="626" w:author="Chris Satterlee" w:date="2023-04-11T18:15:00Z"/>
          <w:rFonts w:eastAsiaTheme="minorEastAsia" w:cstheme="minorBidi"/>
          <w:b w:val="0"/>
          <w:noProof/>
          <w:lang w:eastAsia="ja-JP"/>
        </w:rPr>
      </w:pPr>
      <w:del w:id="627" w:author="Chris Satterlee" w:date="2023-04-11T18:15:00Z">
        <w:r w:rsidRPr="00335B82" w:rsidDel="00335B82">
          <w:rPr>
            <w:rPrChange w:id="628" w:author="Chris Satterlee" w:date="2023-04-11T18:15:00Z">
              <w:rPr>
                <w:rStyle w:val="Hyperlink"/>
                <w:b w:val="0"/>
                <w:noProof/>
              </w:rPr>
            </w:rPrChange>
          </w:rPr>
          <w:delText>1</w:delText>
        </w:r>
        <w:r w:rsidDel="00335B82">
          <w:rPr>
            <w:rFonts w:eastAsiaTheme="minorEastAsia" w:cstheme="minorBidi"/>
            <w:b w:val="0"/>
            <w:noProof/>
            <w:lang w:eastAsia="ja-JP"/>
          </w:rPr>
          <w:tab/>
        </w:r>
        <w:r w:rsidRPr="00335B82" w:rsidDel="00335B82">
          <w:rPr>
            <w:rPrChange w:id="629" w:author="Chris Satterlee" w:date="2023-04-11T18:15:00Z">
              <w:rPr>
                <w:rStyle w:val="Hyperlink"/>
                <w:b w:val="0"/>
                <w:noProof/>
              </w:rPr>
            </w:rPrChange>
          </w:rPr>
          <w:delText>YouTube Demo Videos / Quick Start</w:delText>
        </w:r>
        <w:r w:rsidDel="00335B82">
          <w:rPr>
            <w:noProof/>
            <w:webHidden/>
          </w:rPr>
          <w:tab/>
          <w:delText>6</w:delText>
        </w:r>
      </w:del>
    </w:p>
    <w:p w14:paraId="7258242F" w14:textId="24CF3F88" w:rsidR="005C4776" w:rsidDel="00335B82" w:rsidRDefault="005C4776">
      <w:pPr>
        <w:pStyle w:val="TOC2"/>
        <w:tabs>
          <w:tab w:val="left" w:pos="960"/>
          <w:tab w:val="right" w:leader="dot" w:pos="10070"/>
        </w:tabs>
        <w:rPr>
          <w:del w:id="630" w:author="Chris Satterlee" w:date="2023-04-11T18:15:00Z"/>
          <w:rFonts w:eastAsiaTheme="minorEastAsia" w:cstheme="minorBidi"/>
          <w:b w:val="0"/>
          <w:noProof/>
          <w:sz w:val="24"/>
          <w:szCs w:val="24"/>
          <w:lang w:eastAsia="ja-JP"/>
        </w:rPr>
      </w:pPr>
      <w:del w:id="631" w:author="Chris Satterlee" w:date="2023-04-11T18:15:00Z">
        <w:r w:rsidRPr="00335B82" w:rsidDel="00335B82">
          <w:rPr>
            <w:rPrChange w:id="632" w:author="Chris Satterlee" w:date="2023-04-11T18:15:00Z">
              <w:rPr>
                <w:rStyle w:val="Hyperlink"/>
                <w:b w:val="0"/>
                <w:noProof/>
              </w:rPr>
            </w:rPrChange>
          </w:rPr>
          <w:delText>1.1</w:delText>
        </w:r>
        <w:r w:rsidDel="00335B82">
          <w:rPr>
            <w:rFonts w:eastAsiaTheme="minorEastAsia" w:cstheme="minorBidi"/>
            <w:b w:val="0"/>
            <w:noProof/>
            <w:sz w:val="24"/>
            <w:szCs w:val="24"/>
            <w:lang w:eastAsia="ja-JP"/>
          </w:rPr>
          <w:tab/>
        </w:r>
        <w:r w:rsidRPr="00335B82" w:rsidDel="00335B82">
          <w:rPr>
            <w:rPrChange w:id="633" w:author="Chris Satterlee" w:date="2023-04-11T18:15:00Z">
              <w:rPr>
                <w:rStyle w:val="Hyperlink"/>
                <w:b w:val="0"/>
                <w:noProof/>
              </w:rPr>
            </w:rPrChange>
          </w:rPr>
          <w:delText>YouTube Demo Videos</w:delText>
        </w:r>
        <w:r w:rsidDel="00335B82">
          <w:rPr>
            <w:noProof/>
            <w:webHidden/>
          </w:rPr>
          <w:tab/>
          <w:delText>6</w:delText>
        </w:r>
      </w:del>
    </w:p>
    <w:p w14:paraId="3A7121D3" w14:textId="592A48B1" w:rsidR="005C4776" w:rsidDel="00335B82" w:rsidRDefault="005C4776">
      <w:pPr>
        <w:pStyle w:val="TOC2"/>
        <w:tabs>
          <w:tab w:val="left" w:pos="960"/>
          <w:tab w:val="right" w:leader="dot" w:pos="10070"/>
        </w:tabs>
        <w:rPr>
          <w:del w:id="634" w:author="Chris Satterlee" w:date="2023-04-11T18:15:00Z"/>
          <w:rFonts w:eastAsiaTheme="minorEastAsia" w:cstheme="minorBidi"/>
          <w:b w:val="0"/>
          <w:noProof/>
          <w:sz w:val="24"/>
          <w:szCs w:val="24"/>
          <w:lang w:eastAsia="ja-JP"/>
        </w:rPr>
      </w:pPr>
      <w:del w:id="635" w:author="Chris Satterlee" w:date="2023-04-11T18:15:00Z">
        <w:r w:rsidRPr="00335B82" w:rsidDel="00335B82">
          <w:rPr>
            <w:rPrChange w:id="636" w:author="Chris Satterlee" w:date="2023-04-11T18:15:00Z">
              <w:rPr>
                <w:rStyle w:val="Hyperlink"/>
                <w:b w:val="0"/>
                <w:noProof/>
              </w:rPr>
            </w:rPrChange>
          </w:rPr>
          <w:delText>1.2</w:delText>
        </w:r>
        <w:r w:rsidDel="00335B82">
          <w:rPr>
            <w:rFonts w:eastAsiaTheme="minorEastAsia" w:cstheme="minorBidi"/>
            <w:b w:val="0"/>
            <w:noProof/>
            <w:sz w:val="24"/>
            <w:szCs w:val="24"/>
            <w:lang w:eastAsia="ja-JP"/>
          </w:rPr>
          <w:tab/>
        </w:r>
        <w:r w:rsidRPr="00335B82" w:rsidDel="00335B82">
          <w:rPr>
            <w:rPrChange w:id="637" w:author="Chris Satterlee" w:date="2023-04-11T18:15:00Z">
              <w:rPr>
                <w:rStyle w:val="Hyperlink"/>
                <w:b w:val="0"/>
                <w:noProof/>
              </w:rPr>
            </w:rPrChange>
          </w:rPr>
          <w:delText>Quick Start</w:delText>
        </w:r>
        <w:r w:rsidDel="00335B82">
          <w:rPr>
            <w:noProof/>
            <w:webHidden/>
          </w:rPr>
          <w:tab/>
          <w:delText>6</w:delText>
        </w:r>
      </w:del>
    </w:p>
    <w:p w14:paraId="212B7425" w14:textId="2821D1C9" w:rsidR="005C4776" w:rsidDel="00335B82" w:rsidRDefault="005C4776">
      <w:pPr>
        <w:pStyle w:val="TOC1"/>
        <w:rPr>
          <w:del w:id="638" w:author="Chris Satterlee" w:date="2023-04-11T18:15:00Z"/>
          <w:rFonts w:eastAsiaTheme="minorEastAsia" w:cstheme="minorBidi"/>
          <w:b w:val="0"/>
          <w:noProof/>
          <w:lang w:eastAsia="ja-JP"/>
        </w:rPr>
      </w:pPr>
      <w:del w:id="639" w:author="Chris Satterlee" w:date="2023-04-11T18:15:00Z">
        <w:r w:rsidRPr="00335B82" w:rsidDel="00335B82">
          <w:rPr>
            <w:rPrChange w:id="640" w:author="Chris Satterlee" w:date="2023-04-11T18:15:00Z">
              <w:rPr>
                <w:rStyle w:val="Hyperlink"/>
                <w:b w:val="0"/>
                <w:noProof/>
              </w:rPr>
            </w:rPrChange>
          </w:rPr>
          <w:delText>2</w:delText>
        </w:r>
        <w:r w:rsidDel="00335B82">
          <w:rPr>
            <w:rFonts w:eastAsiaTheme="minorEastAsia" w:cstheme="minorBidi"/>
            <w:b w:val="0"/>
            <w:noProof/>
            <w:lang w:eastAsia="ja-JP"/>
          </w:rPr>
          <w:tab/>
        </w:r>
        <w:r w:rsidRPr="00335B82" w:rsidDel="00335B82">
          <w:rPr>
            <w:rPrChange w:id="641" w:author="Chris Satterlee" w:date="2023-04-11T18:15:00Z">
              <w:rPr>
                <w:rStyle w:val="Hyperlink"/>
                <w:b w:val="0"/>
                <w:noProof/>
              </w:rPr>
            </w:rPrChange>
          </w:rPr>
          <w:delText>Introduction</w:delText>
        </w:r>
        <w:r w:rsidDel="00335B82">
          <w:rPr>
            <w:noProof/>
            <w:webHidden/>
          </w:rPr>
          <w:tab/>
          <w:delText>7</w:delText>
        </w:r>
      </w:del>
    </w:p>
    <w:p w14:paraId="1B1376C7" w14:textId="7D454D74" w:rsidR="005C4776" w:rsidDel="00335B82" w:rsidRDefault="005C4776">
      <w:pPr>
        <w:pStyle w:val="TOC1"/>
        <w:rPr>
          <w:del w:id="642" w:author="Chris Satterlee" w:date="2023-04-11T18:15:00Z"/>
          <w:rFonts w:eastAsiaTheme="minorEastAsia" w:cstheme="minorBidi"/>
          <w:b w:val="0"/>
          <w:noProof/>
          <w:lang w:eastAsia="ja-JP"/>
        </w:rPr>
      </w:pPr>
      <w:del w:id="643" w:author="Chris Satterlee" w:date="2023-04-11T18:15:00Z">
        <w:r w:rsidRPr="00335B82" w:rsidDel="00335B82">
          <w:rPr>
            <w:rPrChange w:id="644" w:author="Chris Satterlee" w:date="2023-04-11T18:15:00Z">
              <w:rPr>
                <w:rStyle w:val="Hyperlink"/>
                <w:b w:val="0"/>
                <w:noProof/>
              </w:rPr>
            </w:rPrChange>
          </w:rPr>
          <w:delText>3</w:delText>
        </w:r>
        <w:r w:rsidDel="00335B82">
          <w:rPr>
            <w:rFonts w:eastAsiaTheme="minorEastAsia" w:cstheme="minorBidi"/>
            <w:b w:val="0"/>
            <w:noProof/>
            <w:lang w:eastAsia="ja-JP"/>
          </w:rPr>
          <w:tab/>
        </w:r>
        <w:r w:rsidRPr="00335B82" w:rsidDel="00335B82">
          <w:rPr>
            <w:rPrChange w:id="645" w:author="Chris Satterlee" w:date="2023-04-11T18:15:00Z">
              <w:rPr>
                <w:rStyle w:val="Hyperlink"/>
                <w:b w:val="0"/>
                <w:noProof/>
              </w:rPr>
            </w:rPrChange>
          </w:rPr>
          <w:delText>Visual Tour of the Hardware</w:delText>
        </w:r>
        <w:r w:rsidDel="00335B82">
          <w:rPr>
            <w:noProof/>
            <w:webHidden/>
          </w:rPr>
          <w:tab/>
          <w:delText>9</w:delText>
        </w:r>
      </w:del>
    </w:p>
    <w:p w14:paraId="54C060C5" w14:textId="77C8680D" w:rsidR="005C4776" w:rsidDel="00335B82" w:rsidRDefault="005C4776">
      <w:pPr>
        <w:pStyle w:val="TOC2"/>
        <w:tabs>
          <w:tab w:val="left" w:pos="960"/>
          <w:tab w:val="right" w:leader="dot" w:pos="10070"/>
        </w:tabs>
        <w:rPr>
          <w:del w:id="646" w:author="Chris Satterlee" w:date="2023-04-11T18:15:00Z"/>
          <w:rFonts w:eastAsiaTheme="minorEastAsia" w:cstheme="minorBidi"/>
          <w:b w:val="0"/>
          <w:noProof/>
          <w:sz w:val="24"/>
          <w:szCs w:val="24"/>
          <w:lang w:eastAsia="ja-JP"/>
        </w:rPr>
      </w:pPr>
      <w:del w:id="647" w:author="Chris Satterlee" w:date="2023-04-11T18:15:00Z">
        <w:r w:rsidRPr="00335B82" w:rsidDel="00335B82">
          <w:rPr>
            <w:rPrChange w:id="648" w:author="Chris Satterlee" w:date="2023-04-11T18:15:00Z">
              <w:rPr>
                <w:rStyle w:val="Hyperlink"/>
                <w:b w:val="0"/>
                <w:noProof/>
              </w:rPr>
            </w:rPrChange>
          </w:rPr>
          <w:delText>3.1</w:delText>
        </w:r>
        <w:r w:rsidDel="00335B82">
          <w:rPr>
            <w:rFonts w:eastAsiaTheme="minorEastAsia" w:cstheme="minorBidi"/>
            <w:b w:val="0"/>
            <w:noProof/>
            <w:sz w:val="24"/>
            <w:szCs w:val="24"/>
            <w:lang w:eastAsia="ja-JP"/>
          </w:rPr>
          <w:tab/>
        </w:r>
        <w:r w:rsidRPr="00335B82" w:rsidDel="00335B82">
          <w:rPr>
            <w:rPrChange w:id="649" w:author="Chris Satterlee" w:date="2023-04-11T18:15:00Z">
              <w:rPr>
                <w:rStyle w:val="Hyperlink"/>
                <w:b w:val="0"/>
                <w:noProof/>
              </w:rPr>
            </w:rPrChange>
          </w:rPr>
          <w:delText>Original version</w:delText>
        </w:r>
        <w:r w:rsidDel="00335B82">
          <w:rPr>
            <w:noProof/>
            <w:webHidden/>
          </w:rPr>
          <w:tab/>
          <w:delText>9</w:delText>
        </w:r>
      </w:del>
    </w:p>
    <w:p w14:paraId="734D5369" w14:textId="579F4EE1" w:rsidR="005C4776" w:rsidDel="00335B82" w:rsidRDefault="005C4776">
      <w:pPr>
        <w:pStyle w:val="TOC3"/>
        <w:tabs>
          <w:tab w:val="left" w:pos="1200"/>
          <w:tab w:val="right" w:leader="dot" w:pos="10070"/>
        </w:tabs>
        <w:rPr>
          <w:del w:id="650" w:author="Chris Satterlee" w:date="2023-04-11T18:15:00Z"/>
          <w:rFonts w:eastAsiaTheme="minorEastAsia" w:cstheme="minorBidi"/>
          <w:noProof/>
          <w:sz w:val="24"/>
          <w:szCs w:val="24"/>
          <w:lang w:eastAsia="ja-JP"/>
        </w:rPr>
      </w:pPr>
      <w:del w:id="651" w:author="Chris Satterlee" w:date="2023-04-11T18:15:00Z">
        <w:r w:rsidRPr="00335B82" w:rsidDel="00335B82">
          <w:rPr>
            <w:rPrChange w:id="652" w:author="Chris Satterlee" w:date="2023-04-11T18:15:00Z">
              <w:rPr>
                <w:rStyle w:val="Hyperlink"/>
                <w:noProof/>
              </w:rPr>
            </w:rPrChange>
          </w:rPr>
          <w:delText>3.1.1</w:delText>
        </w:r>
        <w:r w:rsidDel="00335B82">
          <w:rPr>
            <w:rFonts w:eastAsiaTheme="minorEastAsia" w:cstheme="minorBidi"/>
            <w:noProof/>
            <w:sz w:val="24"/>
            <w:szCs w:val="24"/>
            <w:lang w:eastAsia="ja-JP"/>
          </w:rPr>
          <w:tab/>
        </w:r>
        <w:r w:rsidRPr="00335B82" w:rsidDel="00335B82">
          <w:rPr>
            <w:rPrChange w:id="653" w:author="Chris Satterlee" w:date="2023-04-11T18:15:00Z">
              <w:rPr>
                <w:rStyle w:val="Hyperlink"/>
                <w:noProof/>
              </w:rPr>
            </w:rPrChange>
          </w:rPr>
          <w:delText>USB Port</w:delText>
        </w:r>
        <w:r w:rsidDel="00335B82">
          <w:rPr>
            <w:noProof/>
            <w:webHidden/>
          </w:rPr>
          <w:tab/>
          <w:delText>9</w:delText>
        </w:r>
      </w:del>
    </w:p>
    <w:p w14:paraId="7885C7EC" w14:textId="5F7DF140" w:rsidR="005C4776" w:rsidDel="00335B82" w:rsidRDefault="005C4776">
      <w:pPr>
        <w:pStyle w:val="TOC3"/>
        <w:tabs>
          <w:tab w:val="left" w:pos="1200"/>
          <w:tab w:val="right" w:leader="dot" w:pos="10070"/>
        </w:tabs>
        <w:rPr>
          <w:del w:id="654" w:author="Chris Satterlee" w:date="2023-04-11T18:15:00Z"/>
          <w:rFonts w:eastAsiaTheme="minorEastAsia" w:cstheme="minorBidi"/>
          <w:noProof/>
          <w:sz w:val="24"/>
          <w:szCs w:val="24"/>
          <w:lang w:eastAsia="ja-JP"/>
        </w:rPr>
      </w:pPr>
      <w:del w:id="655" w:author="Chris Satterlee" w:date="2023-04-11T18:15:00Z">
        <w:r w:rsidRPr="00335B82" w:rsidDel="00335B82">
          <w:rPr>
            <w:rPrChange w:id="656" w:author="Chris Satterlee" w:date="2023-04-11T18:15:00Z">
              <w:rPr>
                <w:rStyle w:val="Hyperlink"/>
                <w:noProof/>
              </w:rPr>
            </w:rPrChange>
          </w:rPr>
          <w:delText>3.1.2</w:delText>
        </w:r>
        <w:r w:rsidDel="00335B82">
          <w:rPr>
            <w:rFonts w:eastAsiaTheme="minorEastAsia" w:cstheme="minorBidi"/>
            <w:noProof/>
            <w:sz w:val="24"/>
            <w:szCs w:val="24"/>
            <w:lang w:eastAsia="ja-JP"/>
          </w:rPr>
          <w:tab/>
        </w:r>
        <w:r w:rsidRPr="00335B82" w:rsidDel="00335B82">
          <w:rPr>
            <w:rPrChange w:id="657" w:author="Chris Satterlee" w:date="2023-04-11T18:15:00Z">
              <w:rPr>
                <w:rStyle w:val="Hyperlink"/>
                <w:noProof/>
              </w:rPr>
            </w:rPrChange>
          </w:rPr>
          <w:delText>Binding Posts / PV Connection Cables</w:delText>
        </w:r>
        <w:r w:rsidDel="00335B82">
          <w:rPr>
            <w:noProof/>
            <w:webHidden/>
          </w:rPr>
          <w:tab/>
          <w:delText>9</w:delText>
        </w:r>
      </w:del>
    </w:p>
    <w:p w14:paraId="3F538E6A" w14:textId="373FA3C5" w:rsidR="005C4776" w:rsidDel="00335B82" w:rsidRDefault="005C4776">
      <w:pPr>
        <w:pStyle w:val="TOC3"/>
        <w:tabs>
          <w:tab w:val="left" w:pos="1200"/>
          <w:tab w:val="right" w:leader="dot" w:pos="10070"/>
        </w:tabs>
        <w:rPr>
          <w:del w:id="658" w:author="Chris Satterlee" w:date="2023-04-11T18:15:00Z"/>
          <w:rFonts w:eastAsiaTheme="minorEastAsia" w:cstheme="minorBidi"/>
          <w:noProof/>
          <w:sz w:val="24"/>
          <w:szCs w:val="24"/>
          <w:lang w:eastAsia="ja-JP"/>
        </w:rPr>
      </w:pPr>
      <w:del w:id="659" w:author="Chris Satterlee" w:date="2023-04-11T18:15:00Z">
        <w:r w:rsidRPr="00335B82" w:rsidDel="00335B82">
          <w:rPr>
            <w:rPrChange w:id="660" w:author="Chris Satterlee" w:date="2023-04-11T18:15:00Z">
              <w:rPr>
                <w:rStyle w:val="Hyperlink"/>
                <w:noProof/>
              </w:rPr>
            </w:rPrChange>
          </w:rPr>
          <w:delText>3.1.3</w:delText>
        </w:r>
        <w:r w:rsidDel="00335B82">
          <w:rPr>
            <w:rFonts w:eastAsiaTheme="minorEastAsia" w:cstheme="minorBidi"/>
            <w:noProof/>
            <w:sz w:val="24"/>
            <w:szCs w:val="24"/>
            <w:lang w:eastAsia="ja-JP"/>
          </w:rPr>
          <w:tab/>
        </w:r>
        <w:r w:rsidRPr="00335B82" w:rsidDel="00335B82">
          <w:rPr>
            <w:rPrChange w:id="661" w:author="Chris Satterlee" w:date="2023-04-11T18:15:00Z">
              <w:rPr>
                <w:rStyle w:val="Hyperlink"/>
                <w:noProof/>
              </w:rPr>
            </w:rPrChange>
          </w:rPr>
          <w:delText>Innards</w:delText>
        </w:r>
        <w:r w:rsidDel="00335B82">
          <w:rPr>
            <w:noProof/>
            <w:webHidden/>
          </w:rPr>
          <w:tab/>
          <w:delText>10</w:delText>
        </w:r>
      </w:del>
    </w:p>
    <w:p w14:paraId="038B3EB8" w14:textId="3E1FD2A4" w:rsidR="005C4776" w:rsidDel="00335B82" w:rsidRDefault="005C4776">
      <w:pPr>
        <w:pStyle w:val="TOC4"/>
        <w:tabs>
          <w:tab w:val="left" w:pos="1680"/>
          <w:tab w:val="right" w:leader="dot" w:pos="10070"/>
        </w:tabs>
        <w:rPr>
          <w:del w:id="662" w:author="Chris Satterlee" w:date="2023-04-11T18:15:00Z"/>
          <w:rFonts w:eastAsiaTheme="minorEastAsia" w:cstheme="minorBidi"/>
          <w:noProof/>
          <w:sz w:val="24"/>
          <w:szCs w:val="24"/>
          <w:lang w:eastAsia="ja-JP"/>
        </w:rPr>
      </w:pPr>
      <w:del w:id="663" w:author="Chris Satterlee" w:date="2023-04-11T18:15:00Z">
        <w:r w:rsidRPr="00335B82" w:rsidDel="00335B82">
          <w:rPr>
            <w:rPrChange w:id="664" w:author="Chris Satterlee" w:date="2023-04-11T18:15:00Z">
              <w:rPr>
                <w:rStyle w:val="Hyperlink"/>
                <w:noProof/>
              </w:rPr>
            </w:rPrChange>
          </w:rPr>
          <w:delText>3.1.3.1</w:delText>
        </w:r>
        <w:r w:rsidDel="00335B82">
          <w:rPr>
            <w:rFonts w:eastAsiaTheme="minorEastAsia" w:cstheme="minorBidi"/>
            <w:noProof/>
            <w:sz w:val="24"/>
            <w:szCs w:val="24"/>
            <w:lang w:eastAsia="ja-JP"/>
          </w:rPr>
          <w:tab/>
        </w:r>
        <w:r w:rsidRPr="00335B82" w:rsidDel="00335B82">
          <w:rPr>
            <w:rPrChange w:id="665" w:author="Chris Satterlee" w:date="2023-04-11T18:15:00Z">
              <w:rPr>
                <w:rStyle w:val="Hyperlink"/>
                <w:noProof/>
              </w:rPr>
            </w:rPrChange>
          </w:rPr>
          <w:delText>Circuit Board with Load Capacitors</w:delText>
        </w:r>
        <w:r w:rsidDel="00335B82">
          <w:rPr>
            <w:noProof/>
            <w:webHidden/>
          </w:rPr>
          <w:tab/>
          <w:delText>10</w:delText>
        </w:r>
      </w:del>
    </w:p>
    <w:p w14:paraId="0FF1D3E4" w14:textId="00B7A13E" w:rsidR="005C4776" w:rsidDel="00335B82" w:rsidRDefault="005C4776">
      <w:pPr>
        <w:pStyle w:val="TOC4"/>
        <w:tabs>
          <w:tab w:val="left" w:pos="1680"/>
          <w:tab w:val="right" w:leader="dot" w:pos="10070"/>
        </w:tabs>
        <w:rPr>
          <w:del w:id="666" w:author="Chris Satterlee" w:date="2023-04-11T18:15:00Z"/>
          <w:rFonts w:eastAsiaTheme="minorEastAsia" w:cstheme="minorBidi"/>
          <w:noProof/>
          <w:sz w:val="24"/>
          <w:szCs w:val="24"/>
          <w:lang w:eastAsia="ja-JP"/>
        </w:rPr>
      </w:pPr>
      <w:del w:id="667" w:author="Chris Satterlee" w:date="2023-04-11T18:15:00Z">
        <w:r w:rsidRPr="00335B82" w:rsidDel="00335B82">
          <w:rPr>
            <w:rPrChange w:id="668" w:author="Chris Satterlee" w:date="2023-04-11T18:15:00Z">
              <w:rPr>
                <w:rStyle w:val="Hyperlink"/>
                <w:noProof/>
              </w:rPr>
            </w:rPrChange>
          </w:rPr>
          <w:delText>3.1.3.2</w:delText>
        </w:r>
        <w:r w:rsidDel="00335B82">
          <w:rPr>
            <w:rFonts w:eastAsiaTheme="minorEastAsia" w:cstheme="minorBidi"/>
            <w:noProof/>
            <w:sz w:val="24"/>
            <w:szCs w:val="24"/>
            <w:lang w:eastAsia="ja-JP"/>
          </w:rPr>
          <w:tab/>
        </w:r>
        <w:r w:rsidRPr="00335B82" w:rsidDel="00335B82">
          <w:rPr>
            <w:rPrChange w:id="669" w:author="Chris Satterlee" w:date="2023-04-11T18:15:00Z">
              <w:rPr>
                <w:rStyle w:val="Hyperlink"/>
                <w:noProof/>
              </w:rPr>
            </w:rPrChange>
          </w:rPr>
          <w:delText>Arduino UNO</w:delText>
        </w:r>
        <w:r w:rsidDel="00335B82">
          <w:rPr>
            <w:noProof/>
            <w:webHidden/>
          </w:rPr>
          <w:tab/>
          <w:delText>11</w:delText>
        </w:r>
      </w:del>
    </w:p>
    <w:p w14:paraId="4B5A8A66" w14:textId="5825C8C3" w:rsidR="005C4776" w:rsidDel="00335B82" w:rsidRDefault="005C4776">
      <w:pPr>
        <w:pStyle w:val="TOC4"/>
        <w:tabs>
          <w:tab w:val="left" w:pos="1680"/>
          <w:tab w:val="right" w:leader="dot" w:pos="10070"/>
        </w:tabs>
        <w:rPr>
          <w:del w:id="670" w:author="Chris Satterlee" w:date="2023-04-11T18:15:00Z"/>
          <w:rFonts w:eastAsiaTheme="minorEastAsia" w:cstheme="minorBidi"/>
          <w:noProof/>
          <w:sz w:val="24"/>
          <w:szCs w:val="24"/>
          <w:lang w:eastAsia="ja-JP"/>
        </w:rPr>
      </w:pPr>
      <w:del w:id="671" w:author="Chris Satterlee" w:date="2023-04-11T18:15:00Z">
        <w:r w:rsidRPr="00335B82" w:rsidDel="00335B82">
          <w:rPr>
            <w:rPrChange w:id="672" w:author="Chris Satterlee" w:date="2023-04-11T18:15:00Z">
              <w:rPr>
                <w:rStyle w:val="Hyperlink"/>
                <w:noProof/>
              </w:rPr>
            </w:rPrChange>
          </w:rPr>
          <w:delText>3.1.3.3</w:delText>
        </w:r>
        <w:r w:rsidDel="00335B82">
          <w:rPr>
            <w:rFonts w:eastAsiaTheme="minorEastAsia" w:cstheme="minorBidi"/>
            <w:noProof/>
            <w:sz w:val="24"/>
            <w:szCs w:val="24"/>
            <w:lang w:eastAsia="ja-JP"/>
          </w:rPr>
          <w:tab/>
        </w:r>
        <w:r w:rsidRPr="00335B82" w:rsidDel="00335B82">
          <w:rPr>
            <w:rPrChange w:id="673" w:author="Chris Satterlee" w:date="2023-04-11T18:15:00Z">
              <w:rPr>
                <w:rStyle w:val="Hyperlink"/>
                <w:noProof/>
              </w:rPr>
            </w:rPrChange>
          </w:rPr>
          <w:delText>Relay Module</w:delText>
        </w:r>
        <w:r w:rsidDel="00335B82">
          <w:rPr>
            <w:noProof/>
            <w:webHidden/>
          </w:rPr>
          <w:tab/>
          <w:delText>12</w:delText>
        </w:r>
      </w:del>
    </w:p>
    <w:p w14:paraId="6B7C4A36" w14:textId="4195A79D" w:rsidR="005C4776" w:rsidDel="00335B82" w:rsidRDefault="005C4776">
      <w:pPr>
        <w:pStyle w:val="TOC2"/>
        <w:tabs>
          <w:tab w:val="left" w:pos="960"/>
          <w:tab w:val="right" w:leader="dot" w:pos="10070"/>
        </w:tabs>
        <w:rPr>
          <w:del w:id="674" w:author="Chris Satterlee" w:date="2023-04-11T18:15:00Z"/>
          <w:rFonts w:eastAsiaTheme="minorEastAsia" w:cstheme="minorBidi"/>
          <w:b w:val="0"/>
          <w:noProof/>
          <w:sz w:val="24"/>
          <w:szCs w:val="24"/>
          <w:lang w:eastAsia="ja-JP"/>
        </w:rPr>
      </w:pPr>
      <w:del w:id="675" w:author="Chris Satterlee" w:date="2023-04-11T18:15:00Z">
        <w:r w:rsidRPr="00335B82" w:rsidDel="00335B82">
          <w:rPr>
            <w:rPrChange w:id="676" w:author="Chris Satterlee" w:date="2023-04-11T18:15:00Z">
              <w:rPr>
                <w:rStyle w:val="Hyperlink"/>
                <w:b w:val="0"/>
                <w:noProof/>
              </w:rPr>
            </w:rPrChange>
          </w:rPr>
          <w:delText>3.2</w:delText>
        </w:r>
        <w:r w:rsidDel="00335B82">
          <w:rPr>
            <w:rFonts w:eastAsiaTheme="minorEastAsia" w:cstheme="minorBidi"/>
            <w:b w:val="0"/>
            <w:noProof/>
            <w:sz w:val="24"/>
            <w:szCs w:val="24"/>
            <w:lang w:eastAsia="ja-JP"/>
          </w:rPr>
          <w:tab/>
        </w:r>
        <w:r w:rsidRPr="00335B82" w:rsidDel="00335B82">
          <w:rPr>
            <w:rPrChange w:id="677" w:author="Chris Satterlee" w:date="2023-04-11T18:15:00Z">
              <w:rPr>
                <w:rStyle w:val="Hyperlink"/>
                <w:b w:val="0"/>
                <w:noProof/>
              </w:rPr>
            </w:rPrChange>
          </w:rPr>
          <w:delText>Newer hardware variants</w:delText>
        </w:r>
        <w:r w:rsidDel="00335B82">
          <w:rPr>
            <w:noProof/>
            <w:webHidden/>
          </w:rPr>
          <w:tab/>
          <w:delText>12</w:delText>
        </w:r>
      </w:del>
    </w:p>
    <w:p w14:paraId="1A37EDAF" w14:textId="72FE6AF9" w:rsidR="005C4776" w:rsidDel="00335B82" w:rsidRDefault="005C4776">
      <w:pPr>
        <w:pStyle w:val="TOC2"/>
        <w:tabs>
          <w:tab w:val="left" w:pos="960"/>
          <w:tab w:val="right" w:leader="dot" w:pos="10070"/>
        </w:tabs>
        <w:rPr>
          <w:del w:id="678" w:author="Chris Satterlee" w:date="2023-04-11T18:15:00Z"/>
          <w:rFonts w:eastAsiaTheme="minorEastAsia" w:cstheme="minorBidi"/>
          <w:b w:val="0"/>
          <w:noProof/>
          <w:sz w:val="24"/>
          <w:szCs w:val="24"/>
          <w:lang w:eastAsia="ja-JP"/>
        </w:rPr>
      </w:pPr>
      <w:del w:id="679" w:author="Chris Satterlee" w:date="2023-04-11T18:15:00Z">
        <w:r w:rsidRPr="00335B82" w:rsidDel="00335B82">
          <w:rPr>
            <w:rPrChange w:id="680" w:author="Chris Satterlee" w:date="2023-04-11T18:15:00Z">
              <w:rPr>
                <w:rStyle w:val="Hyperlink"/>
                <w:b w:val="0"/>
                <w:noProof/>
              </w:rPr>
            </w:rPrChange>
          </w:rPr>
          <w:delText>3.3</w:delText>
        </w:r>
        <w:r w:rsidDel="00335B82">
          <w:rPr>
            <w:rFonts w:eastAsiaTheme="minorEastAsia" w:cstheme="minorBidi"/>
            <w:b w:val="0"/>
            <w:noProof/>
            <w:sz w:val="24"/>
            <w:szCs w:val="24"/>
            <w:lang w:eastAsia="ja-JP"/>
          </w:rPr>
          <w:tab/>
        </w:r>
        <w:r w:rsidRPr="00335B82" w:rsidDel="00335B82">
          <w:rPr>
            <w:rPrChange w:id="681" w:author="Chris Satterlee" w:date="2023-04-11T18:15:00Z">
              <w:rPr>
                <w:rStyle w:val="Hyperlink"/>
                <w:b w:val="0"/>
                <w:noProof/>
              </w:rPr>
            </w:rPrChange>
          </w:rPr>
          <w:delText>Optional Environmental Sensors</w:delText>
        </w:r>
        <w:r w:rsidDel="00335B82">
          <w:rPr>
            <w:noProof/>
            <w:webHidden/>
          </w:rPr>
          <w:tab/>
          <w:delText>13</w:delText>
        </w:r>
      </w:del>
    </w:p>
    <w:p w14:paraId="6EA613FC" w14:textId="078D93B8" w:rsidR="005C4776" w:rsidDel="00335B82" w:rsidRDefault="005C4776">
      <w:pPr>
        <w:pStyle w:val="TOC1"/>
        <w:rPr>
          <w:del w:id="682" w:author="Chris Satterlee" w:date="2023-04-11T18:15:00Z"/>
          <w:rFonts w:eastAsiaTheme="minorEastAsia" w:cstheme="minorBidi"/>
          <w:b w:val="0"/>
          <w:noProof/>
          <w:lang w:eastAsia="ja-JP"/>
        </w:rPr>
      </w:pPr>
      <w:del w:id="683" w:author="Chris Satterlee" w:date="2023-04-11T18:15:00Z">
        <w:r w:rsidRPr="00335B82" w:rsidDel="00335B82">
          <w:rPr>
            <w:rPrChange w:id="684" w:author="Chris Satterlee" w:date="2023-04-11T18:15:00Z">
              <w:rPr>
                <w:rStyle w:val="Hyperlink"/>
                <w:b w:val="0"/>
                <w:noProof/>
              </w:rPr>
            </w:rPrChange>
          </w:rPr>
          <w:delText>4</w:delText>
        </w:r>
        <w:r w:rsidDel="00335B82">
          <w:rPr>
            <w:rFonts w:eastAsiaTheme="minorEastAsia" w:cstheme="minorBidi"/>
            <w:b w:val="0"/>
            <w:noProof/>
            <w:lang w:eastAsia="ja-JP"/>
          </w:rPr>
          <w:tab/>
        </w:r>
        <w:r w:rsidRPr="00335B82" w:rsidDel="00335B82">
          <w:rPr>
            <w:rPrChange w:id="685" w:author="Chris Satterlee" w:date="2023-04-11T18:15:00Z">
              <w:rPr>
                <w:rStyle w:val="Hyperlink"/>
                <w:b w:val="0"/>
                <w:noProof/>
              </w:rPr>
            </w:rPrChange>
          </w:rPr>
          <w:delText>Using the IV Swinger 2 Software</w:delText>
        </w:r>
        <w:r w:rsidDel="00335B82">
          <w:rPr>
            <w:noProof/>
            <w:webHidden/>
          </w:rPr>
          <w:tab/>
          <w:delText>14</w:delText>
        </w:r>
      </w:del>
    </w:p>
    <w:p w14:paraId="74599A56" w14:textId="50561517" w:rsidR="005C4776" w:rsidDel="00335B82" w:rsidRDefault="005C4776">
      <w:pPr>
        <w:pStyle w:val="TOC2"/>
        <w:tabs>
          <w:tab w:val="left" w:pos="960"/>
          <w:tab w:val="right" w:leader="dot" w:pos="10070"/>
        </w:tabs>
        <w:rPr>
          <w:del w:id="686" w:author="Chris Satterlee" w:date="2023-04-11T18:15:00Z"/>
          <w:rFonts w:eastAsiaTheme="minorEastAsia" w:cstheme="minorBidi"/>
          <w:b w:val="0"/>
          <w:noProof/>
          <w:sz w:val="24"/>
          <w:szCs w:val="24"/>
          <w:lang w:eastAsia="ja-JP"/>
        </w:rPr>
      </w:pPr>
      <w:del w:id="687" w:author="Chris Satterlee" w:date="2023-04-11T18:15:00Z">
        <w:r w:rsidRPr="00335B82" w:rsidDel="00335B82">
          <w:rPr>
            <w:rPrChange w:id="688" w:author="Chris Satterlee" w:date="2023-04-11T18:15:00Z">
              <w:rPr>
                <w:rStyle w:val="Hyperlink"/>
                <w:b w:val="0"/>
                <w:noProof/>
              </w:rPr>
            </w:rPrChange>
          </w:rPr>
          <w:delText>4.1</w:delText>
        </w:r>
        <w:r w:rsidDel="00335B82">
          <w:rPr>
            <w:rFonts w:eastAsiaTheme="minorEastAsia" w:cstheme="minorBidi"/>
            <w:b w:val="0"/>
            <w:noProof/>
            <w:sz w:val="24"/>
            <w:szCs w:val="24"/>
            <w:lang w:eastAsia="ja-JP"/>
          </w:rPr>
          <w:tab/>
        </w:r>
        <w:r w:rsidRPr="00335B82" w:rsidDel="00335B82">
          <w:rPr>
            <w:rPrChange w:id="689" w:author="Chris Satterlee" w:date="2023-04-11T18:15:00Z">
              <w:rPr>
                <w:rStyle w:val="Hyperlink"/>
                <w:b w:val="0"/>
                <w:noProof/>
              </w:rPr>
            </w:rPrChange>
          </w:rPr>
          <w:delText>Main Window</w:delText>
        </w:r>
        <w:r w:rsidDel="00335B82">
          <w:rPr>
            <w:noProof/>
            <w:webHidden/>
          </w:rPr>
          <w:tab/>
          <w:delText>14</w:delText>
        </w:r>
      </w:del>
    </w:p>
    <w:p w14:paraId="2C82D5BF" w14:textId="0C3F69F0" w:rsidR="005C4776" w:rsidDel="00335B82" w:rsidRDefault="005C4776">
      <w:pPr>
        <w:pStyle w:val="TOC3"/>
        <w:tabs>
          <w:tab w:val="left" w:pos="1200"/>
          <w:tab w:val="right" w:leader="dot" w:pos="10070"/>
        </w:tabs>
        <w:rPr>
          <w:del w:id="690" w:author="Chris Satterlee" w:date="2023-04-11T18:15:00Z"/>
          <w:rFonts w:eastAsiaTheme="minorEastAsia" w:cstheme="minorBidi"/>
          <w:noProof/>
          <w:sz w:val="24"/>
          <w:szCs w:val="24"/>
          <w:lang w:eastAsia="ja-JP"/>
        </w:rPr>
      </w:pPr>
      <w:del w:id="691" w:author="Chris Satterlee" w:date="2023-04-11T18:15:00Z">
        <w:r w:rsidRPr="00335B82" w:rsidDel="00335B82">
          <w:rPr>
            <w:rPrChange w:id="692" w:author="Chris Satterlee" w:date="2023-04-11T18:15:00Z">
              <w:rPr>
                <w:rStyle w:val="Hyperlink"/>
                <w:noProof/>
              </w:rPr>
            </w:rPrChange>
          </w:rPr>
          <w:delText>4.1.1</w:delText>
        </w:r>
        <w:r w:rsidDel="00335B82">
          <w:rPr>
            <w:rFonts w:eastAsiaTheme="minorEastAsia" w:cstheme="minorBidi"/>
            <w:noProof/>
            <w:sz w:val="24"/>
            <w:szCs w:val="24"/>
            <w:lang w:eastAsia="ja-JP"/>
          </w:rPr>
          <w:tab/>
        </w:r>
        <w:r w:rsidRPr="00335B82" w:rsidDel="00335B82">
          <w:rPr>
            <w:rPrChange w:id="693" w:author="Chris Satterlee" w:date="2023-04-11T18:15:00Z">
              <w:rPr>
                <w:rStyle w:val="Hyperlink"/>
                <w:noProof/>
              </w:rPr>
            </w:rPrChange>
          </w:rPr>
          <w:delText>Swing! Button</w:delText>
        </w:r>
        <w:r w:rsidDel="00335B82">
          <w:rPr>
            <w:noProof/>
            <w:webHidden/>
          </w:rPr>
          <w:tab/>
          <w:delText>15</w:delText>
        </w:r>
      </w:del>
    </w:p>
    <w:p w14:paraId="324EC7A5" w14:textId="5ED3B775" w:rsidR="005C4776" w:rsidDel="00335B82" w:rsidRDefault="005C4776">
      <w:pPr>
        <w:pStyle w:val="TOC3"/>
        <w:tabs>
          <w:tab w:val="left" w:pos="1200"/>
          <w:tab w:val="right" w:leader="dot" w:pos="10070"/>
        </w:tabs>
        <w:rPr>
          <w:del w:id="694" w:author="Chris Satterlee" w:date="2023-04-11T18:15:00Z"/>
          <w:rFonts w:eastAsiaTheme="minorEastAsia" w:cstheme="minorBidi"/>
          <w:noProof/>
          <w:sz w:val="24"/>
          <w:szCs w:val="24"/>
          <w:lang w:eastAsia="ja-JP"/>
        </w:rPr>
      </w:pPr>
      <w:del w:id="695" w:author="Chris Satterlee" w:date="2023-04-11T18:15:00Z">
        <w:r w:rsidRPr="00335B82" w:rsidDel="00335B82">
          <w:rPr>
            <w:rPrChange w:id="696" w:author="Chris Satterlee" w:date="2023-04-11T18:15:00Z">
              <w:rPr>
                <w:rStyle w:val="Hyperlink"/>
                <w:noProof/>
              </w:rPr>
            </w:rPrChange>
          </w:rPr>
          <w:delText>4.1.2</w:delText>
        </w:r>
        <w:r w:rsidDel="00335B82">
          <w:rPr>
            <w:rFonts w:eastAsiaTheme="minorEastAsia" w:cstheme="minorBidi"/>
            <w:noProof/>
            <w:sz w:val="24"/>
            <w:szCs w:val="24"/>
            <w:lang w:eastAsia="ja-JP"/>
          </w:rPr>
          <w:tab/>
        </w:r>
        <w:r w:rsidRPr="00335B82" w:rsidDel="00335B82">
          <w:rPr>
            <w:rPrChange w:id="697" w:author="Chris Satterlee" w:date="2023-04-11T18:15:00Z">
              <w:rPr>
                <w:rStyle w:val="Hyperlink"/>
                <w:noProof/>
              </w:rPr>
            </w:rPrChange>
          </w:rPr>
          <w:delText>Results Wizard Button</w:delText>
        </w:r>
        <w:r w:rsidDel="00335B82">
          <w:rPr>
            <w:noProof/>
            <w:webHidden/>
          </w:rPr>
          <w:tab/>
          <w:delText>15</w:delText>
        </w:r>
      </w:del>
    </w:p>
    <w:p w14:paraId="134DD4D1" w14:textId="47410997" w:rsidR="005C4776" w:rsidDel="00335B82" w:rsidRDefault="005C4776">
      <w:pPr>
        <w:pStyle w:val="TOC3"/>
        <w:tabs>
          <w:tab w:val="left" w:pos="1200"/>
          <w:tab w:val="right" w:leader="dot" w:pos="10070"/>
        </w:tabs>
        <w:rPr>
          <w:del w:id="698" w:author="Chris Satterlee" w:date="2023-04-11T18:15:00Z"/>
          <w:rFonts w:eastAsiaTheme="minorEastAsia" w:cstheme="minorBidi"/>
          <w:noProof/>
          <w:sz w:val="24"/>
          <w:szCs w:val="24"/>
          <w:lang w:eastAsia="ja-JP"/>
        </w:rPr>
      </w:pPr>
      <w:del w:id="699" w:author="Chris Satterlee" w:date="2023-04-11T18:15:00Z">
        <w:r w:rsidRPr="00335B82" w:rsidDel="00335B82">
          <w:rPr>
            <w:rPrChange w:id="700" w:author="Chris Satterlee" w:date="2023-04-11T18:15:00Z">
              <w:rPr>
                <w:rStyle w:val="Hyperlink"/>
                <w:noProof/>
              </w:rPr>
            </w:rPrChange>
          </w:rPr>
          <w:delText>4.1.3</w:delText>
        </w:r>
        <w:r w:rsidDel="00335B82">
          <w:rPr>
            <w:rFonts w:eastAsiaTheme="minorEastAsia" w:cstheme="minorBidi"/>
            <w:noProof/>
            <w:sz w:val="24"/>
            <w:szCs w:val="24"/>
            <w:lang w:eastAsia="ja-JP"/>
          </w:rPr>
          <w:tab/>
        </w:r>
        <w:r w:rsidRPr="00335B82" w:rsidDel="00335B82">
          <w:rPr>
            <w:rPrChange w:id="701" w:author="Chris Satterlee" w:date="2023-04-11T18:15:00Z">
              <w:rPr>
                <w:rStyle w:val="Hyperlink"/>
                <w:noProof/>
              </w:rPr>
            </w:rPrChange>
          </w:rPr>
          <w:delText>Preferences Button</w:delText>
        </w:r>
        <w:r w:rsidDel="00335B82">
          <w:rPr>
            <w:noProof/>
            <w:webHidden/>
          </w:rPr>
          <w:tab/>
          <w:delText>16</w:delText>
        </w:r>
      </w:del>
    </w:p>
    <w:p w14:paraId="2BEA2188" w14:textId="511D09F1" w:rsidR="005C4776" w:rsidDel="00335B82" w:rsidRDefault="005C4776">
      <w:pPr>
        <w:pStyle w:val="TOC3"/>
        <w:tabs>
          <w:tab w:val="left" w:pos="1200"/>
          <w:tab w:val="right" w:leader="dot" w:pos="10070"/>
        </w:tabs>
        <w:rPr>
          <w:del w:id="702" w:author="Chris Satterlee" w:date="2023-04-11T18:15:00Z"/>
          <w:rFonts w:eastAsiaTheme="minorEastAsia" w:cstheme="minorBidi"/>
          <w:noProof/>
          <w:sz w:val="24"/>
          <w:szCs w:val="24"/>
          <w:lang w:eastAsia="ja-JP"/>
        </w:rPr>
      </w:pPr>
      <w:del w:id="703" w:author="Chris Satterlee" w:date="2023-04-11T18:15:00Z">
        <w:r w:rsidRPr="00335B82" w:rsidDel="00335B82">
          <w:rPr>
            <w:rPrChange w:id="704" w:author="Chris Satterlee" w:date="2023-04-11T18:15:00Z">
              <w:rPr>
                <w:rStyle w:val="Hyperlink"/>
                <w:noProof/>
              </w:rPr>
            </w:rPrChange>
          </w:rPr>
          <w:delText>4.1.4</w:delText>
        </w:r>
        <w:r w:rsidDel="00335B82">
          <w:rPr>
            <w:rFonts w:eastAsiaTheme="minorEastAsia" w:cstheme="minorBidi"/>
            <w:noProof/>
            <w:sz w:val="24"/>
            <w:szCs w:val="24"/>
            <w:lang w:eastAsia="ja-JP"/>
          </w:rPr>
          <w:tab/>
        </w:r>
        <w:r w:rsidRPr="00335B82" w:rsidDel="00335B82">
          <w:rPr>
            <w:rPrChange w:id="705" w:author="Chris Satterlee" w:date="2023-04-11T18:15:00Z">
              <w:rPr>
                <w:rStyle w:val="Hyperlink"/>
                <w:noProof/>
              </w:rPr>
            </w:rPrChange>
          </w:rPr>
          <w:delText>Plot Power Button</w:delText>
        </w:r>
        <w:r w:rsidDel="00335B82">
          <w:rPr>
            <w:noProof/>
            <w:webHidden/>
          </w:rPr>
          <w:tab/>
          <w:delText>16</w:delText>
        </w:r>
      </w:del>
    </w:p>
    <w:p w14:paraId="50151C72" w14:textId="3D11AC1A" w:rsidR="005C4776" w:rsidDel="00335B82" w:rsidRDefault="005C4776">
      <w:pPr>
        <w:pStyle w:val="TOC3"/>
        <w:tabs>
          <w:tab w:val="left" w:pos="1200"/>
          <w:tab w:val="right" w:leader="dot" w:pos="10070"/>
        </w:tabs>
        <w:rPr>
          <w:del w:id="706" w:author="Chris Satterlee" w:date="2023-04-11T18:15:00Z"/>
          <w:rFonts w:eastAsiaTheme="minorEastAsia" w:cstheme="minorBidi"/>
          <w:noProof/>
          <w:sz w:val="24"/>
          <w:szCs w:val="24"/>
          <w:lang w:eastAsia="ja-JP"/>
        </w:rPr>
      </w:pPr>
      <w:del w:id="707" w:author="Chris Satterlee" w:date="2023-04-11T18:15:00Z">
        <w:r w:rsidRPr="00335B82" w:rsidDel="00335B82">
          <w:rPr>
            <w:rPrChange w:id="708" w:author="Chris Satterlee" w:date="2023-04-11T18:15:00Z">
              <w:rPr>
                <w:rStyle w:val="Hyperlink"/>
                <w:noProof/>
              </w:rPr>
            </w:rPrChange>
          </w:rPr>
          <w:delText>4.1.5</w:delText>
        </w:r>
        <w:r w:rsidDel="00335B82">
          <w:rPr>
            <w:rFonts w:eastAsiaTheme="minorEastAsia" w:cstheme="minorBidi"/>
            <w:noProof/>
            <w:sz w:val="24"/>
            <w:szCs w:val="24"/>
            <w:lang w:eastAsia="ja-JP"/>
          </w:rPr>
          <w:tab/>
        </w:r>
        <w:r w:rsidRPr="00335B82" w:rsidDel="00335B82">
          <w:rPr>
            <w:rPrChange w:id="709" w:author="Chris Satterlee" w:date="2023-04-11T18:15:00Z">
              <w:rPr>
                <w:rStyle w:val="Hyperlink"/>
                <w:noProof/>
              </w:rPr>
            </w:rPrChange>
          </w:rPr>
          <w:delText>Plot Reference Button (advanced feature)</w:delText>
        </w:r>
        <w:r w:rsidDel="00335B82">
          <w:rPr>
            <w:noProof/>
            <w:webHidden/>
          </w:rPr>
          <w:tab/>
          <w:delText>17</w:delText>
        </w:r>
      </w:del>
    </w:p>
    <w:p w14:paraId="54F12A8A" w14:textId="7BA7211E" w:rsidR="005C4776" w:rsidDel="00335B82" w:rsidRDefault="005C4776">
      <w:pPr>
        <w:pStyle w:val="TOC3"/>
        <w:tabs>
          <w:tab w:val="left" w:pos="1200"/>
          <w:tab w:val="right" w:leader="dot" w:pos="10070"/>
        </w:tabs>
        <w:rPr>
          <w:del w:id="710" w:author="Chris Satterlee" w:date="2023-04-11T18:15:00Z"/>
          <w:rFonts w:eastAsiaTheme="minorEastAsia" w:cstheme="minorBidi"/>
          <w:noProof/>
          <w:sz w:val="24"/>
          <w:szCs w:val="24"/>
          <w:lang w:eastAsia="ja-JP"/>
        </w:rPr>
      </w:pPr>
      <w:del w:id="711" w:author="Chris Satterlee" w:date="2023-04-11T18:15:00Z">
        <w:r w:rsidRPr="00335B82" w:rsidDel="00335B82">
          <w:rPr>
            <w:rPrChange w:id="712" w:author="Chris Satterlee" w:date="2023-04-11T18:15:00Z">
              <w:rPr>
                <w:rStyle w:val="Hyperlink"/>
                <w:noProof/>
              </w:rPr>
            </w:rPrChange>
          </w:rPr>
          <w:delText>4.1.6</w:delText>
        </w:r>
        <w:r w:rsidDel="00335B82">
          <w:rPr>
            <w:rFonts w:eastAsiaTheme="minorEastAsia" w:cstheme="minorBidi"/>
            <w:noProof/>
            <w:sz w:val="24"/>
            <w:szCs w:val="24"/>
            <w:lang w:eastAsia="ja-JP"/>
          </w:rPr>
          <w:tab/>
        </w:r>
        <w:r w:rsidRPr="00335B82" w:rsidDel="00335B82">
          <w:rPr>
            <w:rPrChange w:id="713" w:author="Chris Satterlee" w:date="2023-04-11T18:15:00Z">
              <w:rPr>
                <w:rStyle w:val="Hyperlink"/>
                <w:noProof/>
              </w:rPr>
            </w:rPrChange>
          </w:rPr>
          <w:delText>Loop Mode Controls</w:delText>
        </w:r>
        <w:r w:rsidDel="00335B82">
          <w:rPr>
            <w:noProof/>
            <w:webHidden/>
          </w:rPr>
          <w:tab/>
          <w:delText>18</w:delText>
        </w:r>
      </w:del>
    </w:p>
    <w:p w14:paraId="42F9C3E7" w14:textId="2D5DED67" w:rsidR="005C4776" w:rsidDel="00335B82" w:rsidRDefault="005C4776">
      <w:pPr>
        <w:pStyle w:val="TOC3"/>
        <w:tabs>
          <w:tab w:val="left" w:pos="1200"/>
          <w:tab w:val="right" w:leader="dot" w:pos="10070"/>
        </w:tabs>
        <w:rPr>
          <w:del w:id="714" w:author="Chris Satterlee" w:date="2023-04-11T18:15:00Z"/>
          <w:rFonts w:eastAsiaTheme="minorEastAsia" w:cstheme="minorBidi"/>
          <w:noProof/>
          <w:sz w:val="24"/>
          <w:szCs w:val="24"/>
          <w:lang w:eastAsia="ja-JP"/>
        </w:rPr>
      </w:pPr>
      <w:del w:id="715" w:author="Chris Satterlee" w:date="2023-04-11T18:15:00Z">
        <w:r w:rsidRPr="00335B82" w:rsidDel="00335B82">
          <w:rPr>
            <w:rPrChange w:id="716" w:author="Chris Satterlee" w:date="2023-04-11T18:15:00Z">
              <w:rPr>
                <w:rStyle w:val="Hyperlink"/>
                <w:noProof/>
              </w:rPr>
            </w:rPrChange>
          </w:rPr>
          <w:delText>4.1.7</w:delText>
        </w:r>
        <w:r w:rsidDel="00335B82">
          <w:rPr>
            <w:rFonts w:eastAsiaTheme="minorEastAsia" w:cstheme="minorBidi"/>
            <w:noProof/>
            <w:sz w:val="24"/>
            <w:szCs w:val="24"/>
            <w:lang w:eastAsia="ja-JP"/>
          </w:rPr>
          <w:tab/>
        </w:r>
        <w:r w:rsidRPr="00335B82" w:rsidDel="00335B82">
          <w:rPr>
            <w:rPrChange w:id="717" w:author="Chris Satterlee" w:date="2023-04-11T18:15:00Z">
              <w:rPr>
                <w:rStyle w:val="Hyperlink"/>
                <w:noProof/>
              </w:rPr>
            </w:rPrChange>
          </w:rPr>
          <w:delText>Axis Ranges Control</w:delText>
        </w:r>
        <w:r w:rsidDel="00335B82">
          <w:rPr>
            <w:noProof/>
            <w:webHidden/>
          </w:rPr>
          <w:tab/>
          <w:delText>19</w:delText>
        </w:r>
      </w:del>
    </w:p>
    <w:p w14:paraId="02DD519C" w14:textId="01C6AC59" w:rsidR="005C4776" w:rsidDel="00335B82" w:rsidRDefault="005C4776">
      <w:pPr>
        <w:pStyle w:val="TOC3"/>
        <w:tabs>
          <w:tab w:val="left" w:pos="1200"/>
          <w:tab w:val="right" w:leader="dot" w:pos="10070"/>
        </w:tabs>
        <w:rPr>
          <w:del w:id="718" w:author="Chris Satterlee" w:date="2023-04-11T18:15:00Z"/>
          <w:rFonts w:eastAsiaTheme="minorEastAsia" w:cstheme="minorBidi"/>
          <w:noProof/>
          <w:sz w:val="24"/>
          <w:szCs w:val="24"/>
          <w:lang w:eastAsia="ja-JP"/>
        </w:rPr>
      </w:pPr>
      <w:del w:id="719" w:author="Chris Satterlee" w:date="2023-04-11T18:15:00Z">
        <w:r w:rsidRPr="00335B82" w:rsidDel="00335B82">
          <w:rPr>
            <w:rPrChange w:id="720" w:author="Chris Satterlee" w:date="2023-04-11T18:15:00Z">
              <w:rPr>
                <w:rStyle w:val="Hyperlink"/>
                <w:noProof/>
              </w:rPr>
            </w:rPrChange>
          </w:rPr>
          <w:delText>4.1.8</w:delText>
        </w:r>
        <w:r w:rsidDel="00335B82">
          <w:rPr>
            <w:rFonts w:eastAsiaTheme="minorEastAsia" w:cstheme="minorBidi"/>
            <w:noProof/>
            <w:sz w:val="24"/>
            <w:szCs w:val="24"/>
            <w:lang w:eastAsia="ja-JP"/>
          </w:rPr>
          <w:tab/>
        </w:r>
        <w:r w:rsidRPr="00335B82" w:rsidDel="00335B82">
          <w:rPr>
            <w:rPrChange w:id="721" w:author="Chris Satterlee" w:date="2023-04-11T18:15:00Z">
              <w:rPr>
                <w:rStyle w:val="Hyperlink"/>
                <w:noProof/>
              </w:rPr>
            </w:rPrChange>
          </w:rPr>
          <w:delText>Image Size Control</w:delText>
        </w:r>
        <w:r w:rsidDel="00335B82">
          <w:rPr>
            <w:noProof/>
            <w:webHidden/>
          </w:rPr>
          <w:tab/>
          <w:delText>20</w:delText>
        </w:r>
      </w:del>
    </w:p>
    <w:p w14:paraId="7F90753B" w14:textId="71A58993" w:rsidR="005C4776" w:rsidDel="00335B82" w:rsidRDefault="005C4776">
      <w:pPr>
        <w:pStyle w:val="TOC3"/>
        <w:tabs>
          <w:tab w:val="left" w:pos="1200"/>
          <w:tab w:val="right" w:leader="dot" w:pos="10070"/>
        </w:tabs>
        <w:rPr>
          <w:del w:id="722" w:author="Chris Satterlee" w:date="2023-04-11T18:15:00Z"/>
          <w:rFonts w:eastAsiaTheme="minorEastAsia" w:cstheme="minorBidi"/>
          <w:noProof/>
          <w:sz w:val="24"/>
          <w:szCs w:val="24"/>
          <w:lang w:eastAsia="ja-JP"/>
        </w:rPr>
      </w:pPr>
      <w:del w:id="723" w:author="Chris Satterlee" w:date="2023-04-11T18:15:00Z">
        <w:r w:rsidRPr="00335B82" w:rsidDel="00335B82">
          <w:rPr>
            <w:rPrChange w:id="724" w:author="Chris Satterlee" w:date="2023-04-11T18:15:00Z">
              <w:rPr>
                <w:rStyle w:val="Hyperlink"/>
                <w:noProof/>
              </w:rPr>
            </w:rPrChange>
          </w:rPr>
          <w:delText>4.1.9</w:delText>
        </w:r>
        <w:r w:rsidDel="00335B82">
          <w:rPr>
            <w:rFonts w:eastAsiaTheme="minorEastAsia" w:cstheme="minorBidi"/>
            <w:noProof/>
            <w:sz w:val="24"/>
            <w:szCs w:val="24"/>
            <w:lang w:eastAsia="ja-JP"/>
          </w:rPr>
          <w:tab/>
        </w:r>
        <w:r w:rsidRPr="00335B82" w:rsidDel="00335B82">
          <w:rPr>
            <w:rPrChange w:id="725" w:author="Chris Satterlee" w:date="2023-04-11T18:15:00Z">
              <w:rPr>
                <w:rStyle w:val="Hyperlink"/>
                <w:noProof/>
              </w:rPr>
            </w:rPrChange>
          </w:rPr>
          <w:delText>Version</w:delText>
        </w:r>
        <w:r w:rsidDel="00335B82">
          <w:rPr>
            <w:noProof/>
            <w:webHidden/>
          </w:rPr>
          <w:tab/>
          <w:delText>20</w:delText>
        </w:r>
      </w:del>
    </w:p>
    <w:p w14:paraId="63EE550A" w14:textId="4EC9690B" w:rsidR="005C4776" w:rsidDel="00335B82" w:rsidRDefault="005C4776">
      <w:pPr>
        <w:pStyle w:val="TOC2"/>
        <w:tabs>
          <w:tab w:val="left" w:pos="960"/>
          <w:tab w:val="right" w:leader="dot" w:pos="10070"/>
        </w:tabs>
        <w:rPr>
          <w:del w:id="726" w:author="Chris Satterlee" w:date="2023-04-11T18:15:00Z"/>
          <w:rFonts w:eastAsiaTheme="minorEastAsia" w:cstheme="minorBidi"/>
          <w:b w:val="0"/>
          <w:noProof/>
          <w:sz w:val="24"/>
          <w:szCs w:val="24"/>
          <w:lang w:eastAsia="ja-JP"/>
        </w:rPr>
      </w:pPr>
      <w:del w:id="727" w:author="Chris Satterlee" w:date="2023-04-11T18:15:00Z">
        <w:r w:rsidRPr="00335B82" w:rsidDel="00335B82">
          <w:rPr>
            <w:rPrChange w:id="728" w:author="Chris Satterlee" w:date="2023-04-11T18:15:00Z">
              <w:rPr>
                <w:rStyle w:val="Hyperlink"/>
                <w:b w:val="0"/>
                <w:noProof/>
              </w:rPr>
            </w:rPrChange>
          </w:rPr>
          <w:delText>4.2</w:delText>
        </w:r>
        <w:r w:rsidDel="00335B82">
          <w:rPr>
            <w:rFonts w:eastAsiaTheme="minorEastAsia" w:cstheme="minorBidi"/>
            <w:b w:val="0"/>
            <w:noProof/>
            <w:sz w:val="24"/>
            <w:szCs w:val="24"/>
            <w:lang w:eastAsia="ja-JP"/>
          </w:rPr>
          <w:tab/>
        </w:r>
        <w:r w:rsidRPr="00335B82" w:rsidDel="00335B82">
          <w:rPr>
            <w:rPrChange w:id="729" w:author="Chris Satterlee" w:date="2023-04-11T18:15:00Z">
              <w:rPr>
                <w:rStyle w:val="Hyperlink"/>
                <w:b w:val="0"/>
                <w:noProof/>
              </w:rPr>
            </w:rPrChange>
          </w:rPr>
          <w:delText>Tooltips</w:delText>
        </w:r>
        <w:r w:rsidDel="00335B82">
          <w:rPr>
            <w:noProof/>
            <w:webHidden/>
          </w:rPr>
          <w:tab/>
          <w:delText>21</w:delText>
        </w:r>
      </w:del>
    </w:p>
    <w:p w14:paraId="49415419" w14:textId="5FA95A91" w:rsidR="005C4776" w:rsidDel="00335B82" w:rsidRDefault="005C4776">
      <w:pPr>
        <w:pStyle w:val="TOC2"/>
        <w:tabs>
          <w:tab w:val="left" w:pos="960"/>
          <w:tab w:val="right" w:leader="dot" w:pos="10070"/>
        </w:tabs>
        <w:rPr>
          <w:del w:id="730" w:author="Chris Satterlee" w:date="2023-04-11T18:15:00Z"/>
          <w:rFonts w:eastAsiaTheme="minorEastAsia" w:cstheme="minorBidi"/>
          <w:b w:val="0"/>
          <w:noProof/>
          <w:sz w:val="24"/>
          <w:szCs w:val="24"/>
          <w:lang w:eastAsia="ja-JP"/>
        </w:rPr>
      </w:pPr>
      <w:del w:id="731" w:author="Chris Satterlee" w:date="2023-04-11T18:15:00Z">
        <w:r w:rsidRPr="00335B82" w:rsidDel="00335B82">
          <w:rPr>
            <w:rPrChange w:id="732" w:author="Chris Satterlee" w:date="2023-04-11T18:15:00Z">
              <w:rPr>
                <w:rStyle w:val="Hyperlink"/>
                <w:b w:val="0"/>
                <w:noProof/>
              </w:rPr>
            </w:rPrChange>
          </w:rPr>
          <w:delText>4.3</w:delText>
        </w:r>
        <w:r w:rsidDel="00335B82">
          <w:rPr>
            <w:rFonts w:eastAsiaTheme="minorEastAsia" w:cstheme="minorBidi"/>
            <w:b w:val="0"/>
            <w:noProof/>
            <w:sz w:val="24"/>
            <w:szCs w:val="24"/>
            <w:lang w:eastAsia="ja-JP"/>
          </w:rPr>
          <w:tab/>
        </w:r>
        <w:r w:rsidRPr="00335B82" w:rsidDel="00335B82">
          <w:rPr>
            <w:rPrChange w:id="733" w:author="Chris Satterlee" w:date="2023-04-11T18:15:00Z">
              <w:rPr>
                <w:rStyle w:val="Hyperlink"/>
                <w:b w:val="0"/>
                <w:noProof/>
              </w:rPr>
            </w:rPrChange>
          </w:rPr>
          <w:delText>Menus</w:delText>
        </w:r>
        <w:r w:rsidDel="00335B82">
          <w:rPr>
            <w:noProof/>
            <w:webHidden/>
          </w:rPr>
          <w:tab/>
          <w:delText>21</w:delText>
        </w:r>
      </w:del>
    </w:p>
    <w:p w14:paraId="6A441966" w14:textId="6B1EB292" w:rsidR="005C4776" w:rsidDel="00335B82" w:rsidRDefault="005C4776">
      <w:pPr>
        <w:pStyle w:val="TOC3"/>
        <w:tabs>
          <w:tab w:val="left" w:pos="1200"/>
          <w:tab w:val="right" w:leader="dot" w:pos="10070"/>
        </w:tabs>
        <w:rPr>
          <w:del w:id="734" w:author="Chris Satterlee" w:date="2023-04-11T18:15:00Z"/>
          <w:rFonts w:eastAsiaTheme="minorEastAsia" w:cstheme="minorBidi"/>
          <w:noProof/>
          <w:sz w:val="24"/>
          <w:szCs w:val="24"/>
          <w:lang w:eastAsia="ja-JP"/>
        </w:rPr>
      </w:pPr>
      <w:del w:id="735" w:author="Chris Satterlee" w:date="2023-04-11T18:15:00Z">
        <w:r w:rsidRPr="00335B82" w:rsidDel="00335B82">
          <w:rPr>
            <w:rPrChange w:id="736" w:author="Chris Satterlee" w:date="2023-04-11T18:15:00Z">
              <w:rPr>
                <w:rStyle w:val="Hyperlink"/>
                <w:noProof/>
              </w:rPr>
            </w:rPrChange>
          </w:rPr>
          <w:delText>4.3.1</w:delText>
        </w:r>
        <w:r w:rsidDel="00335B82">
          <w:rPr>
            <w:rFonts w:eastAsiaTheme="minorEastAsia" w:cstheme="minorBidi"/>
            <w:noProof/>
            <w:sz w:val="24"/>
            <w:szCs w:val="24"/>
            <w:lang w:eastAsia="ja-JP"/>
          </w:rPr>
          <w:tab/>
        </w:r>
        <w:r w:rsidRPr="00335B82" w:rsidDel="00335B82">
          <w:rPr>
            <w:rPrChange w:id="737" w:author="Chris Satterlee" w:date="2023-04-11T18:15:00Z">
              <w:rPr>
                <w:rStyle w:val="Hyperlink"/>
                <w:noProof/>
              </w:rPr>
            </w:rPrChange>
          </w:rPr>
          <w:delText>About Menu (Windows)</w:delText>
        </w:r>
        <w:r w:rsidDel="00335B82">
          <w:rPr>
            <w:noProof/>
            <w:webHidden/>
          </w:rPr>
          <w:tab/>
          <w:delText>22</w:delText>
        </w:r>
      </w:del>
    </w:p>
    <w:p w14:paraId="518F417C" w14:textId="70A17B3B" w:rsidR="005C4776" w:rsidDel="00335B82" w:rsidRDefault="005C4776">
      <w:pPr>
        <w:pStyle w:val="TOC3"/>
        <w:tabs>
          <w:tab w:val="left" w:pos="1200"/>
          <w:tab w:val="right" w:leader="dot" w:pos="10070"/>
        </w:tabs>
        <w:rPr>
          <w:del w:id="738" w:author="Chris Satterlee" w:date="2023-04-11T18:15:00Z"/>
          <w:rFonts w:eastAsiaTheme="minorEastAsia" w:cstheme="minorBidi"/>
          <w:noProof/>
          <w:sz w:val="24"/>
          <w:szCs w:val="24"/>
          <w:lang w:eastAsia="ja-JP"/>
        </w:rPr>
      </w:pPr>
      <w:del w:id="739" w:author="Chris Satterlee" w:date="2023-04-11T18:15:00Z">
        <w:r w:rsidRPr="00335B82" w:rsidDel="00335B82">
          <w:rPr>
            <w:rPrChange w:id="740" w:author="Chris Satterlee" w:date="2023-04-11T18:15:00Z">
              <w:rPr>
                <w:rStyle w:val="Hyperlink"/>
                <w:noProof/>
              </w:rPr>
            </w:rPrChange>
          </w:rPr>
          <w:delText>4.3.2</w:delText>
        </w:r>
        <w:r w:rsidDel="00335B82">
          <w:rPr>
            <w:rFonts w:eastAsiaTheme="minorEastAsia" w:cstheme="minorBidi"/>
            <w:noProof/>
            <w:sz w:val="24"/>
            <w:szCs w:val="24"/>
            <w:lang w:eastAsia="ja-JP"/>
          </w:rPr>
          <w:tab/>
        </w:r>
        <w:r w:rsidRPr="00335B82" w:rsidDel="00335B82">
          <w:rPr>
            <w:rPrChange w:id="741" w:author="Chris Satterlee" w:date="2023-04-11T18:15:00Z">
              <w:rPr>
                <w:rStyle w:val="Hyperlink"/>
                <w:noProof/>
              </w:rPr>
            </w:rPrChange>
          </w:rPr>
          <w:delText>IV Swinger 2 Menu (Mac)</w:delText>
        </w:r>
        <w:r w:rsidDel="00335B82">
          <w:rPr>
            <w:noProof/>
            <w:webHidden/>
          </w:rPr>
          <w:tab/>
          <w:delText>22</w:delText>
        </w:r>
      </w:del>
    </w:p>
    <w:p w14:paraId="7FD00D4E" w14:textId="6E2E8774" w:rsidR="005C4776" w:rsidDel="00335B82" w:rsidRDefault="005C4776">
      <w:pPr>
        <w:pStyle w:val="TOC3"/>
        <w:tabs>
          <w:tab w:val="left" w:pos="1200"/>
          <w:tab w:val="right" w:leader="dot" w:pos="10070"/>
        </w:tabs>
        <w:rPr>
          <w:del w:id="742" w:author="Chris Satterlee" w:date="2023-04-11T18:15:00Z"/>
          <w:rFonts w:eastAsiaTheme="minorEastAsia" w:cstheme="minorBidi"/>
          <w:noProof/>
          <w:sz w:val="24"/>
          <w:szCs w:val="24"/>
          <w:lang w:eastAsia="ja-JP"/>
        </w:rPr>
      </w:pPr>
      <w:del w:id="743" w:author="Chris Satterlee" w:date="2023-04-11T18:15:00Z">
        <w:r w:rsidRPr="00335B82" w:rsidDel="00335B82">
          <w:rPr>
            <w:rPrChange w:id="744" w:author="Chris Satterlee" w:date="2023-04-11T18:15:00Z">
              <w:rPr>
                <w:rStyle w:val="Hyperlink"/>
                <w:noProof/>
              </w:rPr>
            </w:rPrChange>
          </w:rPr>
          <w:delText>4.3.3</w:delText>
        </w:r>
        <w:r w:rsidDel="00335B82">
          <w:rPr>
            <w:rFonts w:eastAsiaTheme="minorEastAsia" w:cstheme="minorBidi"/>
            <w:noProof/>
            <w:sz w:val="24"/>
            <w:szCs w:val="24"/>
            <w:lang w:eastAsia="ja-JP"/>
          </w:rPr>
          <w:tab/>
        </w:r>
        <w:r w:rsidRPr="00335B82" w:rsidDel="00335B82">
          <w:rPr>
            <w:rPrChange w:id="745" w:author="Chris Satterlee" w:date="2023-04-11T18:15:00Z">
              <w:rPr>
                <w:rStyle w:val="Hyperlink"/>
                <w:noProof/>
              </w:rPr>
            </w:rPrChange>
          </w:rPr>
          <w:delText>File Menu</w:delText>
        </w:r>
        <w:r w:rsidDel="00335B82">
          <w:rPr>
            <w:noProof/>
            <w:webHidden/>
          </w:rPr>
          <w:tab/>
          <w:delText>22</w:delText>
        </w:r>
      </w:del>
    </w:p>
    <w:p w14:paraId="6B9B72AD" w14:textId="27BD87D2" w:rsidR="005C4776" w:rsidDel="00335B82" w:rsidRDefault="005C4776">
      <w:pPr>
        <w:pStyle w:val="TOC4"/>
        <w:tabs>
          <w:tab w:val="left" w:pos="1680"/>
          <w:tab w:val="right" w:leader="dot" w:pos="10070"/>
        </w:tabs>
        <w:rPr>
          <w:del w:id="746" w:author="Chris Satterlee" w:date="2023-04-11T18:15:00Z"/>
          <w:rFonts w:eastAsiaTheme="minorEastAsia" w:cstheme="minorBidi"/>
          <w:noProof/>
          <w:sz w:val="24"/>
          <w:szCs w:val="24"/>
          <w:lang w:eastAsia="ja-JP"/>
        </w:rPr>
      </w:pPr>
      <w:del w:id="747" w:author="Chris Satterlee" w:date="2023-04-11T18:15:00Z">
        <w:r w:rsidRPr="00335B82" w:rsidDel="00335B82">
          <w:rPr>
            <w:rPrChange w:id="748" w:author="Chris Satterlee" w:date="2023-04-11T18:15:00Z">
              <w:rPr>
                <w:rStyle w:val="Hyperlink"/>
                <w:noProof/>
              </w:rPr>
            </w:rPrChange>
          </w:rPr>
          <w:delText>4.3.3.1</w:delText>
        </w:r>
        <w:r w:rsidDel="00335B82">
          <w:rPr>
            <w:rFonts w:eastAsiaTheme="minorEastAsia" w:cstheme="minorBidi"/>
            <w:noProof/>
            <w:sz w:val="24"/>
            <w:szCs w:val="24"/>
            <w:lang w:eastAsia="ja-JP"/>
          </w:rPr>
          <w:tab/>
        </w:r>
        <w:r w:rsidRPr="00335B82" w:rsidDel="00335B82">
          <w:rPr>
            <w:rPrChange w:id="749" w:author="Chris Satterlee" w:date="2023-04-11T18:15:00Z">
              <w:rPr>
                <w:rStyle w:val="Hyperlink"/>
                <w:noProof/>
              </w:rPr>
            </w:rPrChange>
          </w:rPr>
          <w:delText>View Log File</w:delText>
        </w:r>
        <w:r w:rsidDel="00335B82">
          <w:rPr>
            <w:noProof/>
            <w:webHidden/>
          </w:rPr>
          <w:tab/>
          <w:delText>23</w:delText>
        </w:r>
      </w:del>
    </w:p>
    <w:p w14:paraId="458B551A" w14:textId="174EFFFD" w:rsidR="005C4776" w:rsidDel="00335B82" w:rsidRDefault="005C4776">
      <w:pPr>
        <w:pStyle w:val="TOC4"/>
        <w:tabs>
          <w:tab w:val="left" w:pos="1680"/>
          <w:tab w:val="right" w:leader="dot" w:pos="10070"/>
        </w:tabs>
        <w:rPr>
          <w:del w:id="750" w:author="Chris Satterlee" w:date="2023-04-11T18:15:00Z"/>
          <w:rFonts w:eastAsiaTheme="minorEastAsia" w:cstheme="minorBidi"/>
          <w:noProof/>
          <w:sz w:val="24"/>
          <w:szCs w:val="24"/>
          <w:lang w:eastAsia="ja-JP"/>
        </w:rPr>
      </w:pPr>
      <w:del w:id="751" w:author="Chris Satterlee" w:date="2023-04-11T18:15:00Z">
        <w:r w:rsidRPr="00335B82" w:rsidDel="00335B82">
          <w:rPr>
            <w:rPrChange w:id="752" w:author="Chris Satterlee" w:date="2023-04-11T18:15:00Z">
              <w:rPr>
                <w:rStyle w:val="Hyperlink"/>
                <w:noProof/>
              </w:rPr>
            </w:rPrChange>
          </w:rPr>
          <w:delText>4.3.3.2</w:delText>
        </w:r>
        <w:r w:rsidDel="00335B82">
          <w:rPr>
            <w:rFonts w:eastAsiaTheme="minorEastAsia" w:cstheme="minorBidi"/>
            <w:noProof/>
            <w:sz w:val="24"/>
            <w:szCs w:val="24"/>
            <w:lang w:eastAsia="ja-JP"/>
          </w:rPr>
          <w:tab/>
        </w:r>
        <w:r w:rsidRPr="00335B82" w:rsidDel="00335B82">
          <w:rPr>
            <w:rPrChange w:id="753" w:author="Chris Satterlee" w:date="2023-04-11T18:15:00Z">
              <w:rPr>
                <w:rStyle w:val="Hyperlink"/>
                <w:noProof/>
              </w:rPr>
            </w:rPrChange>
          </w:rPr>
          <w:delText>View Config File</w:delText>
        </w:r>
        <w:r w:rsidDel="00335B82">
          <w:rPr>
            <w:noProof/>
            <w:webHidden/>
          </w:rPr>
          <w:tab/>
          <w:delText>23</w:delText>
        </w:r>
      </w:del>
    </w:p>
    <w:p w14:paraId="0D4CA2D6" w14:textId="61E6C8AC" w:rsidR="005C4776" w:rsidDel="00335B82" w:rsidRDefault="005C4776">
      <w:pPr>
        <w:pStyle w:val="TOC4"/>
        <w:tabs>
          <w:tab w:val="left" w:pos="1680"/>
          <w:tab w:val="right" w:leader="dot" w:pos="10070"/>
        </w:tabs>
        <w:rPr>
          <w:del w:id="754" w:author="Chris Satterlee" w:date="2023-04-11T18:15:00Z"/>
          <w:rFonts w:eastAsiaTheme="minorEastAsia" w:cstheme="minorBidi"/>
          <w:noProof/>
          <w:sz w:val="24"/>
          <w:szCs w:val="24"/>
          <w:lang w:eastAsia="ja-JP"/>
        </w:rPr>
      </w:pPr>
      <w:del w:id="755" w:author="Chris Satterlee" w:date="2023-04-11T18:15:00Z">
        <w:r w:rsidRPr="00335B82" w:rsidDel="00335B82">
          <w:rPr>
            <w:rPrChange w:id="756" w:author="Chris Satterlee" w:date="2023-04-11T18:15:00Z">
              <w:rPr>
                <w:rStyle w:val="Hyperlink"/>
                <w:noProof/>
              </w:rPr>
            </w:rPrChange>
          </w:rPr>
          <w:delText>4.3.3.3</w:delText>
        </w:r>
        <w:r w:rsidDel="00335B82">
          <w:rPr>
            <w:rFonts w:eastAsiaTheme="minorEastAsia" w:cstheme="minorBidi"/>
            <w:noProof/>
            <w:sz w:val="24"/>
            <w:szCs w:val="24"/>
            <w:lang w:eastAsia="ja-JP"/>
          </w:rPr>
          <w:tab/>
        </w:r>
        <w:r w:rsidRPr="00335B82" w:rsidDel="00335B82">
          <w:rPr>
            <w:rPrChange w:id="757" w:author="Chris Satterlee" w:date="2023-04-11T18:15:00Z">
              <w:rPr>
                <w:rStyle w:val="Hyperlink"/>
                <w:noProof/>
              </w:rPr>
            </w:rPrChange>
          </w:rPr>
          <w:delText>View Run Info File</w:delText>
        </w:r>
        <w:r w:rsidDel="00335B82">
          <w:rPr>
            <w:noProof/>
            <w:webHidden/>
          </w:rPr>
          <w:tab/>
          <w:delText>23</w:delText>
        </w:r>
      </w:del>
    </w:p>
    <w:p w14:paraId="500F9DCB" w14:textId="743F03DD" w:rsidR="005C4776" w:rsidDel="00335B82" w:rsidRDefault="005C4776">
      <w:pPr>
        <w:pStyle w:val="TOC4"/>
        <w:tabs>
          <w:tab w:val="left" w:pos="1680"/>
          <w:tab w:val="right" w:leader="dot" w:pos="10070"/>
        </w:tabs>
        <w:rPr>
          <w:del w:id="758" w:author="Chris Satterlee" w:date="2023-04-11T18:15:00Z"/>
          <w:rFonts w:eastAsiaTheme="minorEastAsia" w:cstheme="minorBidi"/>
          <w:noProof/>
          <w:sz w:val="24"/>
          <w:szCs w:val="24"/>
          <w:lang w:eastAsia="ja-JP"/>
        </w:rPr>
      </w:pPr>
      <w:del w:id="759" w:author="Chris Satterlee" w:date="2023-04-11T18:15:00Z">
        <w:r w:rsidRPr="00335B82" w:rsidDel="00335B82">
          <w:rPr>
            <w:rPrChange w:id="760" w:author="Chris Satterlee" w:date="2023-04-11T18:15:00Z">
              <w:rPr>
                <w:rStyle w:val="Hyperlink"/>
                <w:noProof/>
              </w:rPr>
            </w:rPrChange>
          </w:rPr>
          <w:delText>4.3.3.4</w:delText>
        </w:r>
        <w:r w:rsidDel="00335B82">
          <w:rPr>
            <w:rFonts w:eastAsiaTheme="minorEastAsia" w:cstheme="minorBidi"/>
            <w:noProof/>
            <w:sz w:val="24"/>
            <w:szCs w:val="24"/>
            <w:lang w:eastAsia="ja-JP"/>
          </w:rPr>
          <w:tab/>
        </w:r>
        <w:r w:rsidRPr="00335B82" w:rsidDel="00335B82">
          <w:rPr>
            <w:rPrChange w:id="761" w:author="Chris Satterlee" w:date="2023-04-11T18:15:00Z">
              <w:rPr>
                <w:rStyle w:val="Hyperlink"/>
                <w:noProof/>
              </w:rPr>
            </w:rPrChange>
          </w:rPr>
          <w:delText>Open Run Folder</w:delText>
        </w:r>
        <w:r w:rsidDel="00335B82">
          <w:rPr>
            <w:noProof/>
            <w:webHidden/>
          </w:rPr>
          <w:tab/>
          <w:delText>24</w:delText>
        </w:r>
      </w:del>
    </w:p>
    <w:p w14:paraId="02255B7A" w14:textId="27257054" w:rsidR="005C4776" w:rsidDel="00335B82" w:rsidRDefault="005C4776">
      <w:pPr>
        <w:pStyle w:val="TOC3"/>
        <w:tabs>
          <w:tab w:val="left" w:pos="1200"/>
          <w:tab w:val="right" w:leader="dot" w:pos="10070"/>
        </w:tabs>
        <w:rPr>
          <w:del w:id="762" w:author="Chris Satterlee" w:date="2023-04-11T18:15:00Z"/>
          <w:rFonts w:eastAsiaTheme="minorEastAsia" w:cstheme="minorBidi"/>
          <w:noProof/>
          <w:sz w:val="24"/>
          <w:szCs w:val="24"/>
          <w:lang w:eastAsia="ja-JP"/>
        </w:rPr>
      </w:pPr>
      <w:del w:id="763" w:author="Chris Satterlee" w:date="2023-04-11T18:15:00Z">
        <w:r w:rsidRPr="00335B82" w:rsidDel="00335B82">
          <w:rPr>
            <w:rPrChange w:id="764" w:author="Chris Satterlee" w:date="2023-04-11T18:15:00Z">
              <w:rPr>
                <w:rStyle w:val="Hyperlink"/>
                <w:noProof/>
              </w:rPr>
            </w:rPrChange>
          </w:rPr>
          <w:delText>4.3.4</w:delText>
        </w:r>
        <w:r w:rsidDel="00335B82">
          <w:rPr>
            <w:rFonts w:eastAsiaTheme="minorEastAsia" w:cstheme="minorBidi"/>
            <w:noProof/>
            <w:sz w:val="24"/>
            <w:szCs w:val="24"/>
            <w:lang w:eastAsia="ja-JP"/>
          </w:rPr>
          <w:tab/>
        </w:r>
        <w:r w:rsidRPr="00335B82" w:rsidDel="00335B82">
          <w:rPr>
            <w:rPrChange w:id="765" w:author="Chris Satterlee" w:date="2023-04-11T18:15:00Z">
              <w:rPr>
                <w:rStyle w:val="Hyperlink"/>
                <w:noProof/>
              </w:rPr>
            </w:rPrChange>
          </w:rPr>
          <w:delText>USB Port Menu</w:delText>
        </w:r>
        <w:r w:rsidDel="00335B82">
          <w:rPr>
            <w:noProof/>
            <w:webHidden/>
          </w:rPr>
          <w:tab/>
          <w:delText>24</w:delText>
        </w:r>
      </w:del>
    </w:p>
    <w:p w14:paraId="6E330BEB" w14:textId="06A078E9" w:rsidR="005C4776" w:rsidDel="00335B82" w:rsidRDefault="005C4776">
      <w:pPr>
        <w:pStyle w:val="TOC3"/>
        <w:tabs>
          <w:tab w:val="left" w:pos="1200"/>
          <w:tab w:val="right" w:leader="dot" w:pos="10070"/>
        </w:tabs>
        <w:rPr>
          <w:del w:id="766" w:author="Chris Satterlee" w:date="2023-04-11T18:15:00Z"/>
          <w:rFonts w:eastAsiaTheme="minorEastAsia" w:cstheme="minorBidi"/>
          <w:noProof/>
          <w:sz w:val="24"/>
          <w:szCs w:val="24"/>
          <w:lang w:eastAsia="ja-JP"/>
        </w:rPr>
      </w:pPr>
      <w:del w:id="767" w:author="Chris Satterlee" w:date="2023-04-11T18:15:00Z">
        <w:r w:rsidRPr="00335B82" w:rsidDel="00335B82">
          <w:rPr>
            <w:rPrChange w:id="768" w:author="Chris Satterlee" w:date="2023-04-11T18:15:00Z">
              <w:rPr>
                <w:rStyle w:val="Hyperlink"/>
                <w:noProof/>
              </w:rPr>
            </w:rPrChange>
          </w:rPr>
          <w:delText>4.3.5</w:delText>
        </w:r>
        <w:r w:rsidDel="00335B82">
          <w:rPr>
            <w:rFonts w:eastAsiaTheme="minorEastAsia" w:cstheme="minorBidi"/>
            <w:noProof/>
            <w:sz w:val="24"/>
            <w:szCs w:val="24"/>
            <w:lang w:eastAsia="ja-JP"/>
          </w:rPr>
          <w:tab/>
        </w:r>
        <w:r w:rsidRPr="00335B82" w:rsidDel="00335B82">
          <w:rPr>
            <w:rPrChange w:id="769" w:author="Chris Satterlee" w:date="2023-04-11T18:15:00Z">
              <w:rPr>
                <w:rStyle w:val="Hyperlink"/>
                <w:noProof/>
              </w:rPr>
            </w:rPrChange>
          </w:rPr>
          <w:delText>Calibrate Menu</w:delText>
        </w:r>
        <w:r w:rsidDel="00335B82">
          <w:rPr>
            <w:noProof/>
            <w:webHidden/>
          </w:rPr>
          <w:tab/>
          <w:delText>25</w:delText>
        </w:r>
      </w:del>
    </w:p>
    <w:p w14:paraId="375D23D8" w14:textId="06EEF3F9" w:rsidR="005C4776" w:rsidDel="00335B82" w:rsidRDefault="005C4776">
      <w:pPr>
        <w:pStyle w:val="TOC4"/>
        <w:tabs>
          <w:tab w:val="left" w:pos="1680"/>
          <w:tab w:val="right" w:leader="dot" w:pos="10070"/>
        </w:tabs>
        <w:rPr>
          <w:del w:id="770" w:author="Chris Satterlee" w:date="2023-04-11T18:15:00Z"/>
          <w:rFonts w:eastAsiaTheme="minorEastAsia" w:cstheme="minorBidi"/>
          <w:noProof/>
          <w:sz w:val="24"/>
          <w:szCs w:val="24"/>
          <w:lang w:eastAsia="ja-JP"/>
        </w:rPr>
      </w:pPr>
      <w:del w:id="771" w:author="Chris Satterlee" w:date="2023-04-11T18:15:00Z">
        <w:r w:rsidRPr="00335B82" w:rsidDel="00335B82">
          <w:rPr>
            <w:rPrChange w:id="772" w:author="Chris Satterlee" w:date="2023-04-11T18:15:00Z">
              <w:rPr>
                <w:rStyle w:val="Hyperlink"/>
                <w:noProof/>
              </w:rPr>
            </w:rPrChange>
          </w:rPr>
          <w:delText>4.3.5.1</w:delText>
        </w:r>
        <w:r w:rsidDel="00335B82">
          <w:rPr>
            <w:rFonts w:eastAsiaTheme="minorEastAsia" w:cstheme="minorBidi"/>
            <w:noProof/>
            <w:sz w:val="24"/>
            <w:szCs w:val="24"/>
            <w:lang w:eastAsia="ja-JP"/>
          </w:rPr>
          <w:tab/>
        </w:r>
        <w:r w:rsidRPr="00335B82" w:rsidDel="00335B82">
          <w:rPr>
            <w:rPrChange w:id="773" w:author="Chris Satterlee" w:date="2023-04-11T18:15:00Z">
              <w:rPr>
                <w:rStyle w:val="Hyperlink"/>
                <w:noProof/>
              </w:rPr>
            </w:rPrChange>
          </w:rPr>
          <w:delText>Vref (+5V)</w:delText>
        </w:r>
        <w:r w:rsidDel="00335B82">
          <w:rPr>
            <w:noProof/>
            <w:webHidden/>
          </w:rPr>
          <w:tab/>
          <w:delText>26</w:delText>
        </w:r>
      </w:del>
    </w:p>
    <w:p w14:paraId="0B34EE6A" w14:textId="6F78291E" w:rsidR="005C4776" w:rsidDel="00335B82" w:rsidRDefault="005C4776">
      <w:pPr>
        <w:pStyle w:val="TOC4"/>
        <w:tabs>
          <w:tab w:val="left" w:pos="1680"/>
          <w:tab w:val="right" w:leader="dot" w:pos="10070"/>
        </w:tabs>
        <w:rPr>
          <w:del w:id="774" w:author="Chris Satterlee" w:date="2023-04-11T18:15:00Z"/>
          <w:rFonts w:eastAsiaTheme="minorEastAsia" w:cstheme="minorBidi"/>
          <w:noProof/>
          <w:sz w:val="24"/>
          <w:szCs w:val="24"/>
          <w:lang w:eastAsia="ja-JP"/>
        </w:rPr>
      </w:pPr>
      <w:del w:id="775" w:author="Chris Satterlee" w:date="2023-04-11T18:15:00Z">
        <w:r w:rsidRPr="00335B82" w:rsidDel="00335B82">
          <w:rPr>
            <w:rPrChange w:id="776" w:author="Chris Satterlee" w:date="2023-04-11T18:15:00Z">
              <w:rPr>
                <w:rStyle w:val="Hyperlink"/>
                <w:noProof/>
              </w:rPr>
            </w:rPrChange>
          </w:rPr>
          <w:delText>4.3.5.2</w:delText>
        </w:r>
        <w:r w:rsidDel="00335B82">
          <w:rPr>
            <w:rFonts w:eastAsiaTheme="minorEastAsia" w:cstheme="minorBidi"/>
            <w:noProof/>
            <w:sz w:val="24"/>
            <w:szCs w:val="24"/>
            <w:lang w:eastAsia="ja-JP"/>
          </w:rPr>
          <w:tab/>
        </w:r>
        <w:r w:rsidRPr="00335B82" w:rsidDel="00335B82">
          <w:rPr>
            <w:rPrChange w:id="777" w:author="Chris Satterlee" w:date="2023-04-11T18:15:00Z">
              <w:rPr>
                <w:rStyle w:val="Hyperlink"/>
                <w:noProof/>
              </w:rPr>
            </w:rPrChange>
          </w:rPr>
          <w:delText>Voltage – basic</w:delText>
        </w:r>
        <w:r w:rsidDel="00335B82">
          <w:rPr>
            <w:noProof/>
            <w:webHidden/>
          </w:rPr>
          <w:tab/>
          <w:delText>27</w:delText>
        </w:r>
      </w:del>
    </w:p>
    <w:p w14:paraId="08AAFCED" w14:textId="58925312" w:rsidR="005C4776" w:rsidDel="00335B82" w:rsidRDefault="005C4776">
      <w:pPr>
        <w:pStyle w:val="TOC4"/>
        <w:tabs>
          <w:tab w:val="left" w:pos="1680"/>
          <w:tab w:val="right" w:leader="dot" w:pos="10070"/>
        </w:tabs>
        <w:rPr>
          <w:del w:id="778" w:author="Chris Satterlee" w:date="2023-04-11T18:15:00Z"/>
          <w:rFonts w:eastAsiaTheme="minorEastAsia" w:cstheme="minorBidi"/>
          <w:noProof/>
          <w:sz w:val="24"/>
          <w:szCs w:val="24"/>
          <w:lang w:eastAsia="ja-JP"/>
        </w:rPr>
      </w:pPr>
      <w:del w:id="779" w:author="Chris Satterlee" w:date="2023-04-11T18:15:00Z">
        <w:r w:rsidRPr="00335B82" w:rsidDel="00335B82">
          <w:rPr>
            <w:rPrChange w:id="780" w:author="Chris Satterlee" w:date="2023-04-11T18:15:00Z">
              <w:rPr>
                <w:rStyle w:val="Hyperlink"/>
                <w:noProof/>
              </w:rPr>
            </w:rPrChange>
          </w:rPr>
          <w:delText>4.3.5.3</w:delText>
        </w:r>
        <w:r w:rsidDel="00335B82">
          <w:rPr>
            <w:rFonts w:eastAsiaTheme="minorEastAsia" w:cstheme="minorBidi"/>
            <w:noProof/>
            <w:sz w:val="24"/>
            <w:szCs w:val="24"/>
            <w:lang w:eastAsia="ja-JP"/>
          </w:rPr>
          <w:tab/>
        </w:r>
        <w:r w:rsidRPr="00335B82" w:rsidDel="00335B82">
          <w:rPr>
            <w:rPrChange w:id="781" w:author="Chris Satterlee" w:date="2023-04-11T18:15:00Z">
              <w:rPr>
                <w:rStyle w:val="Hyperlink"/>
                <w:noProof/>
              </w:rPr>
            </w:rPrChange>
          </w:rPr>
          <w:delText>Current – basic</w:delText>
        </w:r>
        <w:r w:rsidDel="00335B82">
          <w:rPr>
            <w:noProof/>
            <w:webHidden/>
          </w:rPr>
          <w:tab/>
          <w:delText>28</w:delText>
        </w:r>
      </w:del>
    </w:p>
    <w:p w14:paraId="22B5CE37" w14:textId="02BFC3EC" w:rsidR="005C4776" w:rsidDel="00335B82" w:rsidRDefault="005C4776">
      <w:pPr>
        <w:pStyle w:val="TOC4"/>
        <w:tabs>
          <w:tab w:val="left" w:pos="1680"/>
          <w:tab w:val="right" w:leader="dot" w:pos="10070"/>
        </w:tabs>
        <w:rPr>
          <w:del w:id="782" w:author="Chris Satterlee" w:date="2023-04-11T18:15:00Z"/>
          <w:rFonts w:eastAsiaTheme="minorEastAsia" w:cstheme="minorBidi"/>
          <w:noProof/>
          <w:sz w:val="24"/>
          <w:szCs w:val="24"/>
          <w:lang w:eastAsia="ja-JP"/>
        </w:rPr>
      </w:pPr>
      <w:del w:id="783" w:author="Chris Satterlee" w:date="2023-04-11T18:15:00Z">
        <w:r w:rsidRPr="00335B82" w:rsidDel="00335B82">
          <w:rPr>
            <w:rPrChange w:id="784" w:author="Chris Satterlee" w:date="2023-04-11T18:15:00Z">
              <w:rPr>
                <w:rStyle w:val="Hyperlink"/>
                <w:noProof/>
              </w:rPr>
            </w:rPrChange>
          </w:rPr>
          <w:delText>4.3.5.4</w:delText>
        </w:r>
        <w:r w:rsidDel="00335B82">
          <w:rPr>
            <w:rFonts w:eastAsiaTheme="minorEastAsia" w:cstheme="minorBidi"/>
            <w:noProof/>
            <w:sz w:val="24"/>
            <w:szCs w:val="24"/>
            <w:lang w:eastAsia="ja-JP"/>
          </w:rPr>
          <w:tab/>
        </w:r>
        <w:r w:rsidRPr="00335B82" w:rsidDel="00335B82">
          <w:rPr>
            <w:rPrChange w:id="785" w:author="Chris Satterlee" w:date="2023-04-11T18:15:00Z">
              <w:rPr>
                <w:rStyle w:val="Hyperlink"/>
                <w:noProof/>
              </w:rPr>
            </w:rPrChange>
          </w:rPr>
          <w:delText>Voltage – advanced</w:delText>
        </w:r>
        <w:r w:rsidDel="00335B82">
          <w:rPr>
            <w:noProof/>
            <w:webHidden/>
          </w:rPr>
          <w:tab/>
          <w:delText>28</w:delText>
        </w:r>
      </w:del>
    </w:p>
    <w:p w14:paraId="33B4DDB6" w14:textId="68DC9300" w:rsidR="005C4776" w:rsidDel="00335B82" w:rsidRDefault="005C4776">
      <w:pPr>
        <w:pStyle w:val="TOC4"/>
        <w:tabs>
          <w:tab w:val="left" w:pos="1680"/>
          <w:tab w:val="right" w:leader="dot" w:pos="10070"/>
        </w:tabs>
        <w:rPr>
          <w:del w:id="786" w:author="Chris Satterlee" w:date="2023-04-11T18:15:00Z"/>
          <w:rFonts w:eastAsiaTheme="minorEastAsia" w:cstheme="minorBidi"/>
          <w:noProof/>
          <w:sz w:val="24"/>
          <w:szCs w:val="24"/>
          <w:lang w:eastAsia="ja-JP"/>
        </w:rPr>
      </w:pPr>
      <w:del w:id="787" w:author="Chris Satterlee" w:date="2023-04-11T18:15:00Z">
        <w:r w:rsidRPr="00335B82" w:rsidDel="00335B82">
          <w:rPr>
            <w:rPrChange w:id="788" w:author="Chris Satterlee" w:date="2023-04-11T18:15:00Z">
              <w:rPr>
                <w:rStyle w:val="Hyperlink"/>
                <w:noProof/>
              </w:rPr>
            </w:rPrChange>
          </w:rPr>
          <w:delText>4.3.5.5</w:delText>
        </w:r>
        <w:r w:rsidDel="00335B82">
          <w:rPr>
            <w:rFonts w:eastAsiaTheme="minorEastAsia" w:cstheme="minorBidi"/>
            <w:noProof/>
            <w:sz w:val="24"/>
            <w:szCs w:val="24"/>
            <w:lang w:eastAsia="ja-JP"/>
          </w:rPr>
          <w:tab/>
        </w:r>
        <w:r w:rsidRPr="00335B82" w:rsidDel="00335B82">
          <w:rPr>
            <w:rPrChange w:id="789" w:author="Chris Satterlee" w:date="2023-04-11T18:15:00Z">
              <w:rPr>
                <w:rStyle w:val="Hyperlink"/>
                <w:noProof/>
              </w:rPr>
            </w:rPrChange>
          </w:rPr>
          <w:delText>Current – advanced</w:delText>
        </w:r>
        <w:r w:rsidDel="00335B82">
          <w:rPr>
            <w:noProof/>
            <w:webHidden/>
          </w:rPr>
          <w:tab/>
          <w:delText>29</w:delText>
        </w:r>
      </w:del>
    </w:p>
    <w:p w14:paraId="3CAA5EC4" w14:textId="119DA3F2" w:rsidR="005C4776" w:rsidDel="00335B82" w:rsidRDefault="005C4776">
      <w:pPr>
        <w:pStyle w:val="TOC4"/>
        <w:tabs>
          <w:tab w:val="left" w:pos="1680"/>
          <w:tab w:val="right" w:leader="dot" w:pos="10070"/>
        </w:tabs>
        <w:rPr>
          <w:del w:id="790" w:author="Chris Satterlee" w:date="2023-04-11T18:15:00Z"/>
          <w:rFonts w:eastAsiaTheme="minorEastAsia" w:cstheme="minorBidi"/>
          <w:noProof/>
          <w:sz w:val="24"/>
          <w:szCs w:val="24"/>
          <w:lang w:eastAsia="ja-JP"/>
        </w:rPr>
      </w:pPr>
      <w:del w:id="791" w:author="Chris Satterlee" w:date="2023-04-11T18:15:00Z">
        <w:r w:rsidRPr="00335B82" w:rsidDel="00335B82">
          <w:rPr>
            <w:rPrChange w:id="792" w:author="Chris Satterlee" w:date="2023-04-11T18:15:00Z">
              <w:rPr>
                <w:rStyle w:val="Hyperlink"/>
                <w:noProof/>
              </w:rPr>
            </w:rPrChange>
          </w:rPr>
          <w:delText>4.3.5.6</w:delText>
        </w:r>
        <w:r w:rsidDel="00335B82">
          <w:rPr>
            <w:rFonts w:eastAsiaTheme="minorEastAsia" w:cstheme="minorBidi"/>
            <w:noProof/>
            <w:sz w:val="24"/>
            <w:szCs w:val="24"/>
            <w:lang w:eastAsia="ja-JP"/>
          </w:rPr>
          <w:tab/>
        </w:r>
        <w:r w:rsidRPr="00335B82" w:rsidDel="00335B82">
          <w:rPr>
            <w:rPrChange w:id="793" w:author="Chris Satterlee" w:date="2023-04-11T18:15:00Z">
              <w:rPr>
                <w:rStyle w:val="Hyperlink"/>
                <w:noProof/>
              </w:rPr>
            </w:rPrChange>
          </w:rPr>
          <w:delText>Resistors</w:delText>
        </w:r>
        <w:r w:rsidDel="00335B82">
          <w:rPr>
            <w:noProof/>
            <w:webHidden/>
          </w:rPr>
          <w:tab/>
          <w:delText>30</w:delText>
        </w:r>
      </w:del>
    </w:p>
    <w:p w14:paraId="6F026243" w14:textId="4A8FA427" w:rsidR="005C4776" w:rsidDel="00335B82" w:rsidRDefault="005C4776">
      <w:pPr>
        <w:pStyle w:val="TOC4"/>
        <w:tabs>
          <w:tab w:val="left" w:pos="1680"/>
          <w:tab w:val="right" w:leader="dot" w:pos="10070"/>
        </w:tabs>
        <w:rPr>
          <w:del w:id="794" w:author="Chris Satterlee" w:date="2023-04-11T18:15:00Z"/>
          <w:rFonts w:eastAsiaTheme="minorEastAsia" w:cstheme="minorBidi"/>
          <w:noProof/>
          <w:sz w:val="24"/>
          <w:szCs w:val="24"/>
          <w:lang w:eastAsia="ja-JP"/>
        </w:rPr>
      </w:pPr>
      <w:del w:id="795" w:author="Chris Satterlee" w:date="2023-04-11T18:15:00Z">
        <w:r w:rsidRPr="00335B82" w:rsidDel="00335B82">
          <w:rPr>
            <w:rPrChange w:id="796" w:author="Chris Satterlee" w:date="2023-04-11T18:15:00Z">
              <w:rPr>
                <w:rStyle w:val="Hyperlink"/>
                <w:noProof/>
              </w:rPr>
            </w:rPrChange>
          </w:rPr>
          <w:delText>4.3.5.7</w:delText>
        </w:r>
        <w:r w:rsidDel="00335B82">
          <w:rPr>
            <w:rFonts w:eastAsiaTheme="minorEastAsia" w:cstheme="minorBidi"/>
            <w:noProof/>
            <w:sz w:val="24"/>
            <w:szCs w:val="24"/>
            <w:lang w:eastAsia="ja-JP"/>
          </w:rPr>
          <w:tab/>
        </w:r>
        <w:r w:rsidRPr="00335B82" w:rsidDel="00335B82">
          <w:rPr>
            <w:rPrChange w:id="797" w:author="Chris Satterlee" w:date="2023-04-11T18:15:00Z">
              <w:rPr>
                <w:rStyle w:val="Hyperlink"/>
                <w:noProof/>
              </w:rPr>
            </w:rPrChange>
          </w:rPr>
          <w:delText>Pyranometer</w:delText>
        </w:r>
        <w:r w:rsidDel="00335B82">
          <w:rPr>
            <w:noProof/>
            <w:webHidden/>
          </w:rPr>
          <w:tab/>
          <w:delText>31</w:delText>
        </w:r>
      </w:del>
    </w:p>
    <w:p w14:paraId="4980951B" w14:textId="5EE89092" w:rsidR="005C4776" w:rsidDel="00335B82" w:rsidRDefault="005C4776">
      <w:pPr>
        <w:pStyle w:val="TOC4"/>
        <w:tabs>
          <w:tab w:val="left" w:pos="1680"/>
          <w:tab w:val="right" w:leader="dot" w:pos="10070"/>
        </w:tabs>
        <w:rPr>
          <w:del w:id="798" w:author="Chris Satterlee" w:date="2023-04-11T18:15:00Z"/>
          <w:rFonts w:eastAsiaTheme="minorEastAsia" w:cstheme="minorBidi"/>
          <w:noProof/>
          <w:sz w:val="24"/>
          <w:szCs w:val="24"/>
          <w:lang w:eastAsia="ja-JP"/>
        </w:rPr>
      </w:pPr>
      <w:del w:id="799" w:author="Chris Satterlee" w:date="2023-04-11T18:15:00Z">
        <w:r w:rsidRPr="00335B82" w:rsidDel="00335B82">
          <w:rPr>
            <w:rPrChange w:id="800" w:author="Chris Satterlee" w:date="2023-04-11T18:15:00Z">
              <w:rPr>
                <w:rStyle w:val="Hyperlink"/>
                <w:noProof/>
              </w:rPr>
            </w:rPrChange>
          </w:rPr>
          <w:delText>4.3.5.8</w:delText>
        </w:r>
        <w:r w:rsidDel="00335B82">
          <w:rPr>
            <w:rFonts w:eastAsiaTheme="minorEastAsia" w:cstheme="minorBidi"/>
            <w:noProof/>
            <w:sz w:val="24"/>
            <w:szCs w:val="24"/>
            <w:lang w:eastAsia="ja-JP"/>
          </w:rPr>
          <w:tab/>
        </w:r>
        <w:r w:rsidRPr="00335B82" w:rsidDel="00335B82">
          <w:rPr>
            <w:rPrChange w:id="801" w:author="Chris Satterlee" w:date="2023-04-11T18:15:00Z">
              <w:rPr>
                <w:rStyle w:val="Hyperlink"/>
                <w:noProof/>
              </w:rPr>
            </w:rPrChange>
          </w:rPr>
          <w:delText>Bias Battery</w:delText>
        </w:r>
        <w:r w:rsidDel="00335B82">
          <w:rPr>
            <w:noProof/>
            <w:webHidden/>
          </w:rPr>
          <w:tab/>
          <w:delText>31</w:delText>
        </w:r>
      </w:del>
    </w:p>
    <w:p w14:paraId="64E514E2" w14:textId="7A4A428A" w:rsidR="005C4776" w:rsidDel="00335B82" w:rsidRDefault="005C4776">
      <w:pPr>
        <w:pStyle w:val="TOC4"/>
        <w:tabs>
          <w:tab w:val="left" w:pos="1680"/>
          <w:tab w:val="right" w:leader="dot" w:pos="10070"/>
        </w:tabs>
        <w:rPr>
          <w:del w:id="802" w:author="Chris Satterlee" w:date="2023-04-11T18:15:00Z"/>
          <w:rFonts w:eastAsiaTheme="minorEastAsia" w:cstheme="minorBidi"/>
          <w:noProof/>
          <w:sz w:val="24"/>
          <w:szCs w:val="24"/>
          <w:lang w:eastAsia="ja-JP"/>
        </w:rPr>
      </w:pPr>
      <w:del w:id="803" w:author="Chris Satterlee" w:date="2023-04-11T18:15:00Z">
        <w:r w:rsidRPr="00335B82" w:rsidDel="00335B82">
          <w:rPr>
            <w:rPrChange w:id="804" w:author="Chris Satterlee" w:date="2023-04-11T18:15:00Z">
              <w:rPr>
                <w:rStyle w:val="Hyperlink"/>
                <w:noProof/>
              </w:rPr>
            </w:rPrChange>
          </w:rPr>
          <w:delText>4.3.5.9</w:delText>
        </w:r>
        <w:r w:rsidDel="00335B82">
          <w:rPr>
            <w:rFonts w:eastAsiaTheme="minorEastAsia" w:cstheme="minorBidi"/>
            <w:noProof/>
            <w:sz w:val="24"/>
            <w:szCs w:val="24"/>
            <w:lang w:eastAsia="ja-JP"/>
          </w:rPr>
          <w:tab/>
        </w:r>
        <w:r w:rsidRPr="00335B82" w:rsidDel="00335B82">
          <w:rPr>
            <w:rPrChange w:id="805" w:author="Chris Satterlee" w:date="2023-04-11T18:15:00Z">
              <w:rPr>
                <w:rStyle w:val="Hyperlink"/>
                <w:noProof/>
              </w:rPr>
            </w:rPrChange>
          </w:rPr>
          <w:delText>Invalidate Arduino EEPROM</w:delText>
        </w:r>
        <w:r w:rsidDel="00335B82">
          <w:rPr>
            <w:noProof/>
            <w:webHidden/>
          </w:rPr>
          <w:tab/>
          <w:delText>32</w:delText>
        </w:r>
      </w:del>
    </w:p>
    <w:p w14:paraId="435F0768" w14:textId="35FBBE1B" w:rsidR="005C4776" w:rsidDel="00335B82" w:rsidRDefault="005C4776">
      <w:pPr>
        <w:pStyle w:val="TOC4"/>
        <w:tabs>
          <w:tab w:val="left" w:pos="1680"/>
          <w:tab w:val="right" w:leader="dot" w:pos="10070"/>
        </w:tabs>
        <w:rPr>
          <w:del w:id="806" w:author="Chris Satterlee" w:date="2023-04-11T18:15:00Z"/>
          <w:rFonts w:eastAsiaTheme="minorEastAsia" w:cstheme="minorBidi"/>
          <w:noProof/>
          <w:sz w:val="24"/>
          <w:szCs w:val="24"/>
          <w:lang w:eastAsia="ja-JP"/>
        </w:rPr>
      </w:pPr>
      <w:del w:id="807" w:author="Chris Satterlee" w:date="2023-04-11T18:15:00Z">
        <w:r w:rsidRPr="00335B82" w:rsidDel="00335B82">
          <w:rPr>
            <w:rPrChange w:id="808" w:author="Chris Satterlee" w:date="2023-04-11T18:15:00Z">
              <w:rPr>
                <w:rStyle w:val="Hyperlink"/>
                <w:noProof/>
              </w:rPr>
            </w:rPrChange>
          </w:rPr>
          <w:delText>4.3.5.10</w:delText>
        </w:r>
        <w:r w:rsidDel="00335B82">
          <w:rPr>
            <w:rFonts w:eastAsiaTheme="minorEastAsia" w:cstheme="minorBidi"/>
            <w:noProof/>
            <w:sz w:val="24"/>
            <w:szCs w:val="24"/>
            <w:lang w:eastAsia="ja-JP"/>
          </w:rPr>
          <w:tab/>
        </w:r>
        <w:r w:rsidRPr="00335B82" w:rsidDel="00335B82">
          <w:rPr>
            <w:rPrChange w:id="809" w:author="Chris Satterlee" w:date="2023-04-11T18:15:00Z">
              <w:rPr>
                <w:rStyle w:val="Hyperlink"/>
                <w:noProof/>
              </w:rPr>
            </w:rPrChange>
          </w:rPr>
          <w:delText>Calibration Help</w:delText>
        </w:r>
        <w:r w:rsidDel="00335B82">
          <w:rPr>
            <w:noProof/>
            <w:webHidden/>
          </w:rPr>
          <w:tab/>
          <w:delText>32</w:delText>
        </w:r>
      </w:del>
    </w:p>
    <w:p w14:paraId="2FABEA70" w14:textId="0361CA20" w:rsidR="005C4776" w:rsidDel="00335B82" w:rsidRDefault="005C4776">
      <w:pPr>
        <w:pStyle w:val="TOC3"/>
        <w:tabs>
          <w:tab w:val="left" w:pos="1200"/>
          <w:tab w:val="right" w:leader="dot" w:pos="10070"/>
        </w:tabs>
        <w:rPr>
          <w:del w:id="810" w:author="Chris Satterlee" w:date="2023-04-11T18:15:00Z"/>
          <w:rFonts w:eastAsiaTheme="minorEastAsia" w:cstheme="minorBidi"/>
          <w:noProof/>
          <w:sz w:val="24"/>
          <w:szCs w:val="24"/>
          <w:lang w:eastAsia="ja-JP"/>
        </w:rPr>
      </w:pPr>
      <w:del w:id="811" w:author="Chris Satterlee" w:date="2023-04-11T18:15:00Z">
        <w:r w:rsidRPr="00335B82" w:rsidDel="00335B82">
          <w:rPr>
            <w:rPrChange w:id="812" w:author="Chris Satterlee" w:date="2023-04-11T18:15:00Z">
              <w:rPr>
                <w:rStyle w:val="Hyperlink"/>
                <w:noProof/>
              </w:rPr>
            </w:rPrChange>
          </w:rPr>
          <w:delText>4.3.6</w:delText>
        </w:r>
        <w:r w:rsidDel="00335B82">
          <w:rPr>
            <w:rFonts w:eastAsiaTheme="minorEastAsia" w:cstheme="minorBidi"/>
            <w:noProof/>
            <w:sz w:val="24"/>
            <w:szCs w:val="24"/>
            <w:lang w:eastAsia="ja-JP"/>
          </w:rPr>
          <w:tab/>
        </w:r>
        <w:r w:rsidRPr="00335B82" w:rsidDel="00335B82">
          <w:rPr>
            <w:rPrChange w:id="813" w:author="Chris Satterlee" w:date="2023-04-11T18:15:00Z">
              <w:rPr>
                <w:rStyle w:val="Hyperlink"/>
                <w:noProof/>
              </w:rPr>
            </w:rPrChange>
          </w:rPr>
          <w:delText>Help Menu</w:delText>
        </w:r>
        <w:r w:rsidDel="00335B82">
          <w:rPr>
            <w:noProof/>
            <w:webHidden/>
          </w:rPr>
          <w:tab/>
          <w:delText>32</w:delText>
        </w:r>
      </w:del>
    </w:p>
    <w:p w14:paraId="714D935E" w14:textId="1C8BEBB0" w:rsidR="005C4776" w:rsidDel="00335B82" w:rsidRDefault="005C4776">
      <w:pPr>
        <w:pStyle w:val="TOC2"/>
        <w:tabs>
          <w:tab w:val="left" w:pos="960"/>
          <w:tab w:val="right" w:leader="dot" w:pos="10070"/>
        </w:tabs>
        <w:rPr>
          <w:del w:id="814" w:author="Chris Satterlee" w:date="2023-04-11T18:15:00Z"/>
          <w:rFonts w:eastAsiaTheme="minorEastAsia" w:cstheme="minorBidi"/>
          <w:b w:val="0"/>
          <w:noProof/>
          <w:sz w:val="24"/>
          <w:szCs w:val="24"/>
          <w:lang w:eastAsia="ja-JP"/>
        </w:rPr>
      </w:pPr>
      <w:del w:id="815" w:author="Chris Satterlee" w:date="2023-04-11T18:15:00Z">
        <w:r w:rsidRPr="00335B82" w:rsidDel="00335B82">
          <w:rPr>
            <w:rPrChange w:id="816" w:author="Chris Satterlee" w:date="2023-04-11T18:15:00Z">
              <w:rPr>
                <w:rStyle w:val="Hyperlink"/>
                <w:b w:val="0"/>
                <w:noProof/>
              </w:rPr>
            </w:rPrChange>
          </w:rPr>
          <w:delText>4.4</w:delText>
        </w:r>
        <w:r w:rsidDel="00335B82">
          <w:rPr>
            <w:rFonts w:eastAsiaTheme="minorEastAsia" w:cstheme="minorBidi"/>
            <w:b w:val="0"/>
            <w:noProof/>
            <w:sz w:val="24"/>
            <w:szCs w:val="24"/>
            <w:lang w:eastAsia="ja-JP"/>
          </w:rPr>
          <w:tab/>
        </w:r>
        <w:r w:rsidRPr="00335B82" w:rsidDel="00335B82">
          <w:rPr>
            <w:rPrChange w:id="817" w:author="Chris Satterlee" w:date="2023-04-11T18:15:00Z">
              <w:rPr>
                <w:rStyle w:val="Hyperlink"/>
                <w:b w:val="0"/>
                <w:noProof/>
              </w:rPr>
            </w:rPrChange>
          </w:rPr>
          <w:delText>Results Wizard Dialog</w:delText>
        </w:r>
        <w:r w:rsidDel="00335B82">
          <w:rPr>
            <w:noProof/>
            <w:webHidden/>
          </w:rPr>
          <w:tab/>
          <w:delText>33</w:delText>
        </w:r>
      </w:del>
    </w:p>
    <w:p w14:paraId="481B5E55" w14:textId="486B53E2" w:rsidR="005C4776" w:rsidDel="00335B82" w:rsidRDefault="005C4776">
      <w:pPr>
        <w:pStyle w:val="TOC3"/>
        <w:tabs>
          <w:tab w:val="left" w:pos="1200"/>
          <w:tab w:val="right" w:leader="dot" w:pos="10070"/>
        </w:tabs>
        <w:rPr>
          <w:del w:id="818" w:author="Chris Satterlee" w:date="2023-04-11T18:15:00Z"/>
          <w:rFonts w:eastAsiaTheme="minorEastAsia" w:cstheme="minorBidi"/>
          <w:noProof/>
          <w:sz w:val="24"/>
          <w:szCs w:val="24"/>
          <w:lang w:eastAsia="ja-JP"/>
        </w:rPr>
      </w:pPr>
      <w:del w:id="819" w:author="Chris Satterlee" w:date="2023-04-11T18:15:00Z">
        <w:r w:rsidRPr="00335B82" w:rsidDel="00335B82">
          <w:rPr>
            <w:rPrChange w:id="820" w:author="Chris Satterlee" w:date="2023-04-11T18:15:00Z">
              <w:rPr>
                <w:rStyle w:val="Hyperlink"/>
                <w:noProof/>
              </w:rPr>
            </w:rPrChange>
          </w:rPr>
          <w:delText>4.4.1</w:delText>
        </w:r>
        <w:r w:rsidDel="00335B82">
          <w:rPr>
            <w:rFonts w:eastAsiaTheme="minorEastAsia" w:cstheme="minorBidi"/>
            <w:noProof/>
            <w:sz w:val="24"/>
            <w:szCs w:val="24"/>
            <w:lang w:eastAsia="ja-JP"/>
          </w:rPr>
          <w:tab/>
        </w:r>
        <w:r w:rsidRPr="00335B82" w:rsidDel="00335B82">
          <w:rPr>
            <w:rPrChange w:id="821" w:author="Chris Satterlee" w:date="2023-04-11T18:15:00Z">
              <w:rPr>
                <w:rStyle w:val="Hyperlink"/>
                <w:noProof/>
              </w:rPr>
            </w:rPrChange>
          </w:rPr>
          <w:delText>Expanding and Collapsing Date Groups</w:delText>
        </w:r>
        <w:r w:rsidDel="00335B82">
          <w:rPr>
            <w:noProof/>
            <w:webHidden/>
          </w:rPr>
          <w:tab/>
          <w:delText>33</w:delText>
        </w:r>
      </w:del>
    </w:p>
    <w:p w14:paraId="5CFEACFB" w14:textId="44A82BB4" w:rsidR="005C4776" w:rsidDel="00335B82" w:rsidRDefault="005C4776">
      <w:pPr>
        <w:pStyle w:val="TOC3"/>
        <w:tabs>
          <w:tab w:val="left" w:pos="1200"/>
          <w:tab w:val="right" w:leader="dot" w:pos="10070"/>
        </w:tabs>
        <w:rPr>
          <w:del w:id="822" w:author="Chris Satterlee" w:date="2023-04-11T18:15:00Z"/>
          <w:rFonts w:eastAsiaTheme="minorEastAsia" w:cstheme="minorBidi"/>
          <w:noProof/>
          <w:sz w:val="24"/>
          <w:szCs w:val="24"/>
          <w:lang w:eastAsia="ja-JP"/>
        </w:rPr>
      </w:pPr>
      <w:del w:id="823" w:author="Chris Satterlee" w:date="2023-04-11T18:15:00Z">
        <w:r w:rsidRPr="00335B82" w:rsidDel="00335B82">
          <w:rPr>
            <w:rPrChange w:id="824" w:author="Chris Satterlee" w:date="2023-04-11T18:15:00Z">
              <w:rPr>
                <w:rStyle w:val="Hyperlink"/>
                <w:noProof/>
              </w:rPr>
            </w:rPrChange>
          </w:rPr>
          <w:delText>4.4.2</w:delText>
        </w:r>
        <w:r w:rsidDel="00335B82">
          <w:rPr>
            <w:rFonts w:eastAsiaTheme="minorEastAsia" w:cstheme="minorBidi"/>
            <w:noProof/>
            <w:sz w:val="24"/>
            <w:szCs w:val="24"/>
            <w:lang w:eastAsia="ja-JP"/>
          </w:rPr>
          <w:tab/>
        </w:r>
        <w:r w:rsidRPr="00335B82" w:rsidDel="00335B82">
          <w:rPr>
            <w:rPrChange w:id="825" w:author="Chris Satterlee" w:date="2023-04-11T18:15:00Z">
              <w:rPr>
                <w:rStyle w:val="Hyperlink"/>
                <w:noProof/>
              </w:rPr>
            </w:rPrChange>
          </w:rPr>
          <w:delText>Selecting Runs</w:delText>
        </w:r>
        <w:r w:rsidDel="00335B82">
          <w:rPr>
            <w:noProof/>
            <w:webHidden/>
          </w:rPr>
          <w:tab/>
          <w:delText>34</w:delText>
        </w:r>
      </w:del>
    </w:p>
    <w:p w14:paraId="313F0BAD" w14:textId="6FB2DA2D" w:rsidR="005C4776" w:rsidDel="00335B82" w:rsidRDefault="005C4776">
      <w:pPr>
        <w:pStyle w:val="TOC3"/>
        <w:tabs>
          <w:tab w:val="left" w:pos="1200"/>
          <w:tab w:val="right" w:leader="dot" w:pos="10070"/>
        </w:tabs>
        <w:rPr>
          <w:del w:id="826" w:author="Chris Satterlee" w:date="2023-04-11T18:15:00Z"/>
          <w:rFonts w:eastAsiaTheme="minorEastAsia" w:cstheme="minorBidi"/>
          <w:noProof/>
          <w:sz w:val="24"/>
          <w:szCs w:val="24"/>
          <w:lang w:eastAsia="ja-JP"/>
        </w:rPr>
      </w:pPr>
      <w:del w:id="827" w:author="Chris Satterlee" w:date="2023-04-11T18:15:00Z">
        <w:r w:rsidRPr="00335B82" w:rsidDel="00335B82">
          <w:rPr>
            <w:rPrChange w:id="828" w:author="Chris Satterlee" w:date="2023-04-11T18:15:00Z">
              <w:rPr>
                <w:rStyle w:val="Hyperlink"/>
                <w:noProof/>
              </w:rPr>
            </w:rPrChange>
          </w:rPr>
          <w:delText>4.4.3</w:delText>
        </w:r>
        <w:r w:rsidDel="00335B82">
          <w:rPr>
            <w:rFonts w:eastAsiaTheme="minorEastAsia" w:cstheme="minorBidi"/>
            <w:noProof/>
            <w:sz w:val="24"/>
            <w:szCs w:val="24"/>
            <w:lang w:eastAsia="ja-JP"/>
          </w:rPr>
          <w:tab/>
        </w:r>
        <w:r w:rsidRPr="00335B82" w:rsidDel="00335B82">
          <w:rPr>
            <w:rPrChange w:id="829" w:author="Chris Satterlee" w:date="2023-04-11T18:15:00Z">
              <w:rPr>
                <w:rStyle w:val="Hyperlink"/>
                <w:noProof/>
              </w:rPr>
            </w:rPrChange>
          </w:rPr>
          <w:delText>Changing the Title</w:delText>
        </w:r>
        <w:r w:rsidDel="00335B82">
          <w:rPr>
            <w:noProof/>
            <w:webHidden/>
          </w:rPr>
          <w:tab/>
          <w:delText>34</w:delText>
        </w:r>
      </w:del>
    </w:p>
    <w:p w14:paraId="5AAFB44D" w14:textId="12955491" w:rsidR="005C4776" w:rsidDel="00335B82" w:rsidRDefault="005C4776">
      <w:pPr>
        <w:pStyle w:val="TOC3"/>
        <w:tabs>
          <w:tab w:val="left" w:pos="1200"/>
          <w:tab w:val="right" w:leader="dot" w:pos="10070"/>
        </w:tabs>
        <w:rPr>
          <w:del w:id="830" w:author="Chris Satterlee" w:date="2023-04-11T18:15:00Z"/>
          <w:rFonts w:eastAsiaTheme="minorEastAsia" w:cstheme="minorBidi"/>
          <w:noProof/>
          <w:sz w:val="24"/>
          <w:szCs w:val="24"/>
          <w:lang w:eastAsia="ja-JP"/>
        </w:rPr>
      </w:pPr>
      <w:del w:id="831" w:author="Chris Satterlee" w:date="2023-04-11T18:15:00Z">
        <w:r w:rsidRPr="00335B82" w:rsidDel="00335B82">
          <w:rPr>
            <w:rPrChange w:id="832" w:author="Chris Satterlee" w:date="2023-04-11T18:15:00Z">
              <w:rPr>
                <w:rStyle w:val="Hyperlink"/>
                <w:noProof/>
              </w:rPr>
            </w:rPrChange>
          </w:rPr>
          <w:delText>4.4.4</w:delText>
        </w:r>
        <w:r w:rsidDel="00335B82">
          <w:rPr>
            <w:rFonts w:eastAsiaTheme="minorEastAsia" w:cstheme="minorBidi"/>
            <w:noProof/>
            <w:sz w:val="24"/>
            <w:szCs w:val="24"/>
            <w:lang w:eastAsia="ja-JP"/>
          </w:rPr>
          <w:tab/>
        </w:r>
        <w:r w:rsidRPr="00335B82" w:rsidDel="00335B82">
          <w:rPr>
            <w:rPrChange w:id="833" w:author="Chris Satterlee" w:date="2023-04-11T18:15:00Z">
              <w:rPr>
                <w:rStyle w:val="Hyperlink"/>
                <w:noProof/>
              </w:rPr>
            </w:rPrChange>
          </w:rPr>
          <w:delText>Overlaying Multiple Runs</w:delText>
        </w:r>
        <w:r w:rsidDel="00335B82">
          <w:rPr>
            <w:noProof/>
            <w:webHidden/>
          </w:rPr>
          <w:tab/>
          <w:delText>35</w:delText>
        </w:r>
      </w:del>
    </w:p>
    <w:p w14:paraId="21A4E09D" w14:textId="50D7286B" w:rsidR="005C4776" w:rsidDel="00335B82" w:rsidRDefault="005C4776">
      <w:pPr>
        <w:pStyle w:val="TOC4"/>
        <w:tabs>
          <w:tab w:val="left" w:pos="1680"/>
          <w:tab w:val="right" w:leader="dot" w:pos="10070"/>
        </w:tabs>
        <w:rPr>
          <w:del w:id="834" w:author="Chris Satterlee" w:date="2023-04-11T18:15:00Z"/>
          <w:rFonts w:eastAsiaTheme="minorEastAsia" w:cstheme="minorBidi"/>
          <w:noProof/>
          <w:sz w:val="24"/>
          <w:szCs w:val="24"/>
          <w:lang w:eastAsia="ja-JP"/>
        </w:rPr>
      </w:pPr>
      <w:del w:id="835" w:author="Chris Satterlee" w:date="2023-04-11T18:15:00Z">
        <w:r w:rsidRPr="00335B82" w:rsidDel="00335B82">
          <w:rPr>
            <w:rPrChange w:id="836" w:author="Chris Satterlee" w:date="2023-04-11T18:15:00Z">
              <w:rPr>
                <w:rStyle w:val="Hyperlink"/>
                <w:noProof/>
              </w:rPr>
            </w:rPrChange>
          </w:rPr>
          <w:delText>4.4.4.1</w:delText>
        </w:r>
        <w:r w:rsidDel="00335B82">
          <w:rPr>
            <w:rFonts w:eastAsiaTheme="minorEastAsia" w:cstheme="minorBidi"/>
            <w:noProof/>
            <w:sz w:val="24"/>
            <w:szCs w:val="24"/>
            <w:lang w:eastAsia="ja-JP"/>
          </w:rPr>
          <w:tab/>
        </w:r>
        <w:r w:rsidRPr="00335B82" w:rsidDel="00335B82">
          <w:rPr>
            <w:rPrChange w:id="837" w:author="Chris Satterlee" w:date="2023-04-11T18:15:00Z">
              <w:rPr>
                <w:rStyle w:val="Hyperlink"/>
                <w:noProof/>
              </w:rPr>
            </w:rPrChange>
          </w:rPr>
          <w:delText>Changing Overlay Plotting Options</w:delText>
        </w:r>
        <w:r w:rsidDel="00335B82">
          <w:rPr>
            <w:noProof/>
            <w:webHidden/>
          </w:rPr>
          <w:tab/>
          <w:delText>36</w:delText>
        </w:r>
      </w:del>
    </w:p>
    <w:p w14:paraId="4D49BD6D" w14:textId="78033C42" w:rsidR="005C4776" w:rsidDel="00335B82" w:rsidRDefault="005C4776">
      <w:pPr>
        <w:pStyle w:val="TOC4"/>
        <w:tabs>
          <w:tab w:val="left" w:pos="1680"/>
          <w:tab w:val="right" w:leader="dot" w:pos="10070"/>
        </w:tabs>
        <w:rPr>
          <w:del w:id="838" w:author="Chris Satterlee" w:date="2023-04-11T18:15:00Z"/>
          <w:rFonts w:eastAsiaTheme="minorEastAsia" w:cstheme="minorBidi"/>
          <w:noProof/>
          <w:sz w:val="24"/>
          <w:szCs w:val="24"/>
          <w:lang w:eastAsia="ja-JP"/>
        </w:rPr>
      </w:pPr>
      <w:del w:id="839" w:author="Chris Satterlee" w:date="2023-04-11T18:15:00Z">
        <w:r w:rsidRPr="00335B82" w:rsidDel="00335B82">
          <w:rPr>
            <w:rPrChange w:id="840" w:author="Chris Satterlee" w:date="2023-04-11T18:15:00Z">
              <w:rPr>
                <w:rStyle w:val="Hyperlink"/>
                <w:noProof/>
              </w:rPr>
            </w:rPrChange>
          </w:rPr>
          <w:delText>4.4.4.2</w:delText>
        </w:r>
        <w:r w:rsidDel="00335B82">
          <w:rPr>
            <w:rFonts w:eastAsiaTheme="minorEastAsia" w:cstheme="minorBidi"/>
            <w:noProof/>
            <w:sz w:val="24"/>
            <w:szCs w:val="24"/>
            <w:lang w:eastAsia="ja-JP"/>
          </w:rPr>
          <w:tab/>
        </w:r>
        <w:r w:rsidRPr="00335B82" w:rsidDel="00335B82">
          <w:rPr>
            <w:rPrChange w:id="841" w:author="Chris Satterlee" w:date="2023-04-11T18:15:00Z">
              <w:rPr>
                <w:rStyle w:val="Hyperlink"/>
                <w:noProof/>
              </w:rPr>
            </w:rPrChange>
          </w:rPr>
          <w:delText>Saving Overlays</w:delText>
        </w:r>
        <w:r w:rsidDel="00335B82">
          <w:rPr>
            <w:noProof/>
            <w:webHidden/>
          </w:rPr>
          <w:tab/>
          <w:delText>36</w:delText>
        </w:r>
      </w:del>
    </w:p>
    <w:p w14:paraId="20F4E900" w14:textId="2038CBFD" w:rsidR="005C4776" w:rsidDel="00335B82" w:rsidRDefault="005C4776">
      <w:pPr>
        <w:pStyle w:val="TOC3"/>
        <w:tabs>
          <w:tab w:val="left" w:pos="1200"/>
          <w:tab w:val="right" w:leader="dot" w:pos="10070"/>
        </w:tabs>
        <w:rPr>
          <w:del w:id="842" w:author="Chris Satterlee" w:date="2023-04-11T18:15:00Z"/>
          <w:rFonts w:eastAsiaTheme="minorEastAsia" w:cstheme="minorBidi"/>
          <w:noProof/>
          <w:sz w:val="24"/>
          <w:szCs w:val="24"/>
          <w:lang w:eastAsia="ja-JP"/>
        </w:rPr>
      </w:pPr>
      <w:del w:id="843" w:author="Chris Satterlee" w:date="2023-04-11T18:15:00Z">
        <w:r w:rsidRPr="00335B82" w:rsidDel="00335B82">
          <w:rPr>
            <w:rPrChange w:id="844" w:author="Chris Satterlee" w:date="2023-04-11T18:15:00Z">
              <w:rPr>
                <w:rStyle w:val="Hyperlink"/>
                <w:noProof/>
              </w:rPr>
            </w:rPrChange>
          </w:rPr>
          <w:delText>4.4.5</w:delText>
        </w:r>
        <w:r w:rsidDel="00335B82">
          <w:rPr>
            <w:rFonts w:eastAsiaTheme="minorEastAsia" w:cstheme="minorBidi"/>
            <w:noProof/>
            <w:sz w:val="24"/>
            <w:szCs w:val="24"/>
            <w:lang w:eastAsia="ja-JP"/>
          </w:rPr>
          <w:tab/>
        </w:r>
        <w:r w:rsidRPr="00335B82" w:rsidDel="00335B82">
          <w:rPr>
            <w:rPrChange w:id="845" w:author="Chris Satterlee" w:date="2023-04-11T18:15:00Z">
              <w:rPr>
                <w:rStyle w:val="Hyperlink"/>
                <w:noProof/>
              </w:rPr>
            </w:rPrChange>
          </w:rPr>
          <w:delText>Viewing the PDF</w:delText>
        </w:r>
        <w:r w:rsidDel="00335B82">
          <w:rPr>
            <w:noProof/>
            <w:webHidden/>
          </w:rPr>
          <w:tab/>
          <w:delText>37</w:delText>
        </w:r>
      </w:del>
    </w:p>
    <w:p w14:paraId="6E9B55C7" w14:textId="3A4480C3" w:rsidR="005C4776" w:rsidDel="00335B82" w:rsidRDefault="005C4776">
      <w:pPr>
        <w:pStyle w:val="TOC3"/>
        <w:tabs>
          <w:tab w:val="left" w:pos="1200"/>
          <w:tab w:val="right" w:leader="dot" w:pos="10070"/>
        </w:tabs>
        <w:rPr>
          <w:del w:id="846" w:author="Chris Satterlee" w:date="2023-04-11T18:15:00Z"/>
          <w:rFonts w:eastAsiaTheme="minorEastAsia" w:cstheme="minorBidi"/>
          <w:noProof/>
          <w:sz w:val="24"/>
          <w:szCs w:val="24"/>
          <w:lang w:eastAsia="ja-JP"/>
        </w:rPr>
      </w:pPr>
      <w:del w:id="847" w:author="Chris Satterlee" w:date="2023-04-11T18:15:00Z">
        <w:r w:rsidRPr="00335B82" w:rsidDel="00335B82">
          <w:rPr>
            <w:rPrChange w:id="848" w:author="Chris Satterlee" w:date="2023-04-11T18:15:00Z">
              <w:rPr>
                <w:rStyle w:val="Hyperlink"/>
                <w:noProof/>
              </w:rPr>
            </w:rPrChange>
          </w:rPr>
          <w:delText>4.4.6</w:delText>
        </w:r>
        <w:r w:rsidDel="00335B82">
          <w:rPr>
            <w:rFonts w:eastAsiaTheme="minorEastAsia" w:cstheme="minorBidi"/>
            <w:noProof/>
            <w:sz w:val="24"/>
            <w:szCs w:val="24"/>
            <w:lang w:eastAsia="ja-JP"/>
          </w:rPr>
          <w:tab/>
        </w:r>
        <w:r w:rsidRPr="00335B82" w:rsidDel="00335B82">
          <w:rPr>
            <w:rPrChange w:id="849" w:author="Chris Satterlee" w:date="2023-04-11T18:15:00Z">
              <w:rPr>
                <w:rStyle w:val="Hyperlink"/>
                <w:noProof/>
              </w:rPr>
            </w:rPrChange>
          </w:rPr>
          <w:delText>Batch Updates</w:delText>
        </w:r>
        <w:r w:rsidDel="00335B82">
          <w:rPr>
            <w:noProof/>
            <w:webHidden/>
          </w:rPr>
          <w:tab/>
          <w:delText>37</w:delText>
        </w:r>
      </w:del>
    </w:p>
    <w:p w14:paraId="583696A6" w14:textId="3582E4FA" w:rsidR="005C4776" w:rsidDel="00335B82" w:rsidRDefault="005C4776">
      <w:pPr>
        <w:pStyle w:val="TOC3"/>
        <w:tabs>
          <w:tab w:val="left" w:pos="1200"/>
          <w:tab w:val="right" w:leader="dot" w:pos="10070"/>
        </w:tabs>
        <w:rPr>
          <w:del w:id="850" w:author="Chris Satterlee" w:date="2023-04-11T18:15:00Z"/>
          <w:rFonts w:eastAsiaTheme="minorEastAsia" w:cstheme="minorBidi"/>
          <w:noProof/>
          <w:sz w:val="24"/>
          <w:szCs w:val="24"/>
          <w:lang w:eastAsia="ja-JP"/>
        </w:rPr>
      </w:pPr>
      <w:del w:id="851" w:author="Chris Satterlee" w:date="2023-04-11T18:15:00Z">
        <w:r w:rsidRPr="00335B82" w:rsidDel="00335B82">
          <w:rPr>
            <w:rPrChange w:id="852" w:author="Chris Satterlee" w:date="2023-04-11T18:15:00Z">
              <w:rPr>
                <w:rStyle w:val="Hyperlink"/>
                <w:noProof/>
              </w:rPr>
            </w:rPrChange>
          </w:rPr>
          <w:delText>4.4.7</w:delText>
        </w:r>
        <w:r w:rsidDel="00335B82">
          <w:rPr>
            <w:rFonts w:eastAsiaTheme="minorEastAsia" w:cstheme="minorBidi"/>
            <w:noProof/>
            <w:sz w:val="24"/>
            <w:szCs w:val="24"/>
            <w:lang w:eastAsia="ja-JP"/>
          </w:rPr>
          <w:tab/>
        </w:r>
        <w:r w:rsidRPr="00335B82" w:rsidDel="00335B82">
          <w:rPr>
            <w:rPrChange w:id="853" w:author="Chris Satterlee" w:date="2023-04-11T18:15:00Z">
              <w:rPr>
                <w:rStyle w:val="Hyperlink"/>
                <w:noProof/>
              </w:rPr>
            </w:rPrChange>
          </w:rPr>
          <w:delText>Deleting Runs</w:delText>
        </w:r>
        <w:r w:rsidDel="00335B82">
          <w:rPr>
            <w:noProof/>
            <w:webHidden/>
          </w:rPr>
          <w:tab/>
          <w:delText>38</w:delText>
        </w:r>
      </w:del>
    </w:p>
    <w:p w14:paraId="413E32C0" w14:textId="582AD569" w:rsidR="005C4776" w:rsidDel="00335B82" w:rsidRDefault="005C4776">
      <w:pPr>
        <w:pStyle w:val="TOC3"/>
        <w:tabs>
          <w:tab w:val="left" w:pos="1200"/>
          <w:tab w:val="right" w:leader="dot" w:pos="10070"/>
        </w:tabs>
        <w:rPr>
          <w:del w:id="854" w:author="Chris Satterlee" w:date="2023-04-11T18:15:00Z"/>
          <w:rFonts w:eastAsiaTheme="minorEastAsia" w:cstheme="minorBidi"/>
          <w:noProof/>
          <w:sz w:val="24"/>
          <w:szCs w:val="24"/>
          <w:lang w:eastAsia="ja-JP"/>
        </w:rPr>
      </w:pPr>
      <w:del w:id="855" w:author="Chris Satterlee" w:date="2023-04-11T18:15:00Z">
        <w:r w:rsidRPr="00335B82" w:rsidDel="00335B82">
          <w:rPr>
            <w:rPrChange w:id="856" w:author="Chris Satterlee" w:date="2023-04-11T18:15:00Z">
              <w:rPr>
                <w:rStyle w:val="Hyperlink"/>
                <w:noProof/>
              </w:rPr>
            </w:rPrChange>
          </w:rPr>
          <w:delText>4.4.8</w:delText>
        </w:r>
        <w:r w:rsidDel="00335B82">
          <w:rPr>
            <w:rFonts w:eastAsiaTheme="minorEastAsia" w:cstheme="minorBidi"/>
            <w:noProof/>
            <w:sz w:val="24"/>
            <w:szCs w:val="24"/>
            <w:lang w:eastAsia="ja-JP"/>
          </w:rPr>
          <w:tab/>
        </w:r>
        <w:r w:rsidRPr="00335B82" w:rsidDel="00335B82">
          <w:rPr>
            <w:rPrChange w:id="857" w:author="Chris Satterlee" w:date="2023-04-11T18:15:00Z">
              <w:rPr>
                <w:rStyle w:val="Hyperlink"/>
                <w:noProof/>
              </w:rPr>
            </w:rPrChange>
          </w:rPr>
          <w:delText>Copying Runs</w:delText>
        </w:r>
        <w:r w:rsidDel="00335B82">
          <w:rPr>
            <w:noProof/>
            <w:webHidden/>
          </w:rPr>
          <w:tab/>
          <w:delText>39</w:delText>
        </w:r>
      </w:del>
    </w:p>
    <w:p w14:paraId="0A2DBE6E" w14:textId="41287C1C" w:rsidR="005C4776" w:rsidDel="00335B82" w:rsidRDefault="005C4776">
      <w:pPr>
        <w:pStyle w:val="TOC3"/>
        <w:tabs>
          <w:tab w:val="left" w:pos="1200"/>
          <w:tab w:val="right" w:leader="dot" w:pos="10070"/>
        </w:tabs>
        <w:rPr>
          <w:del w:id="858" w:author="Chris Satterlee" w:date="2023-04-11T18:15:00Z"/>
          <w:rFonts w:eastAsiaTheme="minorEastAsia" w:cstheme="minorBidi"/>
          <w:noProof/>
          <w:sz w:val="24"/>
          <w:szCs w:val="24"/>
          <w:lang w:eastAsia="ja-JP"/>
        </w:rPr>
      </w:pPr>
      <w:del w:id="859" w:author="Chris Satterlee" w:date="2023-04-11T18:15:00Z">
        <w:r w:rsidRPr="00335B82" w:rsidDel="00335B82">
          <w:rPr>
            <w:rPrChange w:id="860" w:author="Chris Satterlee" w:date="2023-04-11T18:15:00Z">
              <w:rPr>
                <w:rStyle w:val="Hyperlink"/>
                <w:noProof/>
              </w:rPr>
            </w:rPrChange>
          </w:rPr>
          <w:delText>4.4.9</w:delText>
        </w:r>
        <w:r w:rsidDel="00335B82">
          <w:rPr>
            <w:rFonts w:eastAsiaTheme="minorEastAsia" w:cstheme="minorBidi"/>
            <w:noProof/>
            <w:sz w:val="24"/>
            <w:szCs w:val="24"/>
            <w:lang w:eastAsia="ja-JP"/>
          </w:rPr>
          <w:tab/>
        </w:r>
        <w:r w:rsidRPr="00335B82" w:rsidDel="00335B82">
          <w:rPr>
            <w:rPrChange w:id="861" w:author="Chris Satterlee" w:date="2023-04-11T18:15:00Z">
              <w:rPr>
                <w:rStyle w:val="Hyperlink"/>
                <w:noProof/>
              </w:rPr>
            </w:rPrChange>
          </w:rPr>
          <w:delText>Changing Where to Look for Runs</w:delText>
        </w:r>
        <w:r w:rsidDel="00335B82">
          <w:rPr>
            <w:noProof/>
            <w:webHidden/>
          </w:rPr>
          <w:tab/>
          <w:delText>41</w:delText>
        </w:r>
      </w:del>
    </w:p>
    <w:p w14:paraId="17EF2ACD" w14:textId="75A9FEA3" w:rsidR="005C4776" w:rsidDel="00335B82" w:rsidRDefault="005C4776">
      <w:pPr>
        <w:pStyle w:val="TOC3"/>
        <w:tabs>
          <w:tab w:val="left" w:pos="1440"/>
          <w:tab w:val="right" w:leader="dot" w:pos="10070"/>
        </w:tabs>
        <w:rPr>
          <w:del w:id="862" w:author="Chris Satterlee" w:date="2023-04-11T18:15:00Z"/>
          <w:rFonts w:eastAsiaTheme="minorEastAsia" w:cstheme="minorBidi"/>
          <w:noProof/>
          <w:sz w:val="24"/>
          <w:szCs w:val="24"/>
          <w:lang w:eastAsia="ja-JP"/>
        </w:rPr>
      </w:pPr>
      <w:del w:id="863" w:author="Chris Satterlee" w:date="2023-04-11T18:15:00Z">
        <w:r w:rsidRPr="00335B82" w:rsidDel="00335B82">
          <w:rPr>
            <w:rPrChange w:id="864" w:author="Chris Satterlee" w:date="2023-04-11T18:15:00Z">
              <w:rPr>
                <w:rStyle w:val="Hyperlink"/>
                <w:noProof/>
              </w:rPr>
            </w:rPrChange>
          </w:rPr>
          <w:delText>4.4.10</w:delText>
        </w:r>
        <w:r w:rsidDel="00335B82">
          <w:rPr>
            <w:rFonts w:eastAsiaTheme="minorEastAsia" w:cstheme="minorBidi"/>
            <w:noProof/>
            <w:sz w:val="24"/>
            <w:szCs w:val="24"/>
            <w:lang w:eastAsia="ja-JP"/>
          </w:rPr>
          <w:tab/>
        </w:r>
        <w:r w:rsidRPr="00335B82" w:rsidDel="00335B82">
          <w:rPr>
            <w:rPrChange w:id="865" w:author="Chris Satterlee" w:date="2023-04-11T18:15:00Z">
              <w:rPr>
                <w:rStyle w:val="Hyperlink"/>
                <w:noProof/>
              </w:rPr>
            </w:rPrChange>
          </w:rPr>
          <w:delText>Creating a Desktop Shortcut to Runs Folder</w:delText>
        </w:r>
        <w:r w:rsidDel="00335B82">
          <w:rPr>
            <w:noProof/>
            <w:webHidden/>
          </w:rPr>
          <w:tab/>
          <w:delText>43</w:delText>
        </w:r>
      </w:del>
    </w:p>
    <w:p w14:paraId="4D49ADB9" w14:textId="4E6C8702" w:rsidR="005C4776" w:rsidDel="00335B82" w:rsidRDefault="005C4776">
      <w:pPr>
        <w:pStyle w:val="TOC3"/>
        <w:tabs>
          <w:tab w:val="left" w:pos="1440"/>
          <w:tab w:val="right" w:leader="dot" w:pos="10070"/>
        </w:tabs>
        <w:rPr>
          <w:del w:id="866" w:author="Chris Satterlee" w:date="2023-04-11T18:15:00Z"/>
          <w:rFonts w:eastAsiaTheme="minorEastAsia" w:cstheme="minorBidi"/>
          <w:noProof/>
          <w:sz w:val="24"/>
          <w:szCs w:val="24"/>
          <w:lang w:eastAsia="ja-JP"/>
        </w:rPr>
      </w:pPr>
      <w:del w:id="867" w:author="Chris Satterlee" w:date="2023-04-11T18:15:00Z">
        <w:r w:rsidRPr="00335B82" w:rsidDel="00335B82">
          <w:rPr>
            <w:rPrChange w:id="868" w:author="Chris Satterlee" w:date="2023-04-11T18:15:00Z">
              <w:rPr>
                <w:rStyle w:val="Hyperlink"/>
                <w:noProof/>
              </w:rPr>
            </w:rPrChange>
          </w:rPr>
          <w:delText>4.4.11</w:delText>
        </w:r>
        <w:r w:rsidDel="00335B82">
          <w:rPr>
            <w:rFonts w:eastAsiaTheme="minorEastAsia" w:cstheme="minorBidi"/>
            <w:noProof/>
            <w:sz w:val="24"/>
            <w:szCs w:val="24"/>
            <w:lang w:eastAsia="ja-JP"/>
          </w:rPr>
          <w:tab/>
        </w:r>
        <w:r w:rsidRPr="00335B82" w:rsidDel="00335B82">
          <w:rPr>
            <w:rPrChange w:id="869" w:author="Chris Satterlee" w:date="2023-04-11T18:15:00Z">
              <w:rPr>
                <w:rStyle w:val="Hyperlink"/>
                <w:noProof/>
              </w:rPr>
            </w:rPrChange>
          </w:rPr>
          <w:delText>Importing Results from a USB Drive</w:delText>
        </w:r>
        <w:r w:rsidDel="00335B82">
          <w:rPr>
            <w:noProof/>
            <w:webHidden/>
          </w:rPr>
          <w:tab/>
          <w:delText>44</w:delText>
        </w:r>
      </w:del>
    </w:p>
    <w:p w14:paraId="1E9A7557" w14:textId="2DF68D71" w:rsidR="005C4776" w:rsidDel="00335B82" w:rsidRDefault="005C4776">
      <w:pPr>
        <w:pStyle w:val="TOC2"/>
        <w:tabs>
          <w:tab w:val="left" w:pos="960"/>
          <w:tab w:val="right" w:leader="dot" w:pos="10070"/>
        </w:tabs>
        <w:rPr>
          <w:del w:id="870" w:author="Chris Satterlee" w:date="2023-04-11T18:15:00Z"/>
          <w:rFonts w:eastAsiaTheme="minorEastAsia" w:cstheme="minorBidi"/>
          <w:b w:val="0"/>
          <w:noProof/>
          <w:sz w:val="24"/>
          <w:szCs w:val="24"/>
          <w:lang w:eastAsia="ja-JP"/>
        </w:rPr>
      </w:pPr>
      <w:del w:id="871" w:author="Chris Satterlee" w:date="2023-04-11T18:15:00Z">
        <w:r w:rsidRPr="00335B82" w:rsidDel="00335B82">
          <w:rPr>
            <w:rPrChange w:id="872" w:author="Chris Satterlee" w:date="2023-04-11T18:15:00Z">
              <w:rPr>
                <w:rStyle w:val="Hyperlink"/>
                <w:b w:val="0"/>
                <w:noProof/>
              </w:rPr>
            </w:rPrChange>
          </w:rPr>
          <w:delText>4.5</w:delText>
        </w:r>
        <w:r w:rsidDel="00335B82">
          <w:rPr>
            <w:rFonts w:eastAsiaTheme="minorEastAsia" w:cstheme="minorBidi"/>
            <w:b w:val="0"/>
            <w:noProof/>
            <w:sz w:val="24"/>
            <w:szCs w:val="24"/>
            <w:lang w:eastAsia="ja-JP"/>
          </w:rPr>
          <w:tab/>
        </w:r>
        <w:r w:rsidRPr="00335B82" w:rsidDel="00335B82">
          <w:rPr>
            <w:rPrChange w:id="873" w:author="Chris Satterlee" w:date="2023-04-11T18:15:00Z">
              <w:rPr>
                <w:rStyle w:val="Hyperlink"/>
                <w:b w:val="0"/>
                <w:noProof/>
              </w:rPr>
            </w:rPrChange>
          </w:rPr>
          <w:delText>Preferences Dialog</w:delText>
        </w:r>
        <w:r w:rsidDel="00335B82">
          <w:rPr>
            <w:noProof/>
            <w:webHidden/>
          </w:rPr>
          <w:tab/>
          <w:delText>45</w:delText>
        </w:r>
      </w:del>
    </w:p>
    <w:p w14:paraId="269449FF" w14:textId="2364D7AE" w:rsidR="005C4776" w:rsidDel="00335B82" w:rsidRDefault="005C4776">
      <w:pPr>
        <w:pStyle w:val="TOC3"/>
        <w:tabs>
          <w:tab w:val="left" w:pos="1200"/>
          <w:tab w:val="right" w:leader="dot" w:pos="10070"/>
        </w:tabs>
        <w:rPr>
          <w:del w:id="874" w:author="Chris Satterlee" w:date="2023-04-11T18:15:00Z"/>
          <w:rFonts w:eastAsiaTheme="minorEastAsia" w:cstheme="minorBidi"/>
          <w:noProof/>
          <w:sz w:val="24"/>
          <w:szCs w:val="24"/>
          <w:lang w:eastAsia="ja-JP"/>
        </w:rPr>
      </w:pPr>
      <w:del w:id="875" w:author="Chris Satterlee" w:date="2023-04-11T18:15:00Z">
        <w:r w:rsidRPr="00335B82" w:rsidDel="00335B82">
          <w:rPr>
            <w:rPrChange w:id="876" w:author="Chris Satterlee" w:date="2023-04-11T18:15:00Z">
              <w:rPr>
                <w:rStyle w:val="Hyperlink"/>
                <w:noProof/>
              </w:rPr>
            </w:rPrChange>
          </w:rPr>
          <w:delText>4.5.1</w:delText>
        </w:r>
        <w:r w:rsidDel="00335B82">
          <w:rPr>
            <w:rFonts w:eastAsiaTheme="minorEastAsia" w:cstheme="minorBidi"/>
            <w:noProof/>
            <w:sz w:val="24"/>
            <w:szCs w:val="24"/>
            <w:lang w:eastAsia="ja-JP"/>
          </w:rPr>
          <w:tab/>
        </w:r>
        <w:r w:rsidRPr="00335B82" w:rsidDel="00335B82">
          <w:rPr>
            <w:rPrChange w:id="877" w:author="Chris Satterlee" w:date="2023-04-11T18:15:00Z">
              <w:rPr>
                <w:rStyle w:val="Hyperlink"/>
                <w:noProof/>
              </w:rPr>
            </w:rPrChange>
          </w:rPr>
          <w:delText>Plotting Preferences Tab</w:delText>
        </w:r>
        <w:r w:rsidDel="00335B82">
          <w:rPr>
            <w:noProof/>
            <w:webHidden/>
          </w:rPr>
          <w:tab/>
          <w:delText>46</w:delText>
        </w:r>
      </w:del>
    </w:p>
    <w:p w14:paraId="21E788BD" w14:textId="3D045D18" w:rsidR="005C4776" w:rsidDel="00335B82" w:rsidRDefault="005C4776">
      <w:pPr>
        <w:pStyle w:val="TOC4"/>
        <w:tabs>
          <w:tab w:val="left" w:pos="1680"/>
          <w:tab w:val="right" w:leader="dot" w:pos="10070"/>
        </w:tabs>
        <w:rPr>
          <w:del w:id="878" w:author="Chris Satterlee" w:date="2023-04-11T18:15:00Z"/>
          <w:rFonts w:eastAsiaTheme="minorEastAsia" w:cstheme="minorBidi"/>
          <w:noProof/>
          <w:sz w:val="24"/>
          <w:szCs w:val="24"/>
          <w:lang w:eastAsia="ja-JP"/>
        </w:rPr>
      </w:pPr>
      <w:del w:id="879" w:author="Chris Satterlee" w:date="2023-04-11T18:15:00Z">
        <w:r w:rsidRPr="00335B82" w:rsidDel="00335B82">
          <w:rPr>
            <w:rPrChange w:id="880" w:author="Chris Satterlee" w:date="2023-04-11T18:15:00Z">
              <w:rPr>
                <w:rStyle w:val="Hyperlink"/>
                <w:noProof/>
              </w:rPr>
            </w:rPrChange>
          </w:rPr>
          <w:delText>4.5.1.1</w:delText>
        </w:r>
        <w:r w:rsidDel="00335B82">
          <w:rPr>
            <w:rFonts w:eastAsiaTheme="minorEastAsia" w:cstheme="minorBidi"/>
            <w:noProof/>
            <w:sz w:val="24"/>
            <w:szCs w:val="24"/>
            <w:lang w:eastAsia="ja-JP"/>
          </w:rPr>
          <w:tab/>
        </w:r>
        <w:r w:rsidRPr="00335B82" w:rsidDel="00335B82">
          <w:rPr>
            <w:rPrChange w:id="881" w:author="Chris Satterlee" w:date="2023-04-11T18:15:00Z">
              <w:rPr>
                <w:rStyle w:val="Hyperlink"/>
                <w:noProof/>
              </w:rPr>
            </w:rPrChange>
          </w:rPr>
          <w:delText>Line type</w:delText>
        </w:r>
        <w:r w:rsidDel="00335B82">
          <w:rPr>
            <w:noProof/>
            <w:webHidden/>
          </w:rPr>
          <w:tab/>
          <w:delText>47</w:delText>
        </w:r>
      </w:del>
    </w:p>
    <w:p w14:paraId="4A7590FA" w14:textId="55EF34AC" w:rsidR="005C4776" w:rsidDel="00335B82" w:rsidRDefault="005C4776">
      <w:pPr>
        <w:pStyle w:val="TOC4"/>
        <w:tabs>
          <w:tab w:val="left" w:pos="1680"/>
          <w:tab w:val="right" w:leader="dot" w:pos="10070"/>
        </w:tabs>
        <w:rPr>
          <w:del w:id="882" w:author="Chris Satterlee" w:date="2023-04-11T18:15:00Z"/>
          <w:rFonts w:eastAsiaTheme="minorEastAsia" w:cstheme="minorBidi"/>
          <w:noProof/>
          <w:sz w:val="24"/>
          <w:szCs w:val="24"/>
          <w:lang w:eastAsia="ja-JP"/>
        </w:rPr>
      </w:pPr>
      <w:del w:id="883" w:author="Chris Satterlee" w:date="2023-04-11T18:15:00Z">
        <w:r w:rsidRPr="00335B82" w:rsidDel="00335B82">
          <w:rPr>
            <w:rPrChange w:id="884" w:author="Chris Satterlee" w:date="2023-04-11T18:15:00Z">
              <w:rPr>
                <w:rStyle w:val="Hyperlink"/>
                <w:noProof/>
              </w:rPr>
            </w:rPrChange>
          </w:rPr>
          <w:delText>4.5.1.2</w:delText>
        </w:r>
        <w:r w:rsidDel="00335B82">
          <w:rPr>
            <w:rFonts w:eastAsiaTheme="minorEastAsia" w:cstheme="minorBidi"/>
            <w:noProof/>
            <w:sz w:val="24"/>
            <w:szCs w:val="24"/>
            <w:lang w:eastAsia="ja-JP"/>
          </w:rPr>
          <w:tab/>
        </w:r>
        <w:r w:rsidRPr="00335B82" w:rsidDel="00335B82">
          <w:rPr>
            <w:rPrChange w:id="885" w:author="Chris Satterlee" w:date="2023-04-11T18:15:00Z">
              <w:rPr>
                <w:rStyle w:val="Hyperlink"/>
                <w:noProof/>
              </w:rPr>
            </w:rPrChange>
          </w:rPr>
          <w:delText>Isc, MPP, Voc labels</w:delText>
        </w:r>
        <w:r w:rsidDel="00335B82">
          <w:rPr>
            <w:noProof/>
            <w:webHidden/>
          </w:rPr>
          <w:tab/>
          <w:delText>47</w:delText>
        </w:r>
      </w:del>
    </w:p>
    <w:p w14:paraId="1B47AA41" w14:textId="319D081D" w:rsidR="005C4776" w:rsidDel="00335B82" w:rsidRDefault="005C4776">
      <w:pPr>
        <w:pStyle w:val="TOC4"/>
        <w:tabs>
          <w:tab w:val="left" w:pos="1680"/>
          <w:tab w:val="right" w:leader="dot" w:pos="10070"/>
        </w:tabs>
        <w:rPr>
          <w:del w:id="886" w:author="Chris Satterlee" w:date="2023-04-11T18:15:00Z"/>
          <w:rFonts w:eastAsiaTheme="minorEastAsia" w:cstheme="minorBidi"/>
          <w:noProof/>
          <w:sz w:val="24"/>
          <w:szCs w:val="24"/>
          <w:lang w:eastAsia="ja-JP"/>
        </w:rPr>
      </w:pPr>
      <w:del w:id="887" w:author="Chris Satterlee" w:date="2023-04-11T18:15:00Z">
        <w:r w:rsidRPr="00335B82" w:rsidDel="00335B82">
          <w:rPr>
            <w:rPrChange w:id="888" w:author="Chris Satterlee" w:date="2023-04-11T18:15:00Z">
              <w:rPr>
                <w:rStyle w:val="Hyperlink"/>
                <w:noProof/>
              </w:rPr>
            </w:rPrChange>
          </w:rPr>
          <w:delText>4.5.1.3</w:delText>
        </w:r>
        <w:r w:rsidDel="00335B82">
          <w:rPr>
            <w:rFonts w:eastAsiaTheme="minorEastAsia" w:cstheme="minorBidi"/>
            <w:noProof/>
            <w:sz w:val="24"/>
            <w:szCs w:val="24"/>
            <w:lang w:eastAsia="ja-JP"/>
          </w:rPr>
          <w:tab/>
        </w:r>
        <w:r w:rsidRPr="00335B82" w:rsidDel="00335B82">
          <w:rPr>
            <w:rPrChange w:id="889" w:author="Chris Satterlee" w:date="2023-04-11T18:15:00Z">
              <w:rPr>
                <w:rStyle w:val="Hyperlink"/>
                <w:noProof/>
              </w:rPr>
            </w:rPrChange>
          </w:rPr>
          <w:delText>Font Name</w:delText>
        </w:r>
        <w:r w:rsidDel="00335B82">
          <w:rPr>
            <w:noProof/>
            <w:webHidden/>
          </w:rPr>
          <w:tab/>
          <w:delText>47</w:delText>
        </w:r>
      </w:del>
    </w:p>
    <w:p w14:paraId="275B3484" w14:textId="3CCF45A3" w:rsidR="005C4776" w:rsidDel="00335B82" w:rsidRDefault="005C4776">
      <w:pPr>
        <w:pStyle w:val="TOC4"/>
        <w:tabs>
          <w:tab w:val="left" w:pos="1680"/>
          <w:tab w:val="right" w:leader="dot" w:pos="10070"/>
        </w:tabs>
        <w:rPr>
          <w:del w:id="890" w:author="Chris Satterlee" w:date="2023-04-11T18:15:00Z"/>
          <w:rFonts w:eastAsiaTheme="minorEastAsia" w:cstheme="minorBidi"/>
          <w:noProof/>
          <w:sz w:val="24"/>
          <w:szCs w:val="24"/>
          <w:lang w:eastAsia="ja-JP"/>
        </w:rPr>
      </w:pPr>
      <w:del w:id="891" w:author="Chris Satterlee" w:date="2023-04-11T18:15:00Z">
        <w:r w:rsidRPr="00335B82" w:rsidDel="00335B82">
          <w:rPr>
            <w:rPrChange w:id="892" w:author="Chris Satterlee" w:date="2023-04-11T18:15:00Z">
              <w:rPr>
                <w:rStyle w:val="Hyperlink"/>
                <w:noProof/>
              </w:rPr>
            </w:rPrChange>
          </w:rPr>
          <w:delText>4.5.1.4</w:delText>
        </w:r>
        <w:r w:rsidDel="00335B82">
          <w:rPr>
            <w:rFonts w:eastAsiaTheme="minorEastAsia" w:cstheme="minorBidi"/>
            <w:noProof/>
            <w:sz w:val="24"/>
            <w:szCs w:val="24"/>
            <w:lang w:eastAsia="ja-JP"/>
          </w:rPr>
          <w:tab/>
        </w:r>
        <w:r w:rsidRPr="00335B82" w:rsidDel="00335B82">
          <w:rPr>
            <w:rPrChange w:id="893" w:author="Chris Satterlee" w:date="2023-04-11T18:15:00Z">
              <w:rPr>
                <w:rStyle w:val="Hyperlink"/>
                <w:noProof/>
              </w:rPr>
            </w:rPrChange>
          </w:rPr>
          <w:delText>Font scale, Line scale, and Point scale</w:delText>
        </w:r>
        <w:r w:rsidDel="00335B82">
          <w:rPr>
            <w:noProof/>
            <w:webHidden/>
          </w:rPr>
          <w:tab/>
          <w:delText>47</w:delText>
        </w:r>
      </w:del>
    </w:p>
    <w:p w14:paraId="70FA6891" w14:textId="0AB30E01" w:rsidR="005C4776" w:rsidDel="00335B82" w:rsidRDefault="005C4776">
      <w:pPr>
        <w:pStyle w:val="TOC4"/>
        <w:tabs>
          <w:tab w:val="left" w:pos="1680"/>
          <w:tab w:val="right" w:leader="dot" w:pos="10070"/>
        </w:tabs>
        <w:rPr>
          <w:del w:id="894" w:author="Chris Satterlee" w:date="2023-04-11T18:15:00Z"/>
          <w:rFonts w:eastAsiaTheme="minorEastAsia" w:cstheme="minorBidi"/>
          <w:noProof/>
          <w:sz w:val="24"/>
          <w:szCs w:val="24"/>
          <w:lang w:eastAsia="ja-JP"/>
        </w:rPr>
      </w:pPr>
      <w:del w:id="895" w:author="Chris Satterlee" w:date="2023-04-11T18:15:00Z">
        <w:r w:rsidRPr="00335B82" w:rsidDel="00335B82">
          <w:rPr>
            <w:rPrChange w:id="896" w:author="Chris Satterlee" w:date="2023-04-11T18:15:00Z">
              <w:rPr>
                <w:rStyle w:val="Hyperlink"/>
                <w:noProof/>
              </w:rPr>
            </w:rPrChange>
          </w:rPr>
          <w:delText>4.5.1.5</w:delText>
        </w:r>
        <w:r w:rsidDel="00335B82">
          <w:rPr>
            <w:rFonts w:eastAsiaTheme="minorEastAsia" w:cstheme="minorBidi"/>
            <w:noProof/>
            <w:sz w:val="24"/>
            <w:szCs w:val="24"/>
            <w:lang w:eastAsia="ja-JP"/>
          </w:rPr>
          <w:tab/>
        </w:r>
        <w:r w:rsidRPr="00335B82" w:rsidDel="00335B82">
          <w:rPr>
            <w:rPrChange w:id="897" w:author="Chris Satterlee" w:date="2023-04-11T18:15:00Z">
              <w:rPr>
                <w:rStyle w:val="Hyperlink"/>
                <w:noProof/>
              </w:rPr>
            </w:rPrChange>
          </w:rPr>
          <w:delText>ADC correction</w:delText>
        </w:r>
        <w:r w:rsidDel="00335B82">
          <w:rPr>
            <w:noProof/>
            <w:webHidden/>
          </w:rPr>
          <w:tab/>
          <w:delText>47</w:delText>
        </w:r>
      </w:del>
    </w:p>
    <w:p w14:paraId="518A80DB" w14:textId="3975C4CC" w:rsidR="005C4776" w:rsidDel="00335B82" w:rsidRDefault="005C4776">
      <w:pPr>
        <w:pStyle w:val="TOC5"/>
        <w:tabs>
          <w:tab w:val="left" w:pos="1920"/>
          <w:tab w:val="right" w:leader="dot" w:pos="10070"/>
        </w:tabs>
        <w:rPr>
          <w:del w:id="898" w:author="Chris Satterlee" w:date="2023-04-11T18:15:00Z"/>
          <w:rFonts w:eastAsiaTheme="minorEastAsia" w:cstheme="minorBidi"/>
          <w:noProof/>
          <w:sz w:val="24"/>
          <w:szCs w:val="24"/>
          <w:lang w:eastAsia="ja-JP"/>
        </w:rPr>
      </w:pPr>
      <w:del w:id="899" w:author="Chris Satterlee" w:date="2023-04-11T18:15:00Z">
        <w:r w:rsidRPr="00335B82" w:rsidDel="00335B82">
          <w:rPr>
            <w:rPrChange w:id="900" w:author="Chris Satterlee" w:date="2023-04-11T18:15:00Z">
              <w:rPr>
                <w:rStyle w:val="Hyperlink"/>
                <w:noProof/>
              </w:rPr>
            </w:rPrChange>
          </w:rPr>
          <w:delText>4.5.1.5.1</w:delText>
        </w:r>
        <w:r w:rsidDel="00335B82">
          <w:rPr>
            <w:rFonts w:eastAsiaTheme="minorEastAsia" w:cstheme="minorBidi"/>
            <w:noProof/>
            <w:sz w:val="24"/>
            <w:szCs w:val="24"/>
            <w:lang w:eastAsia="ja-JP"/>
          </w:rPr>
          <w:tab/>
        </w:r>
        <w:r w:rsidRPr="00335B82" w:rsidDel="00335B82">
          <w:rPr>
            <w:rPrChange w:id="901" w:author="Chris Satterlee" w:date="2023-04-11T18:15:00Z">
              <w:rPr>
                <w:rStyle w:val="Hyperlink"/>
                <w:noProof/>
              </w:rPr>
            </w:rPrChange>
          </w:rPr>
          <w:delText>Fix Isc point</w:delText>
        </w:r>
        <w:r w:rsidDel="00335B82">
          <w:rPr>
            <w:noProof/>
            <w:webHidden/>
          </w:rPr>
          <w:tab/>
          <w:delText>47</w:delText>
        </w:r>
      </w:del>
    </w:p>
    <w:p w14:paraId="497E26E7" w14:textId="7789900E" w:rsidR="005C4776" w:rsidDel="00335B82" w:rsidRDefault="005C4776">
      <w:pPr>
        <w:pStyle w:val="TOC5"/>
        <w:tabs>
          <w:tab w:val="left" w:pos="1920"/>
          <w:tab w:val="right" w:leader="dot" w:pos="10070"/>
        </w:tabs>
        <w:rPr>
          <w:del w:id="902" w:author="Chris Satterlee" w:date="2023-04-11T18:15:00Z"/>
          <w:rFonts w:eastAsiaTheme="minorEastAsia" w:cstheme="minorBidi"/>
          <w:noProof/>
          <w:sz w:val="24"/>
          <w:szCs w:val="24"/>
          <w:lang w:eastAsia="ja-JP"/>
        </w:rPr>
      </w:pPr>
      <w:del w:id="903" w:author="Chris Satterlee" w:date="2023-04-11T18:15:00Z">
        <w:r w:rsidRPr="00335B82" w:rsidDel="00335B82">
          <w:rPr>
            <w:rPrChange w:id="904" w:author="Chris Satterlee" w:date="2023-04-11T18:15:00Z">
              <w:rPr>
                <w:rStyle w:val="Hyperlink"/>
                <w:noProof/>
              </w:rPr>
            </w:rPrChange>
          </w:rPr>
          <w:delText>4.5.1.5.2</w:delText>
        </w:r>
        <w:r w:rsidDel="00335B82">
          <w:rPr>
            <w:rFonts w:eastAsiaTheme="minorEastAsia" w:cstheme="minorBidi"/>
            <w:noProof/>
            <w:sz w:val="24"/>
            <w:szCs w:val="24"/>
            <w:lang w:eastAsia="ja-JP"/>
          </w:rPr>
          <w:tab/>
        </w:r>
        <w:r w:rsidRPr="00335B82" w:rsidDel="00335B82">
          <w:rPr>
            <w:rPrChange w:id="905" w:author="Chris Satterlee" w:date="2023-04-11T18:15:00Z">
              <w:rPr>
                <w:rStyle w:val="Hyperlink"/>
                <w:noProof/>
              </w:rPr>
            </w:rPrChange>
          </w:rPr>
          <w:delText>Fix Voc point</w:delText>
        </w:r>
        <w:r w:rsidDel="00335B82">
          <w:rPr>
            <w:noProof/>
            <w:webHidden/>
          </w:rPr>
          <w:tab/>
          <w:delText>48</w:delText>
        </w:r>
      </w:del>
    </w:p>
    <w:p w14:paraId="07A7417D" w14:textId="69630B7E" w:rsidR="005C4776" w:rsidDel="00335B82" w:rsidRDefault="005C4776">
      <w:pPr>
        <w:pStyle w:val="TOC5"/>
        <w:tabs>
          <w:tab w:val="left" w:pos="1920"/>
          <w:tab w:val="right" w:leader="dot" w:pos="10070"/>
        </w:tabs>
        <w:rPr>
          <w:del w:id="906" w:author="Chris Satterlee" w:date="2023-04-11T18:15:00Z"/>
          <w:rFonts w:eastAsiaTheme="minorEastAsia" w:cstheme="minorBidi"/>
          <w:noProof/>
          <w:sz w:val="24"/>
          <w:szCs w:val="24"/>
          <w:lang w:eastAsia="ja-JP"/>
        </w:rPr>
      </w:pPr>
      <w:del w:id="907" w:author="Chris Satterlee" w:date="2023-04-11T18:15:00Z">
        <w:r w:rsidRPr="00335B82" w:rsidDel="00335B82">
          <w:rPr>
            <w:rPrChange w:id="908" w:author="Chris Satterlee" w:date="2023-04-11T18:15:00Z">
              <w:rPr>
                <w:rStyle w:val="Hyperlink"/>
                <w:noProof/>
              </w:rPr>
            </w:rPrChange>
          </w:rPr>
          <w:delText>4.5.1.5.3</w:delText>
        </w:r>
        <w:r w:rsidDel="00335B82">
          <w:rPr>
            <w:rFonts w:eastAsiaTheme="minorEastAsia" w:cstheme="minorBidi"/>
            <w:noProof/>
            <w:sz w:val="24"/>
            <w:szCs w:val="24"/>
            <w:lang w:eastAsia="ja-JP"/>
          </w:rPr>
          <w:tab/>
        </w:r>
        <w:r w:rsidRPr="00335B82" w:rsidDel="00335B82">
          <w:rPr>
            <w:rPrChange w:id="909" w:author="Chris Satterlee" w:date="2023-04-11T18:15:00Z">
              <w:rPr>
                <w:rStyle w:val="Hyperlink"/>
                <w:noProof/>
              </w:rPr>
            </w:rPrChange>
          </w:rPr>
          <w:delText>Combine =V points</w:delText>
        </w:r>
        <w:r w:rsidDel="00335B82">
          <w:rPr>
            <w:noProof/>
            <w:webHidden/>
          </w:rPr>
          <w:tab/>
          <w:delText>48</w:delText>
        </w:r>
      </w:del>
    </w:p>
    <w:p w14:paraId="36881C85" w14:textId="3C275B8A" w:rsidR="005C4776" w:rsidDel="00335B82" w:rsidRDefault="005C4776">
      <w:pPr>
        <w:pStyle w:val="TOC5"/>
        <w:tabs>
          <w:tab w:val="left" w:pos="1920"/>
          <w:tab w:val="right" w:leader="dot" w:pos="10070"/>
        </w:tabs>
        <w:rPr>
          <w:del w:id="910" w:author="Chris Satterlee" w:date="2023-04-11T18:15:00Z"/>
          <w:rFonts w:eastAsiaTheme="minorEastAsia" w:cstheme="minorBidi"/>
          <w:noProof/>
          <w:sz w:val="24"/>
          <w:szCs w:val="24"/>
          <w:lang w:eastAsia="ja-JP"/>
        </w:rPr>
      </w:pPr>
      <w:del w:id="911" w:author="Chris Satterlee" w:date="2023-04-11T18:15:00Z">
        <w:r w:rsidRPr="00335B82" w:rsidDel="00335B82">
          <w:rPr>
            <w:rPrChange w:id="912" w:author="Chris Satterlee" w:date="2023-04-11T18:15:00Z">
              <w:rPr>
                <w:rStyle w:val="Hyperlink"/>
                <w:noProof/>
              </w:rPr>
            </w:rPrChange>
          </w:rPr>
          <w:delText>4.5.1.5.4</w:delText>
        </w:r>
        <w:r w:rsidDel="00335B82">
          <w:rPr>
            <w:rFonts w:eastAsiaTheme="minorEastAsia" w:cstheme="minorBidi"/>
            <w:noProof/>
            <w:sz w:val="24"/>
            <w:szCs w:val="24"/>
            <w:lang w:eastAsia="ja-JP"/>
          </w:rPr>
          <w:tab/>
        </w:r>
        <w:r w:rsidRPr="00335B82" w:rsidDel="00335B82">
          <w:rPr>
            <w:rPrChange w:id="913" w:author="Chris Satterlee" w:date="2023-04-11T18:15:00Z">
              <w:rPr>
                <w:rStyle w:val="Hyperlink"/>
                <w:noProof/>
              </w:rPr>
            </w:rPrChange>
          </w:rPr>
          <w:delText>Reduce noise</w:delText>
        </w:r>
        <w:r w:rsidDel="00335B82">
          <w:rPr>
            <w:noProof/>
            <w:webHidden/>
          </w:rPr>
          <w:tab/>
          <w:delText>48</w:delText>
        </w:r>
      </w:del>
    </w:p>
    <w:p w14:paraId="1EBAF86E" w14:textId="2214D266" w:rsidR="005C4776" w:rsidDel="00335B82" w:rsidRDefault="005C4776">
      <w:pPr>
        <w:pStyle w:val="TOC5"/>
        <w:tabs>
          <w:tab w:val="left" w:pos="1920"/>
          <w:tab w:val="right" w:leader="dot" w:pos="10070"/>
        </w:tabs>
        <w:rPr>
          <w:del w:id="914" w:author="Chris Satterlee" w:date="2023-04-11T18:15:00Z"/>
          <w:rFonts w:eastAsiaTheme="minorEastAsia" w:cstheme="minorBidi"/>
          <w:noProof/>
          <w:sz w:val="24"/>
          <w:szCs w:val="24"/>
          <w:lang w:eastAsia="ja-JP"/>
        </w:rPr>
      </w:pPr>
      <w:del w:id="915" w:author="Chris Satterlee" w:date="2023-04-11T18:15:00Z">
        <w:r w:rsidRPr="00335B82" w:rsidDel="00335B82">
          <w:rPr>
            <w:rPrChange w:id="916" w:author="Chris Satterlee" w:date="2023-04-11T18:15:00Z">
              <w:rPr>
                <w:rStyle w:val="Hyperlink"/>
                <w:noProof/>
              </w:rPr>
            </w:rPrChange>
          </w:rPr>
          <w:delText>4.5.1.5.5</w:delText>
        </w:r>
        <w:r w:rsidDel="00335B82">
          <w:rPr>
            <w:rFonts w:eastAsiaTheme="minorEastAsia" w:cstheme="minorBidi"/>
            <w:noProof/>
            <w:sz w:val="24"/>
            <w:szCs w:val="24"/>
            <w:lang w:eastAsia="ja-JP"/>
          </w:rPr>
          <w:tab/>
        </w:r>
        <w:r w:rsidRPr="00335B82" w:rsidDel="00335B82">
          <w:rPr>
            <w:rPrChange w:id="917" w:author="Chris Satterlee" w:date="2023-04-11T18:15:00Z">
              <w:rPr>
                <w:rStyle w:val="Hyperlink"/>
                <w:noProof/>
              </w:rPr>
            </w:rPrChange>
          </w:rPr>
          <w:delText>Fix overshoot</w:delText>
        </w:r>
        <w:r w:rsidDel="00335B82">
          <w:rPr>
            <w:noProof/>
            <w:webHidden/>
          </w:rPr>
          <w:tab/>
          <w:delText>48</w:delText>
        </w:r>
      </w:del>
    </w:p>
    <w:p w14:paraId="05D94CD6" w14:textId="673F37C3" w:rsidR="005C4776" w:rsidDel="00335B82" w:rsidRDefault="005C4776">
      <w:pPr>
        <w:pStyle w:val="TOC4"/>
        <w:tabs>
          <w:tab w:val="left" w:pos="1680"/>
          <w:tab w:val="right" w:leader="dot" w:pos="10070"/>
        </w:tabs>
        <w:rPr>
          <w:del w:id="918" w:author="Chris Satterlee" w:date="2023-04-11T18:15:00Z"/>
          <w:rFonts w:eastAsiaTheme="minorEastAsia" w:cstheme="minorBidi"/>
          <w:noProof/>
          <w:sz w:val="24"/>
          <w:szCs w:val="24"/>
          <w:lang w:eastAsia="ja-JP"/>
        </w:rPr>
      </w:pPr>
      <w:del w:id="919" w:author="Chris Satterlee" w:date="2023-04-11T18:15:00Z">
        <w:r w:rsidRPr="00335B82" w:rsidDel="00335B82">
          <w:rPr>
            <w:rPrChange w:id="920" w:author="Chris Satterlee" w:date="2023-04-11T18:15:00Z">
              <w:rPr>
                <w:rStyle w:val="Hyperlink"/>
                <w:noProof/>
              </w:rPr>
            </w:rPrChange>
          </w:rPr>
          <w:delText>4.5.1.6</w:delText>
        </w:r>
        <w:r w:rsidDel="00335B82">
          <w:rPr>
            <w:rFonts w:eastAsiaTheme="minorEastAsia" w:cstheme="minorBidi"/>
            <w:noProof/>
            <w:sz w:val="24"/>
            <w:szCs w:val="24"/>
            <w:lang w:eastAsia="ja-JP"/>
          </w:rPr>
          <w:tab/>
        </w:r>
        <w:r w:rsidRPr="00335B82" w:rsidDel="00335B82">
          <w:rPr>
            <w:rPrChange w:id="921" w:author="Chris Satterlee" w:date="2023-04-11T18:15:00Z">
              <w:rPr>
                <w:rStyle w:val="Hyperlink"/>
                <w:noProof/>
              </w:rPr>
            </w:rPrChange>
          </w:rPr>
          <w:delText>Battery bias</w:delText>
        </w:r>
        <w:r w:rsidDel="00335B82">
          <w:rPr>
            <w:noProof/>
            <w:webHidden/>
          </w:rPr>
          <w:tab/>
          <w:delText>48</w:delText>
        </w:r>
      </w:del>
    </w:p>
    <w:p w14:paraId="7C655C0B" w14:textId="77E69101" w:rsidR="005C4776" w:rsidDel="00335B82" w:rsidRDefault="005C4776">
      <w:pPr>
        <w:pStyle w:val="TOC4"/>
        <w:tabs>
          <w:tab w:val="left" w:pos="1680"/>
          <w:tab w:val="right" w:leader="dot" w:pos="10070"/>
        </w:tabs>
        <w:rPr>
          <w:del w:id="922" w:author="Chris Satterlee" w:date="2023-04-11T18:15:00Z"/>
          <w:rFonts w:eastAsiaTheme="minorEastAsia" w:cstheme="minorBidi"/>
          <w:noProof/>
          <w:sz w:val="24"/>
          <w:szCs w:val="24"/>
          <w:lang w:eastAsia="ja-JP"/>
        </w:rPr>
      </w:pPr>
      <w:del w:id="923" w:author="Chris Satterlee" w:date="2023-04-11T18:15:00Z">
        <w:r w:rsidRPr="00335B82" w:rsidDel="00335B82">
          <w:rPr>
            <w:rPrChange w:id="924" w:author="Chris Satterlee" w:date="2023-04-11T18:15:00Z">
              <w:rPr>
                <w:rStyle w:val="Hyperlink"/>
                <w:noProof/>
              </w:rPr>
            </w:rPrChange>
          </w:rPr>
          <w:delText>4.5.1.7</w:delText>
        </w:r>
        <w:r w:rsidDel="00335B82">
          <w:rPr>
            <w:rFonts w:eastAsiaTheme="minorEastAsia" w:cstheme="minorBidi"/>
            <w:noProof/>
            <w:sz w:val="24"/>
            <w:szCs w:val="24"/>
            <w:lang w:eastAsia="ja-JP"/>
          </w:rPr>
          <w:tab/>
        </w:r>
        <w:r w:rsidRPr="00335B82" w:rsidDel="00335B82">
          <w:rPr>
            <w:rPrChange w:id="925" w:author="Chris Satterlee" w:date="2023-04-11T18:15:00Z">
              <w:rPr>
                <w:rStyle w:val="Hyperlink"/>
                <w:noProof/>
              </w:rPr>
            </w:rPrChange>
          </w:rPr>
          <w:delText>Series resistance compensation (mΩ)</w:delText>
        </w:r>
        <w:r w:rsidDel="00335B82">
          <w:rPr>
            <w:noProof/>
            <w:webHidden/>
          </w:rPr>
          <w:tab/>
          <w:delText>48</w:delText>
        </w:r>
      </w:del>
    </w:p>
    <w:p w14:paraId="57891BF0" w14:textId="64676C80" w:rsidR="005C4776" w:rsidDel="00335B82" w:rsidRDefault="005C4776">
      <w:pPr>
        <w:pStyle w:val="TOC3"/>
        <w:tabs>
          <w:tab w:val="left" w:pos="1200"/>
          <w:tab w:val="right" w:leader="dot" w:pos="10070"/>
        </w:tabs>
        <w:rPr>
          <w:del w:id="926" w:author="Chris Satterlee" w:date="2023-04-11T18:15:00Z"/>
          <w:rFonts w:eastAsiaTheme="minorEastAsia" w:cstheme="minorBidi"/>
          <w:noProof/>
          <w:sz w:val="24"/>
          <w:szCs w:val="24"/>
          <w:lang w:eastAsia="ja-JP"/>
        </w:rPr>
      </w:pPr>
      <w:del w:id="927" w:author="Chris Satterlee" w:date="2023-04-11T18:15:00Z">
        <w:r w:rsidRPr="00335B82" w:rsidDel="00335B82">
          <w:rPr>
            <w:rPrChange w:id="928" w:author="Chris Satterlee" w:date="2023-04-11T18:15:00Z">
              <w:rPr>
                <w:rStyle w:val="Hyperlink"/>
                <w:noProof/>
              </w:rPr>
            </w:rPrChange>
          </w:rPr>
          <w:delText>4.5.2</w:delText>
        </w:r>
        <w:r w:rsidDel="00335B82">
          <w:rPr>
            <w:rFonts w:eastAsiaTheme="minorEastAsia" w:cstheme="minorBidi"/>
            <w:noProof/>
            <w:sz w:val="24"/>
            <w:szCs w:val="24"/>
            <w:lang w:eastAsia="ja-JP"/>
          </w:rPr>
          <w:tab/>
        </w:r>
        <w:r w:rsidRPr="00335B82" w:rsidDel="00335B82">
          <w:rPr>
            <w:rPrChange w:id="929" w:author="Chris Satterlee" w:date="2023-04-11T18:15:00Z">
              <w:rPr>
                <w:rStyle w:val="Hyperlink"/>
                <w:noProof/>
              </w:rPr>
            </w:rPrChange>
          </w:rPr>
          <w:delText>Looping Preferences Tab</w:delText>
        </w:r>
        <w:r w:rsidDel="00335B82">
          <w:rPr>
            <w:noProof/>
            <w:webHidden/>
          </w:rPr>
          <w:tab/>
          <w:delText>49</w:delText>
        </w:r>
      </w:del>
    </w:p>
    <w:p w14:paraId="4201AF76" w14:textId="31668C2F" w:rsidR="005C4776" w:rsidDel="00335B82" w:rsidRDefault="005C4776">
      <w:pPr>
        <w:pStyle w:val="TOC3"/>
        <w:tabs>
          <w:tab w:val="left" w:pos="1200"/>
          <w:tab w:val="right" w:leader="dot" w:pos="10070"/>
        </w:tabs>
        <w:rPr>
          <w:del w:id="930" w:author="Chris Satterlee" w:date="2023-04-11T18:15:00Z"/>
          <w:rFonts w:eastAsiaTheme="minorEastAsia" w:cstheme="minorBidi"/>
          <w:noProof/>
          <w:sz w:val="24"/>
          <w:szCs w:val="24"/>
          <w:lang w:eastAsia="ja-JP"/>
        </w:rPr>
      </w:pPr>
      <w:del w:id="931" w:author="Chris Satterlee" w:date="2023-04-11T18:15:00Z">
        <w:r w:rsidRPr="00335B82" w:rsidDel="00335B82">
          <w:rPr>
            <w:rPrChange w:id="932" w:author="Chris Satterlee" w:date="2023-04-11T18:15:00Z">
              <w:rPr>
                <w:rStyle w:val="Hyperlink"/>
                <w:noProof/>
              </w:rPr>
            </w:rPrChange>
          </w:rPr>
          <w:delText>4.5.3</w:delText>
        </w:r>
        <w:r w:rsidDel="00335B82">
          <w:rPr>
            <w:rFonts w:eastAsiaTheme="minorEastAsia" w:cstheme="minorBidi"/>
            <w:noProof/>
            <w:sz w:val="24"/>
            <w:szCs w:val="24"/>
            <w:lang w:eastAsia="ja-JP"/>
          </w:rPr>
          <w:tab/>
        </w:r>
        <w:r w:rsidRPr="00335B82" w:rsidDel="00335B82">
          <w:rPr>
            <w:rPrChange w:id="933" w:author="Chris Satterlee" w:date="2023-04-11T18:15:00Z">
              <w:rPr>
                <w:rStyle w:val="Hyperlink"/>
                <w:noProof/>
              </w:rPr>
            </w:rPrChange>
          </w:rPr>
          <w:delText>Arduino Preferences Tab</w:delText>
        </w:r>
        <w:r w:rsidDel="00335B82">
          <w:rPr>
            <w:noProof/>
            <w:webHidden/>
          </w:rPr>
          <w:tab/>
          <w:delText>50</w:delText>
        </w:r>
      </w:del>
    </w:p>
    <w:p w14:paraId="55B52393" w14:textId="0A9292B1" w:rsidR="005C4776" w:rsidDel="00335B82" w:rsidRDefault="005C4776">
      <w:pPr>
        <w:pStyle w:val="TOC4"/>
        <w:tabs>
          <w:tab w:val="left" w:pos="1680"/>
          <w:tab w:val="right" w:leader="dot" w:pos="10070"/>
        </w:tabs>
        <w:rPr>
          <w:del w:id="934" w:author="Chris Satterlee" w:date="2023-04-11T18:15:00Z"/>
          <w:rFonts w:eastAsiaTheme="minorEastAsia" w:cstheme="minorBidi"/>
          <w:noProof/>
          <w:sz w:val="24"/>
          <w:szCs w:val="24"/>
          <w:lang w:eastAsia="ja-JP"/>
        </w:rPr>
      </w:pPr>
      <w:del w:id="935" w:author="Chris Satterlee" w:date="2023-04-11T18:15:00Z">
        <w:r w:rsidRPr="00335B82" w:rsidDel="00335B82">
          <w:rPr>
            <w:rPrChange w:id="936" w:author="Chris Satterlee" w:date="2023-04-11T18:15:00Z">
              <w:rPr>
                <w:rStyle w:val="Hyperlink"/>
                <w:noProof/>
              </w:rPr>
            </w:rPrChange>
          </w:rPr>
          <w:delText>4.5.3.1</w:delText>
        </w:r>
        <w:r w:rsidDel="00335B82">
          <w:rPr>
            <w:rFonts w:eastAsiaTheme="minorEastAsia" w:cstheme="minorBidi"/>
            <w:noProof/>
            <w:sz w:val="24"/>
            <w:szCs w:val="24"/>
            <w:lang w:eastAsia="ja-JP"/>
          </w:rPr>
          <w:tab/>
        </w:r>
        <w:r w:rsidRPr="00335B82" w:rsidDel="00335B82">
          <w:rPr>
            <w:rPrChange w:id="937" w:author="Chris Satterlee" w:date="2023-04-11T18:15:00Z">
              <w:rPr>
                <w:rStyle w:val="Hyperlink"/>
                <w:noProof/>
              </w:rPr>
            </w:rPrChange>
          </w:rPr>
          <w:delText>SPI clock freq</w:delText>
        </w:r>
        <w:r w:rsidDel="00335B82">
          <w:rPr>
            <w:noProof/>
            <w:webHidden/>
          </w:rPr>
          <w:tab/>
          <w:delText>50</w:delText>
        </w:r>
      </w:del>
    </w:p>
    <w:p w14:paraId="212292D9" w14:textId="71CF03CB" w:rsidR="005C4776" w:rsidDel="00335B82" w:rsidRDefault="005C4776">
      <w:pPr>
        <w:pStyle w:val="TOC4"/>
        <w:tabs>
          <w:tab w:val="left" w:pos="1680"/>
          <w:tab w:val="right" w:leader="dot" w:pos="10070"/>
        </w:tabs>
        <w:rPr>
          <w:del w:id="938" w:author="Chris Satterlee" w:date="2023-04-11T18:15:00Z"/>
          <w:rFonts w:eastAsiaTheme="minorEastAsia" w:cstheme="minorBidi"/>
          <w:noProof/>
          <w:sz w:val="24"/>
          <w:szCs w:val="24"/>
          <w:lang w:eastAsia="ja-JP"/>
        </w:rPr>
      </w:pPr>
      <w:del w:id="939" w:author="Chris Satterlee" w:date="2023-04-11T18:15:00Z">
        <w:r w:rsidRPr="00335B82" w:rsidDel="00335B82">
          <w:rPr>
            <w:rPrChange w:id="940" w:author="Chris Satterlee" w:date="2023-04-11T18:15:00Z">
              <w:rPr>
                <w:rStyle w:val="Hyperlink"/>
                <w:noProof/>
              </w:rPr>
            </w:rPrChange>
          </w:rPr>
          <w:delText>4.5.3.2</w:delText>
        </w:r>
        <w:r w:rsidDel="00335B82">
          <w:rPr>
            <w:rFonts w:eastAsiaTheme="minorEastAsia" w:cstheme="minorBidi"/>
            <w:noProof/>
            <w:sz w:val="24"/>
            <w:szCs w:val="24"/>
            <w:lang w:eastAsia="ja-JP"/>
          </w:rPr>
          <w:tab/>
        </w:r>
        <w:r w:rsidRPr="00335B82" w:rsidDel="00335B82">
          <w:rPr>
            <w:rPrChange w:id="941" w:author="Chris Satterlee" w:date="2023-04-11T18:15:00Z">
              <w:rPr>
                <w:rStyle w:val="Hyperlink"/>
                <w:noProof/>
              </w:rPr>
            </w:rPrChange>
          </w:rPr>
          <w:delText>Max IV points</w:delText>
        </w:r>
        <w:r w:rsidDel="00335B82">
          <w:rPr>
            <w:noProof/>
            <w:webHidden/>
          </w:rPr>
          <w:tab/>
          <w:delText>51</w:delText>
        </w:r>
      </w:del>
    </w:p>
    <w:p w14:paraId="46685D82" w14:textId="72DE111D" w:rsidR="005C4776" w:rsidDel="00335B82" w:rsidRDefault="005C4776">
      <w:pPr>
        <w:pStyle w:val="TOC4"/>
        <w:tabs>
          <w:tab w:val="left" w:pos="1680"/>
          <w:tab w:val="right" w:leader="dot" w:pos="10070"/>
        </w:tabs>
        <w:rPr>
          <w:del w:id="942" w:author="Chris Satterlee" w:date="2023-04-11T18:15:00Z"/>
          <w:rFonts w:eastAsiaTheme="minorEastAsia" w:cstheme="minorBidi"/>
          <w:noProof/>
          <w:sz w:val="24"/>
          <w:szCs w:val="24"/>
          <w:lang w:eastAsia="ja-JP"/>
        </w:rPr>
      </w:pPr>
      <w:del w:id="943" w:author="Chris Satterlee" w:date="2023-04-11T18:15:00Z">
        <w:r w:rsidRPr="00335B82" w:rsidDel="00335B82">
          <w:rPr>
            <w:rPrChange w:id="944" w:author="Chris Satterlee" w:date="2023-04-11T18:15:00Z">
              <w:rPr>
                <w:rStyle w:val="Hyperlink"/>
                <w:noProof/>
              </w:rPr>
            </w:rPrChange>
          </w:rPr>
          <w:delText>4.5.3.3</w:delText>
        </w:r>
        <w:r w:rsidDel="00335B82">
          <w:rPr>
            <w:rFonts w:eastAsiaTheme="minorEastAsia" w:cstheme="minorBidi"/>
            <w:noProof/>
            <w:sz w:val="24"/>
            <w:szCs w:val="24"/>
            <w:lang w:eastAsia="ja-JP"/>
          </w:rPr>
          <w:tab/>
        </w:r>
        <w:r w:rsidRPr="00335B82" w:rsidDel="00335B82">
          <w:rPr>
            <w:rPrChange w:id="945" w:author="Chris Satterlee" w:date="2023-04-11T18:15:00Z">
              <w:rPr>
                <w:rStyle w:val="Hyperlink"/>
                <w:noProof/>
              </w:rPr>
            </w:rPrChange>
          </w:rPr>
          <w:delText>Min Isc ADC</w:delText>
        </w:r>
        <w:r w:rsidDel="00335B82">
          <w:rPr>
            <w:noProof/>
            <w:webHidden/>
          </w:rPr>
          <w:tab/>
          <w:delText>51</w:delText>
        </w:r>
      </w:del>
    </w:p>
    <w:p w14:paraId="2CD8136D" w14:textId="7FB6459C" w:rsidR="005C4776" w:rsidDel="00335B82" w:rsidRDefault="005C4776">
      <w:pPr>
        <w:pStyle w:val="TOC4"/>
        <w:tabs>
          <w:tab w:val="left" w:pos="1680"/>
          <w:tab w:val="right" w:leader="dot" w:pos="10070"/>
        </w:tabs>
        <w:rPr>
          <w:del w:id="946" w:author="Chris Satterlee" w:date="2023-04-11T18:15:00Z"/>
          <w:rFonts w:eastAsiaTheme="minorEastAsia" w:cstheme="minorBidi"/>
          <w:noProof/>
          <w:sz w:val="24"/>
          <w:szCs w:val="24"/>
          <w:lang w:eastAsia="ja-JP"/>
        </w:rPr>
      </w:pPr>
      <w:del w:id="947" w:author="Chris Satterlee" w:date="2023-04-11T18:15:00Z">
        <w:r w:rsidRPr="00335B82" w:rsidDel="00335B82">
          <w:rPr>
            <w:rPrChange w:id="948" w:author="Chris Satterlee" w:date="2023-04-11T18:15:00Z">
              <w:rPr>
                <w:rStyle w:val="Hyperlink"/>
                <w:noProof/>
              </w:rPr>
            </w:rPrChange>
          </w:rPr>
          <w:delText>4.5.3.4</w:delText>
        </w:r>
        <w:r w:rsidDel="00335B82">
          <w:rPr>
            <w:rFonts w:eastAsiaTheme="minorEastAsia" w:cstheme="minorBidi"/>
            <w:noProof/>
            <w:sz w:val="24"/>
            <w:szCs w:val="24"/>
            <w:lang w:eastAsia="ja-JP"/>
          </w:rPr>
          <w:tab/>
        </w:r>
        <w:r w:rsidRPr="00335B82" w:rsidDel="00335B82">
          <w:rPr>
            <w:rPrChange w:id="949" w:author="Chris Satterlee" w:date="2023-04-11T18:15:00Z">
              <w:rPr>
                <w:rStyle w:val="Hyperlink"/>
                <w:noProof/>
              </w:rPr>
            </w:rPrChange>
          </w:rPr>
          <w:delText>Max Isc poll</w:delText>
        </w:r>
        <w:r w:rsidDel="00335B82">
          <w:rPr>
            <w:noProof/>
            <w:webHidden/>
          </w:rPr>
          <w:tab/>
          <w:delText>51</w:delText>
        </w:r>
      </w:del>
    </w:p>
    <w:p w14:paraId="786E1635" w14:textId="1DA994E6" w:rsidR="005C4776" w:rsidDel="00335B82" w:rsidRDefault="005C4776">
      <w:pPr>
        <w:pStyle w:val="TOC4"/>
        <w:tabs>
          <w:tab w:val="left" w:pos="1680"/>
          <w:tab w:val="right" w:leader="dot" w:pos="10070"/>
        </w:tabs>
        <w:rPr>
          <w:del w:id="950" w:author="Chris Satterlee" w:date="2023-04-11T18:15:00Z"/>
          <w:rFonts w:eastAsiaTheme="minorEastAsia" w:cstheme="minorBidi"/>
          <w:noProof/>
          <w:sz w:val="24"/>
          <w:szCs w:val="24"/>
          <w:lang w:eastAsia="ja-JP"/>
        </w:rPr>
      </w:pPr>
      <w:del w:id="951" w:author="Chris Satterlee" w:date="2023-04-11T18:15:00Z">
        <w:r w:rsidRPr="00335B82" w:rsidDel="00335B82">
          <w:rPr>
            <w:rPrChange w:id="952" w:author="Chris Satterlee" w:date="2023-04-11T18:15:00Z">
              <w:rPr>
                <w:rStyle w:val="Hyperlink"/>
                <w:noProof/>
              </w:rPr>
            </w:rPrChange>
          </w:rPr>
          <w:delText>4.5.3.5</w:delText>
        </w:r>
        <w:r w:rsidDel="00335B82">
          <w:rPr>
            <w:rFonts w:eastAsiaTheme="minorEastAsia" w:cstheme="minorBidi"/>
            <w:noProof/>
            <w:sz w:val="24"/>
            <w:szCs w:val="24"/>
            <w:lang w:eastAsia="ja-JP"/>
          </w:rPr>
          <w:tab/>
        </w:r>
        <w:r w:rsidRPr="00335B82" w:rsidDel="00335B82">
          <w:rPr>
            <w:rPrChange w:id="953" w:author="Chris Satterlee" w:date="2023-04-11T18:15:00Z">
              <w:rPr>
                <w:rStyle w:val="Hyperlink"/>
                <w:noProof/>
              </w:rPr>
            </w:rPrChange>
          </w:rPr>
          <w:delText>Isc stable ADC</w:delText>
        </w:r>
        <w:r w:rsidDel="00335B82">
          <w:rPr>
            <w:noProof/>
            <w:webHidden/>
          </w:rPr>
          <w:tab/>
          <w:delText>51</w:delText>
        </w:r>
      </w:del>
    </w:p>
    <w:p w14:paraId="3256F8C0" w14:textId="4998F691" w:rsidR="005C4776" w:rsidDel="00335B82" w:rsidRDefault="005C4776">
      <w:pPr>
        <w:pStyle w:val="TOC4"/>
        <w:tabs>
          <w:tab w:val="left" w:pos="1680"/>
          <w:tab w:val="right" w:leader="dot" w:pos="10070"/>
        </w:tabs>
        <w:rPr>
          <w:del w:id="954" w:author="Chris Satterlee" w:date="2023-04-11T18:15:00Z"/>
          <w:rFonts w:eastAsiaTheme="minorEastAsia" w:cstheme="minorBidi"/>
          <w:noProof/>
          <w:sz w:val="24"/>
          <w:szCs w:val="24"/>
          <w:lang w:eastAsia="ja-JP"/>
        </w:rPr>
      </w:pPr>
      <w:del w:id="955" w:author="Chris Satterlee" w:date="2023-04-11T18:15:00Z">
        <w:r w:rsidRPr="00335B82" w:rsidDel="00335B82">
          <w:rPr>
            <w:rPrChange w:id="956" w:author="Chris Satterlee" w:date="2023-04-11T18:15:00Z">
              <w:rPr>
                <w:rStyle w:val="Hyperlink"/>
                <w:noProof/>
              </w:rPr>
            </w:rPrChange>
          </w:rPr>
          <w:delText>4.5.3.6</w:delText>
        </w:r>
        <w:r w:rsidDel="00335B82">
          <w:rPr>
            <w:rFonts w:eastAsiaTheme="minorEastAsia" w:cstheme="minorBidi"/>
            <w:noProof/>
            <w:sz w:val="24"/>
            <w:szCs w:val="24"/>
            <w:lang w:eastAsia="ja-JP"/>
          </w:rPr>
          <w:tab/>
        </w:r>
        <w:r w:rsidRPr="00335B82" w:rsidDel="00335B82">
          <w:rPr>
            <w:rPrChange w:id="957" w:author="Chris Satterlee" w:date="2023-04-11T18:15:00Z">
              <w:rPr>
                <w:rStyle w:val="Hyperlink"/>
                <w:noProof/>
              </w:rPr>
            </w:rPrChange>
          </w:rPr>
          <w:delText>Max discards</w:delText>
        </w:r>
        <w:r w:rsidDel="00335B82">
          <w:rPr>
            <w:noProof/>
            <w:webHidden/>
          </w:rPr>
          <w:tab/>
          <w:delText>51</w:delText>
        </w:r>
      </w:del>
    </w:p>
    <w:p w14:paraId="4D919D37" w14:textId="31E07014" w:rsidR="005C4776" w:rsidDel="00335B82" w:rsidRDefault="005C4776">
      <w:pPr>
        <w:pStyle w:val="TOC4"/>
        <w:tabs>
          <w:tab w:val="left" w:pos="1680"/>
          <w:tab w:val="right" w:leader="dot" w:pos="10070"/>
        </w:tabs>
        <w:rPr>
          <w:del w:id="958" w:author="Chris Satterlee" w:date="2023-04-11T18:15:00Z"/>
          <w:rFonts w:eastAsiaTheme="minorEastAsia" w:cstheme="minorBidi"/>
          <w:noProof/>
          <w:sz w:val="24"/>
          <w:szCs w:val="24"/>
          <w:lang w:eastAsia="ja-JP"/>
        </w:rPr>
      </w:pPr>
      <w:del w:id="959" w:author="Chris Satterlee" w:date="2023-04-11T18:15:00Z">
        <w:r w:rsidRPr="00335B82" w:rsidDel="00335B82">
          <w:rPr>
            <w:rPrChange w:id="960" w:author="Chris Satterlee" w:date="2023-04-11T18:15:00Z">
              <w:rPr>
                <w:rStyle w:val="Hyperlink"/>
                <w:noProof/>
              </w:rPr>
            </w:rPrChange>
          </w:rPr>
          <w:delText>4.5.3.7</w:delText>
        </w:r>
        <w:r w:rsidDel="00335B82">
          <w:rPr>
            <w:rFonts w:eastAsiaTheme="minorEastAsia" w:cstheme="minorBidi"/>
            <w:noProof/>
            <w:sz w:val="24"/>
            <w:szCs w:val="24"/>
            <w:lang w:eastAsia="ja-JP"/>
          </w:rPr>
          <w:tab/>
        </w:r>
        <w:r w:rsidRPr="00335B82" w:rsidDel="00335B82">
          <w:rPr>
            <w:rPrChange w:id="961" w:author="Chris Satterlee" w:date="2023-04-11T18:15:00Z">
              <w:rPr>
                <w:rStyle w:val="Hyperlink"/>
                <w:noProof/>
              </w:rPr>
            </w:rPrChange>
          </w:rPr>
          <w:delText>Aspect height</w:delText>
        </w:r>
        <w:r w:rsidDel="00335B82">
          <w:rPr>
            <w:noProof/>
            <w:webHidden/>
          </w:rPr>
          <w:tab/>
          <w:delText>51</w:delText>
        </w:r>
      </w:del>
    </w:p>
    <w:p w14:paraId="66491B0C" w14:textId="112C3D92" w:rsidR="005C4776" w:rsidDel="00335B82" w:rsidRDefault="005C4776">
      <w:pPr>
        <w:pStyle w:val="TOC4"/>
        <w:tabs>
          <w:tab w:val="left" w:pos="1680"/>
          <w:tab w:val="right" w:leader="dot" w:pos="10070"/>
        </w:tabs>
        <w:rPr>
          <w:del w:id="962" w:author="Chris Satterlee" w:date="2023-04-11T18:15:00Z"/>
          <w:rFonts w:eastAsiaTheme="minorEastAsia" w:cstheme="minorBidi"/>
          <w:noProof/>
          <w:sz w:val="24"/>
          <w:szCs w:val="24"/>
          <w:lang w:eastAsia="ja-JP"/>
        </w:rPr>
      </w:pPr>
      <w:del w:id="963" w:author="Chris Satterlee" w:date="2023-04-11T18:15:00Z">
        <w:r w:rsidRPr="00335B82" w:rsidDel="00335B82">
          <w:rPr>
            <w:rPrChange w:id="964" w:author="Chris Satterlee" w:date="2023-04-11T18:15:00Z">
              <w:rPr>
                <w:rStyle w:val="Hyperlink"/>
                <w:noProof/>
              </w:rPr>
            </w:rPrChange>
          </w:rPr>
          <w:delText>4.5.3.8</w:delText>
        </w:r>
        <w:r w:rsidDel="00335B82">
          <w:rPr>
            <w:rFonts w:eastAsiaTheme="minorEastAsia" w:cstheme="minorBidi"/>
            <w:noProof/>
            <w:sz w:val="24"/>
            <w:szCs w:val="24"/>
            <w:lang w:eastAsia="ja-JP"/>
          </w:rPr>
          <w:tab/>
        </w:r>
        <w:r w:rsidRPr="00335B82" w:rsidDel="00335B82">
          <w:rPr>
            <w:rPrChange w:id="965" w:author="Chris Satterlee" w:date="2023-04-11T18:15:00Z">
              <w:rPr>
                <w:rStyle w:val="Hyperlink"/>
                <w:noProof/>
              </w:rPr>
            </w:rPrChange>
          </w:rPr>
          <w:delText>Aspect width</w:delText>
        </w:r>
        <w:r w:rsidDel="00335B82">
          <w:rPr>
            <w:noProof/>
            <w:webHidden/>
          </w:rPr>
          <w:tab/>
          <w:delText>51</w:delText>
        </w:r>
      </w:del>
    </w:p>
    <w:p w14:paraId="1D9F93EC" w14:textId="063F3BDE" w:rsidR="005C4776" w:rsidDel="00335B82" w:rsidRDefault="005C4776">
      <w:pPr>
        <w:pStyle w:val="TOC4"/>
        <w:tabs>
          <w:tab w:val="left" w:pos="1680"/>
          <w:tab w:val="right" w:leader="dot" w:pos="10070"/>
        </w:tabs>
        <w:rPr>
          <w:del w:id="966" w:author="Chris Satterlee" w:date="2023-04-11T18:15:00Z"/>
          <w:rFonts w:eastAsiaTheme="minorEastAsia" w:cstheme="minorBidi"/>
          <w:noProof/>
          <w:sz w:val="24"/>
          <w:szCs w:val="24"/>
          <w:lang w:eastAsia="ja-JP"/>
        </w:rPr>
      </w:pPr>
      <w:del w:id="967" w:author="Chris Satterlee" w:date="2023-04-11T18:15:00Z">
        <w:r w:rsidRPr="00335B82" w:rsidDel="00335B82">
          <w:rPr>
            <w:rPrChange w:id="968" w:author="Chris Satterlee" w:date="2023-04-11T18:15:00Z">
              <w:rPr>
                <w:rStyle w:val="Hyperlink"/>
                <w:noProof/>
              </w:rPr>
            </w:rPrChange>
          </w:rPr>
          <w:delText>4.5.3.9</w:delText>
        </w:r>
        <w:r w:rsidDel="00335B82">
          <w:rPr>
            <w:rFonts w:eastAsiaTheme="minorEastAsia" w:cstheme="minorBidi"/>
            <w:noProof/>
            <w:sz w:val="24"/>
            <w:szCs w:val="24"/>
            <w:lang w:eastAsia="ja-JP"/>
          </w:rPr>
          <w:tab/>
        </w:r>
        <w:r w:rsidRPr="00335B82" w:rsidDel="00335B82">
          <w:rPr>
            <w:rPrChange w:id="969" w:author="Chris Satterlee" w:date="2023-04-11T18:15:00Z">
              <w:rPr>
                <w:rStyle w:val="Hyperlink"/>
                <w:noProof/>
              </w:rPr>
            </w:rPrChange>
          </w:rPr>
          <w:delText>Relay is active-high</w:delText>
        </w:r>
        <w:r w:rsidDel="00335B82">
          <w:rPr>
            <w:noProof/>
            <w:webHidden/>
          </w:rPr>
          <w:tab/>
          <w:delText>51</w:delText>
        </w:r>
      </w:del>
    </w:p>
    <w:p w14:paraId="0DFA822E" w14:textId="56094E8D" w:rsidR="005C4776" w:rsidDel="00335B82" w:rsidRDefault="005C4776">
      <w:pPr>
        <w:pStyle w:val="TOC3"/>
        <w:tabs>
          <w:tab w:val="left" w:pos="1200"/>
          <w:tab w:val="right" w:leader="dot" w:pos="10070"/>
        </w:tabs>
        <w:rPr>
          <w:del w:id="970" w:author="Chris Satterlee" w:date="2023-04-11T18:15:00Z"/>
          <w:rFonts w:eastAsiaTheme="minorEastAsia" w:cstheme="minorBidi"/>
          <w:noProof/>
          <w:sz w:val="24"/>
          <w:szCs w:val="24"/>
          <w:lang w:eastAsia="ja-JP"/>
        </w:rPr>
      </w:pPr>
      <w:del w:id="971" w:author="Chris Satterlee" w:date="2023-04-11T18:15:00Z">
        <w:r w:rsidRPr="00335B82" w:rsidDel="00335B82">
          <w:rPr>
            <w:rPrChange w:id="972" w:author="Chris Satterlee" w:date="2023-04-11T18:15:00Z">
              <w:rPr>
                <w:rStyle w:val="Hyperlink"/>
                <w:noProof/>
              </w:rPr>
            </w:rPrChange>
          </w:rPr>
          <w:delText>4.5.4</w:delText>
        </w:r>
        <w:r w:rsidDel="00335B82">
          <w:rPr>
            <w:rFonts w:eastAsiaTheme="minorEastAsia" w:cstheme="minorBidi"/>
            <w:noProof/>
            <w:sz w:val="24"/>
            <w:szCs w:val="24"/>
            <w:lang w:eastAsia="ja-JP"/>
          </w:rPr>
          <w:tab/>
        </w:r>
        <w:r w:rsidRPr="00335B82" w:rsidDel="00335B82">
          <w:rPr>
            <w:rPrChange w:id="973" w:author="Chris Satterlee" w:date="2023-04-11T18:15:00Z">
              <w:rPr>
                <w:rStyle w:val="Hyperlink"/>
                <w:noProof/>
              </w:rPr>
            </w:rPrChange>
          </w:rPr>
          <w:delText>PV Model Tab</w:delText>
        </w:r>
        <w:r w:rsidDel="00335B82">
          <w:rPr>
            <w:noProof/>
            <w:webHidden/>
          </w:rPr>
          <w:tab/>
          <w:delText>52</w:delText>
        </w:r>
      </w:del>
    </w:p>
    <w:p w14:paraId="5E60D016" w14:textId="769280BA" w:rsidR="005C4776" w:rsidDel="00335B82" w:rsidRDefault="005C4776">
      <w:pPr>
        <w:pStyle w:val="TOC4"/>
        <w:tabs>
          <w:tab w:val="left" w:pos="1680"/>
          <w:tab w:val="right" w:leader="dot" w:pos="10070"/>
        </w:tabs>
        <w:rPr>
          <w:del w:id="974" w:author="Chris Satterlee" w:date="2023-04-11T18:15:00Z"/>
          <w:rFonts w:eastAsiaTheme="minorEastAsia" w:cstheme="minorBidi"/>
          <w:noProof/>
          <w:sz w:val="24"/>
          <w:szCs w:val="24"/>
          <w:lang w:eastAsia="ja-JP"/>
        </w:rPr>
      </w:pPr>
      <w:del w:id="975" w:author="Chris Satterlee" w:date="2023-04-11T18:15:00Z">
        <w:r w:rsidRPr="00335B82" w:rsidDel="00335B82">
          <w:rPr>
            <w:rPrChange w:id="976" w:author="Chris Satterlee" w:date="2023-04-11T18:15:00Z">
              <w:rPr>
                <w:rStyle w:val="Hyperlink"/>
                <w:noProof/>
              </w:rPr>
            </w:rPrChange>
          </w:rPr>
          <w:delText>4.5.4.1</w:delText>
        </w:r>
        <w:r w:rsidDel="00335B82">
          <w:rPr>
            <w:rFonts w:eastAsiaTheme="minorEastAsia" w:cstheme="minorBidi"/>
            <w:noProof/>
            <w:sz w:val="24"/>
            <w:szCs w:val="24"/>
            <w:lang w:eastAsia="ja-JP"/>
          </w:rPr>
          <w:tab/>
        </w:r>
        <w:r w:rsidRPr="00335B82" w:rsidDel="00335B82">
          <w:rPr>
            <w:rPrChange w:id="977" w:author="Chris Satterlee" w:date="2023-04-11T18:15:00Z">
              <w:rPr>
                <w:rStyle w:val="Hyperlink"/>
                <w:noProof/>
              </w:rPr>
            </w:rPrChange>
          </w:rPr>
          <w:delText>Adding a New PV to the List</w:delText>
        </w:r>
        <w:r w:rsidDel="00335B82">
          <w:rPr>
            <w:noProof/>
            <w:webHidden/>
          </w:rPr>
          <w:tab/>
          <w:delText>53</w:delText>
        </w:r>
      </w:del>
    </w:p>
    <w:p w14:paraId="431BD0BB" w14:textId="58A39FED" w:rsidR="005C4776" w:rsidDel="00335B82" w:rsidRDefault="005C4776">
      <w:pPr>
        <w:pStyle w:val="TOC4"/>
        <w:tabs>
          <w:tab w:val="left" w:pos="1680"/>
          <w:tab w:val="right" w:leader="dot" w:pos="10070"/>
        </w:tabs>
        <w:rPr>
          <w:del w:id="978" w:author="Chris Satterlee" w:date="2023-04-11T18:15:00Z"/>
          <w:rFonts w:eastAsiaTheme="minorEastAsia" w:cstheme="minorBidi"/>
          <w:noProof/>
          <w:sz w:val="24"/>
          <w:szCs w:val="24"/>
          <w:lang w:eastAsia="ja-JP"/>
        </w:rPr>
      </w:pPr>
      <w:del w:id="979" w:author="Chris Satterlee" w:date="2023-04-11T18:15:00Z">
        <w:r w:rsidRPr="00335B82" w:rsidDel="00335B82">
          <w:rPr>
            <w:rPrChange w:id="980" w:author="Chris Satterlee" w:date="2023-04-11T18:15:00Z">
              <w:rPr>
                <w:rStyle w:val="Hyperlink"/>
                <w:noProof/>
              </w:rPr>
            </w:rPrChange>
          </w:rPr>
          <w:delText>4.5.4.2</w:delText>
        </w:r>
        <w:r w:rsidDel="00335B82">
          <w:rPr>
            <w:rFonts w:eastAsiaTheme="minorEastAsia" w:cstheme="minorBidi"/>
            <w:noProof/>
            <w:sz w:val="24"/>
            <w:szCs w:val="24"/>
            <w:lang w:eastAsia="ja-JP"/>
          </w:rPr>
          <w:tab/>
        </w:r>
        <w:r w:rsidRPr="00335B82" w:rsidDel="00335B82">
          <w:rPr>
            <w:rPrChange w:id="981" w:author="Chris Satterlee" w:date="2023-04-11T18:15:00Z">
              <w:rPr>
                <w:rStyle w:val="Hyperlink"/>
                <w:noProof/>
              </w:rPr>
            </w:rPrChange>
          </w:rPr>
          <w:delText>Testing a New PV Model</w:delText>
        </w:r>
        <w:r w:rsidDel="00335B82">
          <w:rPr>
            <w:noProof/>
            <w:webHidden/>
          </w:rPr>
          <w:tab/>
          <w:delText>53</w:delText>
        </w:r>
      </w:del>
    </w:p>
    <w:p w14:paraId="1D236FA0" w14:textId="46BEA24F" w:rsidR="005C4776" w:rsidDel="00335B82" w:rsidRDefault="005C4776">
      <w:pPr>
        <w:pStyle w:val="TOC4"/>
        <w:tabs>
          <w:tab w:val="left" w:pos="1680"/>
          <w:tab w:val="right" w:leader="dot" w:pos="10070"/>
        </w:tabs>
        <w:rPr>
          <w:del w:id="982" w:author="Chris Satterlee" w:date="2023-04-11T18:15:00Z"/>
          <w:rFonts w:eastAsiaTheme="minorEastAsia" w:cstheme="minorBidi"/>
          <w:noProof/>
          <w:sz w:val="24"/>
          <w:szCs w:val="24"/>
          <w:lang w:eastAsia="ja-JP"/>
        </w:rPr>
      </w:pPr>
      <w:del w:id="983" w:author="Chris Satterlee" w:date="2023-04-11T18:15:00Z">
        <w:r w:rsidRPr="00335B82" w:rsidDel="00335B82">
          <w:rPr>
            <w:rPrChange w:id="984" w:author="Chris Satterlee" w:date="2023-04-11T18:15:00Z">
              <w:rPr>
                <w:rStyle w:val="Hyperlink"/>
                <w:noProof/>
              </w:rPr>
            </w:rPrChange>
          </w:rPr>
          <w:delText>4.5.4.3</w:delText>
        </w:r>
        <w:r w:rsidDel="00335B82">
          <w:rPr>
            <w:rFonts w:eastAsiaTheme="minorEastAsia" w:cstheme="minorBidi"/>
            <w:noProof/>
            <w:sz w:val="24"/>
            <w:szCs w:val="24"/>
            <w:lang w:eastAsia="ja-JP"/>
          </w:rPr>
          <w:tab/>
        </w:r>
        <w:r w:rsidRPr="00335B82" w:rsidDel="00335B82">
          <w:rPr>
            <w:rPrChange w:id="985" w:author="Chris Satterlee" w:date="2023-04-11T18:15:00Z">
              <w:rPr>
                <w:rStyle w:val="Hyperlink"/>
                <w:noProof/>
              </w:rPr>
            </w:rPrChange>
          </w:rPr>
          <w:delText>Reference Curve Plotting Options</w:delText>
        </w:r>
        <w:r w:rsidDel="00335B82">
          <w:rPr>
            <w:noProof/>
            <w:webHidden/>
          </w:rPr>
          <w:tab/>
          <w:delText>54</w:delText>
        </w:r>
      </w:del>
    </w:p>
    <w:p w14:paraId="737E10DB" w14:textId="1CCF1270" w:rsidR="005C4776" w:rsidDel="00335B82" w:rsidRDefault="005C4776">
      <w:pPr>
        <w:pStyle w:val="TOC4"/>
        <w:tabs>
          <w:tab w:val="left" w:pos="1680"/>
          <w:tab w:val="right" w:leader="dot" w:pos="10070"/>
        </w:tabs>
        <w:rPr>
          <w:del w:id="986" w:author="Chris Satterlee" w:date="2023-04-11T18:15:00Z"/>
          <w:rFonts w:eastAsiaTheme="minorEastAsia" w:cstheme="minorBidi"/>
          <w:noProof/>
          <w:sz w:val="24"/>
          <w:szCs w:val="24"/>
          <w:lang w:eastAsia="ja-JP"/>
        </w:rPr>
      </w:pPr>
      <w:del w:id="987" w:author="Chris Satterlee" w:date="2023-04-11T18:15:00Z">
        <w:r w:rsidRPr="00335B82" w:rsidDel="00335B82">
          <w:rPr>
            <w:rPrChange w:id="988" w:author="Chris Satterlee" w:date="2023-04-11T18:15:00Z">
              <w:rPr>
                <w:rStyle w:val="Hyperlink"/>
                <w:noProof/>
              </w:rPr>
            </w:rPrChange>
          </w:rPr>
          <w:delText>4.5.4.4</w:delText>
        </w:r>
        <w:r w:rsidDel="00335B82">
          <w:rPr>
            <w:rFonts w:eastAsiaTheme="minorEastAsia" w:cstheme="minorBidi"/>
            <w:noProof/>
            <w:sz w:val="24"/>
            <w:szCs w:val="24"/>
            <w:lang w:eastAsia="ja-JP"/>
          </w:rPr>
          <w:tab/>
        </w:r>
        <w:r w:rsidRPr="00335B82" w:rsidDel="00335B82">
          <w:rPr>
            <w:rPrChange w:id="989" w:author="Chris Satterlee" w:date="2023-04-11T18:15:00Z">
              <w:rPr>
                <w:rStyle w:val="Hyperlink"/>
                <w:noProof/>
              </w:rPr>
            </w:rPrChange>
          </w:rPr>
          <w:delText>Adding a Reference Curve to an Existing IV Curve</w:delText>
        </w:r>
        <w:r w:rsidDel="00335B82">
          <w:rPr>
            <w:noProof/>
            <w:webHidden/>
          </w:rPr>
          <w:tab/>
          <w:delText>54</w:delText>
        </w:r>
      </w:del>
    </w:p>
    <w:p w14:paraId="4659A98E" w14:textId="276B637B" w:rsidR="005C4776" w:rsidDel="00335B82" w:rsidRDefault="005C4776">
      <w:pPr>
        <w:pStyle w:val="TOC2"/>
        <w:tabs>
          <w:tab w:val="left" w:pos="960"/>
          <w:tab w:val="right" w:leader="dot" w:pos="10070"/>
        </w:tabs>
        <w:rPr>
          <w:del w:id="990" w:author="Chris Satterlee" w:date="2023-04-11T18:15:00Z"/>
          <w:rFonts w:eastAsiaTheme="minorEastAsia" w:cstheme="minorBidi"/>
          <w:b w:val="0"/>
          <w:noProof/>
          <w:sz w:val="24"/>
          <w:szCs w:val="24"/>
          <w:lang w:eastAsia="ja-JP"/>
        </w:rPr>
      </w:pPr>
      <w:del w:id="991" w:author="Chris Satterlee" w:date="2023-04-11T18:15:00Z">
        <w:r w:rsidRPr="00335B82" w:rsidDel="00335B82">
          <w:rPr>
            <w:rPrChange w:id="992" w:author="Chris Satterlee" w:date="2023-04-11T18:15:00Z">
              <w:rPr>
                <w:rStyle w:val="Hyperlink"/>
                <w:b w:val="0"/>
                <w:noProof/>
              </w:rPr>
            </w:rPrChange>
          </w:rPr>
          <w:delText>4.6</w:delText>
        </w:r>
        <w:r w:rsidDel="00335B82">
          <w:rPr>
            <w:rFonts w:eastAsiaTheme="minorEastAsia" w:cstheme="minorBidi"/>
            <w:b w:val="0"/>
            <w:noProof/>
            <w:sz w:val="24"/>
            <w:szCs w:val="24"/>
            <w:lang w:eastAsia="ja-JP"/>
          </w:rPr>
          <w:tab/>
        </w:r>
        <w:r w:rsidRPr="00335B82" w:rsidDel="00335B82">
          <w:rPr>
            <w:rPrChange w:id="993" w:author="Chris Satterlee" w:date="2023-04-11T18:15:00Z">
              <w:rPr>
                <w:rStyle w:val="Hyperlink"/>
                <w:b w:val="0"/>
                <w:noProof/>
              </w:rPr>
            </w:rPrChange>
          </w:rPr>
          <w:delText>Folders and Files</w:delText>
        </w:r>
        <w:r w:rsidDel="00335B82">
          <w:rPr>
            <w:noProof/>
            <w:webHidden/>
          </w:rPr>
          <w:tab/>
          <w:delText>54</w:delText>
        </w:r>
      </w:del>
    </w:p>
    <w:p w14:paraId="78CA7A22" w14:textId="18F7A1C9" w:rsidR="005C4776" w:rsidDel="00335B82" w:rsidRDefault="005C4776">
      <w:pPr>
        <w:pStyle w:val="TOC3"/>
        <w:tabs>
          <w:tab w:val="left" w:pos="1200"/>
          <w:tab w:val="right" w:leader="dot" w:pos="10070"/>
        </w:tabs>
        <w:rPr>
          <w:del w:id="994" w:author="Chris Satterlee" w:date="2023-04-11T18:15:00Z"/>
          <w:rFonts w:eastAsiaTheme="minorEastAsia" w:cstheme="minorBidi"/>
          <w:noProof/>
          <w:sz w:val="24"/>
          <w:szCs w:val="24"/>
          <w:lang w:eastAsia="ja-JP"/>
        </w:rPr>
      </w:pPr>
      <w:del w:id="995" w:author="Chris Satterlee" w:date="2023-04-11T18:15:00Z">
        <w:r w:rsidRPr="00335B82" w:rsidDel="00335B82">
          <w:rPr>
            <w:rPrChange w:id="996" w:author="Chris Satterlee" w:date="2023-04-11T18:15:00Z">
              <w:rPr>
                <w:rStyle w:val="Hyperlink"/>
                <w:noProof/>
              </w:rPr>
            </w:rPrChange>
          </w:rPr>
          <w:delText>4.6.1</w:delText>
        </w:r>
        <w:r w:rsidDel="00335B82">
          <w:rPr>
            <w:rFonts w:eastAsiaTheme="minorEastAsia" w:cstheme="minorBidi"/>
            <w:noProof/>
            <w:sz w:val="24"/>
            <w:szCs w:val="24"/>
            <w:lang w:eastAsia="ja-JP"/>
          </w:rPr>
          <w:tab/>
        </w:r>
        <w:r w:rsidRPr="00335B82" w:rsidDel="00335B82">
          <w:rPr>
            <w:rPrChange w:id="997" w:author="Chris Satterlee" w:date="2023-04-11T18:15:00Z">
              <w:rPr>
                <w:rStyle w:val="Hyperlink"/>
                <w:noProof/>
              </w:rPr>
            </w:rPrChange>
          </w:rPr>
          <w:delText>IV_Swinger2.cfg file</w:delText>
        </w:r>
        <w:r w:rsidDel="00335B82">
          <w:rPr>
            <w:noProof/>
            <w:webHidden/>
          </w:rPr>
          <w:tab/>
          <w:delText>55</w:delText>
        </w:r>
      </w:del>
    </w:p>
    <w:p w14:paraId="0ABC6A7C" w14:textId="6329E422" w:rsidR="005C4776" w:rsidDel="00335B82" w:rsidRDefault="005C4776">
      <w:pPr>
        <w:pStyle w:val="TOC4"/>
        <w:tabs>
          <w:tab w:val="left" w:pos="1680"/>
          <w:tab w:val="right" w:leader="dot" w:pos="10070"/>
        </w:tabs>
        <w:rPr>
          <w:del w:id="998" w:author="Chris Satterlee" w:date="2023-04-11T18:15:00Z"/>
          <w:rFonts w:eastAsiaTheme="minorEastAsia" w:cstheme="minorBidi"/>
          <w:noProof/>
          <w:sz w:val="24"/>
          <w:szCs w:val="24"/>
          <w:lang w:eastAsia="ja-JP"/>
        </w:rPr>
      </w:pPr>
      <w:del w:id="999" w:author="Chris Satterlee" w:date="2023-04-11T18:15:00Z">
        <w:r w:rsidRPr="00335B82" w:rsidDel="00335B82">
          <w:rPr>
            <w:rPrChange w:id="1000" w:author="Chris Satterlee" w:date="2023-04-11T18:15:00Z">
              <w:rPr>
                <w:rStyle w:val="Hyperlink"/>
                <w:noProof/>
              </w:rPr>
            </w:rPrChange>
          </w:rPr>
          <w:delText>4.6.1.1</w:delText>
        </w:r>
        <w:r w:rsidDel="00335B82">
          <w:rPr>
            <w:rFonts w:eastAsiaTheme="minorEastAsia" w:cstheme="minorBidi"/>
            <w:noProof/>
            <w:sz w:val="24"/>
            <w:szCs w:val="24"/>
            <w:lang w:eastAsia="ja-JP"/>
          </w:rPr>
          <w:tab/>
        </w:r>
        <w:r w:rsidRPr="00335B82" w:rsidDel="00335B82">
          <w:rPr>
            <w:rPrChange w:id="1001" w:author="Chris Satterlee" w:date="2023-04-11T18:15:00Z">
              <w:rPr>
                <w:rStyle w:val="Hyperlink"/>
                <w:noProof/>
              </w:rPr>
            </w:rPrChange>
          </w:rPr>
          <w:delText>IV_Swinger2_starting.cfg</w:delText>
        </w:r>
        <w:r w:rsidDel="00335B82">
          <w:rPr>
            <w:noProof/>
            <w:webHidden/>
          </w:rPr>
          <w:tab/>
          <w:delText>55</w:delText>
        </w:r>
      </w:del>
    </w:p>
    <w:p w14:paraId="794DBB89" w14:textId="3CA26B81" w:rsidR="005C4776" w:rsidDel="00335B82" w:rsidRDefault="005C4776">
      <w:pPr>
        <w:pStyle w:val="TOC3"/>
        <w:tabs>
          <w:tab w:val="left" w:pos="1200"/>
          <w:tab w:val="right" w:leader="dot" w:pos="10070"/>
        </w:tabs>
        <w:rPr>
          <w:del w:id="1002" w:author="Chris Satterlee" w:date="2023-04-11T18:15:00Z"/>
          <w:rFonts w:eastAsiaTheme="minorEastAsia" w:cstheme="minorBidi"/>
          <w:noProof/>
          <w:sz w:val="24"/>
          <w:szCs w:val="24"/>
          <w:lang w:eastAsia="ja-JP"/>
        </w:rPr>
      </w:pPr>
      <w:del w:id="1003" w:author="Chris Satterlee" w:date="2023-04-11T18:15:00Z">
        <w:r w:rsidRPr="00335B82" w:rsidDel="00335B82">
          <w:rPr>
            <w:rPrChange w:id="1004" w:author="Chris Satterlee" w:date="2023-04-11T18:15:00Z">
              <w:rPr>
                <w:rStyle w:val="Hyperlink"/>
                <w:noProof/>
              </w:rPr>
            </w:rPrChange>
          </w:rPr>
          <w:delText>4.6.2</w:delText>
        </w:r>
        <w:r w:rsidDel="00335B82">
          <w:rPr>
            <w:rFonts w:eastAsiaTheme="minorEastAsia" w:cstheme="minorBidi"/>
            <w:noProof/>
            <w:sz w:val="24"/>
            <w:szCs w:val="24"/>
            <w:lang w:eastAsia="ja-JP"/>
          </w:rPr>
          <w:tab/>
        </w:r>
        <w:r w:rsidRPr="00335B82" w:rsidDel="00335B82">
          <w:rPr>
            <w:rPrChange w:id="1005" w:author="Chris Satterlee" w:date="2023-04-11T18:15:00Z">
              <w:rPr>
                <w:rStyle w:val="Hyperlink"/>
                <w:noProof/>
              </w:rPr>
            </w:rPrChange>
          </w:rPr>
          <w:delText>Logs folder</w:delText>
        </w:r>
        <w:r w:rsidDel="00335B82">
          <w:rPr>
            <w:noProof/>
            <w:webHidden/>
          </w:rPr>
          <w:tab/>
          <w:delText>55</w:delText>
        </w:r>
      </w:del>
    </w:p>
    <w:p w14:paraId="36206238" w14:textId="7AD2DAAE" w:rsidR="005C4776" w:rsidDel="00335B82" w:rsidRDefault="005C4776">
      <w:pPr>
        <w:pStyle w:val="TOC3"/>
        <w:tabs>
          <w:tab w:val="left" w:pos="1200"/>
          <w:tab w:val="right" w:leader="dot" w:pos="10070"/>
        </w:tabs>
        <w:rPr>
          <w:del w:id="1006" w:author="Chris Satterlee" w:date="2023-04-11T18:15:00Z"/>
          <w:rFonts w:eastAsiaTheme="minorEastAsia" w:cstheme="minorBidi"/>
          <w:noProof/>
          <w:sz w:val="24"/>
          <w:szCs w:val="24"/>
          <w:lang w:eastAsia="ja-JP"/>
        </w:rPr>
      </w:pPr>
      <w:del w:id="1007" w:author="Chris Satterlee" w:date="2023-04-11T18:15:00Z">
        <w:r w:rsidRPr="00335B82" w:rsidDel="00335B82">
          <w:rPr>
            <w:rPrChange w:id="1008" w:author="Chris Satterlee" w:date="2023-04-11T18:15:00Z">
              <w:rPr>
                <w:rStyle w:val="Hyperlink"/>
                <w:noProof/>
              </w:rPr>
            </w:rPrChange>
          </w:rPr>
          <w:delText>4.6.3</w:delText>
        </w:r>
        <w:r w:rsidDel="00335B82">
          <w:rPr>
            <w:rFonts w:eastAsiaTheme="minorEastAsia" w:cstheme="minorBidi"/>
            <w:noProof/>
            <w:sz w:val="24"/>
            <w:szCs w:val="24"/>
            <w:lang w:eastAsia="ja-JP"/>
          </w:rPr>
          <w:tab/>
        </w:r>
        <w:r w:rsidRPr="00335B82" w:rsidDel="00335B82">
          <w:rPr>
            <w:rPrChange w:id="1009" w:author="Chris Satterlee" w:date="2023-04-11T18:15:00Z">
              <w:rPr>
                <w:rStyle w:val="Hyperlink"/>
                <w:noProof/>
              </w:rPr>
            </w:rPrChange>
          </w:rPr>
          <w:delText>Run folders and files</w:delText>
        </w:r>
        <w:r w:rsidDel="00335B82">
          <w:rPr>
            <w:noProof/>
            <w:webHidden/>
          </w:rPr>
          <w:tab/>
          <w:delText>55</w:delText>
        </w:r>
      </w:del>
    </w:p>
    <w:p w14:paraId="1364C41B" w14:textId="4348CB06" w:rsidR="005C4776" w:rsidDel="00335B82" w:rsidRDefault="005C4776">
      <w:pPr>
        <w:pStyle w:val="TOC4"/>
        <w:tabs>
          <w:tab w:val="left" w:pos="1680"/>
          <w:tab w:val="right" w:leader="dot" w:pos="10070"/>
        </w:tabs>
        <w:rPr>
          <w:del w:id="1010" w:author="Chris Satterlee" w:date="2023-04-11T18:15:00Z"/>
          <w:rFonts w:eastAsiaTheme="minorEastAsia" w:cstheme="minorBidi"/>
          <w:noProof/>
          <w:sz w:val="24"/>
          <w:szCs w:val="24"/>
          <w:lang w:eastAsia="ja-JP"/>
        </w:rPr>
      </w:pPr>
      <w:del w:id="1011" w:author="Chris Satterlee" w:date="2023-04-11T18:15:00Z">
        <w:r w:rsidRPr="00335B82" w:rsidDel="00335B82">
          <w:rPr>
            <w:rPrChange w:id="1012" w:author="Chris Satterlee" w:date="2023-04-11T18:15:00Z">
              <w:rPr>
                <w:rStyle w:val="Hyperlink"/>
                <w:noProof/>
              </w:rPr>
            </w:rPrChange>
          </w:rPr>
          <w:delText>4.6.3.1</w:delText>
        </w:r>
        <w:r w:rsidDel="00335B82">
          <w:rPr>
            <w:rFonts w:eastAsiaTheme="minorEastAsia" w:cstheme="minorBidi"/>
            <w:noProof/>
            <w:sz w:val="24"/>
            <w:szCs w:val="24"/>
            <w:lang w:eastAsia="ja-JP"/>
          </w:rPr>
          <w:tab/>
        </w:r>
        <w:r w:rsidRPr="00335B82" w:rsidDel="00335B82">
          <w:rPr>
            <w:rPrChange w:id="1013" w:author="Chris Satterlee" w:date="2023-04-11T18:15:00Z">
              <w:rPr>
                <w:rStyle w:val="Hyperlink"/>
                <w:noProof/>
              </w:rPr>
            </w:rPrChange>
          </w:rPr>
          <w:delText>IV_Swinger2.cfg</w:delText>
        </w:r>
        <w:r w:rsidDel="00335B82">
          <w:rPr>
            <w:noProof/>
            <w:webHidden/>
          </w:rPr>
          <w:tab/>
          <w:delText>55</w:delText>
        </w:r>
      </w:del>
    </w:p>
    <w:p w14:paraId="1BC3F768" w14:textId="3A3EA69B" w:rsidR="005C4776" w:rsidDel="00335B82" w:rsidRDefault="005C4776">
      <w:pPr>
        <w:pStyle w:val="TOC4"/>
        <w:tabs>
          <w:tab w:val="left" w:pos="1680"/>
          <w:tab w:val="right" w:leader="dot" w:pos="10070"/>
        </w:tabs>
        <w:rPr>
          <w:del w:id="1014" w:author="Chris Satterlee" w:date="2023-04-11T18:15:00Z"/>
          <w:rFonts w:eastAsiaTheme="minorEastAsia" w:cstheme="minorBidi"/>
          <w:noProof/>
          <w:sz w:val="24"/>
          <w:szCs w:val="24"/>
          <w:lang w:eastAsia="ja-JP"/>
        </w:rPr>
      </w:pPr>
      <w:del w:id="1015" w:author="Chris Satterlee" w:date="2023-04-11T18:15:00Z">
        <w:r w:rsidRPr="00335B82" w:rsidDel="00335B82">
          <w:rPr>
            <w:rPrChange w:id="1016" w:author="Chris Satterlee" w:date="2023-04-11T18:15:00Z">
              <w:rPr>
                <w:rStyle w:val="Hyperlink"/>
                <w:noProof/>
              </w:rPr>
            </w:rPrChange>
          </w:rPr>
          <w:delText>4.6.3.2</w:delText>
        </w:r>
        <w:r w:rsidDel="00335B82">
          <w:rPr>
            <w:rFonts w:eastAsiaTheme="minorEastAsia" w:cstheme="minorBidi"/>
            <w:noProof/>
            <w:sz w:val="24"/>
            <w:szCs w:val="24"/>
            <w:lang w:eastAsia="ja-JP"/>
          </w:rPr>
          <w:tab/>
        </w:r>
        <w:r w:rsidRPr="00335B82" w:rsidDel="00335B82">
          <w:rPr>
            <w:rPrChange w:id="1017" w:author="Chris Satterlee" w:date="2023-04-11T18:15:00Z">
              <w:rPr>
                <w:rStyle w:val="Hyperlink"/>
                <w:noProof/>
              </w:rPr>
            </w:rPrChange>
          </w:rPr>
          <w:delText>iv_swinger2_yymmdd_hh_mm_ss.pdf</w:delText>
        </w:r>
        <w:r w:rsidDel="00335B82">
          <w:rPr>
            <w:noProof/>
            <w:webHidden/>
          </w:rPr>
          <w:tab/>
          <w:delText>55</w:delText>
        </w:r>
      </w:del>
    </w:p>
    <w:p w14:paraId="47F72214" w14:textId="2F74976B" w:rsidR="005C4776" w:rsidDel="00335B82" w:rsidRDefault="005C4776">
      <w:pPr>
        <w:pStyle w:val="TOC4"/>
        <w:tabs>
          <w:tab w:val="left" w:pos="1680"/>
          <w:tab w:val="right" w:leader="dot" w:pos="10070"/>
        </w:tabs>
        <w:rPr>
          <w:del w:id="1018" w:author="Chris Satterlee" w:date="2023-04-11T18:15:00Z"/>
          <w:rFonts w:eastAsiaTheme="minorEastAsia" w:cstheme="minorBidi"/>
          <w:noProof/>
          <w:sz w:val="24"/>
          <w:szCs w:val="24"/>
          <w:lang w:eastAsia="ja-JP"/>
        </w:rPr>
      </w:pPr>
      <w:del w:id="1019" w:author="Chris Satterlee" w:date="2023-04-11T18:15:00Z">
        <w:r w:rsidRPr="00335B82" w:rsidDel="00335B82">
          <w:rPr>
            <w:rPrChange w:id="1020" w:author="Chris Satterlee" w:date="2023-04-11T18:15:00Z">
              <w:rPr>
                <w:rStyle w:val="Hyperlink"/>
                <w:noProof/>
              </w:rPr>
            </w:rPrChange>
          </w:rPr>
          <w:delText>4.6.3.3</w:delText>
        </w:r>
        <w:r w:rsidDel="00335B82">
          <w:rPr>
            <w:rFonts w:eastAsiaTheme="minorEastAsia" w:cstheme="minorBidi"/>
            <w:noProof/>
            <w:sz w:val="24"/>
            <w:szCs w:val="24"/>
            <w:lang w:eastAsia="ja-JP"/>
          </w:rPr>
          <w:tab/>
        </w:r>
        <w:r w:rsidRPr="00335B82" w:rsidDel="00335B82">
          <w:rPr>
            <w:rPrChange w:id="1021" w:author="Chris Satterlee" w:date="2023-04-11T18:15:00Z">
              <w:rPr>
                <w:rStyle w:val="Hyperlink"/>
                <w:noProof/>
              </w:rPr>
            </w:rPrChange>
          </w:rPr>
          <w:delText>iv_swinger2_yymmdd_hh_mm_ss.gif</w:delText>
        </w:r>
        <w:r w:rsidDel="00335B82">
          <w:rPr>
            <w:noProof/>
            <w:webHidden/>
          </w:rPr>
          <w:tab/>
          <w:delText>56</w:delText>
        </w:r>
      </w:del>
    </w:p>
    <w:p w14:paraId="6EE3362D" w14:textId="2FF60513" w:rsidR="005C4776" w:rsidDel="00335B82" w:rsidRDefault="005C4776">
      <w:pPr>
        <w:pStyle w:val="TOC4"/>
        <w:tabs>
          <w:tab w:val="left" w:pos="1680"/>
          <w:tab w:val="right" w:leader="dot" w:pos="10070"/>
        </w:tabs>
        <w:rPr>
          <w:del w:id="1022" w:author="Chris Satterlee" w:date="2023-04-11T18:15:00Z"/>
          <w:rFonts w:eastAsiaTheme="minorEastAsia" w:cstheme="minorBidi"/>
          <w:noProof/>
          <w:sz w:val="24"/>
          <w:szCs w:val="24"/>
          <w:lang w:eastAsia="ja-JP"/>
        </w:rPr>
      </w:pPr>
      <w:del w:id="1023" w:author="Chris Satterlee" w:date="2023-04-11T18:15:00Z">
        <w:r w:rsidRPr="00335B82" w:rsidDel="00335B82">
          <w:rPr>
            <w:rPrChange w:id="1024" w:author="Chris Satterlee" w:date="2023-04-11T18:15:00Z">
              <w:rPr>
                <w:rStyle w:val="Hyperlink"/>
                <w:noProof/>
              </w:rPr>
            </w:rPrChange>
          </w:rPr>
          <w:delText>4.6.3.4</w:delText>
        </w:r>
        <w:r w:rsidDel="00335B82">
          <w:rPr>
            <w:rFonts w:eastAsiaTheme="minorEastAsia" w:cstheme="minorBidi"/>
            <w:noProof/>
            <w:sz w:val="24"/>
            <w:szCs w:val="24"/>
            <w:lang w:eastAsia="ja-JP"/>
          </w:rPr>
          <w:tab/>
        </w:r>
        <w:r w:rsidRPr="00335B82" w:rsidDel="00335B82">
          <w:rPr>
            <w:rPrChange w:id="1025" w:author="Chris Satterlee" w:date="2023-04-11T18:15:00Z">
              <w:rPr>
                <w:rStyle w:val="Hyperlink"/>
                <w:noProof/>
              </w:rPr>
            </w:rPrChange>
          </w:rPr>
          <w:delText>iv_swinger2_yymmdd_hh_mm_ss.csv</w:delText>
        </w:r>
        <w:r w:rsidDel="00335B82">
          <w:rPr>
            <w:noProof/>
            <w:webHidden/>
          </w:rPr>
          <w:tab/>
          <w:delText>56</w:delText>
        </w:r>
      </w:del>
    </w:p>
    <w:p w14:paraId="1DA23F2E" w14:textId="3F144129" w:rsidR="005C4776" w:rsidDel="00335B82" w:rsidRDefault="005C4776">
      <w:pPr>
        <w:pStyle w:val="TOC4"/>
        <w:tabs>
          <w:tab w:val="left" w:pos="1680"/>
          <w:tab w:val="right" w:leader="dot" w:pos="10070"/>
        </w:tabs>
        <w:rPr>
          <w:del w:id="1026" w:author="Chris Satterlee" w:date="2023-04-11T18:15:00Z"/>
          <w:rFonts w:eastAsiaTheme="minorEastAsia" w:cstheme="minorBidi"/>
          <w:noProof/>
          <w:sz w:val="24"/>
          <w:szCs w:val="24"/>
          <w:lang w:eastAsia="ja-JP"/>
        </w:rPr>
      </w:pPr>
      <w:del w:id="1027" w:author="Chris Satterlee" w:date="2023-04-11T18:15:00Z">
        <w:r w:rsidRPr="00335B82" w:rsidDel="00335B82">
          <w:rPr>
            <w:rPrChange w:id="1028" w:author="Chris Satterlee" w:date="2023-04-11T18:15:00Z">
              <w:rPr>
                <w:rStyle w:val="Hyperlink"/>
                <w:noProof/>
              </w:rPr>
            </w:rPrChange>
          </w:rPr>
          <w:delText>4.6.3.5</w:delText>
        </w:r>
        <w:r w:rsidDel="00335B82">
          <w:rPr>
            <w:rFonts w:eastAsiaTheme="minorEastAsia" w:cstheme="minorBidi"/>
            <w:noProof/>
            <w:sz w:val="24"/>
            <w:szCs w:val="24"/>
            <w:lang w:eastAsia="ja-JP"/>
          </w:rPr>
          <w:tab/>
        </w:r>
        <w:r w:rsidRPr="00335B82" w:rsidDel="00335B82">
          <w:rPr>
            <w:rPrChange w:id="1029" w:author="Chris Satterlee" w:date="2023-04-11T18:15:00Z">
              <w:rPr>
                <w:rStyle w:val="Hyperlink"/>
                <w:noProof/>
              </w:rPr>
            </w:rPrChange>
          </w:rPr>
          <w:delText>adc_pairs_yymmdd_hh_mm_ss.csv</w:delText>
        </w:r>
        <w:r w:rsidDel="00335B82">
          <w:rPr>
            <w:noProof/>
            <w:webHidden/>
          </w:rPr>
          <w:tab/>
          <w:delText>56</w:delText>
        </w:r>
      </w:del>
    </w:p>
    <w:p w14:paraId="745E91AA" w14:textId="45596A7F" w:rsidR="005C4776" w:rsidDel="00335B82" w:rsidRDefault="005C4776">
      <w:pPr>
        <w:pStyle w:val="TOC4"/>
        <w:tabs>
          <w:tab w:val="left" w:pos="1680"/>
          <w:tab w:val="right" w:leader="dot" w:pos="10070"/>
        </w:tabs>
        <w:rPr>
          <w:del w:id="1030" w:author="Chris Satterlee" w:date="2023-04-11T18:15:00Z"/>
          <w:rFonts w:eastAsiaTheme="minorEastAsia" w:cstheme="minorBidi"/>
          <w:noProof/>
          <w:sz w:val="24"/>
          <w:szCs w:val="24"/>
          <w:lang w:eastAsia="ja-JP"/>
        </w:rPr>
      </w:pPr>
      <w:del w:id="1031" w:author="Chris Satterlee" w:date="2023-04-11T18:15:00Z">
        <w:r w:rsidRPr="00335B82" w:rsidDel="00335B82">
          <w:rPr>
            <w:rPrChange w:id="1032" w:author="Chris Satterlee" w:date="2023-04-11T18:15:00Z">
              <w:rPr>
                <w:rStyle w:val="Hyperlink"/>
                <w:noProof/>
              </w:rPr>
            </w:rPrChange>
          </w:rPr>
          <w:delText>4.6.3.6</w:delText>
        </w:r>
        <w:r w:rsidDel="00335B82">
          <w:rPr>
            <w:rFonts w:eastAsiaTheme="minorEastAsia" w:cstheme="minorBidi"/>
            <w:noProof/>
            <w:sz w:val="24"/>
            <w:szCs w:val="24"/>
            <w:lang w:eastAsia="ja-JP"/>
          </w:rPr>
          <w:tab/>
        </w:r>
        <w:r w:rsidRPr="00335B82" w:rsidDel="00335B82">
          <w:rPr>
            <w:rPrChange w:id="1033" w:author="Chris Satterlee" w:date="2023-04-11T18:15:00Z">
              <w:rPr>
                <w:rStyle w:val="Hyperlink"/>
                <w:noProof/>
              </w:rPr>
            </w:rPrChange>
          </w:rPr>
          <w:delText>run_info_yymmdd_hh_mm_ss.txt</w:delText>
        </w:r>
        <w:r w:rsidDel="00335B82">
          <w:rPr>
            <w:noProof/>
            <w:webHidden/>
          </w:rPr>
          <w:tab/>
          <w:delText>56</w:delText>
        </w:r>
      </w:del>
    </w:p>
    <w:p w14:paraId="6B070B4F" w14:textId="1303A73D" w:rsidR="005C4776" w:rsidDel="00335B82" w:rsidRDefault="005C4776">
      <w:pPr>
        <w:pStyle w:val="TOC3"/>
        <w:tabs>
          <w:tab w:val="left" w:pos="1200"/>
          <w:tab w:val="right" w:leader="dot" w:pos="10070"/>
        </w:tabs>
        <w:rPr>
          <w:del w:id="1034" w:author="Chris Satterlee" w:date="2023-04-11T18:15:00Z"/>
          <w:rFonts w:eastAsiaTheme="minorEastAsia" w:cstheme="minorBidi"/>
          <w:noProof/>
          <w:sz w:val="24"/>
          <w:szCs w:val="24"/>
          <w:lang w:eastAsia="ja-JP"/>
        </w:rPr>
      </w:pPr>
      <w:del w:id="1035" w:author="Chris Satterlee" w:date="2023-04-11T18:15:00Z">
        <w:r w:rsidRPr="00335B82" w:rsidDel="00335B82">
          <w:rPr>
            <w:rPrChange w:id="1036" w:author="Chris Satterlee" w:date="2023-04-11T18:15:00Z">
              <w:rPr>
                <w:rStyle w:val="Hyperlink"/>
                <w:noProof/>
              </w:rPr>
            </w:rPrChange>
          </w:rPr>
          <w:delText>4.6.4</w:delText>
        </w:r>
        <w:r w:rsidDel="00335B82">
          <w:rPr>
            <w:rFonts w:eastAsiaTheme="minorEastAsia" w:cstheme="minorBidi"/>
            <w:noProof/>
            <w:sz w:val="24"/>
            <w:szCs w:val="24"/>
            <w:lang w:eastAsia="ja-JP"/>
          </w:rPr>
          <w:tab/>
        </w:r>
        <w:r w:rsidRPr="00335B82" w:rsidDel="00335B82">
          <w:rPr>
            <w:rPrChange w:id="1037" w:author="Chris Satterlee" w:date="2023-04-11T18:15:00Z">
              <w:rPr>
                <w:rStyle w:val="Hyperlink"/>
                <w:noProof/>
              </w:rPr>
            </w:rPrChange>
          </w:rPr>
          <w:delText>overlays folder</w:delText>
        </w:r>
        <w:r w:rsidDel="00335B82">
          <w:rPr>
            <w:noProof/>
            <w:webHidden/>
          </w:rPr>
          <w:tab/>
          <w:delText>56</w:delText>
        </w:r>
      </w:del>
    </w:p>
    <w:p w14:paraId="0849CCEA" w14:textId="467C4AA5" w:rsidR="005C4776" w:rsidDel="00335B82" w:rsidRDefault="005C4776">
      <w:pPr>
        <w:pStyle w:val="TOC4"/>
        <w:tabs>
          <w:tab w:val="left" w:pos="1680"/>
          <w:tab w:val="right" w:leader="dot" w:pos="10070"/>
        </w:tabs>
        <w:rPr>
          <w:del w:id="1038" w:author="Chris Satterlee" w:date="2023-04-11T18:15:00Z"/>
          <w:rFonts w:eastAsiaTheme="minorEastAsia" w:cstheme="minorBidi"/>
          <w:noProof/>
          <w:sz w:val="24"/>
          <w:szCs w:val="24"/>
          <w:lang w:eastAsia="ja-JP"/>
        </w:rPr>
      </w:pPr>
      <w:del w:id="1039" w:author="Chris Satterlee" w:date="2023-04-11T18:15:00Z">
        <w:r w:rsidRPr="00335B82" w:rsidDel="00335B82">
          <w:rPr>
            <w:rPrChange w:id="1040" w:author="Chris Satterlee" w:date="2023-04-11T18:15:00Z">
              <w:rPr>
                <w:rStyle w:val="Hyperlink"/>
                <w:noProof/>
              </w:rPr>
            </w:rPrChange>
          </w:rPr>
          <w:delText>4.6.4.1</w:delText>
        </w:r>
        <w:r w:rsidDel="00335B82">
          <w:rPr>
            <w:rFonts w:eastAsiaTheme="minorEastAsia" w:cstheme="minorBidi"/>
            <w:noProof/>
            <w:sz w:val="24"/>
            <w:szCs w:val="24"/>
            <w:lang w:eastAsia="ja-JP"/>
          </w:rPr>
          <w:tab/>
        </w:r>
        <w:r w:rsidRPr="00335B82" w:rsidDel="00335B82">
          <w:rPr>
            <w:rPrChange w:id="1041" w:author="Chris Satterlee" w:date="2023-04-11T18:15:00Z">
              <w:rPr>
                <w:rStyle w:val="Hyperlink"/>
                <w:noProof/>
              </w:rPr>
            </w:rPrChange>
          </w:rPr>
          <w:delText>overlaid_yymmdd_hh_mm_ss.pdf</w:delText>
        </w:r>
        <w:r w:rsidDel="00335B82">
          <w:rPr>
            <w:noProof/>
            <w:webHidden/>
          </w:rPr>
          <w:tab/>
          <w:delText>56</w:delText>
        </w:r>
      </w:del>
    </w:p>
    <w:p w14:paraId="1246E030" w14:textId="7EC38940" w:rsidR="005C4776" w:rsidDel="00335B82" w:rsidRDefault="005C4776">
      <w:pPr>
        <w:pStyle w:val="TOC4"/>
        <w:tabs>
          <w:tab w:val="left" w:pos="1680"/>
          <w:tab w:val="right" w:leader="dot" w:pos="10070"/>
        </w:tabs>
        <w:rPr>
          <w:del w:id="1042" w:author="Chris Satterlee" w:date="2023-04-11T18:15:00Z"/>
          <w:rFonts w:eastAsiaTheme="minorEastAsia" w:cstheme="minorBidi"/>
          <w:noProof/>
          <w:sz w:val="24"/>
          <w:szCs w:val="24"/>
          <w:lang w:eastAsia="ja-JP"/>
        </w:rPr>
      </w:pPr>
      <w:del w:id="1043" w:author="Chris Satterlee" w:date="2023-04-11T18:15:00Z">
        <w:r w:rsidRPr="00335B82" w:rsidDel="00335B82">
          <w:rPr>
            <w:rPrChange w:id="1044" w:author="Chris Satterlee" w:date="2023-04-11T18:15:00Z">
              <w:rPr>
                <w:rStyle w:val="Hyperlink"/>
                <w:noProof/>
              </w:rPr>
            </w:rPrChange>
          </w:rPr>
          <w:delText>4.6.4.2</w:delText>
        </w:r>
        <w:r w:rsidDel="00335B82">
          <w:rPr>
            <w:rFonts w:eastAsiaTheme="minorEastAsia" w:cstheme="minorBidi"/>
            <w:noProof/>
            <w:sz w:val="24"/>
            <w:szCs w:val="24"/>
            <w:lang w:eastAsia="ja-JP"/>
          </w:rPr>
          <w:tab/>
        </w:r>
        <w:r w:rsidRPr="00335B82" w:rsidDel="00335B82">
          <w:rPr>
            <w:rPrChange w:id="1045" w:author="Chris Satterlee" w:date="2023-04-11T18:15:00Z">
              <w:rPr>
                <w:rStyle w:val="Hyperlink"/>
                <w:noProof/>
              </w:rPr>
            </w:rPrChange>
          </w:rPr>
          <w:delText>overlaid_yymmdd_hh_mm_ss.gif</w:delText>
        </w:r>
        <w:r w:rsidDel="00335B82">
          <w:rPr>
            <w:noProof/>
            <w:webHidden/>
          </w:rPr>
          <w:tab/>
          <w:delText>56</w:delText>
        </w:r>
      </w:del>
    </w:p>
    <w:p w14:paraId="4413473C" w14:textId="09332250" w:rsidR="005C4776" w:rsidDel="00335B82" w:rsidRDefault="005C4776">
      <w:pPr>
        <w:pStyle w:val="TOC1"/>
        <w:rPr>
          <w:del w:id="1046" w:author="Chris Satterlee" w:date="2023-04-11T18:15:00Z"/>
          <w:rFonts w:eastAsiaTheme="minorEastAsia" w:cstheme="minorBidi"/>
          <w:b w:val="0"/>
          <w:noProof/>
          <w:lang w:eastAsia="ja-JP"/>
        </w:rPr>
      </w:pPr>
      <w:del w:id="1047" w:author="Chris Satterlee" w:date="2023-04-11T18:15:00Z">
        <w:r w:rsidRPr="00335B82" w:rsidDel="00335B82">
          <w:rPr>
            <w:rPrChange w:id="1048" w:author="Chris Satterlee" w:date="2023-04-11T18:15:00Z">
              <w:rPr>
                <w:rStyle w:val="Hyperlink"/>
                <w:b w:val="0"/>
                <w:noProof/>
              </w:rPr>
            </w:rPrChange>
          </w:rPr>
          <w:delText>5</w:delText>
        </w:r>
        <w:r w:rsidDel="00335B82">
          <w:rPr>
            <w:rFonts w:eastAsiaTheme="minorEastAsia" w:cstheme="minorBidi"/>
            <w:b w:val="0"/>
            <w:noProof/>
            <w:lang w:eastAsia="ja-JP"/>
          </w:rPr>
          <w:tab/>
        </w:r>
        <w:r w:rsidRPr="00335B82" w:rsidDel="00335B82">
          <w:rPr>
            <w:rPrChange w:id="1049" w:author="Chris Satterlee" w:date="2023-04-11T18:15:00Z">
              <w:rPr>
                <w:rStyle w:val="Hyperlink"/>
                <w:b w:val="0"/>
                <w:noProof/>
              </w:rPr>
            </w:rPrChange>
          </w:rPr>
          <w:delText>Bugs</w:delText>
        </w:r>
        <w:r w:rsidDel="00335B82">
          <w:rPr>
            <w:noProof/>
            <w:webHidden/>
          </w:rPr>
          <w:tab/>
          <w:delText>57</w:delText>
        </w:r>
      </w:del>
    </w:p>
    <w:p w14:paraId="32A0B2AC" w14:textId="2B63EBC4" w:rsidR="005C4776" w:rsidDel="00335B82" w:rsidRDefault="005C4776">
      <w:pPr>
        <w:pStyle w:val="TOC2"/>
        <w:tabs>
          <w:tab w:val="left" w:pos="960"/>
          <w:tab w:val="right" w:leader="dot" w:pos="10070"/>
        </w:tabs>
        <w:rPr>
          <w:del w:id="1050" w:author="Chris Satterlee" w:date="2023-04-11T18:15:00Z"/>
          <w:rFonts w:eastAsiaTheme="minorEastAsia" w:cstheme="minorBidi"/>
          <w:b w:val="0"/>
          <w:noProof/>
          <w:sz w:val="24"/>
          <w:szCs w:val="24"/>
          <w:lang w:eastAsia="ja-JP"/>
        </w:rPr>
      </w:pPr>
      <w:del w:id="1051" w:author="Chris Satterlee" w:date="2023-04-11T18:15:00Z">
        <w:r w:rsidRPr="00335B82" w:rsidDel="00335B82">
          <w:rPr>
            <w:rPrChange w:id="1052" w:author="Chris Satterlee" w:date="2023-04-11T18:15:00Z">
              <w:rPr>
                <w:rStyle w:val="Hyperlink"/>
                <w:b w:val="0"/>
                <w:noProof/>
              </w:rPr>
            </w:rPrChange>
          </w:rPr>
          <w:delText>5.1</w:delText>
        </w:r>
        <w:r w:rsidDel="00335B82">
          <w:rPr>
            <w:rFonts w:eastAsiaTheme="minorEastAsia" w:cstheme="minorBidi"/>
            <w:b w:val="0"/>
            <w:noProof/>
            <w:sz w:val="24"/>
            <w:szCs w:val="24"/>
            <w:lang w:eastAsia="ja-JP"/>
          </w:rPr>
          <w:tab/>
        </w:r>
        <w:r w:rsidRPr="00335B82" w:rsidDel="00335B82">
          <w:rPr>
            <w:rPrChange w:id="1053" w:author="Chris Satterlee" w:date="2023-04-11T18:15:00Z">
              <w:rPr>
                <w:rStyle w:val="Hyperlink"/>
                <w:b w:val="0"/>
                <w:noProof/>
              </w:rPr>
            </w:rPrChange>
          </w:rPr>
          <w:delText>Known Bugs</w:delText>
        </w:r>
        <w:r w:rsidDel="00335B82">
          <w:rPr>
            <w:noProof/>
            <w:webHidden/>
          </w:rPr>
          <w:tab/>
          <w:delText>57</w:delText>
        </w:r>
      </w:del>
    </w:p>
    <w:p w14:paraId="59F33D36" w14:textId="4054E817" w:rsidR="005C4776" w:rsidDel="00335B82" w:rsidRDefault="005C4776">
      <w:pPr>
        <w:pStyle w:val="TOC2"/>
        <w:tabs>
          <w:tab w:val="left" w:pos="960"/>
          <w:tab w:val="right" w:leader="dot" w:pos="10070"/>
        </w:tabs>
        <w:rPr>
          <w:del w:id="1054" w:author="Chris Satterlee" w:date="2023-04-11T18:15:00Z"/>
          <w:rFonts w:eastAsiaTheme="minorEastAsia" w:cstheme="minorBidi"/>
          <w:b w:val="0"/>
          <w:noProof/>
          <w:sz w:val="24"/>
          <w:szCs w:val="24"/>
          <w:lang w:eastAsia="ja-JP"/>
        </w:rPr>
      </w:pPr>
      <w:del w:id="1055" w:author="Chris Satterlee" w:date="2023-04-11T18:15:00Z">
        <w:r w:rsidRPr="00335B82" w:rsidDel="00335B82">
          <w:rPr>
            <w:rPrChange w:id="1056" w:author="Chris Satterlee" w:date="2023-04-11T18:15:00Z">
              <w:rPr>
                <w:rStyle w:val="Hyperlink"/>
                <w:b w:val="0"/>
                <w:noProof/>
              </w:rPr>
            </w:rPrChange>
          </w:rPr>
          <w:delText>5.2</w:delText>
        </w:r>
        <w:r w:rsidDel="00335B82">
          <w:rPr>
            <w:rFonts w:eastAsiaTheme="minorEastAsia" w:cstheme="minorBidi"/>
            <w:b w:val="0"/>
            <w:noProof/>
            <w:sz w:val="24"/>
            <w:szCs w:val="24"/>
            <w:lang w:eastAsia="ja-JP"/>
          </w:rPr>
          <w:tab/>
        </w:r>
        <w:r w:rsidRPr="00335B82" w:rsidDel="00335B82">
          <w:rPr>
            <w:rPrChange w:id="1057" w:author="Chris Satterlee" w:date="2023-04-11T18:15:00Z">
              <w:rPr>
                <w:rStyle w:val="Hyperlink"/>
                <w:b w:val="0"/>
                <w:noProof/>
              </w:rPr>
            </w:rPrChange>
          </w:rPr>
          <w:delText>Unknown Bugs and Enhancement Requests</w:delText>
        </w:r>
        <w:r w:rsidDel="00335B82">
          <w:rPr>
            <w:noProof/>
            <w:webHidden/>
          </w:rPr>
          <w:tab/>
          <w:delText>57</w:delText>
        </w:r>
      </w:del>
    </w:p>
    <w:p w14:paraId="63801A74" w14:textId="309B9441" w:rsidR="005C4776" w:rsidDel="00335B82" w:rsidRDefault="005C4776">
      <w:pPr>
        <w:pStyle w:val="TOC1"/>
        <w:rPr>
          <w:del w:id="1058" w:author="Chris Satterlee" w:date="2023-04-11T18:15:00Z"/>
          <w:rFonts w:eastAsiaTheme="minorEastAsia" w:cstheme="minorBidi"/>
          <w:b w:val="0"/>
          <w:noProof/>
          <w:lang w:eastAsia="ja-JP"/>
        </w:rPr>
      </w:pPr>
      <w:del w:id="1059" w:author="Chris Satterlee" w:date="2023-04-11T18:15:00Z">
        <w:r w:rsidRPr="00335B82" w:rsidDel="00335B82">
          <w:rPr>
            <w:rPrChange w:id="1060" w:author="Chris Satterlee" w:date="2023-04-11T18:15:00Z">
              <w:rPr>
                <w:rStyle w:val="Hyperlink"/>
                <w:b w:val="0"/>
                <w:noProof/>
              </w:rPr>
            </w:rPrChange>
          </w:rPr>
          <w:delText>6</w:delText>
        </w:r>
        <w:r w:rsidDel="00335B82">
          <w:rPr>
            <w:rFonts w:eastAsiaTheme="minorEastAsia" w:cstheme="minorBidi"/>
            <w:b w:val="0"/>
            <w:noProof/>
            <w:lang w:eastAsia="ja-JP"/>
          </w:rPr>
          <w:tab/>
        </w:r>
        <w:r w:rsidRPr="00335B82" w:rsidDel="00335B82">
          <w:rPr>
            <w:rPrChange w:id="1061" w:author="Chris Satterlee" w:date="2023-04-11T18:15:00Z">
              <w:rPr>
                <w:rStyle w:val="Hyperlink"/>
                <w:b w:val="0"/>
                <w:noProof/>
              </w:rPr>
            </w:rPrChange>
          </w:rPr>
          <w:delText>Ratings and Limitations</w:delText>
        </w:r>
        <w:r w:rsidDel="00335B82">
          <w:rPr>
            <w:noProof/>
            <w:webHidden/>
          </w:rPr>
          <w:tab/>
          <w:delText>58</w:delText>
        </w:r>
      </w:del>
    </w:p>
    <w:p w14:paraId="4483CC2D" w14:textId="783A26A8" w:rsidR="005C4776" w:rsidDel="00335B82" w:rsidRDefault="005C4776">
      <w:pPr>
        <w:pStyle w:val="TOC1"/>
        <w:rPr>
          <w:del w:id="1062" w:author="Chris Satterlee" w:date="2023-04-11T18:15:00Z"/>
          <w:rFonts w:eastAsiaTheme="minorEastAsia" w:cstheme="minorBidi"/>
          <w:b w:val="0"/>
          <w:noProof/>
          <w:lang w:eastAsia="ja-JP"/>
        </w:rPr>
      </w:pPr>
      <w:del w:id="1063" w:author="Chris Satterlee" w:date="2023-04-11T18:15:00Z">
        <w:r w:rsidRPr="00335B82" w:rsidDel="00335B82">
          <w:rPr>
            <w:rPrChange w:id="1064" w:author="Chris Satterlee" w:date="2023-04-11T18:15:00Z">
              <w:rPr>
                <w:rStyle w:val="Hyperlink"/>
                <w:b w:val="0"/>
                <w:noProof/>
              </w:rPr>
            </w:rPrChange>
          </w:rPr>
          <w:delText>7</w:delText>
        </w:r>
        <w:r w:rsidDel="00335B82">
          <w:rPr>
            <w:rFonts w:eastAsiaTheme="minorEastAsia" w:cstheme="minorBidi"/>
            <w:b w:val="0"/>
            <w:noProof/>
            <w:lang w:eastAsia="ja-JP"/>
          </w:rPr>
          <w:tab/>
        </w:r>
        <w:r w:rsidRPr="00335B82" w:rsidDel="00335B82">
          <w:rPr>
            <w:rPrChange w:id="1065" w:author="Chris Satterlee" w:date="2023-04-11T18:15:00Z">
              <w:rPr>
                <w:rStyle w:val="Hyperlink"/>
                <w:b w:val="0"/>
                <w:noProof/>
              </w:rPr>
            </w:rPrChange>
          </w:rPr>
          <w:delText>Laptop Software Installation</w:delText>
        </w:r>
        <w:r w:rsidDel="00335B82">
          <w:rPr>
            <w:noProof/>
            <w:webHidden/>
          </w:rPr>
          <w:tab/>
          <w:delText>59</w:delText>
        </w:r>
      </w:del>
    </w:p>
    <w:p w14:paraId="0F3CB3BE" w14:textId="33814BCD" w:rsidR="005C4776" w:rsidDel="00335B82" w:rsidRDefault="005C4776">
      <w:pPr>
        <w:pStyle w:val="TOC2"/>
        <w:tabs>
          <w:tab w:val="left" w:pos="960"/>
          <w:tab w:val="right" w:leader="dot" w:pos="10070"/>
        </w:tabs>
        <w:rPr>
          <w:del w:id="1066" w:author="Chris Satterlee" w:date="2023-04-11T18:15:00Z"/>
          <w:rFonts w:eastAsiaTheme="minorEastAsia" w:cstheme="minorBidi"/>
          <w:b w:val="0"/>
          <w:noProof/>
          <w:sz w:val="24"/>
          <w:szCs w:val="24"/>
          <w:lang w:eastAsia="ja-JP"/>
        </w:rPr>
      </w:pPr>
      <w:del w:id="1067" w:author="Chris Satterlee" w:date="2023-04-11T18:15:00Z">
        <w:r w:rsidRPr="00335B82" w:rsidDel="00335B82">
          <w:rPr>
            <w:rPrChange w:id="1068" w:author="Chris Satterlee" w:date="2023-04-11T18:15:00Z">
              <w:rPr>
                <w:rStyle w:val="Hyperlink"/>
                <w:b w:val="0"/>
                <w:noProof/>
              </w:rPr>
            </w:rPrChange>
          </w:rPr>
          <w:delText>7.1</w:delText>
        </w:r>
        <w:r w:rsidDel="00335B82">
          <w:rPr>
            <w:rFonts w:eastAsiaTheme="minorEastAsia" w:cstheme="minorBidi"/>
            <w:b w:val="0"/>
            <w:noProof/>
            <w:sz w:val="24"/>
            <w:szCs w:val="24"/>
            <w:lang w:eastAsia="ja-JP"/>
          </w:rPr>
          <w:tab/>
        </w:r>
        <w:r w:rsidRPr="00335B82" w:rsidDel="00335B82">
          <w:rPr>
            <w:rPrChange w:id="1069" w:author="Chris Satterlee" w:date="2023-04-11T18:15:00Z">
              <w:rPr>
                <w:rStyle w:val="Hyperlink"/>
                <w:b w:val="0"/>
                <w:noProof/>
              </w:rPr>
            </w:rPrChange>
          </w:rPr>
          <w:delText>Mac</w:delText>
        </w:r>
        <w:r w:rsidDel="00335B82">
          <w:rPr>
            <w:noProof/>
            <w:webHidden/>
          </w:rPr>
          <w:tab/>
          <w:delText>59</w:delText>
        </w:r>
      </w:del>
    </w:p>
    <w:p w14:paraId="26C827E3" w14:textId="5D373ECC" w:rsidR="005C4776" w:rsidDel="00335B82" w:rsidRDefault="005C4776">
      <w:pPr>
        <w:pStyle w:val="TOC3"/>
        <w:tabs>
          <w:tab w:val="left" w:pos="1200"/>
          <w:tab w:val="right" w:leader="dot" w:pos="10070"/>
        </w:tabs>
        <w:rPr>
          <w:del w:id="1070" w:author="Chris Satterlee" w:date="2023-04-11T18:15:00Z"/>
          <w:rFonts w:eastAsiaTheme="minorEastAsia" w:cstheme="minorBidi"/>
          <w:noProof/>
          <w:sz w:val="24"/>
          <w:szCs w:val="24"/>
          <w:lang w:eastAsia="ja-JP"/>
        </w:rPr>
      </w:pPr>
      <w:del w:id="1071" w:author="Chris Satterlee" w:date="2023-04-11T18:15:00Z">
        <w:r w:rsidRPr="00335B82" w:rsidDel="00335B82">
          <w:rPr>
            <w:rPrChange w:id="1072" w:author="Chris Satterlee" w:date="2023-04-11T18:15:00Z">
              <w:rPr>
                <w:rStyle w:val="Hyperlink"/>
                <w:noProof/>
              </w:rPr>
            </w:rPrChange>
          </w:rPr>
          <w:delText>7.1.1</w:delText>
        </w:r>
        <w:r w:rsidDel="00335B82">
          <w:rPr>
            <w:rFonts w:eastAsiaTheme="minorEastAsia" w:cstheme="minorBidi"/>
            <w:noProof/>
            <w:sz w:val="24"/>
            <w:szCs w:val="24"/>
            <w:lang w:eastAsia="ja-JP"/>
          </w:rPr>
          <w:tab/>
        </w:r>
        <w:r w:rsidRPr="00335B82" w:rsidDel="00335B82">
          <w:rPr>
            <w:rPrChange w:id="1073" w:author="Chris Satterlee" w:date="2023-04-11T18:15:00Z">
              <w:rPr>
                <w:rStyle w:val="Hyperlink"/>
                <w:noProof/>
              </w:rPr>
            </w:rPrChange>
          </w:rPr>
          <w:delText>IV Swinger 2 application (Mac)</w:delText>
        </w:r>
        <w:r w:rsidDel="00335B82">
          <w:rPr>
            <w:noProof/>
            <w:webHidden/>
          </w:rPr>
          <w:tab/>
          <w:delText>59</w:delText>
        </w:r>
      </w:del>
    </w:p>
    <w:p w14:paraId="67AEFB37" w14:textId="39C90200" w:rsidR="005C4776" w:rsidDel="00335B82" w:rsidRDefault="005C4776">
      <w:pPr>
        <w:pStyle w:val="TOC2"/>
        <w:tabs>
          <w:tab w:val="left" w:pos="960"/>
          <w:tab w:val="right" w:leader="dot" w:pos="10070"/>
        </w:tabs>
        <w:rPr>
          <w:del w:id="1074" w:author="Chris Satterlee" w:date="2023-04-11T18:15:00Z"/>
          <w:rFonts w:eastAsiaTheme="minorEastAsia" w:cstheme="minorBidi"/>
          <w:b w:val="0"/>
          <w:noProof/>
          <w:sz w:val="24"/>
          <w:szCs w:val="24"/>
          <w:lang w:eastAsia="ja-JP"/>
        </w:rPr>
      </w:pPr>
      <w:del w:id="1075" w:author="Chris Satterlee" w:date="2023-04-11T18:15:00Z">
        <w:r w:rsidRPr="00335B82" w:rsidDel="00335B82">
          <w:rPr>
            <w:rPrChange w:id="1076" w:author="Chris Satterlee" w:date="2023-04-11T18:15:00Z">
              <w:rPr>
                <w:rStyle w:val="Hyperlink"/>
                <w:b w:val="0"/>
                <w:noProof/>
              </w:rPr>
            </w:rPrChange>
          </w:rPr>
          <w:delText>7.2</w:delText>
        </w:r>
        <w:r w:rsidDel="00335B82">
          <w:rPr>
            <w:rFonts w:eastAsiaTheme="minorEastAsia" w:cstheme="minorBidi"/>
            <w:b w:val="0"/>
            <w:noProof/>
            <w:sz w:val="24"/>
            <w:szCs w:val="24"/>
            <w:lang w:eastAsia="ja-JP"/>
          </w:rPr>
          <w:tab/>
        </w:r>
        <w:r w:rsidRPr="00335B82" w:rsidDel="00335B82">
          <w:rPr>
            <w:rPrChange w:id="1077" w:author="Chris Satterlee" w:date="2023-04-11T18:15:00Z">
              <w:rPr>
                <w:rStyle w:val="Hyperlink"/>
                <w:b w:val="0"/>
                <w:noProof/>
              </w:rPr>
            </w:rPrChange>
          </w:rPr>
          <w:delText>Windows</w:delText>
        </w:r>
        <w:r w:rsidDel="00335B82">
          <w:rPr>
            <w:noProof/>
            <w:webHidden/>
          </w:rPr>
          <w:tab/>
          <w:delText>59</w:delText>
        </w:r>
      </w:del>
    </w:p>
    <w:p w14:paraId="3EE85F52" w14:textId="0B92A6F3" w:rsidR="005C4776" w:rsidDel="00335B82" w:rsidRDefault="005C4776">
      <w:pPr>
        <w:pStyle w:val="TOC3"/>
        <w:tabs>
          <w:tab w:val="left" w:pos="1200"/>
          <w:tab w:val="right" w:leader="dot" w:pos="10070"/>
        </w:tabs>
        <w:rPr>
          <w:del w:id="1078" w:author="Chris Satterlee" w:date="2023-04-11T18:15:00Z"/>
          <w:rFonts w:eastAsiaTheme="minorEastAsia" w:cstheme="minorBidi"/>
          <w:noProof/>
          <w:sz w:val="24"/>
          <w:szCs w:val="24"/>
          <w:lang w:eastAsia="ja-JP"/>
        </w:rPr>
      </w:pPr>
      <w:del w:id="1079" w:author="Chris Satterlee" w:date="2023-04-11T18:15:00Z">
        <w:r w:rsidRPr="00335B82" w:rsidDel="00335B82">
          <w:rPr>
            <w:rPrChange w:id="1080" w:author="Chris Satterlee" w:date="2023-04-11T18:15:00Z">
              <w:rPr>
                <w:rStyle w:val="Hyperlink"/>
                <w:noProof/>
              </w:rPr>
            </w:rPrChange>
          </w:rPr>
          <w:delText>7.2.1</w:delText>
        </w:r>
        <w:r w:rsidDel="00335B82">
          <w:rPr>
            <w:rFonts w:eastAsiaTheme="minorEastAsia" w:cstheme="minorBidi"/>
            <w:noProof/>
            <w:sz w:val="24"/>
            <w:szCs w:val="24"/>
            <w:lang w:eastAsia="ja-JP"/>
          </w:rPr>
          <w:tab/>
        </w:r>
        <w:r w:rsidRPr="00335B82" w:rsidDel="00335B82">
          <w:rPr>
            <w:rPrChange w:id="1081" w:author="Chris Satterlee" w:date="2023-04-11T18:15:00Z">
              <w:rPr>
                <w:rStyle w:val="Hyperlink"/>
                <w:noProof/>
              </w:rPr>
            </w:rPrChange>
          </w:rPr>
          <w:delText>IV Swinger 2 application (Windows)</w:delText>
        </w:r>
        <w:r w:rsidDel="00335B82">
          <w:rPr>
            <w:noProof/>
            <w:webHidden/>
          </w:rPr>
          <w:tab/>
          <w:delText>59</w:delText>
        </w:r>
      </w:del>
    </w:p>
    <w:p w14:paraId="739DADAB" w14:textId="73ACAFC9" w:rsidR="005C4776" w:rsidDel="00335B82" w:rsidRDefault="005C4776">
      <w:pPr>
        <w:pStyle w:val="TOC3"/>
        <w:tabs>
          <w:tab w:val="left" w:pos="1200"/>
          <w:tab w:val="right" w:leader="dot" w:pos="10070"/>
        </w:tabs>
        <w:rPr>
          <w:del w:id="1082" w:author="Chris Satterlee" w:date="2023-04-11T18:15:00Z"/>
          <w:rFonts w:eastAsiaTheme="minorEastAsia" w:cstheme="minorBidi"/>
          <w:noProof/>
          <w:sz w:val="24"/>
          <w:szCs w:val="24"/>
          <w:lang w:eastAsia="ja-JP"/>
        </w:rPr>
      </w:pPr>
      <w:del w:id="1083" w:author="Chris Satterlee" w:date="2023-04-11T18:15:00Z">
        <w:r w:rsidRPr="00335B82" w:rsidDel="00335B82">
          <w:rPr>
            <w:rPrChange w:id="1084" w:author="Chris Satterlee" w:date="2023-04-11T18:15:00Z">
              <w:rPr>
                <w:rStyle w:val="Hyperlink"/>
                <w:noProof/>
              </w:rPr>
            </w:rPrChange>
          </w:rPr>
          <w:delText>7.2.2</w:delText>
        </w:r>
        <w:r w:rsidDel="00335B82">
          <w:rPr>
            <w:rFonts w:eastAsiaTheme="minorEastAsia" w:cstheme="minorBidi"/>
            <w:noProof/>
            <w:sz w:val="24"/>
            <w:szCs w:val="24"/>
            <w:lang w:eastAsia="ja-JP"/>
          </w:rPr>
          <w:tab/>
        </w:r>
        <w:r w:rsidRPr="00335B82" w:rsidDel="00335B82">
          <w:rPr>
            <w:rPrChange w:id="1085" w:author="Chris Satterlee" w:date="2023-04-11T18:15:00Z">
              <w:rPr>
                <w:rStyle w:val="Hyperlink"/>
                <w:noProof/>
              </w:rPr>
            </w:rPrChange>
          </w:rPr>
          <w:delText>Arduino driver (Windows)</w:delText>
        </w:r>
        <w:r w:rsidDel="00335B82">
          <w:rPr>
            <w:noProof/>
            <w:webHidden/>
          </w:rPr>
          <w:tab/>
          <w:delText>59</w:delText>
        </w:r>
      </w:del>
    </w:p>
    <w:p w14:paraId="031C7402" w14:textId="32717BEA" w:rsidR="005C4776" w:rsidDel="00335B82" w:rsidRDefault="005C4776">
      <w:pPr>
        <w:pStyle w:val="TOC1"/>
        <w:rPr>
          <w:del w:id="1086" w:author="Chris Satterlee" w:date="2023-04-11T18:15:00Z"/>
          <w:rFonts w:eastAsiaTheme="minorEastAsia" w:cstheme="minorBidi"/>
          <w:b w:val="0"/>
          <w:noProof/>
          <w:lang w:eastAsia="ja-JP"/>
        </w:rPr>
      </w:pPr>
      <w:del w:id="1087" w:author="Chris Satterlee" w:date="2023-04-11T18:15:00Z">
        <w:r w:rsidRPr="00335B82" w:rsidDel="00335B82">
          <w:rPr>
            <w:rPrChange w:id="1088" w:author="Chris Satterlee" w:date="2023-04-11T18:15:00Z">
              <w:rPr>
                <w:rStyle w:val="Hyperlink"/>
                <w:b w:val="0"/>
                <w:noProof/>
              </w:rPr>
            </w:rPrChange>
          </w:rPr>
          <w:delText>8</w:delText>
        </w:r>
        <w:r w:rsidDel="00335B82">
          <w:rPr>
            <w:rFonts w:eastAsiaTheme="minorEastAsia" w:cstheme="minorBidi"/>
            <w:b w:val="0"/>
            <w:noProof/>
            <w:lang w:eastAsia="ja-JP"/>
          </w:rPr>
          <w:tab/>
        </w:r>
        <w:r w:rsidRPr="00335B82" w:rsidDel="00335B82">
          <w:rPr>
            <w:rPrChange w:id="1089" w:author="Chris Satterlee" w:date="2023-04-11T18:15:00Z">
              <w:rPr>
                <w:rStyle w:val="Hyperlink"/>
                <w:b w:val="0"/>
                <w:noProof/>
              </w:rPr>
            </w:rPrChange>
          </w:rPr>
          <w:delText>Arduino Software Installation</w:delText>
        </w:r>
        <w:r w:rsidDel="00335B82">
          <w:rPr>
            <w:noProof/>
            <w:webHidden/>
          </w:rPr>
          <w:tab/>
          <w:delText>60</w:delText>
        </w:r>
      </w:del>
    </w:p>
    <w:p w14:paraId="759B2001" w14:textId="3D821AED" w:rsidR="005C4776" w:rsidDel="00335B82" w:rsidRDefault="005C4776">
      <w:pPr>
        <w:pStyle w:val="TOC1"/>
        <w:rPr>
          <w:del w:id="1090" w:author="Chris Satterlee" w:date="2023-04-11T18:15:00Z"/>
          <w:rFonts w:eastAsiaTheme="minorEastAsia" w:cstheme="minorBidi"/>
          <w:b w:val="0"/>
          <w:noProof/>
          <w:lang w:eastAsia="ja-JP"/>
        </w:rPr>
      </w:pPr>
      <w:del w:id="1091" w:author="Chris Satterlee" w:date="2023-04-11T18:15:00Z">
        <w:r w:rsidRPr="00335B82" w:rsidDel="00335B82">
          <w:rPr>
            <w:rPrChange w:id="1092" w:author="Chris Satterlee" w:date="2023-04-11T18:15:00Z">
              <w:rPr>
                <w:rStyle w:val="Hyperlink"/>
                <w:b w:val="0"/>
                <w:noProof/>
              </w:rPr>
            </w:rPrChange>
          </w:rPr>
          <w:delText>9</w:delText>
        </w:r>
        <w:r w:rsidDel="00335B82">
          <w:rPr>
            <w:rFonts w:eastAsiaTheme="minorEastAsia" w:cstheme="minorBidi"/>
            <w:b w:val="0"/>
            <w:noProof/>
            <w:lang w:eastAsia="ja-JP"/>
          </w:rPr>
          <w:tab/>
        </w:r>
        <w:r w:rsidRPr="00335B82" w:rsidDel="00335B82">
          <w:rPr>
            <w:rPrChange w:id="1093" w:author="Chris Satterlee" w:date="2023-04-11T18:15:00Z">
              <w:rPr>
                <w:rStyle w:val="Hyperlink"/>
                <w:b w:val="0"/>
                <w:noProof/>
              </w:rPr>
            </w:rPrChange>
          </w:rPr>
          <w:delText>IV Curve Tracing of PV Cells</w:delText>
        </w:r>
        <w:r w:rsidDel="00335B82">
          <w:rPr>
            <w:noProof/>
            <w:webHidden/>
          </w:rPr>
          <w:tab/>
          <w:delText>61</w:delText>
        </w:r>
      </w:del>
    </w:p>
    <w:p w14:paraId="5B27B7CE" w14:textId="7D603C9C" w:rsidR="005C4776" w:rsidDel="00335B82" w:rsidRDefault="005C4776">
      <w:pPr>
        <w:pStyle w:val="TOC2"/>
        <w:tabs>
          <w:tab w:val="left" w:pos="960"/>
          <w:tab w:val="right" w:leader="dot" w:pos="10070"/>
        </w:tabs>
        <w:rPr>
          <w:del w:id="1094" w:author="Chris Satterlee" w:date="2023-04-11T18:15:00Z"/>
          <w:rFonts w:eastAsiaTheme="minorEastAsia" w:cstheme="minorBidi"/>
          <w:b w:val="0"/>
          <w:noProof/>
          <w:sz w:val="24"/>
          <w:szCs w:val="24"/>
          <w:lang w:eastAsia="ja-JP"/>
        </w:rPr>
      </w:pPr>
      <w:del w:id="1095" w:author="Chris Satterlee" w:date="2023-04-11T18:15:00Z">
        <w:r w:rsidRPr="00335B82" w:rsidDel="00335B82">
          <w:rPr>
            <w:rPrChange w:id="1096" w:author="Chris Satterlee" w:date="2023-04-11T18:15:00Z">
              <w:rPr>
                <w:rStyle w:val="Hyperlink"/>
                <w:b w:val="0"/>
                <w:noProof/>
              </w:rPr>
            </w:rPrChange>
          </w:rPr>
          <w:delText>9.1</w:delText>
        </w:r>
        <w:r w:rsidDel="00335B82">
          <w:rPr>
            <w:rFonts w:eastAsiaTheme="minorEastAsia" w:cstheme="minorBidi"/>
            <w:b w:val="0"/>
            <w:noProof/>
            <w:sz w:val="24"/>
            <w:szCs w:val="24"/>
            <w:lang w:eastAsia="ja-JP"/>
          </w:rPr>
          <w:tab/>
        </w:r>
        <w:r w:rsidRPr="00335B82" w:rsidDel="00335B82">
          <w:rPr>
            <w:rPrChange w:id="1097" w:author="Chris Satterlee" w:date="2023-04-11T18:15:00Z">
              <w:rPr>
                <w:rStyle w:val="Hyperlink"/>
                <w:b w:val="0"/>
                <w:noProof/>
              </w:rPr>
            </w:rPrChange>
          </w:rPr>
          <w:delText>Cell Version IV Swinger 2</w:delText>
        </w:r>
        <w:r w:rsidDel="00335B82">
          <w:rPr>
            <w:noProof/>
            <w:webHidden/>
          </w:rPr>
          <w:tab/>
          <w:delText>61</w:delText>
        </w:r>
      </w:del>
    </w:p>
    <w:p w14:paraId="1DC34AE8" w14:textId="7F7358A6" w:rsidR="005C4776" w:rsidDel="00335B82" w:rsidRDefault="005C4776">
      <w:pPr>
        <w:pStyle w:val="TOC3"/>
        <w:tabs>
          <w:tab w:val="left" w:pos="1200"/>
          <w:tab w:val="right" w:leader="dot" w:pos="10070"/>
        </w:tabs>
        <w:rPr>
          <w:del w:id="1098" w:author="Chris Satterlee" w:date="2023-04-11T18:15:00Z"/>
          <w:rFonts w:eastAsiaTheme="minorEastAsia" w:cstheme="minorBidi"/>
          <w:noProof/>
          <w:sz w:val="24"/>
          <w:szCs w:val="24"/>
          <w:lang w:eastAsia="ja-JP"/>
        </w:rPr>
      </w:pPr>
      <w:del w:id="1099" w:author="Chris Satterlee" w:date="2023-04-11T18:15:00Z">
        <w:r w:rsidRPr="00335B82" w:rsidDel="00335B82">
          <w:rPr>
            <w:rPrChange w:id="1100" w:author="Chris Satterlee" w:date="2023-04-11T18:15:00Z">
              <w:rPr>
                <w:rStyle w:val="Hyperlink"/>
                <w:noProof/>
              </w:rPr>
            </w:rPrChange>
          </w:rPr>
          <w:delText>9.1.1</w:delText>
        </w:r>
        <w:r w:rsidDel="00335B82">
          <w:rPr>
            <w:rFonts w:eastAsiaTheme="minorEastAsia" w:cstheme="minorBidi"/>
            <w:noProof/>
            <w:sz w:val="24"/>
            <w:szCs w:val="24"/>
            <w:lang w:eastAsia="ja-JP"/>
          </w:rPr>
          <w:tab/>
        </w:r>
        <w:r w:rsidRPr="00335B82" w:rsidDel="00335B82">
          <w:rPr>
            <w:rPrChange w:id="1101" w:author="Chris Satterlee" w:date="2023-04-11T18:15:00Z">
              <w:rPr>
                <w:rStyle w:val="Hyperlink"/>
                <w:noProof/>
              </w:rPr>
            </w:rPrChange>
          </w:rPr>
          <w:delText>High Power PV Cell Support</w:delText>
        </w:r>
        <w:r w:rsidDel="00335B82">
          <w:rPr>
            <w:noProof/>
            <w:webHidden/>
          </w:rPr>
          <w:tab/>
          <w:delText>61</w:delText>
        </w:r>
      </w:del>
    </w:p>
    <w:p w14:paraId="681D5D6D" w14:textId="1CB08803" w:rsidR="005C4776" w:rsidDel="00335B82" w:rsidRDefault="005C4776">
      <w:pPr>
        <w:pStyle w:val="TOC3"/>
        <w:tabs>
          <w:tab w:val="left" w:pos="1200"/>
          <w:tab w:val="right" w:leader="dot" w:pos="10070"/>
        </w:tabs>
        <w:rPr>
          <w:del w:id="1102" w:author="Chris Satterlee" w:date="2023-04-11T18:15:00Z"/>
          <w:rFonts w:eastAsiaTheme="minorEastAsia" w:cstheme="minorBidi"/>
          <w:noProof/>
          <w:sz w:val="24"/>
          <w:szCs w:val="24"/>
          <w:lang w:eastAsia="ja-JP"/>
        </w:rPr>
      </w:pPr>
      <w:del w:id="1103" w:author="Chris Satterlee" w:date="2023-04-11T18:15:00Z">
        <w:r w:rsidRPr="00335B82" w:rsidDel="00335B82">
          <w:rPr>
            <w:rPrChange w:id="1104" w:author="Chris Satterlee" w:date="2023-04-11T18:15:00Z">
              <w:rPr>
                <w:rStyle w:val="Hyperlink"/>
                <w:noProof/>
              </w:rPr>
            </w:rPrChange>
          </w:rPr>
          <w:delText>9.1.2</w:delText>
        </w:r>
        <w:r w:rsidDel="00335B82">
          <w:rPr>
            <w:rFonts w:eastAsiaTheme="minorEastAsia" w:cstheme="minorBidi"/>
            <w:noProof/>
            <w:sz w:val="24"/>
            <w:szCs w:val="24"/>
            <w:lang w:eastAsia="ja-JP"/>
          </w:rPr>
          <w:tab/>
        </w:r>
        <w:r w:rsidRPr="00335B82" w:rsidDel="00335B82">
          <w:rPr>
            <w:rPrChange w:id="1105" w:author="Chris Satterlee" w:date="2023-04-11T18:15:00Z">
              <w:rPr>
                <w:rStyle w:val="Hyperlink"/>
                <w:noProof/>
              </w:rPr>
            </w:rPrChange>
          </w:rPr>
          <w:delText>Low Power PV Cell Support</w:delText>
        </w:r>
        <w:r w:rsidDel="00335B82">
          <w:rPr>
            <w:noProof/>
            <w:webHidden/>
          </w:rPr>
          <w:tab/>
          <w:delText>62</w:delText>
        </w:r>
      </w:del>
    </w:p>
    <w:p w14:paraId="499612D0" w14:textId="7A5634AF" w:rsidR="005C4776" w:rsidDel="00335B82" w:rsidRDefault="005C4776">
      <w:pPr>
        <w:pStyle w:val="TOC2"/>
        <w:tabs>
          <w:tab w:val="left" w:pos="960"/>
          <w:tab w:val="right" w:leader="dot" w:pos="10070"/>
        </w:tabs>
        <w:rPr>
          <w:del w:id="1106" w:author="Chris Satterlee" w:date="2023-04-11T18:15:00Z"/>
          <w:rFonts w:eastAsiaTheme="minorEastAsia" w:cstheme="minorBidi"/>
          <w:b w:val="0"/>
          <w:noProof/>
          <w:sz w:val="24"/>
          <w:szCs w:val="24"/>
          <w:lang w:eastAsia="ja-JP"/>
        </w:rPr>
      </w:pPr>
      <w:del w:id="1107" w:author="Chris Satterlee" w:date="2023-04-11T18:15:00Z">
        <w:r w:rsidRPr="00335B82" w:rsidDel="00335B82">
          <w:rPr>
            <w:rPrChange w:id="1108" w:author="Chris Satterlee" w:date="2023-04-11T18:15:00Z">
              <w:rPr>
                <w:rStyle w:val="Hyperlink"/>
                <w:b w:val="0"/>
                <w:noProof/>
              </w:rPr>
            </w:rPrChange>
          </w:rPr>
          <w:delText>9.2</w:delText>
        </w:r>
        <w:r w:rsidDel="00335B82">
          <w:rPr>
            <w:rFonts w:eastAsiaTheme="minorEastAsia" w:cstheme="minorBidi"/>
            <w:b w:val="0"/>
            <w:noProof/>
            <w:sz w:val="24"/>
            <w:szCs w:val="24"/>
            <w:lang w:eastAsia="ja-JP"/>
          </w:rPr>
          <w:tab/>
        </w:r>
        <w:r w:rsidRPr="00335B82" w:rsidDel="00335B82">
          <w:rPr>
            <w:rPrChange w:id="1109" w:author="Chris Satterlee" w:date="2023-04-11T18:15:00Z">
              <w:rPr>
                <w:rStyle w:val="Hyperlink"/>
                <w:b w:val="0"/>
                <w:noProof/>
              </w:rPr>
            </w:rPrChange>
          </w:rPr>
          <w:delText>Bias Battery</w:delText>
        </w:r>
        <w:r w:rsidDel="00335B82">
          <w:rPr>
            <w:noProof/>
            <w:webHidden/>
          </w:rPr>
          <w:tab/>
          <w:delText>62</w:delText>
        </w:r>
      </w:del>
    </w:p>
    <w:p w14:paraId="1D5C84D7" w14:textId="056C226F" w:rsidR="005C4776" w:rsidDel="00335B82" w:rsidRDefault="005C4776">
      <w:pPr>
        <w:pStyle w:val="TOC2"/>
        <w:tabs>
          <w:tab w:val="left" w:pos="960"/>
          <w:tab w:val="right" w:leader="dot" w:pos="10070"/>
        </w:tabs>
        <w:rPr>
          <w:del w:id="1110" w:author="Chris Satterlee" w:date="2023-04-11T18:15:00Z"/>
          <w:rFonts w:eastAsiaTheme="minorEastAsia" w:cstheme="minorBidi"/>
          <w:b w:val="0"/>
          <w:noProof/>
          <w:sz w:val="24"/>
          <w:szCs w:val="24"/>
          <w:lang w:eastAsia="ja-JP"/>
        </w:rPr>
      </w:pPr>
      <w:del w:id="1111" w:author="Chris Satterlee" w:date="2023-04-11T18:15:00Z">
        <w:r w:rsidRPr="00335B82" w:rsidDel="00335B82">
          <w:rPr>
            <w:rPrChange w:id="1112" w:author="Chris Satterlee" w:date="2023-04-11T18:15:00Z">
              <w:rPr>
                <w:rStyle w:val="Hyperlink"/>
                <w:b w:val="0"/>
                <w:noProof/>
              </w:rPr>
            </w:rPrChange>
          </w:rPr>
          <w:delText>9.3</w:delText>
        </w:r>
        <w:r w:rsidDel="00335B82">
          <w:rPr>
            <w:rFonts w:eastAsiaTheme="minorEastAsia" w:cstheme="minorBidi"/>
            <w:b w:val="0"/>
            <w:noProof/>
            <w:sz w:val="24"/>
            <w:szCs w:val="24"/>
            <w:lang w:eastAsia="ja-JP"/>
          </w:rPr>
          <w:tab/>
        </w:r>
        <w:r w:rsidRPr="00335B82" w:rsidDel="00335B82">
          <w:rPr>
            <w:rPrChange w:id="1113" w:author="Chris Satterlee" w:date="2023-04-11T18:15:00Z">
              <w:rPr>
                <w:rStyle w:val="Hyperlink"/>
                <w:b w:val="0"/>
                <w:noProof/>
              </w:rPr>
            </w:rPrChange>
          </w:rPr>
          <w:delText>Connections</w:delText>
        </w:r>
        <w:r w:rsidDel="00335B82">
          <w:rPr>
            <w:noProof/>
            <w:webHidden/>
          </w:rPr>
          <w:tab/>
          <w:delText>64</w:delText>
        </w:r>
      </w:del>
    </w:p>
    <w:p w14:paraId="0160E654" w14:textId="32997E4C" w:rsidR="005C4776" w:rsidDel="00335B82" w:rsidRDefault="005C4776">
      <w:pPr>
        <w:pStyle w:val="TOC2"/>
        <w:tabs>
          <w:tab w:val="left" w:pos="960"/>
          <w:tab w:val="right" w:leader="dot" w:pos="10070"/>
        </w:tabs>
        <w:rPr>
          <w:del w:id="1114" w:author="Chris Satterlee" w:date="2023-04-11T18:15:00Z"/>
          <w:rFonts w:eastAsiaTheme="minorEastAsia" w:cstheme="minorBidi"/>
          <w:b w:val="0"/>
          <w:noProof/>
          <w:sz w:val="24"/>
          <w:szCs w:val="24"/>
          <w:lang w:eastAsia="ja-JP"/>
        </w:rPr>
      </w:pPr>
      <w:del w:id="1115" w:author="Chris Satterlee" w:date="2023-04-11T18:15:00Z">
        <w:r w:rsidRPr="00335B82" w:rsidDel="00335B82">
          <w:rPr>
            <w:rPrChange w:id="1116" w:author="Chris Satterlee" w:date="2023-04-11T18:15:00Z">
              <w:rPr>
                <w:rStyle w:val="Hyperlink"/>
                <w:b w:val="0"/>
                <w:noProof/>
              </w:rPr>
            </w:rPrChange>
          </w:rPr>
          <w:delText>9.4</w:delText>
        </w:r>
        <w:r w:rsidDel="00335B82">
          <w:rPr>
            <w:rFonts w:eastAsiaTheme="minorEastAsia" w:cstheme="minorBidi"/>
            <w:b w:val="0"/>
            <w:noProof/>
            <w:sz w:val="24"/>
            <w:szCs w:val="24"/>
            <w:lang w:eastAsia="ja-JP"/>
          </w:rPr>
          <w:tab/>
        </w:r>
        <w:r w:rsidRPr="00335B82" w:rsidDel="00335B82">
          <w:rPr>
            <w:rPrChange w:id="1117" w:author="Chris Satterlee" w:date="2023-04-11T18:15:00Z">
              <w:rPr>
                <w:rStyle w:val="Hyperlink"/>
                <w:b w:val="0"/>
                <w:noProof/>
              </w:rPr>
            </w:rPrChange>
          </w:rPr>
          <w:delText>Second Relay</w:delText>
        </w:r>
        <w:r w:rsidDel="00335B82">
          <w:rPr>
            <w:noProof/>
            <w:webHidden/>
          </w:rPr>
          <w:tab/>
          <w:delText>65</w:delText>
        </w:r>
      </w:del>
    </w:p>
    <w:p w14:paraId="7D70DD28" w14:textId="5998273F" w:rsidR="005C4776" w:rsidDel="00335B82" w:rsidRDefault="005C4776">
      <w:pPr>
        <w:pStyle w:val="TOC3"/>
        <w:tabs>
          <w:tab w:val="left" w:pos="1200"/>
          <w:tab w:val="right" w:leader="dot" w:pos="10070"/>
        </w:tabs>
        <w:rPr>
          <w:del w:id="1118" w:author="Chris Satterlee" w:date="2023-04-11T18:15:00Z"/>
          <w:rFonts w:eastAsiaTheme="minorEastAsia" w:cstheme="minorBidi"/>
          <w:noProof/>
          <w:sz w:val="24"/>
          <w:szCs w:val="24"/>
          <w:lang w:eastAsia="ja-JP"/>
        </w:rPr>
      </w:pPr>
      <w:del w:id="1119" w:author="Chris Satterlee" w:date="2023-04-11T18:15:00Z">
        <w:r w:rsidRPr="00335B82" w:rsidDel="00335B82">
          <w:rPr>
            <w:rPrChange w:id="1120" w:author="Chris Satterlee" w:date="2023-04-11T18:15:00Z">
              <w:rPr>
                <w:rStyle w:val="Hyperlink"/>
                <w:noProof/>
              </w:rPr>
            </w:rPrChange>
          </w:rPr>
          <w:delText>9.4.1</w:delText>
        </w:r>
        <w:r w:rsidDel="00335B82">
          <w:rPr>
            <w:rFonts w:eastAsiaTheme="minorEastAsia" w:cstheme="minorBidi"/>
            <w:noProof/>
            <w:sz w:val="24"/>
            <w:szCs w:val="24"/>
            <w:lang w:eastAsia="ja-JP"/>
          </w:rPr>
          <w:tab/>
        </w:r>
        <w:r w:rsidRPr="00335B82" w:rsidDel="00335B82">
          <w:rPr>
            <w:rPrChange w:id="1121" w:author="Chris Satterlee" w:date="2023-04-11T18:15:00Z">
              <w:rPr>
                <w:rStyle w:val="Hyperlink"/>
                <w:noProof/>
              </w:rPr>
            </w:rPrChange>
          </w:rPr>
          <w:delText>Side effects of the 2</w:delText>
        </w:r>
        <w:r w:rsidRPr="00335B82" w:rsidDel="00335B82">
          <w:rPr>
            <w:rPrChange w:id="1122" w:author="Chris Satterlee" w:date="2023-04-11T18:15:00Z">
              <w:rPr>
                <w:rStyle w:val="Hyperlink"/>
                <w:noProof/>
                <w:vertAlign w:val="superscript"/>
              </w:rPr>
            </w:rPrChange>
          </w:rPr>
          <w:delText>nd</w:delText>
        </w:r>
        <w:r w:rsidRPr="00335B82" w:rsidDel="00335B82">
          <w:rPr>
            <w:rPrChange w:id="1123" w:author="Chris Satterlee" w:date="2023-04-11T18:15:00Z">
              <w:rPr>
                <w:rStyle w:val="Hyperlink"/>
                <w:noProof/>
              </w:rPr>
            </w:rPrChange>
          </w:rPr>
          <w:delText xml:space="preserve"> Relay</w:delText>
        </w:r>
        <w:r w:rsidDel="00335B82">
          <w:rPr>
            <w:noProof/>
            <w:webHidden/>
          </w:rPr>
          <w:tab/>
          <w:delText>67</w:delText>
        </w:r>
      </w:del>
    </w:p>
    <w:p w14:paraId="6DE15405" w14:textId="2B8D5E98" w:rsidR="005C4776" w:rsidDel="00335B82" w:rsidRDefault="005C4776">
      <w:pPr>
        <w:pStyle w:val="TOC3"/>
        <w:tabs>
          <w:tab w:val="left" w:pos="1200"/>
          <w:tab w:val="right" w:leader="dot" w:pos="10070"/>
        </w:tabs>
        <w:rPr>
          <w:del w:id="1124" w:author="Chris Satterlee" w:date="2023-04-11T18:15:00Z"/>
          <w:rFonts w:eastAsiaTheme="minorEastAsia" w:cstheme="minorBidi"/>
          <w:noProof/>
          <w:sz w:val="24"/>
          <w:szCs w:val="24"/>
          <w:lang w:eastAsia="ja-JP"/>
        </w:rPr>
      </w:pPr>
      <w:del w:id="1125" w:author="Chris Satterlee" w:date="2023-04-11T18:15:00Z">
        <w:r w:rsidRPr="00335B82" w:rsidDel="00335B82">
          <w:rPr>
            <w:rPrChange w:id="1126" w:author="Chris Satterlee" w:date="2023-04-11T18:15:00Z">
              <w:rPr>
                <w:rStyle w:val="Hyperlink"/>
                <w:noProof/>
              </w:rPr>
            </w:rPrChange>
          </w:rPr>
          <w:delText>9.4.2</w:delText>
        </w:r>
        <w:r w:rsidDel="00335B82">
          <w:rPr>
            <w:rFonts w:eastAsiaTheme="minorEastAsia" w:cstheme="minorBidi"/>
            <w:noProof/>
            <w:sz w:val="24"/>
            <w:szCs w:val="24"/>
            <w:lang w:eastAsia="ja-JP"/>
          </w:rPr>
          <w:tab/>
        </w:r>
        <w:r w:rsidRPr="00335B82" w:rsidDel="00335B82">
          <w:rPr>
            <w:rPrChange w:id="1127" w:author="Chris Satterlee" w:date="2023-04-11T18:15:00Z">
              <w:rPr>
                <w:rStyle w:val="Hyperlink"/>
                <w:noProof/>
              </w:rPr>
            </w:rPrChange>
          </w:rPr>
          <w:delText>SSR cell version</w:delText>
        </w:r>
        <w:r w:rsidDel="00335B82">
          <w:rPr>
            <w:noProof/>
            <w:webHidden/>
          </w:rPr>
          <w:tab/>
          <w:delText>67</w:delText>
        </w:r>
      </w:del>
    </w:p>
    <w:p w14:paraId="78613F5F" w14:textId="20129372" w:rsidR="005C4776" w:rsidDel="00335B82" w:rsidRDefault="005C4776">
      <w:pPr>
        <w:pStyle w:val="TOC2"/>
        <w:tabs>
          <w:tab w:val="left" w:pos="960"/>
          <w:tab w:val="right" w:leader="dot" w:pos="10070"/>
        </w:tabs>
        <w:rPr>
          <w:del w:id="1128" w:author="Chris Satterlee" w:date="2023-04-11T18:15:00Z"/>
          <w:rFonts w:eastAsiaTheme="minorEastAsia" w:cstheme="minorBidi"/>
          <w:b w:val="0"/>
          <w:noProof/>
          <w:sz w:val="24"/>
          <w:szCs w:val="24"/>
          <w:lang w:eastAsia="ja-JP"/>
        </w:rPr>
      </w:pPr>
      <w:del w:id="1129" w:author="Chris Satterlee" w:date="2023-04-11T18:15:00Z">
        <w:r w:rsidRPr="00335B82" w:rsidDel="00335B82">
          <w:rPr>
            <w:rPrChange w:id="1130" w:author="Chris Satterlee" w:date="2023-04-11T18:15:00Z">
              <w:rPr>
                <w:rStyle w:val="Hyperlink"/>
                <w:b w:val="0"/>
                <w:noProof/>
              </w:rPr>
            </w:rPrChange>
          </w:rPr>
          <w:delText>9.5</w:delText>
        </w:r>
        <w:r w:rsidDel="00335B82">
          <w:rPr>
            <w:rFonts w:eastAsiaTheme="minorEastAsia" w:cstheme="minorBidi"/>
            <w:b w:val="0"/>
            <w:noProof/>
            <w:sz w:val="24"/>
            <w:szCs w:val="24"/>
            <w:lang w:eastAsia="ja-JP"/>
          </w:rPr>
          <w:tab/>
        </w:r>
        <w:r w:rsidRPr="00335B82" w:rsidDel="00335B82">
          <w:rPr>
            <w:rPrChange w:id="1131" w:author="Chris Satterlee" w:date="2023-04-11T18:15:00Z">
              <w:rPr>
                <w:rStyle w:val="Hyperlink"/>
                <w:b w:val="0"/>
                <w:noProof/>
              </w:rPr>
            </w:rPrChange>
          </w:rPr>
          <w:delText>Application Configuration and Use</w:delText>
        </w:r>
        <w:r w:rsidDel="00335B82">
          <w:rPr>
            <w:noProof/>
            <w:webHidden/>
          </w:rPr>
          <w:tab/>
          <w:delText>67</w:delText>
        </w:r>
      </w:del>
    </w:p>
    <w:p w14:paraId="45C90D95" w14:textId="4C73986D" w:rsidR="005C4776" w:rsidDel="00335B82" w:rsidRDefault="005C4776">
      <w:pPr>
        <w:pStyle w:val="TOC3"/>
        <w:tabs>
          <w:tab w:val="left" w:pos="1200"/>
          <w:tab w:val="right" w:leader="dot" w:pos="10070"/>
        </w:tabs>
        <w:rPr>
          <w:del w:id="1132" w:author="Chris Satterlee" w:date="2023-04-11T18:15:00Z"/>
          <w:rFonts w:eastAsiaTheme="minorEastAsia" w:cstheme="minorBidi"/>
          <w:noProof/>
          <w:sz w:val="24"/>
          <w:szCs w:val="24"/>
          <w:lang w:eastAsia="ja-JP"/>
        </w:rPr>
      </w:pPr>
      <w:del w:id="1133" w:author="Chris Satterlee" w:date="2023-04-11T18:15:00Z">
        <w:r w:rsidRPr="00335B82" w:rsidDel="00335B82">
          <w:rPr>
            <w:rPrChange w:id="1134" w:author="Chris Satterlee" w:date="2023-04-11T18:15:00Z">
              <w:rPr>
                <w:rStyle w:val="Hyperlink"/>
                <w:noProof/>
              </w:rPr>
            </w:rPrChange>
          </w:rPr>
          <w:delText>9.5.1</w:delText>
        </w:r>
        <w:r w:rsidDel="00335B82">
          <w:rPr>
            <w:rFonts w:eastAsiaTheme="minorEastAsia" w:cstheme="minorBidi"/>
            <w:noProof/>
            <w:sz w:val="24"/>
            <w:szCs w:val="24"/>
            <w:lang w:eastAsia="ja-JP"/>
          </w:rPr>
          <w:tab/>
        </w:r>
        <w:r w:rsidRPr="00335B82" w:rsidDel="00335B82">
          <w:rPr>
            <w:rPrChange w:id="1135" w:author="Chris Satterlee" w:date="2023-04-11T18:15:00Z">
              <w:rPr>
                <w:rStyle w:val="Hyperlink"/>
                <w:noProof/>
              </w:rPr>
            </w:rPrChange>
          </w:rPr>
          <w:delText>Calibration</w:delText>
        </w:r>
        <w:r w:rsidDel="00335B82">
          <w:rPr>
            <w:noProof/>
            <w:webHidden/>
          </w:rPr>
          <w:tab/>
          <w:delText>67</w:delText>
        </w:r>
      </w:del>
    </w:p>
    <w:p w14:paraId="4D1AE086" w14:textId="4CC323C9" w:rsidR="005C4776" w:rsidDel="00335B82" w:rsidRDefault="005C4776">
      <w:pPr>
        <w:pStyle w:val="TOC4"/>
        <w:tabs>
          <w:tab w:val="left" w:pos="1680"/>
          <w:tab w:val="right" w:leader="dot" w:pos="10070"/>
        </w:tabs>
        <w:rPr>
          <w:del w:id="1136" w:author="Chris Satterlee" w:date="2023-04-11T18:15:00Z"/>
          <w:rFonts w:eastAsiaTheme="minorEastAsia" w:cstheme="minorBidi"/>
          <w:noProof/>
          <w:sz w:val="24"/>
          <w:szCs w:val="24"/>
          <w:lang w:eastAsia="ja-JP"/>
        </w:rPr>
      </w:pPr>
      <w:del w:id="1137" w:author="Chris Satterlee" w:date="2023-04-11T18:15:00Z">
        <w:r w:rsidRPr="00335B82" w:rsidDel="00335B82">
          <w:rPr>
            <w:rPrChange w:id="1138" w:author="Chris Satterlee" w:date="2023-04-11T18:15:00Z">
              <w:rPr>
                <w:rStyle w:val="Hyperlink"/>
                <w:noProof/>
              </w:rPr>
            </w:rPrChange>
          </w:rPr>
          <w:delText>9.5.1.1</w:delText>
        </w:r>
        <w:r w:rsidDel="00335B82">
          <w:rPr>
            <w:rFonts w:eastAsiaTheme="minorEastAsia" w:cstheme="minorBidi"/>
            <w:noProof/>
            <w:sz w:val="24"/>
            <w:szCs w:val="24"/>
            <w:lang w:eastAsia="ja-JP"/>
          </w:rPr>
          <w:tab/>
        </w:r>
        <w:r w:rsidRPr="00335B82" w:rsidDel="00335B82">
          <w:rPr>
            <w:rPrChange w:id="1139" w:author="Chris Satterlee" w:date="2023-04-11T18:15:00Z">
              <w:rPr>
                <w:rStyle w:val="Hyperlink"/>
                <w:noProof/>
              </w:rPr>
            </w:rPrChange>
          </w:rPr>
          <w:delText>Resistor Values</w:delText>
        </w:r>
        <w:r w:rsidDel="00335B82">
          <w:rPr>
            <w:noProof/>
            <w:webHidden/>
          </w:rPr>
          <w:tab/>
          <w:delText>67</w:delText>
        </w:r>
      </w:del>
    </w:p>
    <w:p w14:paraId="1B2454E4" w14:textId="09E3DF84" w:rsidR="005C4776" w:rsidDel="00335B82" w:rsidRDefault="005C4776">
      <w:pPr>
        <w:pStyle w:val="TOC5"/>
        <w:tabs>
          <w:tab w:val="left" w:pos="1920"/>
          <w:tab w:val="right" w:leader="dot" w:pos="10070"/>
        </w:tabs>
        <w:rPr>
          <w:del w:id="1140" w:author="Chris Satterlee" w:date="2023-04-11T18:15:00Z"/>
          <w:rFonts w:eastAsiaTheme="minorEastAsia" w:cstheme="minorBidi"/>
          <w:noProof/>
          <w:sz w:val="24"/>
          <w:szCs w:val="24"/>
          <w:lang w:eastAsia="ja-JP"/>
        </w:rPr>
      </w:pPr>
      <w:del w:id="1141" w:author="Chris Satterlee" w:date="2023-04-11T18:15:00Z">
        <w:r w:rsidRPr="00335B82" w:rsidDel="00335B82">
          <w:rPr>
            <w:rPrChange w:id="1142" w:author="Chris Satterlee" w:date="2023-04-11T18:15:00Z">
              <w:rPr>
                <w:rStyle w:val="Hyperlink"/>
                <w:noProof/>
              </w:rPr>
            </w:rPrChange>
          </w:rPr>
          <w:delText>9.5.1.1.1</w:delText>
        </w:r>
        <w:r w:rsidDel="00335B82">
          <w:rPr>
            <w:rFonts w:eastAsiaTheme="minorEastAsia" w:cstheme="minorBidi"/>
            <w:noProof/>
            <w:sz w:val="24"/>
            <w:szCs w:val="24"/>
            <w:lang w:eastAsia="ja-JP"/>
          </w:rPr>
          <w:tab/>
        </w:r>
        <w:r w:rsidRPr="00335B82" w:rsidDel="00335B82">
          <w:rPr>
            <w:rPrChange w:id="1143" w:author="Chris Satterlee" w:date="2023-04-11T18:15:00Z">
              <w:rPr>
                <w:rStyle w:val="Hyperlink"/>
                <w:noProof/>
              </w:rPr>
            </w:rPrChange>
          </w:rPr>
          <w:delText>Resistor R1</w:delText>
        </w:r>
        <w:r w:rsidDel="00335B82">
          <w:rPr>
            <w:noProof/>
            <w:webHidden/>
          </w:rPr>
          <w:tab/>
          <w:delText>67</w:delText>
        </w:r>
      </w:del>
    </w:p>
    <w:p w14:paraId="5BD96AFF" w14:textId="1769BF0C" w:rsidR="005C4776" w:rsidDel="00335B82" w:rsidRDefault="005C4776">
      <w:pPr>
        <w:pStyle w:val="TOC5"/>
        <w:tabs>
          <w:tab w:val="left" w:pos="1920"/>
          <w:tab w:val="right" w:leader="dot" w:pos="10070"/>
        </w:tabs>
        <w:rPr>
          <w:del w:id="1144" w:author="Chris Satterlee" w:date="2023-04-11T18:15:00Z"/>
          <w:rFonts w:eastAsiaTheme="minorEastAsia" w:cstheme="minorBidi"/>
          <w:noProof/>
          <w:sz w:val="24"/>
          <w:szCs w:val="24"/>
          <w:lang w:eastAsia="ja-JP"/>
        </w:rPr>
      </w:pPr>
      <w:del w:id="1145" w:author="Chris Satterlee" w:date="2023-04-11T18:15:00Z">
        <w:r w:rsidRPr="00335B82" w:rsidDel="00335B82">
          <w:rPr>
            <w:rPrChange w:id="1146" w:author="Chris Satterlee" w:date="2023-04-11T18:15:00Z">
              <w:rPr>
                <w:rStyle w:val="Hyperlink"/>
                <w:noProof/>
              </w:rPr>
            </w:rPrChange>
          </w:rPr>
          <w:delText>9.5.1.1.2</w:delText>
        </w:r>
        <w:r w:rsidDel="00335B82">
          <w:rPr>
            <w:rFonts w:eastAsiaTheme="minorEastAsia" w:cstheme="minorBidi"/>
            <w:noProof/>
            <w:sz w:val="24"/>
            <w:szCs w:val="24"/>
            <w:lang w:eastAsia="ja-JP"/>
          </w:rPr>
          <w:tab/>
        </w:r>
        <w:r w:rsidRPr="00335B82" w:rsidDel="00335B82">
          <w:rPr>
            <w:rPrChange w:id="1147" w:author="Chris Satterlee" w:date="2023-04-11T18:15:00Z">
              <w:rPr>
                <w:rStyle w:val="Hyperlink"/>
                <w:noProof/>
              </w:rPr>
            </w:rPrChange>
          </w:rPr>
          <w:delText>Resistor RF</w:delText>
        </w:r>
        <w:r w:rsidDel="00335B82">
          <w:rPr>
            <w:noProof/>
            <w:webHidden/>
          </w:rPr>
          <w:tab/>
          <w:delText>68</w:delText>
        </w:r>
      </w:del>
    </w:p>
    <w:p w14:paraId="3EEA8D02" w14:textId="76924333" w:rsidR="005C4776" w:rsidDel="00335B82" w:rsidRDefault="005C4776">
      <w:pPr>
        <w:pStyle w:val="TOC4"/>
        <w:tabs>
          <w:tab w:val="left" w:pos="1680"/>
          <w:tab w:val="right" w:leader="dot" w:pos="10070"/>
        </w:tabs>
        <w:rPr>
          <w:del w:id="1148" w:author="Chris Satterlee" w:date="2023-04-11T18:15:00Z"/>
          <w:rFonts w:eastAsiaTheme="minorEastAsia" w:cstheme="minorBidi"/>
          <w:noProof/>
          <w:sz w:val="24"/>
          <w:szCs w:val="24"/>
          <w:lang w:eastAsia="ja-JP"/>
        </w:rPr>
      </w:pPr>
      <w:del w:id="1149" w:author="Chris Satterlee" w:date="2023-04-11T18:15:00Z">
        <w:r w:rsidRPr="00335B82" w:rsidDel="00335B82">
          <w:rPr>
            <w:rPrChange w:id="1150" w:author="Chris Satterlee" w:date="2023-04-11T18:15:00Z">
              <w:rPr>
                <w:rStyle w:val="Hyperlink"/>
                <w:noProof/>
              </w:rPr>
            </w:rPrChange>
          </w:rPr>
          <w:delText>9.5.1.2</w:delText>
        </w:r>
        <w:r w:rsidDel="00335B82">
          <w:rPr>
            <w:rFonts w:eastAsiaTheme="minorEastAsia" w:cstheme="minorBidi"/>
            <w:noProof/>
            <w:sz w:val="24"/>
            <w:szCs w:val="24"/>
            <w:lang w:eastAsia="ja-JP"/>
          </w:rPr>
          <w:tab/>
        </w:r>
        <w:r w:rsidRPr="00335B82" w:rsidDel="00335B82">
          <w:rPr>
            <w:rPrChange w:id="1151" w:author="Chris Satterlee" w:date="2023-04-11T18:15:00Z">
              <w:rPr>
                <w:rStyle w:val="Hyperlink"/>
                <w:noProof/>
              </w:rPr>
            </w:rPrChange>
          </w:rPr>
          <w:delText>Bias Battery Calibration</w:delText>
        </w:r>
        <w:r w:rsidDel="00335B82">
          <w:rPr>
            <w:noProof/>
            <w:webHidden/>
          </w:rPr>
          <w:tab/>
          <w:delText>68</w:delText>
        </w:r>
      </w:del>
    </w:p>
    <w:p w14:paraId="47304D6F" w14:textId="76C96333" w:rsidR="005C4776" w:rsidDel="00335B82" w:rsidRDefault="005C4776">
      <w:pPr>
        <w:pStyle w:val="TOC5"/>
        <w:tabs>
          <w:tab w:val="left" w:pos="1920"/>
          <w:tab w:val="right" w:leader="dot" w:pos="10070"/>
        </w:tabs>
        <w:rPr>
          <w:del w:id="1152" w:author="Chris Satterlee" w:date="2023-04-11T18:15:00Z"/>
          <w:rFonts w:eastAsiaTheme="minorEastAsia" w:cstheme="minorBidi"/>
          <w:noProof/>
          <w:sz w:val="24"/>
          <w:szCs w:val="24"/>
          <w:lang w:eastAsia="ja-JP"/>
        </w:rPr>
      </w:pPr>
      <w:del w:id="1153" w:author="Chris Satterlee" w:date="2023-04-11T18:15:00Z">
        <w:r w:rsidRPr="00335B82" w:rsidDel="00335B82">
          <w:rPr>
            <w:rPrChange w:id="1154" w:author="Chris Satterlee" w:date="2023-04-11T18:15:00Z">
              <w:rPr>
                <w:rStyle w:val="Hyperlink"/>
                <w:noProof/>
              </w:rPr>
            </w:rPrChange>
          </w:rPr>
          <w:delText>9.5.1.2.1</w:delText>
        </w:r>
        <w:r w:rsidDel="00335B82">
          <w:rPr>
            <w:rFonts w:eastAsiaTheme="minorEastAsia" w:cstheme="minorBidi"/>
            <w:noProof/>
            <w:sz w:val="24"/>
            <w:szCs w:val="24"/>
            <w:lang w:eastAsia="ja-JP"/>
          </w:rPr>
          <w:tab/>
        </w:r>
        <w:r w:rsidRPr="00335B82" w:rsidDel="00335B82">
          <w:rPr>
            <w:rPrChange w:id="1155" w:author="Chris Satterlee" w:date="2023-04-11T18:15:00Z">
              <w:rPr>
                <w:rStyle w:val="Hyperlink"/>
                <w:noProof/>
              </w:rPr>
            </w:rPrChange>
          </w:rPr>
          <w:delText>Pre-requisite: normal voltage and current calibration</w:delText>
        </w:r>
        <w:r w:rsidDel="00335B82">
          <w:rPr>
            <w:noProof/>
            <w:webHidden/>
          </w:rPr>
          <w:tab/>
          <w:delText>68</w:delText>
        </w:r>
      </w:del>
    </w:p>
    <w:p w14:paraId="23176EA6" w14:textId="249A3C9D" w:rsidR="005C4776" w:rsidDel="00335B82" w:rsidRDefault="005C4776">
      <w:pPr>
        <w:pStyle w:val="TOC5"/>
        <w:tabs>
          <w:tab w:val="left" w:pos="1920"/>
          <w:tab w:val="right" w:leader="dot" w:pos="10070"/>
        </w:tabs>
        <w:rPr>
          <w:del w:id="1156" w:author="Chris Satterlee" w:date="2023-04-11T18:15:00Z"/>
          <w:rFonts w:eastAsiaTheme="minorEastAsia" w:cstheme="minorBidi"/>
          <w:noProof/>
          <w:sz w:val="24"/>
          <w:szCs w:val="24"/>
          <w:lang w:eastAsia="ja-JP"/>
        </w:rPr>
      </w:pPr>
      <w:del w:id="1157" w:author="Chris Satterlee" w:date="2023-04-11T18:15:00Z">
        <w:r w:rsidRPr="00335B82" w:rsidDel="00335B82">
          <w:rPr>
            <w:rPrChange w:id="1158" w:author="Chris Satterlee" w:date="2023-04-11T18:15:00Z">
              <w:rPr>
                <w:rStyle w:val="Hyperlink"/>
                <w:noProof/>
              </w:rPr>
            </w:rPrChange>
          </w:rPr>
          <w:delText>9.5.1.2.2</w:delText>
        </w:r>
        <w:r w:rsidDel="00335B82">
          <w:rPr>
            <w:rFonts w:eastAsiaTheme="minorEastAsia" w:cstheme="minorBidi"/>
            <w:noProof/>
            <w:sz w:val="24"/>
            <w:szCs w:val="24"/>
            <w:lang w:eastAsia="ja-JP"/>
          </w:rPr>
          <w:tab/>
        </w:r>
        <w:r w:rsidRPr="00335B82" w:rsidDel="00335B82">
          <w:rPr>
            <w:rPrChange w:id="1159" w:author="Chris Satterlee" w:date="2023-04-11T18:15:00Z">
              <w:rPr>
                <w:rStyle w:val="Hyperlink"/>
                <w:noProof/>
              </w:rPr>
            </w:rPrChange>
          </w:rPr>
          <w:delText>Manual bias battery calibration</w:delText>
        </w:r>
        <w:r w:rsidDel="00335B82">
          <w:rPr>
            <w:noProof/>
            <w:webHidden/>
          </w:rPr>
          <w:tab/>
          <w:delText>68</w:delText>
        </w:r>
      </w:del>
    </w:p>
    <w:p w14:paraId="54FC892E" w14:textId="08B672E9" w:rsidR="005C4776" w:rsidDel="00335B82" w:rsidRDefault="005C4776">
      <w:pPr>
        <w:pStyle w:val="TOC3"/>
        <w:tabs>
          <w:tab w:val="left" w:pos="1200"/>
          <w:tab w:val="right" w:leader="dot" w:pos="10070"/>
        </w:tabs>
        <w:rPr>
          <w:del w:id="1160" w:author="Chris Satterlee" w:date="2023-04-11T18:15:00Z"/>
          <w:rFonts w:eastAsiaTheme="minorEastAsia" w:cstheme="minorBidi"/>
          <w:noProof/>
          <w:sz w:val="24"/>
          <w:szCs w:val="24"/>
          <w:lang w:eastAsia="ja-JP"/>
        </w:rPr>
      </w:pPr>
      <w:del w:id="1161" w:author="Chris Satterlee" w:date="2023-04-11T18:15:00Z">
        <w:r w:rsidRPr="00335B82" w:rsidDel="00335B82">
          <w:rPr>
            <w:rPrChange w:id="1162" w:author="Chris Satterlee" w:date="2023-04-11T18:15:00Z">
              <w:rPr>
                <w:rStyle w:val="Hyperlink"/>
                <w:noProof/>
              </w:rPr>
            </w:rPrChange>
          </w:rPr>
          <w:delText>9.5.2</w:delText>
        </w:r>
        <w:r w:rsidDel="00335B82">
          <w:rPr>
            <w:rFonts w:eastAsiaTheme="minorEastAsia" w:cstheme="minorBidi"/>
            <w:noProof/>
            <w:sz w:val="24"/>
            <w:szCs w:val="24"/>
            <w:lang w:eastAsia="ja-JP"/>
          </w:rPr>
          <w:tab/>
        </w:r>
        <w:r w:rsidRPr="00335B82" w:rsidDel="00335B82">
          <w:rPr>
            <w:rPrChange w:id="1163" w:author="Chris Satterlee" w:date="2023-04-11T18:15:00Z">
              <w:rPr>
                <w:rStyle w:val="Hyperlink"/>
                <w:noProof/>
              </w:rPr>
            </w:rPrChange>
          </w:rPr>
          <w:delText>Swinging an IV Curve with a Bias Battery</w:delText>
        </w:r>
        <w:r w:rsidDel="00335B82">
          <w:rPr>
            <w:noProof/>
            <w:webHidden/>
          </w:rPr>
          <w:tab/>
          <w:delText>69</w:delText>
        </w:r>
      </w:del>
    </w:p>
    <w:p w14:paraId="7727905C" w14:textId="5357DBD6" w:rsidR="005C4776" w:rsidDel="00335B82" w:rsidRDefault="005C4776">
      <w:pPr>
        <w:pStyle w:val="TOC4"/>
        <w:tabs>
          <w:tab w:val="left" w:pos="1680"/>
          <w:tab w:val="right" w:leader="dot" w:pos="10070"/>
        </w:tabs>
        <w:rPr>
          <w:del w:id="1164" w:author="Chris Satterlee" w:date="2023-04-11T18:15:00Z"/>
          <w:rFonts w:eastAsiaTheme="minorEastAsia" w:cstheme="minorBidi"/>
          <w:noProof/>
          <w:sz w:val="24"/>
          <w:szCs w:val="24"/>
          <w:lang w:eastAsia="ja-JP"/>
        </w:rPr>
      </w:pPr>
      <w:del w:id="1165" w:author="Chris Satterlee" w:date="2023-04-11T18:15:00Z">
        <w:r w:rsidRPr="00335B82" w:rsidDel="00335B82">
          <w:rPr>
            <w:rPrChange w:id="1166" w:author="Chris Satterlee" w:date="2023-04-11T18:15:00Z">
              <w:rPr>
                <w:rStyle w:val="Hyperlink"/>
                <w:noProof/>
              </w:rPr>
            </w:rPrChange>
          </w:rPr>
          <w:delText>9.5.2.1</w:delText>
        </w:r>
        <w:r w:rsidDel="00335B82">
          <w:rPr>
            <w:rFonts w:eastAsiaTheme="minorEastAsia" w:cstheme="minorBidi"/>
            <w:noProof/>
            <w:sz w:val="24"/>
            <w:szCs w:val="24"/>
            <w:lang w:eastAsia="ja-JP"/>
          </w:rPr>
          <w:tab/>
        </w:r>
        <w:r w:rsidRPr="00335B82" w:rsidDel="00335B82">
          <w:rPr>
            <w:rPrChange w:id="1167" w:author="Chris Satterlee" w:date="2023-04-11T18:15:00Z">
              <w:rPr>
                <w:rStyle w:val="Hyperlink"/>
                <w:noProof/>
              </w:rPr>
            </w:rPrChange>
          </w:rPr>
          <w:delText>Applying the Battery Bias</w:delText>
        </w:r>
        <w:r w:rsidDel="00335B82">
          <w:rPr>
            <w:noProof/>
            <w:webHidden/>
          </w:rPr>
          <w:tab/>
          <w:delText>69</w:delText>
        </w:r>
      </w:del>
    </w:p>
    <w:p w14:paraId="43DA13C8" w14:textId="250F1CC1" w:rsidR="005C4776" w:rsidDel="00335B82" w:rsidRDefault="005C4776">
      <w:pPr>
        <w:pStyle w:val="TOC4"/>
        <w:tabs>
          <w:tab w:val="left" w:pos="1680"/>
          <w:tab w:val="right" w:leader="dot" w:pos="10070"/>
        </w:tabs>
        <w:rPr>
          <w:del w:id="1168" w:author="Chris Satterlee" w:date="2023-04-11T18:15:00Z"/>
          <w:rFonts w:eastAsiaTheme="minorEastAsia" w:cstheme="minorBidi"/>
          <w:noProof/>
          <w:sz w:val="24"/>
          <w:szCs w:val="24"/>
          <w:lang w:eastAsia="ja-JP"/>
        </w:rPr>
      </w:pPr>
      <w:del w:id="1169" w:author="Chris Satterlee" w:date="2023-04-11T18:15:00Z">
        <w:r w:rsidRPr="00335B82" w:rsidDel="00335B82">
          <w:rPr>
            <w:rPrChange w:id="1170" w:author="Chris Satterlee" w:date="2023-04-11T18:15:00Z">
              <w:rPr>
                <w:rStyle w:val="Hyperlink"/>
                <w:noProof/>
              </w:rPr>
            </w:rPrChange>
          </w:rPr>
          <w:delText>9.5.2.2</w:delText>
        </w:r>
        <w:r w:rsidDel="00335B82">
          <w:rPr>
            <w:rFonts w:eastAsiaTheme="minorEastAsia" w:cstheme="minorBidi"/>
            <w:noProof/>
            <w:sz w:val="24"/>
            <w:szCs w:val="24"/>
            <w:lang w:eastAsia="ja-JP"/>
          </w:rPr>
          <w:tab/>
        </w:r>
        <w:r w:rsidRPr="00335B82" w:rsidDel="00335B82">
          <w:rPr>
            <w:rPrChange w:id="1171" w:author="Chris Satterlee" w:date="2023-04-11T18:15:00Z">
              <w:rPr>
                <w:rStyle w:val="Hyperlink"/>
                <w:noProof/>
              </w:rPr>
            </w:rPrChange>
          </w:rPr>
          <w:delText>Calibrating Based on a Biased IV Curve</w:delText>
        </w:r>
        <w:r w:rsidDel="00335B82">
          <w:rPr>
            <w:noProof/>
            <w:webHidden/>
          </w:rPr>
          <w:tab/>
          <w:delText>70</w:delText>
        </w:r>
      </w:del>
    </w:p>
    <w:p w14:paraId="2035AAF6" w14:textId="7863C38F" w:rsidR="005C4776" w:rsidDel="00335B82" w:rsidRDefault="005C4776">
      <w:pPr>
        <w:pStyle w:val="TOC2"/>
        <w:tabs>
          <w:tab w:val="left" w:pos="960"/>
          <w:tab w:val="right" w:leader="dot" w:pos="10070"/>
        </w:tabs>
        <w:rPr>
          <w:del w:id="1172" w:author="Chris Satterlee" w:date="2023-04-11T18:15:00Z"/>
          <w:rFonts w:eastAsiaTheme="minorEastAsia" w:cstheme="minorBidi"/>
          <w:b w:val="0"/>
          <w:noProof/>
          <w:sz w:val="24"/>
          <w:szCs w:val="24"/>
          <w:lang w:eastAsia="ja-JP"/>
        </w:rPr>
      </w:pPr>
      <w:del w:id="1173" w:author="Chris Satterlee" w:date="2023-04-11T18:15:00Z">
        <w:r w:rsidRPr="00335B82" w:rsidDel="00335B82">
          <w:rPr>
            <w:rPrChange w:id="1174" w:author="Chris Satterlee" w:date="2023-04-11T18:15:00Z">
              <w:rPr>
                <w:rStyle w:val="Hyperlink"/>
                <w:b w:val="0"/>
                <w:noProof/>
              </w:rPr>
            </w:rPrChange>
          </w:rPr>
          <w:delText>9.6</w:delText>
        </w:r>
        <w:r w:rsidDel="00335B82">
          <w:rPr>
            <w:rFonts w:eastAsiaTheme="minorEastAsia" w:cstheme="minorBidi"/>
            <w:b w:val="0"/>
            <w:noProof/>
            <w:sz w:val="24"/>
            <w:szCs w:val="24"/>
            <w:lang w:eastAsia="ja-JP"/>
          </w:rPr>
          <w:tab/>
        </w:r>
        <w:r w:rsidRPr="00335B82" w:rsidDel="00335B82">
          <w:rPr>
            <w:rPrChange w:id="1175" w:author="Chris Satterlee" w:date="2023-04-11T18:15:00Z">
              <w:rPr>
                <w:rStyle w:val="Hyperlink"/>
                <w:b w:val="0"/>
                <w:noProof/>
              </w:rPr>
            </w:rPrChange>
          </w:rPr>
          <w:delText>Consider Using Multiple High Power PV Cells in Series</w:delText>
        </w:r>
        <w:r w:rsidDel="00335B82">
          <w:rPr>
            <w:noProof/>
            <w:webHidden/>
          </w:rPr>
          <w:tab/>
          <w:delText>70</w:delText>
        </w:r>
      </w:del>
    </w:p>
    <w:p w14:paraId="45EC67E6" w14:textId="7AB88839" w:rsidR="005C4776" w:rsidDel="00335B82" w:rsidRDefault="005C4776">
      <w:pPr>
        <w:pStyle w:val="TOC1"/>
        <w:rPr>
          <w:del w:id="1176" w:author="Chris Satterlee" w:date="2023-04-11T18:15:00Z"/>
          <w:rFonts w:eastAsiaTheme="minorEastAsia" w:cstheme="minorBidi"/>
          <w:b w:val="0"/>
          <w:noProof/>
          <w:lang w:eastAsia="ja-JP"/>
        </w:rPr>
      </w:pPr>
      <w:del w:id="1177" w:author="Chris Satterlee" w:date="2023-04-11T18:15:00Z">
        <w:r w:rsidRPr="00335B82" w:rsidDel="00335B82">
          <w:rPr>
            <w:rPrChange w:id="1178" w:author="Chris Satterlee" w:date="2023-04-11T18:15:00Z">
              <w:rPr>
                <w:rStyle w:val="Hyperlink"/>
                <w:b w:val="0"/>
                <w:noProof/>
              </w:rPr>
            </w:rPrChange>
          </w:rPr>
          <w:delText>10</w:delText>
        </w:r>
        <w:r w:rsidDel="00335B82">
          <w:rPr>
            <w:rFonts w:eastAsiaTheme="minorEastAsia" w:cstheme="minorBidi"/>
            <w:b w:val="0"/>
            <w:noProof/>
            <w:lang w:eastAsia="ja-JP"/>
          </w:rPr>
          <w:tab/>
        </w:r>
        <w:r w:rsidRPr="00335B82" w:rsidDel="00335B82">
          <w:rPr>
            <w:rPrChange w:id="1179" w:author="Chris Satterlee" w:date="2023-04-11T18:15:00Z">
              <w:rPr>
                <w:rStyle w:val="Hyperlink"/>
                <w:b w:val="0"/>
                <w:noProof/>
              </w:rPr>
            </w:rPrChange>
          </w:rPr>
          <w:delText>Simulation</w:delText>
        </w:r>
        <w:r w:rsidDel="00335B82">
          <w:rPr>
            <w:noProof/>
            <w:webHidden/>
          </w:rPr>
          <w:tab/>
          <w:delText>71</w:delText>
        </w:r>
      </w:del>
    </w:p>
    <w:p w14:paraId="3FFB7E1F" w14:textId="042A9DAA" w:rsidR="00CB138E" w:rsidRDefault="00CB138E" w:rsidP="00CB138E">
      <w:pPr>
        <w:rPr>
          <w:rFonts w:asciiTheme="majorHAnsi" w:hAnsiTheme="majorHAnsi"/>
          <w:b/>
          <w:sz w:val="28"/>
          <w:szCs w:val="28"/>
        </w:rPr>
      </w:pPr>
      <w:r>
        <w:rPr>
          <w:rFonts w:asciiTheme="majorHAnsi" w:hAnsiTheme="majorHAnsi"/>
          <w:b/>
          <w:sz w:val="28"/>
          <w:szCs w:val="28"/>
        </w:rPr>
        <w:fldChar w:fldCharType="end"/>
      </w:r>
    </w:p>
    <w:p w14:paraId="72BC33E2" w14:textId="4972961B" w:rsidR="00CB138E" w:rsidRDefault="00CB138E" w:rsidP="00CB138E">
      <w:pPr>
        <w:rPr>
          <w:rFonts w:asciiTheme="majorHAnsi" w:hAnsiTheme="majorHAnsi"/>
          <w:b/>
          <w:sz w:val="28"/>
          <w:szCs w:val="28"/>
        </w:rPr>
      </w:pPr>
      <w:r>
        <w:rPr>
          <w:rFonts w:asciiTheme="majorHAnsi" w:hAnsiTheme="majorHAnsi"/>
          <w:b/>
          <w:sz w:val="28"/>
          <w:szCs w:val="28"/>
        </w:rPr>
        <w:br w:type="page"/>
      </w:r>
      <w:r w:rsidRPr="00DA5ABE">
        <w:rPr>
          <w:rFonts w:asciiTheme="majorHAnsi" w:hAnsiTheme="majorHAnsi"/>
          <w:b/>
          <w:sz w:val="28"/>
          <w:szCs w:val="28"/>
        </w:rPr>
        <w:lastRenderedPageBreak/>
        <w:t>Table of Figures</w:t>
      </w:r>
    </w:p>
    <w:p w14:paraId="4BF56B5D" w14:textId="77777777" w:rsidR="00CB138E" w:rsidRPr="00CB138E" w:rsidRDefault="00CB138E" w:rsidP="00CB138E">
      <w:pPr>
        <w:rPr>
          <w:rFonts w:asciiTheme="majorHAnsi" w:hAnsiTheme="majorHAnsi"/>
          <w:b/>
          <w:sz w:val="28"/>
          <w:szCs w:val="28"/>
        </w:rPr>
      </w:pPr>
    </w:p>
    <w:p w14:paraId="4DD29C54" w14:textId="258CD1DC" w:rsidR="00E84351" w:rsidRDefault="00CB138E">
      <w:pPr>
        <w:pStyle w:val="TableofFigures"/>
        <w:tabs>
          <w:tab w:val="right" w:leader="dot" w:pos="10070"/>
        </w:tabs>
        <w:rPr>
          <w:ins w:id="1180" w:author="Chris Satterlee" w:date="2023-04-14T17:45:00Z"/>
          <w:rFonts w:asciiTheme="minorHAnsi" w:eastAsiaTheme="minorEastAsia" w:hAnsiTheme="minorHAnsi" w:cstheme="minorBidi"/>
          <w:noProof/>
          <w:szCs w:val="24"/>
          <w:lang w:eastAsia="ja-JP"/>
        </w:rPr>
      </w:pPr>
      <w:r>
        <w:rPr>
          <w:rFonts w:asciiTheme="majorHAnsi" w:hAnsiTheme="majorHAnsi"/>
          <w:b/>
          <w:sz w:val="28"/>
          <w:szCs w:val="28"/>
        </w:rPr>
        <w:fldChar w:fldCharType="begin"/>
      </w:r>
      <w:r>
        <w:rPr>
          <w:rFonts w:asciiTheme="majorHAnsi" w:hAnsiTheme="majorHAnsi"/>
          <w:b/>
          <w:sz w:val="28"/>
          <w:szCs w:val="28"/>
        </w:rPr>
        <w:instrText xml:space="preserve"> TOC \h \z \c "Figure" </w:instrText>
      </w:r>
      <w:r>
        <w:rPr>
          <w:rFonts w:asciiTheme="majorHAnsi" w:hAnsiTheme="majorHAnsi"/>
          <w:b/>
          <w:sz w:val="28"/>
          <w:szCs w:val="28"/>
        </w:rPr>
        <w:fldChar w:fldCharType="separate"/>
      </w:r>
      <w:ins w:id="1181" w:author="Chris Satterlee" w:date="2023-04-14T17:45:00Z">
        <w:r w:rsidR="00E84351" w:rsidRPr="00761B9B">
          <w:rPr>
            <w:rStyle w:val="Hyperlink"/>
            <w:rFonts w:eastAsiaTheme="majorEastAsia"/>
            <w:noProof/>
          </w:rPr>
          <w:fldChar w:fldCharType="begin"/>
        </w:r>
        <w:r w:rsidR="00E84351" w:rsidRPr="00761B9B">
          <w:rPr>
            <w:rStyle w:val="Hyperlink"/>
            <w:rFonts w:eastAsiaTheme="majorEastAsia"/>
            <w:noProof/>
          </w:rPr>
          <w:instrText xml:space="preserve"> </w:instrText>
        </w:r>
        <w:r w:rsidR="00E84351">
          <w:rPr>
            <w:noProof/>
          </w:rPr>
          <w:instrText>HYPERLINK \l "_Toc132386912"</w:instrText>
        </w:r>
        <w:r w:rsidR="00E84351" w:rsidRPr="00761B9B">
          <w:rPr>
            <w:rStyle w:val="Hyperlink"/>
            <w:rFonts w:eastAsiaTheme="majorEastAsia"/>
            <w:noProof/>
          </w:rPr>
          <w:instrText xml:space="preserve"> </w:instrText>
        </w:r>
        <w:r w:rsidR="00E84351" w:rsidRPr="00761B9B">
          <w:rPr>
            <w:rStyle w:val="Hyperlink"/>
            <w:rFonts w:eastAsiaTheme="majorEastAsia"/>
            <w:noProof/>
          </w:rPr>
        </w:r>
        <w:r w:rsidR="00E84351" w:rsidRPr="00761B9B">
          <w:rPr>
            <w:rStyle w:val="Hyperlink"/>
            <w:rFonts w:eastAsiaTheme="majorEastAsia"/>
            <w:noProof/>
          </w:rPr>
          <w:fldChar w:fldCharType="separate"/>
        </w:r>
        <w:r w:rsidR="00E84351" w:rsidRPr="00761B9B">
          <w:rPr>
            <w:rStyle w:val="Hyperlink"/>
            <w:rFonts w:eastAsiaTheme="majorEastAsia"/>
            <w:noProof/>
          </w:rPr>
          <w:t>Figure 2</w:t>
        </w:r>
        <w:r w:rsidR="00E84351" w:rsidRPr="00761B9B">
          <w:rPr>
            <w:rStyle w:val="Hyperlink"/>
            <w:rFonts w:eastAsiaTheme="majorEastAsia"/>
            <w:noProof/>
          </w:rPr>
          <w:noBreakHyphen/>
          <w:t>1: Typical IV Curve of Unshaded PV Module</w:t>
        </w:r>
        <w:r w:rsidR="00E84351">
          <w:rPr>
            <w:noProof/>
            <w:webHidden/>
          </w:rPr>
          <w:tab/>
        </w:r>
        <w:r w:rsidR="00E84351">
          <w:rPr>
            <w:noProof/>
            <w:webHidden/>
          </w:rPr>
          <w:fldChar w:fldCharType="begin"/>
        </w:r>
        <w:r w:rsidR="00E84351">
          <w:rPr>
            <w:noProof/>
            <w:webHidden/>
          </w:rPr>
          <w:instrText xml:space="preserve"> PAGEREF _Toc132386912 \h </w:instrText>
        </w:r>
      </w:ins>
      <w:r w:rsidR="00E84351">
        <w:rPr>
          <w:noProof/>
          <w:webHidden/>
        </w:rPr>
      </w:r>
      <w:r w:rsidR="00E84351">
        <w:rPr>
          <w:noProof/>
          <w:webHidden/>
        </w:rPr>
        <w:fldChar w:fldCharType="separate"/>
      </w:r>
      <w:ins w:id="1182" w:author="Chris Satterlee" w:date="2023-04-14T18:03:00Z">
        <w:r w:rsidR="0051422D">
          <w:rPr>
            <w:noProof/>
            <w:webHidden/>
          </w:rPr>
          <w:t>7</w:t>
        </w:r>
      </w:ins>
      <w:ins w:id="1183" w:author="Chris Satterlee" w:date="2023-04-14T17:45:00Z">
        <w:r w:rsidR="00E84351">
          <w:rPr>
            <w:noProof/>
            <w:webHidden/>
          </w:rPr>
          <w:fldChar w:fldCharType="end"/>
        </w:r>
        <w:r w:rsidR="00E84351" w:rsidRPr="00761B9B">
          <w:rPr>
            <w:rStyle w:val="Hyperlink"/>
            <w:rFonts w:eastAsiaTheme="majorEastAsia"/>
            <w:noProof/>
          </w:rPr>
          <w:fldChar w:fldCharType="end"/>
        </w:r>
      </w:ins>
    </w:p>
    <w:p w14:paraId="23C427E5" w14:textId="269888B3" w:rsidR="00E84351" w:rsidRDefault="00E84351">
      <w:pPr>
        <w:pStyle w:val="TableofFigures"/>
        <w:tabs>
          <w:tab w:val="right" w:leader="dot" w:pos="10070"/>
        </w:tabs>
        <w:rPr>
          <w:ins w:id="1184" w:author="Chris Satterlee" w:date="2023-04-14T17:45:00Z"/>
          <w:rFonts w:asciiTheme="minorHAnsi" w:eastAsiaTheme="minorEastAsia" w:hAnsiTheme="minorHAnsi" w:cstheme="minorBidi"/>
          <w:noProof/>
          <w:szCs w:val="24"/>
          <w:lang w:eastAsia="ja-JP"/>
        </w:rPr>
      </w:pPr>
      <w:ins w:id="1185"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"_Toc132386913"</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3</w:t>
        </w:r>
        <w:r w:rsidRPr="00761B9B">
          <w:rPr>
            <w:rStyle w:val="Hyperlink"/>
            <w:rFonts w:eastAsiaTheme="majorEastAsia"/>
            <w:noProof/>
          </w:rPr>
          <w:noBreakHyphen/>
          <w:t>1: USB Port</w:t>
        </w:r>
        <w:r>
          <w:rPr>
            <w:noProof/>
            <w:webHidden/>
          </w:rPr>
          <w:tab/>
        </w:r>
        <w:r>
          <w:rPr>
            <w:noProof/>
            <w:webHidden/>
          </w:rPr>
          <w:fldChar w:fldCharType="begin"/>
        </w:r>
        <w:r>
          <w:rPr>
            <w:noProof/>
            <w:webHidden/>
          </w:rPr>
          <w:instrText xml:space="preserve"> PAGEREF _Toc132386913 \h </w:instrText>
        </w:r>
      </w:ins>
      <w:r>
        <w:rPr>
          <w:noProof/>
          <w:webHidden/>
        </w:rPr>
      </w:r>
      <w:r>
        <w:rPr>
          <w:noProof/>
          <w:webHidden/>
        </w:rPr>
        <w:fldChar w:fldCharType="separate"/>
      </w:r>
      <w:ins w:id="1186" w:author="Chris Satterlee" w:date="2023-04-14T18:03:00Z">
        <w:r w:rsidR="0051422D">
          <w:rPr>
            <w:noProof/>
            <w:webHidden/>
          </w:rPr>
          <w:t>9</w:t>
        </w:r>
      </w:ins>
      <w:ins w:id="1187" w:author="Chris Satterlee" w:date="2023-04-14T17:45:00Z">
        <w:r>
          <w:rPr>
            <w:noProof/>
            <w:webHidden/>
          </w:rPr>
          <w:fldChar w:fldCharType="end"/>
        </w:r>
        <w:r w:rsidRPr="00761B9B">
          <w:rPr>
            <w:rStyle w:val="Hyperlink"/>
            <w:rFonts w:eastAsiaTheme="majorEastAsia"/>
            <w:noProof/>
          </w:rPr>
          <w:fldChar w:fldCharType="end"/>
        </w:r>
      </w:ins>
    </w:p>
    <w:p w14:paraId="373B4CD1" w14:textId="38FAB77E" w:rsidR="00E84351" w:rsidRDefault="00E84351">
      <w:pPr>
        <w:pStyle w:val="TableofFigures"/>
        <w:tabs>
          <w:tab w:val="right" w:leader="dot" w:pos="10070"/>
        </w:tabs>
        <w:rPr>
          <w:ins w:id="1188" w:author="Chris Satterlee" w:date="2023-04-14T17:45:00Z"/>
          <w:rFonts w:asciiTheme="minorHAnsi" w:eastAsiaTheme="minorEastAsia" w:hAnsiTheme="minorHAnsi" w:cstheme="minorBidi"/>
          <w:noProof/>
          <w:szCs w:val="24"/>
          <w:lang w:eastAsia="ja-JP"/>
        </w:rPr>
      </w:pPr>
      <w:ins w:id="1189"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"_Toc132386914"</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3</w:t>
        </w:r>
        <w:r w:rsidRPr="00761B9B">
          <w:rPr>
            <w:rStyle w:val="Hyperlink"/>
            <w:rFonts w:eastAsiaTheme="majorEastAsia"/>
            <w:noProof/>
          </w:rPr>
          <w:noBreakHyphen/>
          <w:t>2: Binding Posts and PV Cables</w:t>
        </w:r>
        <w:r>
          <w:rPr>
            <w:noProof/>
            <w:webHidden/>
          </w:rPr>
          <w:tab/>
        </w:r>
        <w:r>
          <w:rPr>
            <w:noProof/>
            <w:webHidden/>
          </w:rPr>
          <w:fldChar w:fldCharType="begin"/>
        </w:r>
        <w:r>
          <w:rPr>
            <w:noProof/>
            <w:webHidden/>
          </w:rPr>
          <w:instrText xml:space="preserve"> PAGEREF _Toc132386914 \h </w:instrText>
        </w:r>
      </w:ins>
      <w:r>
        <w:rPr>
          <w:noProof/>
          <w:webHidden/>
        </w:rPr>
      </w:r>
      <w:r>
        <w:rPr>
          <w:noProof/>
          <w:webHidden/>
        </w:rPr>
        <w:fldChar w:fldCharType="separate"/>
      </w:r>
      <w:ins w:id="1190" w:author="Chris Satterlee" w:date="2023-04-14T18:03:00Z">
        <w:r w:rsidR="0051422D">
          <w:rPr>
            <w:noProof/>
            <w:webHidden/>
          </w:rPr>
          <w:t>10</w:t>
        </w:r>
      </w:ins>
      <w:ins w:id="1191" w:author="Chris Satterlee" w:date="2023-04-14T17:45:00Z">
        <w:r>
          <w:rPr>
            <w:noProof/>
            <w:webHidden/>
          </w:rPr>
          <w:fldChar w:fldCharType="end"/>
        </w:r>
        <w:r w:rsidRPr="00761B9B">
          <w:rPr>
            <w:rStyle w:val="Hyperlink"/>
            <w:rFonts w:eastAsiaTheme="majorEastAsia"/>
            <w:noProof/>
          </w:rPr>
          <w:fldChar w:fldCharType="end"/>
        </w:r>
      </w:ins>
    </w:p>
    <w:p w14:paraId="78FEB27B" w14:textId="0939E408" w:rsidR="00E84351" w:rsidRDefault="00E84351">
      <w:pPr>
        <w:pStyle w:val="TableofFigures"/>
        <w:tabs>
          <w:tab w:val="right" w:leader="dot" w:pos="10070"/>
        </w:tabs>
        <w:rPr>
          <w:ins w:id="1192" w:author="Chris Satterlee" w:date="2023-04-14T17:45:00Z"/>
          <w:rFonts w:asciiTheme="minorHAnsi" w:eastAsiaTheme="minorEastAsia" w:hAnsiTheme="minorHAnsi" w:cstheme="minorBidi"/>
          <w:noProof/>
          <w:szCs w:val="24"/>
          <w:lang w:eastAsia="ja-JP"/>
        </w:rPr>
      </w:pPr>
      <w:ins w:id="1193"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"_Toc132386915"</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3</w:t>
        </w:r>
        <w:r w:rsidRPr="00761B9B">
          <w:rPr>
            <w:rStyle w:val="Hyperlink"/>
            <w:rFonts w:eastAsiaTheme="majorEastAsia"/>
            <w:noProof/>
          </w:rPr>
          <w:noBreakHyphen/>
          <w:t>3: Circuit Board with Load Capacitors</w:t>
        </w:r>
        <w:r>
          <w:rPr>
            <w:noProof/>
            <w:webHidden/>
          </w:rPr>
          <w:tab/>
        </w:r>
        <w:r>
          <w:rPr>
            <w:noProof/>
            <w:webHidden/>
          </w:rPr>
          <w:fldChar w:fldCharType="begin"/>
        </w:r>
        <w:r>
          <w:rPr>
            <w:noProof/>
            <w:webHidden/>
          </w:rPr>
          <w:instrText xml:space="preserve"> PAGEREF _Toc132386915 \h </w:instrText>
        </w:r>
      </w:ins>
      <w:r>
        <w:rPr>
          <w:noProof/>
          <w:webHidden/>
        </w:rPr>
      </w:r>
      <w:r>
        <w:rPr>
          <w:noProof/>
          <w:webHidden/>
        </w:rPr>
        <w:fldChar w:fldCharType="separate"/>
      </w:r>
      <w:ins w:id="1194" w:author="Chris Satterlee" w:date="2023-04-14T18:03:00Z">
        <w:r w:rsidR="0051422D">
          <w:rPr>
            <w:noProof/>
            <w:webHidden/>
          </w:rPr>
          <w:t>11</w:t>
        </w:r>
      </w:ins>
      <w:ins w:id="1195" w:author="Chris Satterlee" w:date="2023-04-14T17:45:00Z">
        <w:r>
          <w:rPr>
            <w:noProof/>
            <w:webHidden/>
          </w:rPr>
          <w:fldChar w:fldCharType="end"/>
        </w:r>
        <w:r w:rsidRPr="00761B9B">
          <w:rPr>
            <w:rStyle w:val="Hyperlink"/>
            <w:rFonts w:eastAsiaTheme="majorEastAsia"/>
            <w:noProof/>
          </w:rPr>
          <w:fldChar w:fldCharType="end"/>
        </w:r>
      </w:ins>
    </w:p>
    <w:p w14:paraId="5E12209A" w14:textId="1761AFC9" w:rsidR="00E84351" w:rsidRDefault="00E84351">
      <w:pPr>
        <w:pStyle w:val="TableofFigures"/>
        <w:tabs>
          <w:tab w:val="right" w:leader="dot" w:pos="10070"/>
        </w:tabs>
        <w:rPr>
          <w:ins w:id="1196" w:author="Chris Satterlee" w:date="2023-04-14T17:45:00Z"/>
          <w:rFonts w:asciiTheme="minorHAnsi" w:eastAsiaTheme="minorEastAsia" w:hAnsiTheme="minorHAnsi" w:cstheme="minorBidi"/>
          <w:noProof/>
          <w:szCs w:val="24"/>
          <w:lang w:eastAsia="ja-JP"/>
        </w:rPr>
      </w:pPr>
      <w:ins w:id="1197"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"_Toc132386916"</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3</w:t>
        </w:r>
        <w:r w:rsidRPr="00761B9B">
          <w:rPr>
            <w:rStyle w:val="Hyperlink"/>
            <w:rFonts w:eastAsiaTheme="majorEastAsia"/>
            <w:noProof/>
          </w:rPr>
          <w:noBreakHyphen/>
          <w:t>4: Arduino UNO</w:t>
        </w:r>
        <w:r>
          <w:rPr>
            <w:noProof/>
            <w:webHidden/>
          </w:rPr>
          <w:tab/>
        </w:r>
        <w:r>
          <w:rPr>
            <w:noProof/>
            <w:webHidden/>
          </w:rPr>
          <w:fldChar w:fldCharType="begin"/>
        </w:r>
        <w:r>
          <w:rPr>
            <w:noProof/>
            <w:webHidden/>
          </w:rPr>
          <w:instrText xml:space="preserve"> PAGEREF _Toc132386916 \h </w:instrText>
        </w:r>
      </w:ins>
      <w:r>
        <w:rPr>
          <w:noProof/>
          <w:webHidden/>
        </w:rPr>
      </w:r>
      <w:r>
        <w:rPr>
          <w:noProof/>
          <w:webHidden/>
        </w:rPr>
        <w:fldChar w:fldCharType="separate"/>
      </w:r>
      <w:ins w:id="1198" w:author="Chris Satterlee" w:date="2023-04-14T18:03:00Z">
        <w:r w:rsidR="0051422D">
          <w:rPr>
            <w:noProof/>
            <w:webHidden/>
          </w:rPr>
          <w:t>11</w:t>
        </w:r>
      </w:ins>
      <w:ins w:id="1199" w:author="Chris Satterlee" w:date="2023-04-14T17:45:00Z">
        <w:r>
          <w:rPr>
            <w:noProof/>
            <w:webHidden/>
          </w:rPr>
          <w:fldChar w:fldCharType="end"/>
        </w:r>
        <w:r w:rsidRPr="00761B9B">
          <w:rPr>
            <w:rStyle w:val="Hyperlink"/>
            <w:rFonts w:eastAsiaTheme="majorEastAsia"/>
            <w:noProof/>
          </w:rPr>
          <w:fldChar w:fldCharType="end"/>
        </w:r>
      </w:ins>
    </w:p>
    <w:p w14:paraId="7879A0F6" w14:textId="6040E4FD" w:rsidR="00E84351" w:rsidRDefault="00E84351">
      <w:pPr>
        <w:pStyle w:val="TableofFigures"/>
        <w:tabs>
          <w:tab w:val="right" w:leader="dot" w:pos="10070"/>
        </w:tabs>
        <w:rPr>
          <w:ins w:id="1200" w:author="Chris Satterlee" w:date="2023-04-14T17:45:00Z"/>
          <w:rFonts w:asciiTheme="minorHAnsi" w:eastAsiaTheme="minorEastAsia" w:hAnsiTheme="minorHAnsi" w:cstheme="minorBidi"/>
          <w:noProof/>
          <w:szCs w:val="24"/>
          <w:lang w:eastAsia="ja-JP"/>
        </w:rPr>
      </w:pPr>
      <w:ins w:id="1201"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"_Toc132386917"</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3</w:t>
        </w:r>
        <w:r w:rsidRPr="00761B9B">
          <w:rPr>
            <w:rStyle w:val="Hyperlink"/>
            <w:rFonts w:eastAsiaTheme="majorEastAsia"/>
            <w:noProof/>
          </w:rPr>
          <w:noBreakHyphen/>
          <w:t>5: Relay Module</w:t>
        </w:r>
        <w:r>
          <w:rPr>
            <w:noProof/>
            <w:webHidden/>
          </w:rPr>
          <w:tab/>
        </w:r>
        <w:r>
          <w:rPr>
            <w:noProof/>
            <w:webHidden/>
          </w:rPr>
          <w:fldChar w:fldCharType="begin"/>
        </w:r>
        <w:r>
          <w:rPr>
            <w:noProof/>
            <w:webHidden/>
          </w:rPr>
          <w:instrText xml:space="preserve"> PAGEREF _Toc132386917 \h </w:instrText>
        </w:r>
      </w:ins>
      <w:r>
        <w:rPr>
          <w:noProof/>
          <w:webHidden/>
        </w:rPr>
      </w:r>
      <w:r>
        <w:rPr>
          <w:noProof/>
          <w:webHidden/>
        </w:rPr>
        <w:fldChar w:fldCharType="separate"/>
      </w:r>
      <w:ins w:id="1202" w:author="Chris Satterlee" w:date="2023-04-14T18:03:00Z">
        <w:r w:rsidR="0051422D">
          <w:rPr>
            <w:noProof/>
            <w:webHidden/>
          </w:rPr>
          <w:t>12</w:t>
        </w:r>
      </w:ins>
      <w:ins w:id="1203" w:author="Chris Satterlee" w:date="2023-04-14T17:45:00Z">
        <w:r>
          <w:rPr>
            <w:noProof/>
            <w:webHidden/>
          </w:rPr>
          <w:fldChar w:fldCharType="end"/>
        </w:r>
        <w:r w:rsidRPr="00761B9B">
          <w:rPr>
            <w:rStyle w:val="Hyperlink"/>
            <w:rFonts w:eastAsiaTheme="majorEastAsia"/>
            <w:noProof/>
          </w:rPr>
          <w:fldChar w:fldCharType="end"/>
        </w:r>
      </w:ins>
    </w:p>
    <w:p w14:paraId="6D210895" w14:textId="1DB68835" w:rsidR="00E84351" w:rsidRDefault="00E84351">
      <w:pPr>
        <w:pStyle w:val="TableofFigures"/>
        <w:tabs>
          <w:tab w:val="right" w:leader="dot" w:pos="10070"/>
        </w:tabs>
        <w:rPr>
          <w:ins w:id="1204" w:author="Chris Satterlee" w:date="2023-04-14T17:45:00Z"/>
          <w:rFonts w:asciiTheme="minorHAnsi" w:eastAsiaTheme="minorEastAsia" w:hAnsiTheme="minorHAnsi" w:cstheme="minorBidi"/>
          <w:noProof/>
          <w:szCs w:val="24"/>
          <w:lang w:eastAsia="ja-JP"/>
        </w:rPr>
      </w:pPr>
      <w:ins w:id="1205"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"_Toc132386918"</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3</w:t>
        </w:r>
        <w:r w:rsidRPr="00761B9B">
          <w:rPr>
            <w:rStyle w:val="Hyperlink"/>
            <w:rFonts w:eastAsiaTheme="majorEastAsia"/>
            <w:noProof/>
          </w:rPr>
          <w:noBreakHyphen/>
          <w:t>6: SSR version for PV modules</w:t>
        </w:r>
        <w:r>
          <w:rPr>
            <w:noProof/>
            <w:webHidden/>
          </w:rPr>
          <w:tab/>
        </w:r>
        <w:r>
          <w:rPr>
            <w:noProof/>
            <w:webHidden/>
          </w:rPr>
          <w:fldChar w:fldCharType="begin"/>
        </w:r>
        <w:r>
          <w:rPr>
            <w:noProof/>
            <w:webHidden/>
          </w:rPr>
          <w:instrText xml:space="preserve"> PAGEREF _Toc132386918 \h </w:instrText>
        </w:r>
      </w:ins>
      <w:r>
        <w:rPr>
          <w:noProof/>
          <w:webHidden/>
        </w:rPr>
      </w:r>
      <w:r>
        <w:rPr>
          <w:noProof/>
          <w:webHidden/>
        </w:rPr>
        <w:fldChar w:fldCharType="separate"/>
      </w:r>
      <w:ins w:id="1206" w:author="Chris Satterlee" w:date="2023-04-14T18:03:00Z">
        <w:r w:rsidR="0051422D">
          <w:rPr>
            <w:noProof/>
            <w:webHidden/>
          </w:rPr>
          <w:t>13</w:t>
        </w:r>
      </w:ins>
      <w:ins w:id="1207" w:author="Chris Satterlee" w:date="2023-04-14T17:45:00Z">
        <w:r>
          <w:rPr>
            <w:noProof/>
            <w:webHidden/>
          </w:rPr>
          <w:fldChar w:fldCharType="end"/>
        </w:r>
        <w:r w:rsidRPr="00761B9B">
          <w:rPr>
            <w:rStyle w:val="Hyperlink"/>
            <w:rFonts w:eastAsiaTheme="majorEastAsia"/>
            <w:noProof/>
          </w:rPr>
          <w:fldChar w:fldCharType="end"/>
        </w:r>
      </w:ins>
    </w:p>
    <w:p w14:paraId="275328DA" w14:textId="139BF25F" w:rsidR="00E84351" w:rsidRDefault="00E84351">
      <w:pPr>
        <w:pStyle w:val="TableofFigures"/>
        <w:tabs>
          <w:tab w:val="right" w:leader="dot" w:pos="10070"/>
        </w:tabs>
        <w:rPr>
          <w:ins w:id="1208" w:author="Chris Satterlee" w:date="2023-04-14T17:45:00Z"/>
          <w:rFonts w:asciiTheme="minorHAnsi" w:eastAsiaTheme="minorEastAsia" w:hAnsiTheme="minorHAnsi" w:cstheme="minorBidi"/>
          <w:noProof/>
          <w:szCs w:val="24"/>
          <w:lang w:eastAsia="ja-JP"/>
        </w:rPr>
      </w:pPr>
      <w:ins w:id="1209"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"_Toc132386919"</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1: Main Window (annotated)</w:t>
        </w:r>
        <w:r>
          <w:rPr>
            <w:noProof/>
            <w:webHidden/>
          </w:rPr>
          <w:tab/>
        </w:r>
        <w:r>
          <w:rPr>
            <w:noProof/>
            <w:webHidden/>
          </w:rPr>
          <w:fldChar w:fldCharType="begin"/>
        </w:r>
        <w:r>
          <w:rPr>
            <w:noProof/>
            <w:webHidden/>
          </w:rPr>
          <w:instrText xml:space="preserve"> PAGEREF _Toc132386919 \h </w:instrText>
        </w:r>
      </w:ins>
      <w:r>
        <w:rPr>
          <w:noProof/>
          <w:webHidden/>
        </w:rPr>
      </w:r>
      <w:r>
        <w:rPr>
          <w:noProof/>
          <w:webHidden/>
        </w:rPr>
        <w:fldChar w:fldCharType="separate"/>
      </w:r>
      <w:ins w:id="1210" w:author="Chris Satterlee" w:date="2023-04-14T18:03:00Z">
        <w:r w:rsidR="0051422D">
          <w:rPr>
            <w:noProof/>
            <w:webHidden/>
          </w:rPr>
          <w:t>14</w:t>
        </w:r>
      </w:ins>
      <w:ins w:id="1211" w:author="Chris Satterlee" w:date="2023-04-14T17:45:00Z">
        <w:r>
          <w:rPr>
            <w:noProof/>
            <w:webHidden/>
          </w:rPr>
          <w:fldChar w:fldCharType="end"/>
        </w:r>
        <w:r w:rsidRPr="00761B9B">
          <w:rPr>
            <w:rStyle w:val="Hyperlink"/>
            <w:rFonts w:eastAsiaTheme="majorEastAsia"/>
            <w:noProof/>
          </w:rPr>
          <w:fldChar w:fldCharType="end"/>
        </w:r>
      </w:ins>
    </w:p>
    <w:p w14:paraId="3C52FC40" w14:textId="0AC3F73D" w:rsidR="00E84351" w:rsidRDefault="00E84351">
      <w:pPr>
        <w:pStyle w:val="TableofFigures"/>
        <w:tabs>
          <w:tab w:val="right" w:leader="dot" w:pos="10070"/>
        </w:tabs>
        <w:rPr>
          <w:ins w:id="1212" w:author="Chris Satterlee" w:date="2023-04-14T17:45:00Z"/>
          <w:rFonts w:asciiTheme="minorHAnsi" w:eastAsiaTheme="minorEastAsia" w:hAnsiTheme="minorHAnsi" w:cstheme="minorBidi"/>
          <w:noProof/>
          <w:szCs w:val="24"/>
          <w:lang w:eastAsia="ja-JP"/>
        </w:rPr>
      </w:pPr>
      <w:ins w:id="1213"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"_Toc132386920"</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2: IV Curve with Power Plotted</w:t>
        </w:r>
        <w:r>
          <w:rPr>
            <w:noProof/>
            <w:webHidden/>
          </w:rPr>
          <w:tab/>
        </w:r>
        <w:r>
          <w:rPr>
            <w:noProof/>
            <w:webHidden/>
          </w:rPr>
          <w:fldChar w:fldCharType="begin"/>
        </w:r>
        <w:r>
          <w:rPr>
            <w:noProof/>
            <w:webHidden/>
          </w:rPr>
          <w:instrText xml:space="preserve"> PAGEREF _Toc132386920 \h </w:instrText>
        </w:r>
      </w:ins>
      <w:r>
        <w:rPr>
          <w:noProof/>
          <w:webHidden/>
        </w:rPr>
      </w:r>
      <w:r>
        <w:rPr>
          <w:noProof/>
          <w:webHidden/>
        </w:rPr>
        <w:fldChar w:fldCharType="separate"/>
      </w:r>
      <w:ins w:id="1214" w:author="Chris Satterlee" w:date="2023-04-14T18:03:00Z">
        <w:r w:rsidR="0051422D">
          <w:rPr>
            <w:noProof/>
            <w:webHidden/>
          </w:rPr>
          <w:t>17</w:t>
        </w:r>
      </w:ins>
      <w:ins w:id="1215" w:author="Chris Satterlee" w:date="2023-04-14T17:45:00Z">
        <w:r>
          <w:rPr>
            <w:noProof/>
            <w:webHidden/>
          </w:rPr>
          <w:fldChar w:fldCharType="end"/>
        </w:r>
        <w:r w:rsidRPr="00761B9B">
          <w:rPr>
            <w:rStyle w:val="Hyperlink"/>
            <w:rFonts w:eastAsiaTheme="majorEastAsia"/>
            <w:noProof/>
          </w:rPr>
          <w:fldChar w:fldCharType="end"/>
        </w:r>
      </w:ins>
    </w:p>
    <w:p w14:paraId="56A400E9" w14:textId="19D48D49" w:rsidR="00E84351" w:rsidRDefault="00E84351">
      <w:pPr>
        <w:pStyle w:val="TableofFigures"/>
        <w:tabs>
          <w:tab w:val="right" w:leader="dot" w:pos="10070"/>
        </w:tabs>
        <w:rPr>
          <w:ins w:id="1216" w:author="Chris Satterlee" w:date="2023-04-14T17:45:00Z"/>
          <w:rFonts w:asciiTheme="minorHAnsi" w:eastAsiaTheme="minorEastAsia" w:hAnsiTheme="minorHAnsi" w:cstheme="minorBidi"/>
          <w:noProof/>
          <w:szCs w:val="24"/>
          <w:lang w:eastAsia="ja-JP"/>
        </w:rPr>
      </w:pPr>
      <w:ins w:id="1217"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"_Toc132386921"</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3: IV Curve with Reference Curve Plotted</w:t>
        </w:r>
        <w:r>
          <w:rPr>
            <w:noProof/>
            <w:webHidden/>
          </w:rPr>
          <w:tab/>
        </w:r>
        <w:r>
          <w:rPr>
            <w:noProof/>
            <w:webHidden/>
          </w:rPr>
          <w:fldChar w:fldCharType="begin"/>
        </w:r>
        <w:r>
          <w:rPr>
            <w:noProof/>
            <w:webHidden/>
          </w:rPr>
          <w:instrText xml:space="preserve"> PAGEREF _Toc132386921 \h </w:instrText>
        </w:r>
      </w:ins>
      <w:r>
        <w:rPr>
          <w:noProof/>
          <w:webHidden/>
        </w:rPr>
      </w:r>
      <w:r>
        <w:rPr>
          <w:noProof/>
          <w:webHidden/>
        </w:rPr>
        <w:fldChar w:fldCharType="separate"/>
      </w:r>
      <w:ins w:id="1218" w:author="Chris Satterlee" w:date="2023-04-14T18:03:00Z">
        <w:r w:rsidR="0051422D">
          <w:rPr>
            <w:noProof/>
            <w:webHidden/>
          </w:rPr>
          <w:t>18</w:t>
        </w:r>
      </w:ins>
      <w:ins w:id="1219" w:author="Chris Satterlee" w:date="2023-04-14T17:45:00Z">
        <w:r>
          <w:rPr>
            <w:noProof/>
            <w:webHidden/>
          </w:rPr>
          <w:fldChar w:fldCharType="end"/>
        </w:r>
        <w:r w:rsidRPr="00761B9B">
          <w:rPr>
            <w:rStyle w:val="Hyperlink"/>
            <w:rFonts w:eastAsiaTheme="majorEastAsia"/>
            <w:noProof/>
          </w:rPr>
          <w:fldChar w:fldCharType="end"/>
        </w:r>
      </w:ins>
    </w:p>
    <w:p w14:paraId="6CC3C66E" w14:textId="5FA5C9E3" w:rsidR="00E84351" w:rsidRDefault="00E84351">
      <w:pPr>
        <w:pStyle w:val="TableofFigures"/>
        <w:tabs>
          <w:tab w:val="right" w:leader="dot" w:pos="10070"/>
        </w:tabs>
        <w:rPr>
          <w:ins w:id="1220" w:author="Chris Satterlee" w:date="2023-04-14T17:45:00Z"/>
          <w:rFonts w:asciiTheme="minorHAnsi" w:eastAsiaTheme="minorEastAsia" w:hAnsiTheme="minorHAnsi" w:cstheme="minorBidi"/>
          <w:noProof/>
          <w:szCs w:val="24"/>
          <w:lang w:eastAsia="ja-JP"/>
        </w:rPr>
      </w:pPr>
      <w:ins w:id="1221"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"_Toc132386922"</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4: Results Wizard Dialog</w:t>
        </w:r>
        <w:r>
          <w:rPr>
            <w:noProof/>
            <w:webHidden/>
          </w:rPr>
          <w:tab/>
        </w:r>
        <w:r>
          <w:rPr>
            <w:noProof/>
            <w:webHidden/>
          </w:rPr>
          <w:fldChar w:fldCharType="begin"/>
        </w:r>
        <w:r>
          <w:rPr>
            <w:noProof/>
            <w:webHidden/>
          </w:rPr>
          <w:instrText xml:space="preserve"> PAGEREF _Toc132386922 \h </w:instrText>
        </w:r>
      </w:ins>
      <w:r>
        <w:rPr>
          <w:noProof/>
          <w:webHidden/>
        </w:rPr>
      </w:r>
      <w:r>
        <w:rPr>
          <w:noProof/>
          <w:webHidden/>
        </w:rPr>
        <w:fldChar w:fldCharType="separate"/>
      </w:r>
      <w:ins w:id="1222" w:author="Chris Satterlee" w:date="2023-04-14T18:03:00Z">
        <w:r w:rsidR="0051422D">
          <w:rPr>
            <w:noProof/>
            <w:webHidden/>
          </w:rPr>
          <w:t>36</w:t>
        </w:r>
      </w:ins>
      <w:ins w:id="1223" w:author="Chris Satterlee" w:date="2023-04-14T17:45:00Z">
        <w:r>
          <w:rPr>
            <w:noProof/>
            <w:webHidden/>
          </w:rPr>
          <w:fldChar w:fldCharType="end"/>
        </w:r>
        <w:r w:rsidRPr="00761B9B">
          <w:rPr>
            <w:rStyle w:val="Hyperlink"/>
            <w:rFonts w:eastAsiaTheme="majorEastAsia"/>
            <w:noProof/>
          </w:rPr>
          <w:fldChar w:fldCharType="end"/>
        </w:r>
      </w:ins>
    </w:p>
    <w:p w14:paraId="2DA0575C" w14:textId="69F88716" w:rsidR="00E84351" w:rsidRDefault="00E84351">
      <w:pPr>
        <w:pStyle w:val="TableofFigures"/>
        <w:tabs>
          <w:tab w:val="right" w:leader="dot" w:pos="10070"/>
        </w:tabs>
        <w:rPr>
          <w:ins w:id="1224" w:author="Chris Satterlee" w:date="2023-04-14T17:45:00Z"/>
          <w:rFonts w:asciiTheme="minorHAnsi" w:eastAsiaTheme="minorEastAsia" w:hAnsiTheme="minorHAnsi" w:cstheme="minorBidi"/>
          <w:noProof/>
          <w:szCs w:val="24"/>
          <w:lang w:eastAsia="ja-JP"/>
        </w:rPr>
      </w:pPr>
      <w:ins w:id="1225"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"_Toc132386923"</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5: Expanding a Date Group</w:t>
        </w:r>
        <w:r>
          <w:rPr>
            <w:noProof/>
            <w:webHidden/>
          </w:rPr>
          <w:tab/>
        </w:r>
        <w:r>
          <w:rPr>
            <w:noProof/>
            <w:webHidden/>
          </w:rPr>
          <w:fldChar w:fldCharType="begin"/>
        </w:r>
        <w:r>
          <w:rPr>
            <w:noProof/>
            <w:webHidden/>
          </w:rPr>
          <w:instrText xml:space="preserve"> PAGEREF _Toc132386923 \h </w:instrText>
        </w:r>
      </w:ins>
      <w:r>
        <w:rPr>
          <w:noProof/>
          <w:webHidden/>
        </w:rPr>
      </w:r>
      <w:r>
        <w:rPr>
          <w:noProof/>
          <w:webHidden/>
        </w:rPr>
        <w:fldChar w:fldCharType="separate"/>
      </w:r>
      <w:ins w:id="1226" w:author="Chris Satterlee" w:date="2023-04-14T18:03:00Z">
        <w:r w:rsidR="0051422D">
          <w:rPr>
            <w:noProof/>
            <w:webHidden/>
          </w:rPr>
          <w:t>36</w:t>
        </w:r>
      </w:ins>
      <w:ins w:id="1227" w:author="Chris Satterlee" w:date="2023-04-14T17:45:00Z">
        <w:r>
          <w:rPr>
            <w:noProof/>
            <w:webHidden/>
          </w:rPr>
          <w:fldChar w:fldCharType="end"/>
        </w:r>
        <w:r w:rsidRPr="00761B9B">
          <w:rPr>
            <w:rStyle w:val="Hyperlink"/>
            <w:rFonts w:eastAsiaTheme="majorEastAsia"/>
            <w:noProof/>
          </w:rPr>
          <w:fldChar w:fldCharType="end"/>
        </w:r>
      </w:ins>
    </w:p>
    <w:p w14:paraId="7B441F63" w14:textId="41578A64" w:rsidR="00E84351" w:rsidRDefault="00E84351">
      <w:pPr>
        <w:pStyle w:val="TableofFigures"/>
        <w:tabs>
          <w:tab w:val="right" w:leader="dot" w:pos="10070"/>
        </w:tabs>
        <w:rPr>
          <w:ins w:id="1228" w:author="Chris Satterlee" w:date="2023-04-14T17:45:00Z"/>
          <w:rFonts w:asciiTheme="minorHAnsi" w:eastAsiaTheme="minorEastAsia" w:hAnsiTheme="minorHAnsi" w:cstheme="minorBidi"/>
          <w:noProof/>
          <w:szCs w:val="24"/>
          <w:lang w:eastAsia="ja-JP"/>
        </w:rPr>
      </w:pPr>
      <w:ins w:id="1229"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"_Toc132386924"</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6: Selecting a Run</w:t>
        </w:r>
        <w:r>
          <w:rPr>
            <w:noProof/>
            <w:webHidden/>
          </w:rPr>
          <w:tab/>
        </w:r>
        <w:r>
          <w:rPr>
            <w:noProof/>
            <w:webHidden/>
          </w:rPr>
          <w:fldChar w:fldCharType="begin"/>
        </w:r>
        <w:r>
          <w:rPr>
            <w:noProof/>
            <w:webHidden/>
          </w:rPr>
          <w:instrText xml:space="preserve"> PAGEREF _Toc132386924 \h </w:instrText>
        </w:r>
      </w:ins>
      <w:r>
        <w:rPr>
          <w:noProof/>
          <w:webHidden/>
        </w:rPr>
      </w:r>
      <w:r>
        <w:rPr>
          <w:noProof/>
          <w:webHidden/>
        </w:rPr>
        <w:fldChar w:fldCharType="separate"/>
      </w:r>
      <w:ins w:id="1230" w:author="Chris Satterlee" w:date="2023-04-14T18:03:00Z">
        <w:r w:rsidR="0051422D">
          <w:rPr>
            <w:noProof/>
            <w:webHidden/>
          </w:rPr>
          <w:t>37</w:t>
        </w:r>
      </w:ins>
      <w:ins w:id="1231" w:author="Chris Satterlee" w:date="2023-04-14T17:45:00Z">
        <w:r>
          <w:rPr>
            <w:noProof/>
            <w:webHidden/>
          </w:rPr>
          <w:fldChar w:fldCharType="end"/>
        </w:r>
        <w:r w:rsidRPr="00761B9B">
          <w:rPr>
            <w:rStyle w:val="Hyperlink"/>
            <w:rFonts w:eastAsiaTheme="majorEastAsia"/>
            <w:noProof/>
          </w:rPr>
          <w:fldChar w:fldCharType="end"/>
        </w:r>
      </w:ins>
    </w:p>
    <w:p w14:paraId="7F75174A" w14:textId="7BBC4DD7" w:rsidR="00E84351" w:rsidRDefault="00E84351">
      <w:pPr>
        <w:pStyle w:val="TableofFigures"/>
        <w:tabs>
          <w:tab w:val="right" w:leader="dot" w:pos="10070"/>
        </w:tabs>
        <w:rPr>
          <w:ins w:id="1232" w:author="Chris Satterlee" w:date="2023-04-14T17:45:00Z"/>
          <w:rFonts w:asciiTheme="minorHAnsi" w:eastAsiaTheme="minorEastAsia" w:hAnsiTheme="minorHAnsi" w:cstheme="minorBidi"/>
          <w:noProof/>
          <w:szCs w:val="24"/>
          <w:lang w:eastAsia="ja-JP"/>
        </w:rPr>
      </w:pPr>
      <w:ins w:id="1233"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"_Toc132386925"</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7: Changing the Title of a Run</w:t>
        </w:r>
        <w:r>
          <w:rPr>
            <w:noProof/>
            <w:webHidden/>
          </w:rPr>
          <w:tab/>
        </w:r>
        <w:r>
          <w:rPr>
            <w:noProof/>
            <w:webHidden/>
          </w:rPr>
          <w:fldChar w:fldCharType="begin"/>
        </w:r>
        <w:r>
          <w:rPr>
            <w:noProof/>
            <w:webHidden/>
          </w:rPr>
          <w:instrText xml:space="preserve"> PAGEREF _Toc132386925 \h </w:instrText>
        </w:r>
      </w:ins>
      <w:r>
        <w:rPr>
          <w:noProof/>
          <w:webHidden/>
        </w:rPr>
      </w:r>
      <w:r>
        <w:rPr>
          <w:noProof/>
          <w:webHidden/>
        </w:rPr>
        <w:fldChar w:fldCharType="separate"/>
      </w:r>
      <w:ins w:id="1234" w:author="Chris Satterlee" w:date="2023-04-14T18:03:00Z">
        <w:r w:rsidR="0051422D">
          <w:rPr>
            <w:noProof/>
            <w:webHidden/>
          </w:rPr>
          <w:t>38</w:t>
        </w:r>
      </w:ins>
      <w:ins w:id="1235" w:author="Chris Satterlee" w:date="2023-04-14T17:45:00Z">
        <w:r>
          <w:rPr>
            <w:noProof/>
            <w:webHidden/>
          </w:rPr>
          <w:fldChar w:fldCharType="end"/>
        </w:r>
        <w:r w:rsidRPr="00761B9B">
          <w:rPr>
            <w:rStyle w:val="Hyperlink"/>
            <w:rFonts w:eastAsiaTheme="majorEastAsia"/>
            <w:noProof/>
          </w:rPr>
          <w:fldChar w:fldCharType="end"/>
        </w:r>
      </w:ins>
    </w:p>
    <w:p w14:paraId="4A0B7BAD" w14:textId="4E79419A" w:rsidR="00E84351" w:rsidRDefault="00E84351">
      <w:pPr>
        <w:pStyle w:val="TableofFigures"/>
        <w:tabs>
          <w:tab w:val="right" w:leader="dot" w:pos="10070"/>
        </w:tabs>
        <w:rPr>
          <w:ins w:id="1236" w:author="Chris Satterlee" w:date="2023-04-14T17:45:00Z"/>
          <w:rFonts w:asciiTheme="minorHAnsi" w:eastAsiaTheme="minorEastAsia" w:hAnsiTheme="minorHAnsi" w:cstheme="minorBidi"/>
          <w:noProof/>
          <w:szCs w:val="24"/>
          <w:lang w:eastAsia="ja-JP"/>
        </w:rPr>
      </w:pPr>
      <w:ins w:id="1237"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"_Toc132386926"</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8: Creating an Overlay</w:t>
        </w:r>
        <w:r>
          <w:rPr>
            <w:noProof/>
            <w:webHidden/>
          </w:rPr>
          <w:tab/>
        </w:r>
        <w:r>
          <w:rPr>
            <w:noProof/>
            <w:webHidden/>
          </w:rPr>
          <w:fldChar w:fldCharType="begin"/>
        </w:r>
        <w:r>
          <w:rPr>
            <w:noProof/>
            <w:webHidden/>
          </w:rPr>
          <w:instrText xml:space="preserve"> PAGEREF _Toc132386926 \h </w:instrText>
        </w:r>
      </w:ins>
      <w:r>
        <w:rPr>
          <w:noProof/>
          <w:webHidden/>
        </w:rPr>
      </w:r>
      <w:r>
        <w:rPr>
          <w:noProof/>
          <w:webHidden/>
        </w:rPr>
        <w:fldChar w:fldCharType="separate"/>
      </w:r>
      <w:ins w:id="1238" w:author="Chris Satterlee" w:date="2023-04-14T18:03:00Z">
        <w:r w:rsidR="0051422D">
          <w:rPr>
            <w:noProof/>
            <w:webHidden/>
          </w:rPr>
          <w:t>39</w:t>
        </w:r>
      </w:ins>
      <w:ins w:id="1239" w:author="Chris Satterlee" w:date="2023-04-14T17:45:00Z">
        <w:r>
          <w:rPr>
            <w:noProof/>
            <w:webHidden/>
          </w:rPr>
          <w:fldChar w:fldCharType="end"/>
        </w:r>
        <w:r w:rsidRPr="00761B9B">
          <w:rPr>
            <w:rStyle w:val="Hyperlink"/>
            <w:rFonts w:eastAsiaTheme="majorEastAsia"/>
            <w:noProof/>
          </w:rPr>
          <w:fldChar w:fldCharType="end"/>
        </w:r>
      </w:ins>
    </w:p>
    <w:p w14:paraId="35947730" w14:textId="6F20F7F9" w:rsidR="00E84351" w:rsidRDefault="00E84351">
      <w:pPr>
        <w:pStyle w:val="TableofFigures"/>
        <w:tabs>
          <w:tab w:val="right" w:leader="dot" w:pos="10070"/>
        </w:tabs>
        <w:rPr>
          <w:ins w:id="1240" w:author="Chris Satterlee" w:date="2023-04-14T17:45:00Z"/>
          <w:rFonts w:asciiTheme="minorHAnsi" w:eastAsiaTheme="minorEastAsia" w:hAnsiTheme="minorHAnsi" w:cstheme="minorBidi"/>
          <w:noProof/>
          <w:szCs w:val="24"/>
          <w:lang w:eastAsia="ja-JP"/>
        </w:rPr>
      </w:pPr>
      <w:ins w:id="1241"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"_Toc132386927"</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9: Copying Runs to a USB Drive (Mac)</w:t>
        </w:r>
        <w:r>
          <w:rPr>
            <w:noProof/>
            <w:webHidden/>
          </w:rPr>
          <w:tab/>
        </w:r>
        <w:r>
          <w:rPr>
            <w:noProof/>
            <w:webHidden/>
          </w:rPr>
          <w:fldChar w:fldCharType="begin"/>
        </w:r>
        <w:r>
          <w:rPr>
            <w:noProof/>
            <w:webHidden/>
          </w:rPr>
          <w:instrText xml:space="preserve"> PAGEREF _Toc132386927 \h </w:instrText>
        </w:r>
      </w:ins>
      <w:r>
        <w:rPr>
          <w:noProof/>
          <w:webHidden/>
        </w:rPr>
      </w:r>
      <w:r>
        <w:rPr>
          <w:noProof/>
          <w:webHidden/>
        </w:rPr>
        <w:fldChar w:fldCharType="separate"/>
      </w:r>
      <w:ins w:id="1242" w:author="Chris Satterlee" w:date="2023-04-14T18:03:00Z">
        <w:r w:rsidR="0051422D">
          <w:rPr>
            <w:noProof/>
            <w:webHidden/>
          </w:rPr>
          <w:t>43</w:t>
        </w:r>
      </w:ins>
      <w:ins w:id="1243" w:author="Chris Satterlee" w:date="2023-04-14T17:45:00Z">
        <w:r>
          <w:rPr>
            <w:noProof/>
            <w:webHidden/>
          </w:rPr>
          <w:fldChar w:fldCharType="end"/>
        </w:r>
        <w:r w:rsidRPr="00761B9B">
          <w:rPr>
            <w:rStyle w:val="Hyperlink"/>
            <w:rFonts w:eastAsiaTheme="majorEastAsia"/>
            <w:noProof/>
          </w:rPr>
          <w:fldChar w:fldCharType="end"/>
        </w:r>
      </w:ins>
    </w:p>
    <w:p w14:paraId="1BAD3006" w14:textId="54BDE1D0" w:rsidR="00E84351" w:rsidRDefault="00E84351">
      <w:pPr>
        <w:pStyle w:val="TableofFigures"/>
        <w:tabs>
          <w:tab w:val="right" w:leader="dot" w:pos="10070"/>
        </w:tabs>
        <w:rPr>
          <w:ins w:id="1244" w:author="Chris Satterlee" w:date="2023-04-14T17:45:00Z"/>
          <w:rFonts w:asciiTheme="minorHAnsi" w:eastAsiaTheme="minorEastAsia" w:hAnsiTheme="minorHAnsi" w:cstheme="minorBidi"/>
          <w:noProof/>
          <w:szCs w:val="24"/>
          <w:lang w:eastAsia="ja-JP"/>
        </w:rPr>
      </w:pPr>
      <w:ins w:id="1245"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"_Toc132386928"</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10: Copying Runs to a USB Drive (Windows)</w:t>
        </w:r>
        <w:r>
          <w:rPr>
            <w:noProof/>
            <w:webHidden/>
          </w:rPr>
          <w:tab/>
        </w:r>
        <w:r>
          <w:rPr>
            <w:noProof/>
            <w:webHidden/>
          </w:rPr>
          <w:fldChar w:fldCharType="begin"/>
        </w:r>
        <w:r>
          <w:rPr>
            <w:noProof/>
            <w:webHidden/>
          </w:rPr>
          <w:instrText xml:space="preserve"> PAGEREF _Toc132386928 \h </w:instrText>
        </w:r>
      </w:ins>
      <w:r>
        <w:rPr>
          <w:noProof/>
          <w:webHidden/>
        </w:rPr>
      </w:r>
      <w:r>
        <w:rPr>
          <w:noProof/>
          <w:webHidden/>
        </w:rPr>
        <w:fldChar w:fldCharType="separate"/>
      </w:r>
      <w:ins w:id="1246" w:author="Chris Satterlee" w:date="2023-04-14T18:03:00Z">
        <w:r w:rsidR="0051422D">
          <w:rPr>
            <w:noProof/>
            <w:webHidden/>
          </w:rPr>
          <w:t>44</w:t>
        </w:r>
      </w:ins>
      <w:ins w:id="1247" w:author="Chris Satterlee" w:date="2023-04-14T17:45:00Z">
        <w:r>
          <w:rPr>
            <w:noProof/>
            <w:webHidden/>
          </w:rPr>
          <w:fldChar w:fldCharType="end"/>
        </w:r>
        <w:r w:rsidRPr="00761B9B">
          <w:rPr>
            <w:rStyle w:val="Hyperlink"/>
            <w:rFonts w:eastAsiaTheme="majorEastAsia"/>
            <w:noProof/>
          </w:rPr>
          <w:fldChar w:fldCharType="end"/>
        </w:r>
      </w:ins>
    </w:p>
    <w:p w14:paraId="5E1829E0" w14:textId="1B668B72" w:rsidR="00E84351" w:rsidRDefault="00E84351">
      <w:pPr>
        <w:pStyle w:val="TableofFigures"/>
        <w:tabs>
          <w:tab w:val="right" w:leader="dot" w:pos="10070"/>
        </w:tabs>
        <w:rPr>
          <w:ins w:id="1248" w:author="Chris Satterlee" w:date="2023-04-14T17:45:00Z"/>
          <w:rFonts w:asciiTheme="minorHAnsi" w:eastAsiaTheme="minorEastAsia" w:hAnsiTheme="minorHAnsi" w:cstheme="minorBidi"/>
          <w:noProof/>
          <w:szCs w:val="24"/>
          <w:lang w:eastAsia="ja-JP"/>
        </w:rPr>
      </w:pPr>
      <w:ins w:id="1249"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"_Toc132386929"</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11: Path to Results Folder</w:t>
        </w:r>
        <w:r>
          <w:rPr>
            <w:noProof/>
            <w:webHidden/>
          </w:rPr>
          <w:tab/>
        </w:r>
        <w:r>
          <w:rPr>
            <w:noProof/>
            <w:webHidden/>
          </w:rPr>
          <w:fldChar w:fldCharType="begin"/>
        </w:r>
        <w:r>
          <w:rPr>
            <w:noProof/>
            <w:webHidden/>
          </w:rPr>
          <w:instrText xml:space="preserve"> PAGEREF _Toc132386929 \h </w:instrText>
        </w:r>
      </w:ins>
      <w:r>
        <w:rPr>
          <w:noProof/>
          <w:webHidden/>
        </w:rPr>
      </w:r>
      <w:r>
        <w:rPr>
          <w:noProof/>
          <w:webHidden/>
        </w:rPr>
        <w:fldChar w:fldCharType="separate"/>
      </w:r>
      <w:ins w:id="1250" w:author="Chris Satterlee" w:date="2023-04-14T18:03:00Z">
        <w:r w:rsidR="0051422D">
          <w:rPr>
            <w:noProof/>
            <w:webHidden/>
          </w:rPr>
          <w:t>45</w:t>
        </w:r>
      </w:ins>
      <w:ins w:id="1251" w:author="Chris Satterlee" w:date="2023-04-14T17:45:00Z">
        <w:r>
          <w:rPr>
            <w:noProof/>
            <w:webHidden/>
          </w:rPr>
          <w:fldChar w:fldCharType="end"/>
        </w:r>
        <w:r w:rsidRPr="00761B9B">
          <w:rPr>
            <w:rStyle w:val="Hyperlink"/>
            <w:rFonts w:eastAsiaTheme="majorEastAsia"/>
            <w:noProof/>
          </w:rPr>
          <w:fldChar w:fldCharType="end"/>
        </w:r>
      </w:ins>
    </w:p>
    <w:p w14:paraId="600B4C17" w14:textId="4DC46825" w:rsidR="00E84351" w:rsidRDefault="00E84351">
      <w:pPr>
        <w:pStyle w:val="TableofFigures"/>
        <w:tabs>
          <w:tab w:val="right" w:leader="dot" w:pos="10070"/>
        </w:tabs>
        <w:rPr>
          <w:ins w:id="1252" w:author="Chris Satterlee" w:date="2023-04-14T17:45:00Z"/>
          <w:rFonts w:asciiTheme="minorHAnsi" w:eastAsiaTheme="minorEastAsia" w:hAnsiTheme="minorHAnsi" w:cstheme="minorBidi"/>
          <w:noProof/>
          <w:szCs w:val="24"/>
          <w:lang w:eastAsia="ja-JP"/>
        </w:rPr>
      </w:pPr>
      <w:ins w:id="1253"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"_Toc132386930"</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12: Changing the Path to a USB Drive</w:t>
        </w:r>
        <w:r>
          <w:rPr>
            <w:noProof/>
            <w:webHidden/>
          </w:rPr>
          <w:tab/>
        </w:r>
        <w:r>
          <w:rPr>
            <w:noProof/>
            <w:webHidden/>
          </w:rPr>
          <w:fldChar w:fldCharType="begin"/>
        </w:r>
        <w:r>
          <w:rPr>
            <w:noProof/>
            <w:webHidden/>
          </w:rPr>
          <w:instrText xml:space="preserve"> PAGEREF _Toc132386930 \h </w:instrText>
        </w:r>
      </w:ins>
      <w:r>
        <w:rPr>
          <w:noProof/>
          <w:webHidden/>
        </w:rPr>
      </w:r>
      <w:r>
        <w:rPr>
          <w:noProof/>
          <w:webHidden/>
        </w:rPr>
        <w:fldChar w:fldCharType="separate"/>
      </w:r>
      <w:ins w:id="1254" w:author="Chris Satterlee" w:date="2023-04-14T18:03:00Z">
        <w:r w:rsidR="0051422D">
          <w:rPr>
            <w:noProof/>
            <w:webHidden/>
          </w:rPr>
          <w:t>45</w:t>
        </w:r>
      </w:ins>
      <w:ins w:id="1255" w:author="Chris Satterlee" w:date="2023-04-14T17:45:00Z">
        <w:r>
          <w:rPr>
            <w:noProof/>
            <w:webHidden/>
          </w:rPr>
          <w:fldChar w:fldCharType="end"/>
        </w:r>
        <w:r w:rsidRPr="00761B9B">
          <w:rPr>
            <w:rStyle w:val="Hyperlink"/>
            <w:rFonts w:eastAsiaTheme="majorEastAsia"/>
            <w:noProof/>
          </w:rPr>
          <w:fldChar w:fldCharType="end"/>
        </w:r>
      </w:ins>
    </w:p>
    <w:p w14:paraId="2C7306C4" w14:textId="56C7320A" w:rsidR="00E84351" w:rsidRDefault="00E84351">
      <w:pPr>
        <w:pStyle w:val="TableofFigures"/>
        <w:tabs>
          <w:tab w:val="right" w:leader="dot" w:pos="10070"/>
        </w:tabs>
        <w:rPr>
          <w:ins w:id="1256" w:author="Chris Satterlee" w:date="2023-04-14T17:45:00Z"/>
          <w:rFonts w:asciiTheme="minorHAnsi" w:eastAsiaTheme="minorEastAsia" w:hAnsiTheme="minorHAnsi" w:cstheme="minorBidi"/>
          <w:noProof/>
          <w:szCs w:val="24"/>
          <w:lang w:eastAsia="ja-JP"/>
        </w:rPr>
      </w:pPr>
      <w:ins w:id="1257"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"_Toc132386931"</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13: Path Successfully Changed to USB Drive</w:t>
        </w:r>
        <w:r>
          <w:rPr>
            <w:noProof/>
            <w:webHidden/>
          </w:rPr>
          <w:tab/>
        </w:r>
        <w:r>
          <w:rPr>
            <w:noProof/>
            <w:webHidden/>
          </w:rPr>
          <w:fldChar w:fldCharType="begin"/>
        </w:r>
        <w:r>
          <w:rPr>
            <w:noProof/>
            <w:webHidden/>
          </w:rPr>
          <w:instrText xml:space="preserve"> PAGEREF _Toc132386931 \h </w:instrText>
        </w:r>
      </w:ins>
      <w:r>
        <w:rPr>
          <w:noProof/>
          <w:webHidden/>
        </w:rPr>
      </w:r>
      <w:r>
        <w:rPr>
          <w:noProof/>
          <w:webHidden/>
        </w:rPr>
        <w:fldChar w:fldCharType="separate"/>
      </w:r>
      <w:ins w:id="1258" w:author="Chris Satterlee" w:date="2023-04-14T18:03:00Z">
        <w:r w:rsidR="0051422D">
          <w:rPr>
            <w:noProof/>
            <w:webHidden/>
          </w:rPr>
          <w:t>46</w:t>
        </w:r>
      </w:ins>
      <w:ins w:id="1259" w:author="Chris Satterlee" w:date="2023-04-14T17:45:00Z">
        <w:r>
          <w:rPr>
            <w:noProof/>
            <w:webHidden/>
          </w:rPr>
          <w:fldChar w:fldCharType="end"/>
        </w:r>
        <w:r w:rsidRPr="00761B9B">
          <w:rPr>
            <w:rStyle w:val="Hyperlink"/>
            <w:rFonts w:eastAsiaTheme="majorEastAsia"/>
            <w:noProof/>
          </w:rPr>
          <w:fldChar w:fldCharType="end"/>
        </w:r>
      </w:ins>
    </w:p>
    <w:p w14:paraId="53D76312" w14:textId="1162BB8F" w:rsidR="00E84351" w:rsidRDefault="00E84351">
      <w:pPr>
        <w:pStyle w:val="TableofFigures"/>
        <w:tabs>
          <w:tab w:val="right" w:leader="dot" w:pos="10070"/>
        </w:tabs>
        <w:rPr>
          <w:ins w:id="1260" w:author="Chris Satterlee" w:date="2023-04-14T17:45:00Z"/>
          <w:rFonts w:asciiTheme="minorHAnsi" w:eastAsiaTheme="minorEastAsia" w:hAnsiTheme="minorHAnsi" w:cstheme="minorBidi"/>
          <w:noProof/>
          <w:szCs w:val="24"/>
          <w:lang w:eastAsia="ja-JP"/>
        </w:rPr>
      </w:pPr>
      <w:ins w:id="1261"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"_Toc132386932"</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14: Making a Desktop Shortcut to Raw Results</w:t>
        </w:r>
        <w:r>
          <w:rPr>
            <w:noProof/>
            <w:webHidden/>
          </w:rPr>
          <w:tab/>
        </w:r>
        <w:r>
          <w:rPr>
            <w:noProof/>
            <w:webHidden/>
          </w:rPr>
          <w:fldChar w:fldCharType="begin"/>
        </w:r>
        <w:r>
          <w:rPr>
            <w:noProof/>
            <w:webHidden/>
          </w:rPr>
          <w:instrText xml:space="preserve"> PAGEREF _Toc132386932 \h </w:instrText>
        </w:r>
      </w:ins>
      <w:r>
        <w:rPr>
          <w:noProof/>
          <w:webHidden/>
        </w:rPr>
      </w:r>
      <w:r>
        <w:rPr>
          <w:noProof/>
          <w:webHidden/>
        </w:rPr>
        <w:fldChar w:fldCharType="separate"/>
      </w:r>
      <w:ins w:id="1262" w:author="Chris Satterlee" w:date="2023-04-14T18:03:00Z">
        <w:r w:rsidR="0051422D">
          <w:rPr>
            <w:noProof/>
            <w:webHidden/>
          </w:rPr>
          <w:t>47</w:t>
        </w:r>
      </w:ins>
      <w:ins w:id="1263" w:author="Chris Satterlee" w:date="2023-04-14T17:45:00Z">
        <w:r>
          <w:rPr>
            <w:noProof/>
            <w:webHidden/>
          </w:rPr>
          <w:fldChar w:fldCharType="end"/>
        </w:r>
        <w:r w:rsidRPr="00761B9B">
          <w:rPr>
            <w:rStyle w:val="Hyperlink"/>
            <w:rFonts w:eastAsiaTheme="majorEastAsia"/>
            <w:noProof/>
          </w:rPr>
          <w:fldChar w:fldCharType="end"/>
        </w:r>
      </w:ins>
    </w:p>
    <w:p w14:paraId="09008987" w14:textId="15480AEE" w:rsidR="00E84351" w:rsidRDefault="00E84351">
      <w:pPr>
        <w:pStyle w:val="TableofFigures"/>
        <w:tabs>
          <w:tab w:val="right" w:leader="dot" w:pos="10070"/>
        </w:tabs>
        <w:rPr>
          <w:ins w:id="1264" w:author="Chris Satterlee" w:date="2023-04-14T17:45:00Z"/>
          <w:rFonts w:asciiTheme="minorHAnsi" w:eastAsiaTheme="minorEastAsia" w:hAnsiTheme="minorHAnsi" w:cstheme="minorBidi"/>
          <w:noProof/>
          <w:szCs w:val="24"/>
          <w:lang w:eastAsia="ja-JP"/>
        </w:rPr>
      </w:pPr>
      <w:ins w:id="1265"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"_Toc132386933"</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15: Importing Results from USB Drive</w:t>
        </w:r>
        <w:r>
          <w:rPr>
            <w:noProof/>
            <w:webHidden/>
          </w:rPr>
          <w:tab/>
        </w:r>
        <w:r>
          <w:rPr>
            <w:noProof/>
            <w:webHidden/>
          </w:rPr>
          <w:fldChar w:fldCharType="begin"/>
        </w:r>
        <w:r>
          <w:rPr>
            <w:noProof/>
            <w:webHidden/>
          </w:rPr>
          <w:instrText xml:space="preserve"> PAGEREF _Toc132386933 \h </w:instrText>
        </w:r>
      </w:ins>
      <w:r>
        <w:rPr>
          <w:noProof/>
          <w:webHidden/>
        </w:rPr>
      </w:r>
      <w:r>
        <w:rPr>
          <w:noProof/>
          <w:webHidden/>
        </w:rPr>
        <w:fldChar w:fldCharType="separate"/>
      </w:r>
      <w:ins w:id="1266" w:author="Chris Satterlee" w:date="2023-04-14T18:03:00Z">
        <w:r w:rsidR="0051422D">
          <w:rPr>
            <w:noProof/>
            <w:webHidden/>
          </w:rPr>
          <w:t>48</w:t>
        </w:r>
      </w:ins>
      <w:ins w:id="1267" w:author="Chris Satterlee" w:date="2023-04-14T17:45:00Z">
        <w:r>
          <w:rPr>
            <w:noProof/>
            <w:webHidden/>
          </w:rPr>
          <w:fldChar w:fldCharType="end"/>
        </w:r>
        <w:r w:rsidRPr="00761B9B">
          <w:rPr>
            <w:rStyle w:val="Hyperlink"/>
            <w:rFonts w:eastAsiaTheme="majorEastAsia"/>
            <w:noProof/>
          </w:rPr>
          <w:fldChar w:fldCharType="end"/>
        </w:r>
      </w:ins>
    </w:p>
    <w:p w14:paraId="74A8A74D" w14:textId="065416EA" w:rsidR="00E84351" w:rsidRDefault="00E84351">
      <w:pPr>
        <w:pStyle w:val="TableofFigures"/>
        <w:tabs>
          <w:tab w:val="right" w:leader="dot" w:pos="10070"/>
        </w:tabs>
        <w:rPr>
          <w:ins w:id="1268" w:author="Chris Satterlee" w:date="2023-04-14T17:45:00Z"/>
          <w:rFonts w:asciiTheme="minorHAnsi" w:eastAsiaTheme="minorEastAsia" w:hAnsiTheme="minorHAnsi" w:cstheme="minorBidi"/>
          <w:noProof/>
          <w:szCs w:val="24"/>
          <w:lang w:eastAsia="ja-JP"/>
        </w:rPr>
      </w:pPr>
      <w:ins w:id="1269"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"_Toc132386934"</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16: Preferences Dialog</w:t>
        </w:r>
        <w:r>
          <w:rPr>
            <w:noProof/>
            <w:webHidden/>
          </w:rPr>
          <w:tab/>
        </w:r>
        <w:r>
          <w:rPr>
            <w:noProof/>
            <w:webHidden/>
          </w:rPr>
          <w:fldChar w:fldCharType="begin"/>
        </w:r>
        <w:r>
          <w:rPr>
            <w:noProof/>
            <w:webHidden/>
          </w:rPr>
          <w:instrText xml:space="preserve"> PAGEREF _Toc132386934 \h </w:instrText>
        </w:r>
      </w:ins>
      <w:r>
        <w:rPr>
          <w:noProof/>
          <w:webHidden/>
        </w:rPr>
      </w:r>
      <w:r>
        <w:rPr>
          <w:noProof/>
          <w:webHidden/>
        </w:rPr>
        <w:fldChar w:fldCharType="separate"/>
      </w:r>
      <w:ins w:id="1270" w:author="Chris Satterlee" w:date="2023-04-14T18:03:00Z">
        <w:r w:rsidR="0051422D">
          <w:rPr>
            <w:noProof/>
            <w:webHidden/>
          </w:rPr>
          <w:t>49</w:t>
        </w:r>
      </w:ins>
      <w:ins w:id="1271" w:author="Chris Satterlee" w:date="2023-04-14T17:45:00Z">
        <w:r>
          <w:rPr>
            <w:noProof/>
            <w:webHidden/>
          </w:rPr>
          <w:fldChar w:fldCharType="end"/>
        </w:r>
        <w:r w:rsidRPr="00761B9B">
          <w:rPr>
            <w:rStyle w:val="Hyperlink"/>
            <w:rFonts w:eastAsiaTheme="majorEastAsia"/>
            <w:noProof/>
          </w:rPr>
          <w:fldChar w:fldCharType="end"/>
        </w:r>
      </w:ins>
    </w:p>
    <w:p w14:paraId="05273C13" w14:textId="06737C24" w:rsidR="00E84351" w:rsidRDefault="00E84351">
      <w:pPr>
        <w:pStyle w:val="TableofFigures"/>
        <w:tabs>
          <w:tab w:val="right" w:leader="dot" w:pos="10070"/>
        </w:tabs>
        <w:rPr>
          <w:ins w:id="1272" w:author="Chris Satterlee" w:date="2023-04-14T17:45:00Z"/>
          <w:rFonts w:asciiTheme="minorHAnsi" w:eastAsiaTheme="minorEastAsia" w:hAnsiTheme="minorHAnsi" w:cstheme="minorBidi"/>
          <w:noProof/>
          <w:szCs w:val="24"/>
          <w:lang w:eastAsia="ja-JP"/>
        </w:rPr>
      </w:pPr>
      <w:ins w:id="1273"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"_Toc132386935"</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17: Preferences Looping Tab</w:t>
        </w:r>
        <w:r>
          <w:rPr>
            <w:noProof/>
            <w:webHidden/>
          </w:rPr>
          <w:tab/>
        </w:r>
        <w:r>
          <w:rPr>
            <w:noProof/>
            <w:webHidden/>
          </w:rPr>
          <w:fldChar w:fldCharType="begin"/>
        </w:r>
        <w:r>
          <w:rPr>
            <w:noProof/>
            <w:webHidden/>
          </w:rPr>
          <w:instrText xml:space="preserve"> PAGEREF _Toc132386935 \h </w:instrText>
        </w:r>
      </w:ins>
      <w:r>
        <w:rPr>
          <w:noProof/>
          <w:webHidden/>
        </w:rPr>
      </w:r>
      <w:r>
        <w:rPr>
          <w:noProof/>
          <w:webHidden/>
        </w:rPr>
        <w:fldChar w:fldCharType="separate"/>
      </w:r>
      <w:ins w:id="1274" w:author="Chris Satterlee" w:date="2023-04-14T18:03:00Z">
        <w:r w:rsidR="0051422D">
          <w:rPr>
            <w:noProof/>
            <w:webHidden/>
          </w:rPr>
          <w:t>52</w:t>
        </w:r>
      </w:ins>
      <w:ins w:id="1275" w:author="Chris Satterlee" w:date="2023-04-14T17:45:00Z">
        <w:r>
          <w:rPr>
            <w:noProof/>
            <w:webHidden/>
          </w:rPr>
          <w:fldChar w:fldCharType="end"/>
        </w:r>
        <w:r w:rsidRPr="00761B9B">
          <w:rPr>
            <w:rStyle w:val="Hyperlink"/>
            <w:rFonts w:eastAsiaTheme="majorEastAsia"/>
            <w:noProof/>
          </w:rPr>
          <w:fldChar w:fldCharType="end"/>
        </w:r>
      </w:ins>
    </w:p>
    <w:p w14:paraId="4D384532" w14:textId="761E7D08" w:rsidR="00E84351" w:rsidRDefault="00E84351">
      <w:pPr>
        <w:pStyle w:val="TableofFigures"/>
        <w:tabs>
          <w:tab w:val="right" w:leader="dot" w:pos="10070"/>
        </w:tabs>
        <w:rPr>
          <w:ins w:id="1276" w:author="Chris Satterlee" w:date="2023-04-14T17:45:00Z"/>
          <w:rFonts w:asciiTheme="minorHAnsi" w:eastAsiaTheme="minorEastAsia" w:hAnsiTheme="minorHAnsi" w:cstheme="minorBidi"/>
          <w:noProof/>
          <w:szCs w:val="24"/>
          <w:lang w:eastAsia="ja-JP"/>
        </w:rPr>
      </w:pPr>
      <w:ins w:id="1277"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"_Toc132386936"</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18: Preferences Arduino Tab</w:t>
        </w:r>
        <w:r>
          <w:rPr>
            <w:noProof/>
            <w:webHidden/>
          </w:rPr>
          <w:tab/>
        </w:r>
        <w:r>
          <w:rPr>
            <w:noProof/>
            <w:webHidden/>
          </w:rPr>
          <w:fldChar w:fldCharType="begin"/>
        </w:r>
        <w:r>
          <w:rPr>
            <w:noProof/>
            <w:webHidden/>
          </w:rPr>
          <w:instrText xml:space="preserve"> PAGEREF _Toc132386936 \h </w:instrText>
        </w:r>
      </w:ins>
      <w:r>
        <w:rPr>
          <w:noProof/>
          <w:webHidden/>
        </w:rPr>
      </w:r>
      <w:r>
        <w:rPr>
          <w:noProof/>
          <w:webHidden/>
        </w:rPr>
        <w:fldChar w:fldCharType="separate"/>
      </w:r>
      <w:ins w:id="1278" w:author="Chris Satterlee" w:date="2023-04-14T18:03:00Z">
        <w:r w:rsidR="0051422D">
          <w:rPr>
            <w:noProof/>
            <w:webHidden/>
          </w:rPr>
          <w:t>53</w:t>
        </w:r>
      </w:ins>
      <w:ins w:id="1279" w:author="Chris Satterlee" w:date="2023-04-14T17:45:00Z">
        <w:r>
          <w:rPr>
            <w:noProof/>
            <w:webHidden/>
          </w:rPr>
          <w:fldChar w:fldCharType="end"/>
        </w:r>
        <w:r w:rsidRPr="00761B9B">
          <w:rPr>
            <w:rStyle w:val="Hyperlink"/>
            <w:rFonts w:eastAsiaTheme="majorEastAsia"/>
            <w:noProof/>
          </w:rPr>
          <w:fldChar w:fldCharType="end"/>
        </w:r>
      </w:ins>
    </w:p>
    <w:p w14:paraId="02C37406" w14:textId="0E8EA9B7" w:rsidR="00E84351" w:rsidRDefault="00E84351">
      <w:pPr>
        <w:pStyle w:val="TableofFigures"/>
        <w:tabs>
          <w:tab w:val="right" w:leader="dot" w:pos="10070"/>
        </w:tabs>
        <w:rPr>
          <w:ins w:id="1280" w:author="Chris Satterlee" w:date="2023-04-14T17:45:00Z"/>
          <w:rFonts w:asciiTheme="minorHAnsi" w:eastAsiaTheme="minorEastAsia" w:hAnsiTheme="minorHAnsi" w:cstheme="minorBidi"/>
          <w:noProof/>
          <w:szCs w:val="24"/>
          <w:lang w:eastAsia="ja-JP"/>
        </w:rPr>
      </w:pPr>
      <w:ins w:id="1281"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"_Toc132386937"</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19: Preferences PV Model Tab</w:t>
        </w:r>
        <w:r>
          <w:rPr>
            <w:noProof/>
            <w:webHidden/>
          </w:rPr>
          <w:tab/>
        </w:r>
        <w:r>
          <w:rPr>
            <w:noProof/>
            <w:webHidden/>
          </w:rPr>
          <w:fldChar w:fldCharType="begin"/>
        </w:r>
        <w:r>
          <w:rPr>
            <w:noProof/>
            <w:webHidden/>
          </w:rPr>
          <w:instrText xml:space="preserve"> PAGEREF _Toc132386937 \h </w:instrText>
        </w:r>
      </w:ins>
      <w:r>
        <w:rPr>
          <w:noProof/>
          <w:webHidden/>
        </w:rPr>
      </w:r>
      <w:r>
        <w:rPr>
          <w:noProof/>
          <w:webHidden/>
        </w:rPr>
        <w:fldChar w:fldCharType="separate"/>
      </w:r>
      <w:ins w:id="1282" w:author="Chris Satterlee" w:date="2023-04-14T18:03:00Z">
        <w:r w:rsidR="0051422D">
          <w:rPr>
            <w:noProof/>
            <w:webHidden/>
          </w:rPr>
          <w:t>55</w:t>
        </w:r>
      </w:ins>
      <w:ins w:id="1283" w:author="Chris Satterlee" w:date="2023-04-14T17:45:00Z">
        <w:r>
          <w:rPr>
            <w:noProof/>
            <w:webHidden/>
          </w:rPr>
          <w:fldChar w:fldCharType="end"/>
        </w:r>
        <w:r w:rsidRPr="00761B9B">
          <w:rPr>
            <w:rStyle w:val="Hyperlink"/>
            <w:rFonts w:eastAsiaTheme="majorEastAsia"/>
            <w:noProof/>
          </w:rPr>
          <w:fldChar w:fldCharType="end"/>
        </w:r>
      </w:ins>
    </w:p>
    <w:p w14:paraId="1F46AA07" w14:textId="453A9BC5" w:rsidR="00E84351" w:rsidRDefault="00E84351">
      <w:pPr>
        <w:pStyle w:val="TableofFigures"/>
        <w:tabs>
          <w:tab w:val="right" w:leader="dot" w:pos="10070"/>
        </w:tabs>
        <w:rPr>
          <w:ins w:id="1284" w:author="Chris Satterlee" w:date="2023-04-14T17:45:00Z"/>
          <w:rFonts w:asciiTheme="minorHAnsi" w:eastAsiaTheme="minorEastAsia" w:hAnsiTheme="minorHAnsi" w:cstheme="minorBidi"/>
          <w:noProof/>
          <w:szCs w:val="24"/>
          <w:lang w:eastAsia="ja-JP"/>
        </w:rPr>
      </w:pPr>
      <w:ins w:id="1285"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"_Toc132386938"</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20: Overlaid PV Model Test Curves</w:t>
        </w:r>
        <w:r>
          <w:rPr>
            <w:noProof/>
            <w:webHidden/>
          </w:rPr>
          <w:tab/>
        </w:r>
        <w:r>
          <w:rPr>
            <w:noProof/>
            <w:webHidden/>
          </w:rPr>
          <w:fldChar w:fldCharType="begin"/>
        </w:r>
        <w:r>
          <w:rPr>
            <w:noProof/>
            <w:webHidden/>
          </w:rPr>
          <w:instrText xml:space="preserve"> PAGEREF _Toc132386938 \h </w:instrText>
        </w:r>
      </w:ins>
      <w:r>
        <w:rPr>
          <w:noProof/>
          <w:webHidden/>
        </w:rPr>
      </w:r>
      <w:r>
        <w:rPr>
          <w:noProof/>
          <w:webHidden/>
        </w:rPr>
        <w:fldChar w:fldCharType="separate"/>
      </w:r>
      <w:ins w:id="1286" w:author="Chris Satterlee" w:date="2023-04-14T18:03:00Z">
        <w:r w:rsidR="0051422D">
          <w:rPr>
            <w:noProof/>
            <w:webHidden/>
          </w:rPr>
          <w:t>56</w:t>
        </w:r>
      </w:ins>
      <w:ins w:id="1287" w:author="Chris Satterlee" w:date="2023-04-14T17:45:00Z">
        <w:r>
          <w:rPr>
            <w:noProof/>
            <w:webHidden/>
          </w:rPr>
          <w:fldChar w:fldCharType="end"/>
        </w:r>
        <w:r w:rsidRPr="00761B9B">
          <w:rPr>
            <w:rStyle w:val="Hyperlink"/>
            <w:rFonts w:eastAsiaTheme="majorEastAsia"/>
            <w:noProof/>
          </w:rPr>
          <w:fldChar w:fldCharType="end"/>
        </w:r>
      </w:ins>
    </w:p>
    <w:p w14:paraId="74F58996" w14:textId="09696DCF" w:rsidR="00E84351" w:rsidRDefault="00E84351">
      <w:pPr>
        <w:pStyle w:val="TableofFigures"/>
        <w:tabs>
          <w:tab w:val="right" w:leader="dot" w:pos="10070"/>
        </w:tabs>
        <w:rPr>
          <w:ins w:id="1288" w:author="Chris Satterlee" w:date="2023-04-14T17:45:00Z"/>
          <w:rFonts w:asciiTheme="minorHAnsi" w:eastAsiaTheme="minorEastAsia" w:hAnsiTheme="minorHAnsi" w:cstheme="minorBidi"/>
          <w:noProof/>
          <w:szCs w:val="24"/>
          <w:lang w:eastAsia="ja-JP"/>
        </w:rPr>
      </w:pPr>
      <w:ins w:id="1289"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"_Toc132386939"</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21: Preferences Remote Command Tab</w:t>
        </w:r>
        <w:r>
          <w:rPr>
            <w:noProof/>
            <w:webHidden/>
          </w:rPr>
          <w:tab/>
        </w:r>
        <w:r>
          <w:rPr>
            <w:noProof/>
            <w:webHidden/>
          </w:rPr>
          <w:fldChar w:fldCharType="begin"/>
        </w:r>
        <w:r>
          <w:rPr>
            <w:noProof/>
            <w:webHidden/>
          </w:rPr>
          <w:instrText xml:space="preserve"> PAGEREF _Toc132386939 \h </w:instrText>
        </w:r>
      </w:ins>
      <w:r>
        <w:rPr>
          <w:noProof/>
          <w:webHidden/>
        </w:rPr>
      </w:r>
      <w:r>
        <w:rPr>
          <w:noProof/>
          <w:webHidden/>
        </w:rPr>
        <w:fldChar w:fldCharType="separate"/>
      </w:r>
      <w:ins w:id="1290" w:author="Chris Satterlee" w:date="2023-04-14T18:03:00Z">
        <w:r w:rsidR="0051422D">
          <w:rPr>
            <w:noProof/>
            <w:webHidden/>
          </w:rPr>
          <w:t>58</w:t>
        </w:r>
      </w:ins>
      <w:ins w:id="1291" w:author="Chris Satterlee" w:date="2023-04-14T17:45:00Z">
        <w:r>
          <w:rPr>
            <w:noProof/>
            <w:webHidden/>
          </w:rPr>
          <w:fldChar w:fldCharType="end"/>
        </w:r>
        <w:r w:rsidRPr="00761B9B">
          <w:rPr>
            <w:rStyle w:val="Hyperlink"/>
            <w:rFonts w:eastAsiaTheme="majorEastAsia"/>
            <w:noProof/>
          </w:rPr>
          <w:fldChar w:fldCharType="end"/>
        </w:r>
      </w:ins>
    </w:p>
    <w:p w14:paraId="0AAC356F" w14:textId="038CAC0A" w:rsidR="00E84351" w:rsidRDefault="00E84351">
      <w:pPr>
        <w:pStyle w:val="TableofFigures"/>
        <w:tabs>
          <w:tab w:val="right" w:leader="dot" w:pos="10070"/>
        </w:tabs>
        <w:rPr>
          <w:ins w:id="1292" w:author="Chris Satterlee" w:date="2023-04-14T17:45:00Z"/>
          <w:rFonts w:asciiTheme="minorHAnsi" w:eastAsiaTheme="minorEastAsia" w:hAnsiTheme="minorHAnsi" w:cstheme="minorBidi"/>
          <w:noProof/>
          <w:szCs w:val="24"/>
          <w:lang w:eastAsia="ja-JP"/>
        </w:rPr>
      </w:pPr>
      <w:ins w:id="1293"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"_Toc132386940"</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22: Run folder contents</w:t>
        </w:r>
        <w:r>
          <w:rPr>
            <w:noProof/>
            <w:webHidden/>
          </w:rPr>
          <w:tab/>
        </w:r>
        <w:r>
          <w:rPr>
            <w:noProof/>
            <w:webHidden/>
          </w:rPr>
          <w:fldChar w:fldCharType="begin"/>
        </w:r>
        <w:r>
          <w:rPr>
            <w:noProof/>
            <w:webHidden/>
          </w:rPr>
          <w:instrText xml:space="preserve"> PAGEREF _Toc132386940 \h </w:instrText>
        </w:r>
      </w:ins>
      <w:r>
        <w:rPr>
          <w:noProof/>
          <w:webHidden/>
        </w:rPr>
      </w:r>
      <w:r>
        <w:rPr>
          <w:noProof/>
          <w:webHidden/>
        </w:rPr>
        <w:fldChar w:fldCharType="separate"/>
      </w:r>
      <w:ins w:id="1294" w:author="Chris Satterlee" w:date="2023-04-14T18:03:00Z">
        <w:r w:rsidR="0051422D">
          <w:rPr>
            <w:noProof/>
            <w:webHidden/>
          </w:rPr>
          <w:t>60</w:t>
        </w:r>
      </w:ins>
      <w:ins w:id="1295" w:author="Chris Satterlee" w:date="2023-04-14T17:45:00Z">
        <w:r>
          <w:rPr>
            <w:noProof/>
            <w:webHidden/>
          </w:rPr>
          <w:fldChar w:fldCharType="end"/>
        </w:r>
        <w:r w:rsidRPr="00761B9B">
          <w:rPr>
            <w:rStyle w:val="Hyperlink"/>
            <w:rFonts w:eastAsiaTheme="majorEastAsia"/>
            <w:noProof/>
          </w:rPr>
          <w:fldChar w:fldCharType="end"/>
        </w:r>
      </w:ins>
    </w:p>
    <w:p w14:paraId="0B8A9335" w14:textId="05A1BB2C" w:rsidR="00E84351" w:rsidRDefault="00E84351">
      <w:pPr>
        <w:pStyle w:val="TableofFigures"/>
        <w:tabs>
          <w:tab w:val="right" w:leader="dot" w:pos="10070"/>
        </w:tabs>
        <w:rPr>
          <w:ins w:id="1296" w:author="Chris Satterlee" w:date="2023-04-14T17:45:00Z"/>
          <w:rFonts w:asciiTheme="minorHAnsi" w:eastAsiaTheme="minorEastAsia" w:hAnsiTheme="minorHAnsi" w:cstheme="minorBidi"/>
          <w:noProof/>
          <w:szCs w:val="24"/>
          <w:lang w:eastAsia="ja-JP"/>
        </w:rPr>
      </w:pPr>
      <w:ins w:id="1297"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"_Toc132386941"</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9</w:t>
        </w:r>
        <w:r w:rsidRPr="00761B9B">
          <w:rPr>
            <w:rStyle w:val="Hyperlink"/>
            <w:rFonts w:eastAsiaTheme="majorEastAsia"/>
            <w:noProof/>
          </w:rPr>
          <w:noBreakHyphen/>
          <w:t>1: Cell Version IV Swinger 2</w:t>
        </w:r>
        <w:r>
          <w:rPr>
            <w:noProof/>
            <w:webHidden/>
          </w:rPr>
          <w:tab/>
        </w:r>
        <w:r>
          <w:rPr>
            <w:noProof/>
            <w:webHidden/>
          </w:rPr>
          <w:fldChar w:fldCharType="begin"/>
        </w:r>
        <w:r>
          <w:rPr>
            <w:noProof/>
            <w:webHidden/>
          </w:rPr>
          <w:instrText xml:space="preserve"> PAGEREF _Toc132386941 \h </w:instrText>
        </w:r>
      </w:ins>
      <w:r>
        <w:rPr>
          <w:noProof/>
          <w:webHidden/>
        </w:rPr>
      </w:r>
      <w:r>
        <w:rPr>
          <w:noProof/>
          <w:webHidden/>
        </w:rPr>
        <w:fldChar w:fldCharType="separate"/>
      </w:r>
      <w:ins w:id="1298" w:author="Chris Satterlee" w:date="2023-04-14T18:03:00Z">
        <w:r w:rsidR="0051422D">
          <w:rPr>
            <w:noProof/>
            <w:webHidden/>
          </w:rPr>
          <w:t>66</w:t>
        </w:r>
      </w:ins>
      <w:ins w:id="1299" w:author="Chris Satterlee" w:date="2023-04-14T17:45:00Z">
        <w:r>
          <w:rPr>
            <w:noProof/>
            <w:webHidden/>
          </w:rPr>
          <w:fldChar w:fldCharType="end"/>
        </w:r>
        <w:r w:rsidRPr="00761B9B">
          <w:rPr>
            <w:rStyle w:val="Hyperlink"/>
            <w:rFonts w:eastAsiaTheme="majorEastAsia"/>
            <w:noProof/>
          </w:rPr>
          <w:fldChar w:fldCharType="end"/>
        </w:r>
      </w:ins>
    </w:p>
    <w:p w14:paraId="5E3E0E5A" w14:textId="264D928A" w:rsidR="00E84351" w:rsidRDefault="00E84351">
      <w:pPr>
        <w:pStyle w:val="TableofFigures"/>
        <w:tabs>
          <w:tab w:val="right" w:leader="dot" w:pos="10070"/>
        </w:tabs>
        <w:rPr>
          <w:ins w:id="1300" w:author="Chris Satterlee" w:date="2023-04-14T17:45:00Z"/>
          <w:rFonts w:asciiTheme="minorHAnsi" w:eastAsiaTheme="minorEastAsia" w:hAnsiTheme="minorHAnsi" w:cstheme="minorBidi"/>
          <w:noProof/>
          <w:szCs w:val="24"/>
          <w:lang w:eastAsia="ja-JP"/>
        </w:rPr>
      </w:pPr>
      <w:ins w:id="1301"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"_Toc132386942"</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9</w:t>
        </w:r>
        <w:r w:rsidRPr="00761B9B">
          <w:rPr>
            <w:rStyle w:val="Hyperlink"/>
            <w:rFonts w:eastAsiaTheme="majorEastAsia"/>
            <w:noProof/>
          </w:rPr>
          <w:noBreakHyphen/>
          <w:t>2: High-Power DIP Switch</w:t>
        </w:r>
        <w:r>
          <w:rPr>
            <w:noProof/>
            <w:webHidden/>
          </w:rPr>
          <w:tab/>
        </w:r>
        <w:r>
          <w:rPr>
            <w:noProof/>
            <w:webHidden/>
          </w:rPr>
          <w:fldChar w:fldCharType="begin"/>
        </w:r>
        <w:r>
          <w:rPr>
            <w:noProof/>
            <w:webHidden/>
          </w:rPr>
          <w:instrText xml:space="preserve"> PAGEREF _Toc132386942 \h </w:instrText>
        </w:r>
      </w:ins>
      <w:r>
        <w:rPr>
          <w:noProof/>
          <w:webHidden/>
        </w:rPr>
      </w:r>
      <w:r>
        <w:rPr>
          <w:noProof/>
          <w:webHidden/>
        </w:rPr>
        <w:fldChar w:fldCharType="separate"/>
      </w:r>
      <w:ins w:id="1302" w:author="Chris Satterlee" w:date="2023-04-14T18:03:00Z">
        <w:r w:rsidR="0051422D">
          <w:rPr>
            <w:noProof/>
            <w:webHidden/>
          </w:rPr>
          <w:t>68</w:t>
        </w:r>
      </w:ins>
      <w:ins w:id="1303" w:author="Chris Satterlee" w:date="2023-04-14T17:45:00Z">
        <w:r>
          <w:rPr>
            <w:noProof/>
            <w:webHidden/>
          </w:rPr>
          <w:fldChar w:fldCharType="end"/>
        </w:r>
        <w:r w:rsidRPr="00761B9B">
          <w:rPr>
            <w:rStyle w:val="Hyperlink"/>
            <w:rFonts w:eastAsiaTheme="majorEastAsia"/>
            <w:noProof/>
          </w:rPr>
          <w:fldChar w:fldCharType="end"/>
        </w:r>
      </w:ins>
    </w:p>
    <w:p w14:paraId="0DB97215" w14:textId="360A8FE8" w:rsidR="00E84351" w:rsidRDefault="00E84351">
      <w:pPr>
        <w:pStyle w:val="TableofFigures"/>
        <w:tabs>
          <w:tab w:val="right" w:leader="dot" w:pos="10070"/>
        </w:tabs>
        <w:rPr>
          <w:ins w:id="1304" w:author="Chris Satterlee" w:date="2023-04-14T17:45:00Z"/>
          <w:rFonts w:asciiTheme="minorHAnsi" w:eastAsiaTheme="minorEastAsia" w:hAnsiTheme="minorHAnsi" w:cstheme="minorBidi"/>
          <w:noProof/>
          <w:szCs w:val="24"/>
          <w:lang w:eastAsia="ja-JP"/>
        </w:rPr>
      </w:pPr>
      <w:ins w:id="1305"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"_Toc132386943"</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9</w:t>
        </w:r>
        <w:r w:rsidRPr="00761B9B">
          <w:rPr>
            <w:rStyle w:val="Hyperlink"/>
            <w:rFonts w:eastAsiaTheme="majorEastAsia"/>
            <w:noProof/>
          </w:rPr>
          <w:noBreakHyphen/>
          <w:t>3: Bias battery and PV cell connected</w:t>
        </w:r>
        <w:r>
          <w:rPr>
            <w:noProof/>
            <w:webHidden/>
          </w:rPr>
          <w:tab/>
        </w:r>
        <w:r>
          <w:rPr>
            <w:noProof/>
            <w:webHidden/>
          </w:rPr>
          <w:fldChar w:fldCharType="begin"/>
        </w:r>
        <w:r>
          <w:rPr>
            <w:noProof/>
            <w:webHidden/>
          </w:rPr>
          <w:instrText xml:space="preserve"> PAGEREF _Toc132386943 \h </w:instrText>
        </w:r>
      </w:ins>
      <w:r>
        <w:rPr>
          <w:noProof/>
          <w:webHidden/>
        </w:rPr>
      </w:r>
      <w:r>
        <w:rPr>
          <w:noProof/>
          <w:webHidden/>
        </w:rPr>
        <w:fldChar w:fldCharType="separate"/>
      </w:r>
      <w:ins w:id="1306" w:author="Chris Satterlee" w:date="2023-04-14T18:03:00Z">
        <w:r w:rsidR="0051422D">
          <w:rPr>
            <w:noProof/>
            <w:webHidden/>
          </w:rPr>
          <w:t>69</w:t>
        </w:r>
      </w:ins>
      <w:ins w:id="1307" w:author="Chris Satterlee" w:date="2023-04-14T17:45:00Z">
        <w:r>
          <w:rPr>
            <w:noProof/>
            <w:webHidden/>
          </w:rPr>
          <w:fldChar w:fldCharType="end"/>
        </w:r>
        <w:r w:rsidRPr="00761B9B">
          <w:rPr>
            <w:rStyle w:val="Hyperlink"/>
            <w:rFonts w:eastAsiaTheme="majorEastAsia"/>
            <w:noProof/>
          </w:rPr>
          <w:fldChar w:fldCharType="end"/>
        </w:r>
      </w:ins>
    </w:p>
    <w:p w14:paraId="1E5A4BE0" w14:textId="7592BC3E" w:rsidR="00E84351" w:rsidRDefault="00E84351">
      <w:pPr>
        <w:pStyle w:val="TableofFigures"/>
        <w:tabs>
          <w:tab w:val="right" w:leader="dot" w:pos="10070"/>
        </w:tabs>
        <w:rPr>
          <w:ins w:id="1308" w:author="Chris Satterlee" w:date="2023-04-14T17:45:00Z"/>
          <w:rFonts w:asciiTheme="minorHAnsi" w:eastAsiaTheme="minorEastAsia" w:hAnsiTheme="minorHAnsi" w:cstheme="minorBidi"/>
          <w:noProof/>
          <w:szCs w:val="24"/>
          <w:lang w:eastAsia="ja-JP"/>
        </w:rPr>
      </w:pPr>
      <w:ins w:id="1309"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"_Toc132386944"</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9</w:t>
        </w:r>
        <w:r w:rsidRPr="00761B9B">
          <w:rPr>
            <w:rStyle w:val="Hyperlink"/>
            <w:rFonts w:eastAsiaTheme="majorEastAsia"/>
            <w:noProof/>
          </w:rPr>
          <w:noBreakHyphen/>
          <w:t>4: IV Curve for 2x2 D-cell bias battery pack</w:t>
        </w:r>
        <w:r>
          <w:rPr>
            <w:noProof/>
            <w:webHidden/>
          </w:rPr>
          <w:tab/>
        </w:r>
        <w:r>
          <w:rPr>
            <w:noProof/>
            <w:webHidden/>
          </w:rPr>
          <w:fldChar w:fldCharType="begin"/>
        </w:r>
        <w:r>
          <w:rPr>
            <w:noProof/>
            <w:webHidden/>
          </w:rPr>
          <w:instrText xml:space="preserve"> PAGEREF _Toc132386944 \h </w:instrText>
        </w:r>
      </w:ins>
      <w:r>
        <w:rPr>
          <w:noProof/>
          <w:webHidden/>
        </w:rPr>
      </w:r>
      <w:r>
        <w:rPr>
          <w:noProof/>
          <w:webHidden/>
        </w:rPr>
        <w:fldChar w:fldCharType="separate"/>
      </w:r>
      <w:ins w:id="1310" w:author="Chris Satterlee" w:date="2023-04-14T18:03:00Z">
        <w:r w:rsidR="0051422D">
          <w:rPr>
            <w:noProof/>
            <w:webHidden/>
          </w:rPr>
          <w:t>70</w:t>
        </w:r>
      </w:ins>
      <w:ins w:id="1311" w:author="Chris Satterlee" w:date="2023-04-14T17:45:00Z">
        <w:r>
          <w:rPr>
            <w:noProof/>
            <w:webHidden/>
          </w:rPr>
          <w:fldChar w:fldCharType="end"/>
        </w:r>
        <w:r w:rsidRPr="00761B9B">
          <w:rPr>
            <w:rStyle w:val="Hyperlink"/>
            <w:rFonts w:eastAsiaTheme="majorEastAsia"/>
            <w:noProof/>
          </w:rPr>
          <w:fldChar w:fldCharType="end"/>
        </w:r>
      </w:ins>
    </w:p>
    <w:p w14:paraId="091D855A" w14:textId="2B4D6329" w:rsidR="00E84351" w:rsidRDefault="00E84351">
      <w:pPr>
        <w:pStyle w:val="TableofFigures"/>
        <w:tabs>
          <w:tab w:val="right" w:leader="dot" w:pos="10070"/>
        </w:tabs>
        <w:rPr>
          <w:ins w:id="1312" w:author="Chris Satterlee" w:date="2023-04-14T17:45:00Z"/>
          <w:rFonts w:asciiTheme="minorHAnsi" w:eastAsiaTheme="minorEastAsia" w:hAnsiTheme="minorHAnsi" w:cstheme="minorBidi"/>
          <w:noProof/>
          <w:szCs w:val="24"/>
          <w:lang w:eastAsia="ja-JP"/>
        </w:rPr>
      </w:pPr>
      <w:ins w:id="1313"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"_Toc132386945"</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9</w:t>
        </w:r>
        <w:r w:rsidRPr="00761B9B">
          <w:rPr>
            <w:rStyle w:val="Hyperlink"/>
            <w:rFonts w:eastAsiaTheme="majorEastAsia"/>
            <w:noProof/>
          </w:rPr>
          <w:noBreakHyphen/>
          <w:t>5: Binding Post Connections With Bias Battery</w:t>
        </w:r>
        <w:r>
          <w:rPr>
            <w:noProof/>
            <w:webHidden/>
          </w:rPr>
          <w:tab/>
        </w:r>
        <w:r>
          <w:rPr>
            <w:noProof/>
            <w:webHidden/>
          </w:rPr>
          <w:fldChar w:fldCharType="begin"/>
        </w:r>
        <w:r>
          <w:rPr>
            <w:noProof/>
            <w:webHidden/>
          </w:rPr>
          <w:instrText xml:space="preserve"> PAGEREF _Toc132386945 \h </w:instrText>
        </w:r>
      </w:ins>
      <w:r>
        <w:rPr>
          <w:noProof/>
          <w:webHidden/>
        </w:rPr>
      </w:r>
      <w:r>
        <w:rPr>
          <w:noProof/>
          <w:webHidden/>
        </w:rPr>
        <w:fldChar w:fldCharType="separate"/>
      </w:r>
      <w:ins w:id="1314" w:author="Chris Satterlee" w:date="2023-04-14T18:03:00Z">
        <w:r w:rsidR="0051422D">
          <w:rPr>
            <w:noProof/>
            <w:webHidden/>
          </w:rPr>
          <w:t>71</w:t>
        </w:r>
      </w:ins>
      <w:ins w:id="1315" w:author="Chris Satterlee" w:date="2023-04-14T17:45:00Z">
        <w:r>
          <w:rPr>
            <w:noProof/>
            <w:webHidden/>
          </w:rPr>
          <w:fldChar w:fldCharType="end"/>
        </w:r>
        <w:r w:rsidRPr="00761B9B">
          <w:rPr>
            <w:rStyle w:val="Hyperlink"/>
            <w:rFonts w:eastAsiaTheme="majorEastAsia"/>
            <w:noProof/>
          </w:rPr>
          <w:fldChar w:fldCharType="end"/>
        </w:r>
      </w:ins>
    </w:p>
    <w:p w14:paraId="4C919148" w14:textId="42075A2F" w:rsidR="00E84351" w:rsidRDefault="00E84351">
      <w:pPr>
        <w:pStyle w:val="TableofFigures"/>
        <w:tabs>
          <w:tab w:val="right" w:leader="dot" w:pos="10070"/>
        </w:tabs>
        <w:rPr>
          <w:ins w:id="1316" w:author="Chris Satterlee" w:date="2023-04-14T17:45:00Z"/>
          <w:rFonts w:asciiTheme="minorHAnsi" w:eastAsiaTheme="minorEastAsia" w:hAnsiTheme="minorHAnsi" w:cstheme="minorBidi"/>
          <w:noProof/>
          <w:szCs w:val="24"/>
          <w:lang w:eastAsia="ja-JP"/>
        </w:rPr>
      </w:pPr>
      <w:ins w:id="1317"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"_Toc132386946"</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9</w:t>
        </w:r>
        <w:r w:rsidRPr="00761B9B">
          <w:rPr>
            <w:rStyle w:val="Hyperlink"/>
            <w:rFonts w:eastAsiaTheme="majorEastAsia"/>
            <w:noProof/>
          </w:rPr>
          <w:noBreakHyphen/>
          <w:t>6: Connections with 2nd Relay OFF</w:t>
        </w:r>
        <w:r>
          <w:rPr>
            <w:noProof/>
            <w:webHidden/>
          </w:rPr>
          <w:tab/>
        </w:r>
        <w:r>
          <w:rPr>
            <w:noProof/>
            <w:webHidden/>
          </w:rPr>
          <w:fldChar w:fldCharType="begin"/>
        </w:r>
        <w:r>
          <w:rPr>
            <w:noProof/>
            <w:webHidden/>
          </w:rPr>
          <w:instrText xml:space="preserve"> PAGEREF _Toc132386946 \h </w:instrText>
        </w:r>
      </w:ins>
      <w:r>
        <w:rPr>
          <w:noProof/>
          <w:webHidden/>
        </w:rPr>
      </w:r>
      <w:r>
        <w:rPr>
          <w:noProof/>
          <w:webHidden/>
        </w:rPr>
        <w:fldChar w:fldCharType="separate"/>
      </w:r>
      <w:ins w:id="1318" w:author="Chris Satterlee" w:date="2023-04-14T18:03:00Z">
        <w:r w:rsidR="0051422D">
          <w:rPr>
            <w:noProof/>
            <w:webHidden/>
          </w:rPr>
          <w:t>72</w:t>
        </w:r>
      </w:ins>
      <w:ins w:id="1319" w:author="Chris Satterlee" w:date="2023-04-14T17:45:00Z">
        <w:r>
          <w:rPr>
            <w:noProof/>
            <w:webHidden/>
          </w:rPr>
          <w:fldChar w:fldCharType="end"/>
        </w:r>
        <w:r w:rsidRPr="00761B9B">
          <w:rPr>
            <w:rStyle w:val="Hyperlink"/>
            <w:rFonts w:eastAsiaTheme="majorEastAsia"/>
            <w:noProof/>
          </w:rPr>
          <w:fldChar w:fldCharType="end"/>
        </w:r>
      </w:ins>
    </w:p>
    <w:p w14:paraId="077F4ADB" w14:textId="508D7FC6" w:rsidR="00E84351" w:rsidRDefault="00E84351">
      <w:pPr>
        <w:pStyle w:val="TableofFigures"/>
        <w:tabs>
          <w:tab w:val="right" w:leader="dot" w:pos="10070"/>
        </w:tabs>
        <w:rPr>
          <w:ins w:id="1320" w:author="Chris Satterlee" w:date="2023-04-14T17:45:00Z"/>
          <w:rFonts w:asciiTheme="minorHAnsi" w:eastAsiaTheme="minorEastAsia" w:hAnsiTheme="minorHAnsi" w:cstheme="minorBidi"/>
          <w:noProof/>
          <w:szCs w:val="24"/>
          <w:lang w:eastAsia="ja-JP"/>
        </w:rPr>
      </w:pPr>
      <w:ins w:id="1321"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"_Toc132386947"</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9</w:t>
        </w:r>
        <w:r w:rsidRPr="00761B9B">
          <w:rPr>
            <w:rStyle w:val="Hyperlink"/>
            <w:rFonts w:eastAsiaTheme="majorEastAsia"/>
            <w:noProof/>
          </w:rPr>
          <w:noBreakHyphen/>
          <w:t>7: Connections with 2nd Relay ON</w:t>
        </w:r>
        <w:r>
          <w:rPr>
            <w:noProof/>
            <w:webHidden/>
          </w:rPr>
          <w:tab/>
        </w:r>
        <w:r>
          <w:rPr>
            <w:noProof/>
            <w:webHidden/>
          </w:rPr>
          <w:fldChar w:fldCharType="begin"/>
        </w:r>
        <w:r>
          <w:rPr>
            <w:noProof/>
            <w:webHidden/>
          </w:rPr>
          <w:instrText xml:space="preserve"> PAGEREF _Toc132386947 \h </w:instrText>
        </w:r>
      </w:ins>
      <w:r>
        <w:rPr>
          <w:noProof/>
          <w:webHidden/>
        </w:rPr>
      </w:r>
      <w:r>
        <w:rPr>
          <w:noProof/>
          <w:webHidden/>
        </w:rPr>
        <w:fldChar w:fldCharType="separate"/>
      </w:r>
      <w:ins w:id="1322" w:author="Chris Satterlee" w:date="2023-04-14T18:03:00Z">
        <w:r w:rsidR="0051422D">
          <w:rPr>
            <w:noProof/>
            <w:webHidden/>
          </w:rPr>
          <w:t>72</w:t>
        </w:r>
      </w:ins>
      <w:ins w:id="1323" w:author="Chris Satterlee" w:date="2023-04-14T17:45:00Z">
        <w:r>
          <w:rPr>
            <w:noProof/>
            <w:webHidden/>
          </w:rPr>
          <w:fldChar w:fldCharType="end"/>
        </w:r>
        <w:r w:rsidRPr="00761B9B">
          <w:rPr>
            <w:rStyle w:val="Hyperlink"/>
            <w:rFonts w:eastAsiaTheme="majorEastAsia"/>
            <w:noProof/>
          </w:rPr>
          <w:fldChar w:fldCharType="end"/>
        </w:r>
      </w:ins>
    </w:p>
    <w:p w14:paraId="396762EA" w14:textId="41922F97" w:rsidR="00E84351" w:rsidRDefault="00E84351">
      <w:pPr>
        <w:pStyle w:val="TableofFigures"/>
        <w:tabs>
          <w:tab w:val="right" w:leader="dot" w:pos="10070"/>
        </w:tabs>
        <w:rPr>
          <w:ins w:id="1324" w:author="Chris Satterlee" w:date="2023-04-14T17:45:00Z"/>
          <w:rFonts w:asciiTheme="minorHAnsi" w:eastAsiaTheme="minorEastAsia" w:hAnsiTheme="minorHAnsi" w:cstheme="minorBidi"/>
          <w:noProof/>
          <w:szCs w:val="24"/>
          <w:lang w:eastAsia="ja-JP"/>
        </w:rPr>
      </w:pPr>
      <w:ins w:id="1325"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"_Toc132386948"</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9</w:t>
        </w:r>
        <w:r w:rsidRPr="00761B9B">
          <w:rPr>
            <w:rStyle w:val="Hyperlink"/>
            <w:rFonts w:eastAsiaTheme="majorEastAsia"/>
            <w:noProof/>
          </w:rPr>
          <w:noBreakHyphen/>
          <w:t>8: Bias battery calibration dialog</w:t>
        </w:r>
        <w:r>
          <w:rPr>
            <w:noProof/>
            <w:webHidden/>
          </w:rPr>
          <w:tab/>
        </w:r>
        <w:r>
          <w:rPr>
            <w:noProof/>
            <w:webHidden/>
          </w:rPr>
          <w:fldChar w:fldCharType="begin"/>
        </w:r>
        <w:r>
          <w:rPr>
            <w:noProof/>
            <w:webHidden/>
          </w:rPr>
          <w:instrText xml:space="preserve"> PAGEREF _Toc132386948 \h </w:instrText>
        </w:r>
      </w:ins>
      <w:r>
        <w:rPr>
          <w:noProof/>
          <w:webHidden/>
        </w:rPr>
      </w:r>
      <w:r>
        <w:rPr>
          <w:noProof/>
          <w:webHidden/>
        </w:rPr>
        <w:fldChar w:fldCharType="separate"/>
      </w:r>
      <w:ins w:id="1326" w:author="Chris Satterlee" w:date="2023-04-14T18:03:00Z">
        <w:r w:rsidR="0051422D">
          <w:rPr>
            <w:noProof/>
            <w:webHidden/>
          </w:rPr>
          <w:t>75</w:t>
        </w:r>
      </w:ins>
      <w:ins w:id="1327" w:author="Chris Satterlee" w:date="2023-04-14T17:45:00Z">
        <w:r>
          <w:rPr>
            <w:noProof/>
            <w:webHidden/>
          </w:rPr>
          <w:fldChar w:fldCharType="end"/>
        </w:r>
        <w:r w:rsidRPr="00761B9B">
          <w:rPr>
            <w:rStyle w:val="Hyperlink"/>
            <w:rFonts w:eastAsiaTheme="majorEastAsia"/>
            <w:noProof/>
          </w:rPr>
          <w:fldChar w:fldCharType="end"/>
        </w:r>
      </w:ins>
    </w:p>
    <w:p w14:paraId="3D4E4095" w14:textId="4E4A7D0E" w:rsidR="005C4776" w:rsidDel="00335B82" w:rsidRDefault="005C4776">
      <w:pPr>
        <w:pStyle w:val="TableofFigures"/>
        <w:tabs>
          <w:tab w:val="right" w:leader="dot" w:pos="10070"/>
        </w:tabs>
        <w:rPr>
          <w:del w:id="1328" w:author="Chris Satterlee" w:date="2023-04-11T18:15:00Z"/>
          <w:rFonts w:asciiTheme="minorHAnsi" w:eastAsiaTheme="minorEastAsia" w:hAnsiTheme="minorHAnsi" w:cstheme="minorBidi"/>
          <w:noProof/>
          <w:szCs w:val="24"/>
          <w:lang w:eastAsia="ja-JP"/>
        </w:rPr>
      </w:pPr>
      <w:del w:id="1329" w:author="Chris Satterlee" w:date="2023-04-11T18:15:00Z">
        <w:r w:rsidRPr="00335B82" w:rsidDel="00335B82">
          <w:rPr>
            <w:rFonts w:eastAsiaTheme="majorEastAsia"/>
            <w:rPrChange w:id="1330" w:author="Chris Satterlee" w:date="2023-04-11T18:15:00Z">
              <w:rPr>
                <w:rStyle w:val="Hyperlink"/>
                <w:rFonts w:eastAsiaTheme="majorEastAsia"/>
                <w:noProof/>
              </w:rPr>
            </w:rPrChange>
          </w:rPr>
          <w:delText>Figure 2</w:delText>
        </w:r>
        <w:r w:rsidRPr="00335B82" w:rsidDel="00335B82">
          <w:rPr>
            <w:rFonts w:eastAsiaTheme="majorEastAsia"/>
            <w:rPrChange w:id="1331" w:author="Chris Satterlee" w:date="2023-04-11T18:15:00Z">
              <w:rPr>
                <w:rStyle w:val="Hyperlink"/>
                <w:rFonts w:eastAsiaTheme="majorEastAsia"/>
                <w:noProof/>
              </w:rPr>
            </w:rPrChange>
          </w:rPr>
          <w:noBreakHyphen/>
          <w:delText>1: Typical IV Curve of Unshaded PV Module</w:delText>
        </w:r>
        <w:r w:rsidDel="00335B82">
          <w:rPr>
            <w:noProof/>
            <w:webHidden/>
          </w:rPr>
          <w:tab/>
          <w:delText>7</w:delText>
        </w:r>
      </w:del>
    </w:p>
    <w:p w14:paraId="7E105B4F" w14:textId="2B5A1129" w:rsidR="005C4776" w:rsidDel="00335B82" w:rsidRDefault="005C4776">
      <w:pPr>
        <w:pStyle w:val="TableofFigures"/>
        <w:tabs>
          <w:tab w:val="right" w:leader="dot" w:pos="10070"/>
        </w:tabs>
        <w:rPr>
          <w:del w:id="1332" w:author="Chris Satterlee" w:date="2023-04-11T18:15:00Z"/>
          <w:rFonts w:asciiTheme="minorHAnsi" w:eastAsiaTheme="minorEastAsia" w:hAnsiTheme="minorHAnsi" w:cstheme="minorBidi"/>
          <w:noProof/>
          <w:szCs w:val="24"/>
          <w:lang w:eastAsia="ja-JP"/>
        </w:rPr>
      </w:pPr>
      <w:del w:id="1333" w:author="Chris Satterlee" w:date="2023-04-11T18:15:00Z">
        <w:r w:rsidRPr="00335B82" w:rsidDel="00335B82">
          <w:rPr>
            <w:rFonts w:eastAsiaTheme="majorEastAsia"/>
            <w:rPrChange w:id="1334" w:author="Chris Satterlee" w:date="2023-04-11T18:15:00Z">
              <w:rPr>
                <w:rStyle w:val="Hyperlink"/>
                <w:rFonts w:eastAsiaTheme="majorEastAsia"/>
                <w:noProof/>
              </w:rPr>
            </w:rPrChange>
          </w:rPr>
          <w:delText>Figure 3</w:delText>
        </w:r>
        <w:r w:rsidRPr="00335B82" w:rsidDel="00335B82">
          <w:rPr>
            <w:rFonts w:eastAsiaTheme="majorEastAsia"/>
            <w:rPrChange w:id="1335" w:author="Chris Satterlee" w:date="2023-04-11T18:15:00Z">
              <w:rPr>
                <w:rStyle w:val="Hyperlink"/>
                <w:rFonts w:eastAsiaTheme="majorEastAsia"/>
                <w:noProof/>
              </w:rPr>
            </w:rPrChange>
          </w:rPr>
          <w:noBreakHyphen/>
          <w:delText>1: USB Port</w:delText>
        </w:r>
        <w:r w:rsidDel="00335B82">
          <w:rPr>
            <w:noProof/>
            <w:webHidden/>
          </w:rPr>
          <w:tab/>
          <w:delText>9</w:delText>
        </w:r>
      </w:del>
    </w:p>
    <w:p w14:paraId="548BD4F8" w14:textId="0757A1EA" w:rsidR="005C4776" w:rsidDel="00335B82" w:rsidRDefault="005C4776">
      <w:pPr>
        <w:pStyle w:val="TableofFigures"/>
        <w:tabs>
          <w:tab w:val="right" w:leader="dot" w:pos="10070"/>
        </w:tabs>
        <w:rPr>
          <w:del w:id="1336" w:author="Chris Satterlee" w:date="2023-04-11T18:15:00Z"/>
          <w:rFonts w:asciiTheme="minorHAnsi" w:eastAsiaTheme="minorEastAsia" w:hAnsiTheme="minorHAnsi" w:cstheme="minorBidi"/>
          <w:noProof/>
          <w:szCs w:val="24"/>
          <w:lang w:eastAsia="ja-JP"/>
        </w:rPr>
      </w:pPr>
      <w:del w:id="1337" w:author="Chris Satterlee" w:date="2023-04-11T18:15:00Z">
        <w:r w:rsidRPr="00335B82" w:rsidDel="00335B82">
          <w:rPr>
            <w:rFonts w:eastAsiaTheme="majorEastAsia"/>
            <w:rPrChange w:id="1338" w:author="Chris Satterlee" w:date="2023-04-11T18:15:00Z">
              <w:rPr>
                <w:rStyle w:val="Hyperlink"/>
                <w:rFonts w:eastAsiaTheme="majorEastAsia"/>
                <w:noProof/>
              </w:rPr>
            </w:rPrChange>
          </w:rPr>
          <w:delText>Figure 3</w:delText>
        </w:r>
        <w:r w:rsidRPr="00335B82" w:rsidDel="00335B82">
          <w:rPr>
            <w:rFonts w:eastAsiaTheme="majorEastAsia"/>
            <w:rPrChange w:id="1339" w:author="Chris Satterlee" w:date="2023-04-11T18:15:00Z">
              <w:rPr>
                <w:rStyle w:val="Hyperlink"/>
                <w:rFonts w:eastAsiaTheme="majorEastAsia"/>
                <w:noProof/>
              </w:rPr>
            </w:rPrChange>
          </w:rPr>
          <w:noBreakHyphen/>
          <w:delText>2: Binding Posts and PV Cables</w:delText>
        </w:r>
        <w:r w:rsidDel="00335B82">
          <w:rPr>
            <w:noProof/>
            <w:webHidden/>
          </w:rPr>
          <w:tab/>
          <w:delText>10</w:delText>
        </w:r>
      </w:del>
    </w:p>
    <w:p w14:paraId="1375FDE5" w14:textId="15A22131" w:rsidR="005C4776" w:rsidDel="00335B82" w:rsidRDefault="005C4776">
      <w:pPr>
        <w:pStyle w:val="TableofFigures"/>
        <w:tabs>
          <w:tab w:val="right" w:leader="dot" w:pos="10070"/>
        </w:tabs>
        <w:rPr>
          <w:del w:id="1340" w:author="Chris Satterlee" w:date="2023-04-11T18:15:00Z"/>
          <w:rFonts w:asciiTheme="minorHAnsi" w:eastAsiaTheme="minorEastAsia" w:hAnsiTheme="minorHAnsi" w:cstheme="minorBidi"/>
          <w:noProof/>
          <w:szCs w:val="24"/>
          <w:lang w:eastAsia="ja-JP"/>
        </w:rPr>
      </w:pPr>
      <w:del w:id="1341" w:author="Chris Satterlee" w:date="2023-04-11T18:15:00Z">
        <w:r w:rsidRPr="00335B82" w:rsidDel="00335B82">
          <w:rPr>
            <w:rFonts w:eastAsiaTheme="majorEastAsia"/>
            <w:rPrChange w:id="1342" w:author="Chris Satterlee" w:date="2023-04-11T18:15:00Z">
              <w:rPr>
                <w:rStyle w:val="Hyperlink"/>
                <w:rFonts w:eastAsiaTheme="majorEastAsia"/>
                <w:noProof/>
              </w:rPr>
            </w:rPrChange>
          </w:rPr>
          <w:delText>Figure 3</w:delText>
        </w:r>
        <w:r w:rsidRPr="00335B82" w:rsidDel="00335B82">
          <w:rPr>
            <w:rFonts w:eastAsiaTheme="majorEastAsia"/>
            <w:rPrChange w:id="1343" w:author="Chris Satterlee" w:date="2023-04-11T18:15:00Z">
              <w:rPr>
                <w:rStyle w:val="Hyperlink"/>
                <w:rFonts w:eastAsiaTheme="majorEastAsia"/>
                <w:noProof/>
              </w:rPr>
            </w:rPrChange>
          </w:rPr>
          <w:noBreakHyphen/>
          <w:delText>3: Circuit Board with Load Capacitors</w:delText>
        </w:r>
        <w:r w:rsidDel="00335B82">
          <w:rPr>
            <w:noProof/>
            <w:webHidden/>
          </w:rPr>
          <w:tab/>
          <w:delText>11</w:delText>
        </w:r>
      </w:del>
    </w:p>
    <w:p w14:paraId="3099FED4" w14:textId="11E999C5" w:rsidR="005C4776" w:rsidDel="00335B82" w:rsidRDefault="005C4776">
      <w:pPr>
        <w:pStyle w:val="TableofFigures"/>
        <w:tabs>
          <w:tab w:val="right" w:leader="dot" w:pos="10070"/>
        </w:tabs>
        <w:rPr>
          <w:del w:id="1344" w:author="Chris Satterlee" w:date="2023-04-11T18:15:00Z"/>
          <w:rFonts w:asciiTheme="minorHAnsi" w:eastAsiaTheme="minorEastAsia" w:hAnsiTheme="minorHAnsi" w:cstheme="minorBidi"/>
          <w:noProof/>
          <w:szCs w:val="24"/>
          <w:lang w:eastAsia="ja-JP"/>
        </w:rPr>
      </w:pPr>
      <w:del w:id="1345" w:author="Chris Satterlee" w:date="2023-04-11T18:15:00Z">
        <w:r w:rsidRPr="00335B82" w:rsidDel="00335B82">
          <w:rPr>
            <w:rFonts w:eastAsiaTheme="majorEastAsia"/>
            <w:rPrChange w:id="1346" w:author="Chris Satterlee" w:date="2023-04-11T18:15:00Z">
              <w:rPr>
                <w:rStyle w:val="Hyperlink"/>
                <w:rFonts w:eastAsiaTheme="majorEastAsia"/>
                <w:noProof/>
              </w:rPr>
            </w:rPrChange>
          </w:rPr>
          <w:delText>Figure 3</w:delText>
        </w:r>
        <w:r w:rsidRPr="00335B82" w:rsidDel="00335B82">
          <w:rPr>
            <w:rFonts w:eastAsiaTheme="majorEastAsia"/>
            <w:rPrChange w:id="1347" w:author="Chris Satterlee" w:date="2023-04-11T18:15:00Z">
              <w:rPr>
                <w:rStyle w:val="Hyperlink"/>
                <w:rFonts w:eastAsiaTheme="majorEastAsia"/>
                <w:noProof/>
              </w:rPr>
            </w:rPrChange>
          </w:rPr>
          <w:noBreakHyphen/>
          <w:delText>4: Arduino UNO</w:delText>
        </w:r>
        <w:r w:rsidDel="00335B82">
          <w:rPr>
            <w:noProof/>
            <w:webHidden/>
          </w:rPr>
          <w:tab/>
          <w:delText>11</w:delText>
        </w:r>
      </w:del>
    </w:p>
    <w:p w14:paraId="1ED1CD2E" w14:textId="0DAE8F90" w:rsidR="005C4776" w:rsidDel="00335B82" w:rsidRDefault="005C4776">
      <w:pPr>
        <w:pStyle w:val="TableofFigures"/>
        <w:tabs>
          <w:tab w:val="right" w:leader="dot" w:pos="10070"/>
        </w:tabs>
        <w:rPr>
          <w:del w:id="1348" w:author="Chris Satterlee" w:date="2023-04-11T18:15:00Z"/>
          <w:rFonts w:asciiTheme="minorHAnsi" w:eastAsiaTheme="minorEastAsia" w:hAnsiTheme="minorHAnsi" w:cstheme="minorBidi"/>
          <w:noProof/>
          <w:szCs w:val="24"/>
          <w:lang w:eastAsia="ja-JP"/>
        </w:rPr>
      </w:pPr>
      <w:del w:id="1349" w:author="Chris Satterlee" w:date="2023-04-11T18:15:00Z">
        <w:r w:rsidRPr="00335B82" w:rsidDel="00335B82">
          <w:rPr>
            <w:rFonts w:eastAsiaTheme="majorEastAsia"/>
            <w:rPrChange w:id="1350" w:author="Chris Satterlee" w:date="2023-04-11T18:15:00Z">
              <w:rPr>
                <w:rStyle w:val="Hyperlink"/>
                <w:rFonts w:eastAsiaTheme="majorEastAsia"/>
                <w:noProof/>
              </w:rPr>
            </w:rPrChange>
          </w:rPr>
          <w:delText>Figure 3</w:delText>
        </w:r>
        <w:r w:rsidRPr="00335B82" w:rsidDel="00335B82">
          <w:rPr>
            <w:rFonts w:eastAsiaTheme="majorEastAsia"/>
            <w:rPrChange w:id="1351" w:author="Chris Satterlee" w:date="2023-04-11T18:15:00Z">
              <w:rPr>
                <w:rStyle w:val="Hyperlink"/>
                <w:rFonts w:eastAsiaTheme="majorEastAsia"/>
                <w:noProof/>
              </w:rPr>
            </w:rPrChange>
          </w:rPr>
          <w:noBreakHyphen/>
          <w:delText>5: Relay Module</w:delText>
        </w:r>
        <w:r w:rsidDel="00335B82">
          <w:rPr>
            <w:noProof/>
            <w:webHidden/>
          </w:rPr>
          <w:tab/>
          <w:delText>12</w:delText>
        </w:r>
      </w:del>
    </w:p>
    <w:p w14:paraId="71B92018" w14:textId="61CFD2C6" w:rsidR="005C4776" w:rsidDel="00335B82" w:rsidRDefault="005C4776">
      <w:pPr>
        <w:pStyle w:val="TableofFigures"/>
        <w:tabs>
          <w:tab w:val="right" w:leader="dot" w:pos="10070"/>
        </w:tabs>
        <w:rPr>
          <w:del w:id="1352" w:author="Chris Satterlee" w:date="2023-04-11T18:15:00Z"/>
          <w:rFonts w:asciiTheme="minorHAnsi" w:eastAsiaTheme="minorEastAsia" w:hAnsiTheme="minorHAnsi" w:cstheme="minorBidi"/>
          <w:noProof/>
          <w:szCs w:val="24"/>
          <w:lang w:eastAsia="ja-JP"/>
        </w:rPr>
      </w:pPr>
      <w:del w:id="1353" w:author="Chris Satterlee" w:date="2023-04-11T18:15:00Z">
        <w:r w:rsidRPr="00335B82" w:rsidDel="00335B82">
          <w:rPr>
            <w:rFonts w:eastAsiaTheme="majorEastAsia"/>
            <w:rPrChange w:id="1354" w:author="Chris Satterlee" w:date="2023-04-11T18:15:00Z">
              <w:rPr>
                <w:rStyle w:val="Hyperlink"/>
                <w:rFonts w:eastAsiaTheme="majorEastAsia"/>
                <w:noProof/>
              </w:rPr>
            </w:rPrChange>
          </w:rPr>
          <w:delText>Figure 3</w:delText>
        </w:r>
        <w:r w:rsidRPr="00335B82" w:rsidDel="00335B82">
          <w:rPr>
            <w:rFonts w:eastAsiaTheme="majorEastAsia"/>
            <w:rPrChange w:id="1355" w:author="Chris Satterlee" w:date="2023-04-11T18:15:00Z">
              <w:rPr>
                <w:rStyle w:val="Hyperlink"/>
                <w:rFonts w:eastAsiaTheme="majorEastAsia"/>
                <w:noProof/>
              </w:rPr>
            </w:rPrChange>
          </w:rPr>
          <w:noBreakHyphen/>
          <w:delText>6: SSR version for PV modules</w:delText>
        </w:r>
        <w:r w:rsidDel="00335B82">
          <w:rPr>
            <w:noProof/>
            <w:webHidden/>
          </w:rPr>
          <w:tab/>
          <w:delText>13</w:delText>
        </w:r>
      </w:del>
    </w:p>
    <w:p w14:paraId="6611365F" w14:textId="25D8A60D" w:rsidR="005C4776" w:rsidDel="00335B82" w:rsidRDefault="005C4776">
      <w:pPr>
        <w:pStyle w:val="TableofFigures"/>
        <w:tabs>
          <w:tab w:val="right" w:leader="dot" w:pos="10070"/>
        </w:tabs>
        <w:rPr>
          <w:del w:id="1356" w:author="Chris Satterlee" w:date="2023-04-11T18:15:00Z"/>
          <w:rFonts w:asciiTheme="minorHAnsi" w:eastAsiaTheme="minorEastAsia" w:hAnsiTheme="minorHAnsi" w:cstheme="minorBidi"/>
          <w:noProof/>
          <w:szCs w:val="24"/>
          <w:lang w:eastAsia="ja-JP"/>
        </w:rPr>
      </w:pPr>
      <w:del w:id="1357" w:author="Chris Satterlee" w:date="2023-04-11T18:15:00Z">
        <w:r w:rsidRPr="00335B82" w:rsidDel="00335B82">
          <w:rPr>
            <w:rFonts w:eastAsiaTheme="majorEastAsia"/>
            <w:rPrChange w:id="1358" w:author="Chris Satterlee" w:date="2023-04-11T18:15:00Z">
              <w:rPr>
                <w:rStyle w:val="Hyperlink"/>
                <w:rFonts w:eastAsiaTheme="majorEastAsia"/>
                <w:noProof/>
              </w:rPr>
            </w:rPrChange>
          </w:rPr>
          <w:delText>Figure 4</w:delText>
        </w:r>
        <w:r w:rsidRPr="00335B82" w:rsidDel="00335B82">
          <w:rPr>
            <w:rFonts w:eastAsiaTheme="majorEastAsia"/>
            <w:rPrChange w:id="1359" w:author="Chris Satterlee" w:date="2023-04-11T18:15:00Z">
              <w:rPr>
                <w:rStyle w:val="Hyperlink"/>
                <w:rFonts w:eastAsiaTheme="majorEastAsia"/>
                <w:noProof/>
              </w:rPr>
            </w:rPrChange>
          </w:rPr>
          <w:noBreakHyphen/>
          <w:delText>1: Main Window (annotated)</w:delText>
        </w:r>
        <w:r w:rsidDel="00335B82">
          <w:rPr>
            <w:noProof/>
            <w:webHidden/>
          </w:rPr>
          <w:tab/>
          <w:delText>14</w:delText>
        </w:r>
      </w:del>
    </w:p>
    <w:p w14:paraId="3D5FCBE1" w14:textId="754E5217" w:rsidR="005C4776" w:rsidDel="00335B82" w:rsidRDefault="005C4776">
      <w:pPr>
        <w:pStyle w:val="TableofFigures"/>
        <w:tabs>
          <w:tab w:val="right" w:leader="dot" w:pos="10070"/>
        </w:tabs>
        <w:rPr>
          <w:del w:id="1360" w:author="Chris Satterlee" w:date="2023-04-11T18:15:00Z"/>
          <w:rFonts w:asciiTheme="minorHAnsi" w:eastAsiaTheme="minorEastAsia" w:hAnsiTheme="minorHAnsi" w:cstheme="minorBidi"/>
          <w:noProof/>
          <w:szCs w:val="24"/>
          <w:lang w:eastAsia="ja-JP"/>
        </w:rPr>
      </w:pPr>
      <w:del w:id="1361" w:author="Chris Satterlee" w:date="2023-04-11T18:15:00Z">
        <w:r w:rsidRPr="00335B82" w:rsidDel="00335B82">
          <w:rPr>
            <w:rFonts w:eastAsiaTheme="majorEastAsia"/>
            <w:rPrChange w:id="1362" w:author="Chris Satterlee" w:date="2023-04-11T18:15:00Z">
              <w:rPr>
                <w:rStyle w:val="Hyperlink"/>
                <w:rFonts w:eastAsiaTheme="majorEastAsia"/>
                <w:noProof/>
              </w:rPr>
            </w:rPrChange>
          </w:rPr>
          <w:delText>Figure 4</w:delText>
        </w:r>
        <w:r w:rsidRPr="00335B82" w:rsidDel="00335B82">
          <w:rPr>
            <w:rFonts w:eastAsiaTheme="majorEastAsia"/>
            <w:rPrChange w:id="1363" w:author="Chris Satterlee" w:date="2023-04-11T18:15:00Z">
              <w:rPr>
                <w:rStyle w:val="Hyperlink"/>
                <w:rFonts w:eastAsiaTheme="majorEastAsia"/>
                <w:noProof/>
              </w:rPr>
            </w:rPrChange>
          </w:rPr>
          <w:noBreakHyphen/>
          <w:delText>2: IV Curve with Power Plotted</w:delText>
        </w:r>
        <w:r w:rsidDel="00335B82">
          <w:rPr>
            <w:noProof/>
            <w:webHidden/>
          </w:rPr>
          <w:tab/>
          <w:delText>17</w:delText>
        </w:r>
      </w:del>
    </w:p>
    <w:p w14:paraId="1F1D49C3" w14:textId="5FFD7EA1" w:rsidR="005C4776" w:rsidDel="00335B82" w:rsidRDefault="005C4776">
      <w:pPr>
        <w:pStyle w:val="TableofFigures"/>
        <w:tabs>
          <w:tab w:val="right" w:leader="dot" w:pos="10070"/>
        </w:tabs>
        <w:rPr>
          <w:del w:id="1364" w:author="Chris Satterlee" w:date="2023-04-11T18:15:00Z"/>
          <w:rFonts w:asciiTheme="minorHAnsi" w:eastAsiaTheme="minorEastAsia" w:hAnsiTheme="minorHAnsi" w:cstheme="minorBidi"/>
          <w:noProof/>
          <w:szCs w:val="24"/>
          <w:lang w:eastAsia="ja-JP"/>
        </w:rPr>
      </w:pPr>
      <w:del w:id="1365" w:author="Chris Satterlee" w:date="2023-04-11T18:15:00Z">
        <w:r w:rsidRPr="00335B82" w:rsidDel="00335B82">
          <w:rPr>
            <w:rFonts w:eastAsiaTheme="majorEastAsia"/>
            <w:rPrChange w:id="1366" w:author="Chris Satterlee" w:date="2023-04-11T18:15:00Z">
              <w:rPr>
                <w:rStyle w:val="Hyperlink"/>
                <w:rFonts w:eastAsiaTheme="majorEastAsia"/>
                <w:noProof/>
              </w:rPr>
            </w:rPrChange>
          </w:rPr>
          <w:delText>Figure 4</w:delText>
        </w:r>
        <w:r w:rsidRPr="00335B82" w:rsidDel="00335B82">
          <w:rPr>
            <w:rFonts w:eastAsiaTheme="majorEastAsia"/>
            <w:rPrChange w:id="1367" w:author="Chris Satterlee" w:date="2023-04-11T18:15:00Z">
              <w:rPr>
                <w:rStyle w:val="Hyperlink"/>
                <w:rFonts w:eastAsiaTheme="majorEastAsia"/>
                <w:noProof/>
              </w:rPr>
            </w:rPrChange>
          </w:rPr>
          <w:noBreakHyphen/>
          <w:delText>3: IV Curve with Reference Curve Plotted</w:delText>
        </w:r>
        <w:r w:rsidDel="00335B82">
          <w:rPr>
            <w:noProof/>
            <w:webHidden/>
          </w:rPr>
          <w:tab/>
          <w:delText>18</w:delText>
        </w:r>
      </w:del>
    </w:p>
    <w:p w14:paraId="41A37B35" w14:textId="550FD998" w:rsidR="005C4776" w:rsidDel="00335B82" w:rsidRDefault="005C4776">
      <w:pPr>
        <w:pStyle w:val="TableofFigures"/>
        <w:tabs>
          <w:tab w:val="right" w:leader="dot" w:pos="10070"/>
        </w:tabs>
        <w:rPr>
          <w:del w:id="1368" w:author="Chris Satterlee" w:date="2023-04-11T18:15:00Z"/>
          <w:rFonts w:asciiTheme="minorHAnsi" w:eastAsiaTheme="minorEastAsia" w:hAnsiTheme="minorHAnsi" w:cstheme="minorBidi"/>
          <w:noProof/>
          <w:szCs w:val="24"/>
          <w:lang w:eastAsia="ja-JP"/>
        </w:rPr>
      </w:pPr>
      <w:del w:id="1369" w:author="Chris Satterlee" w:date="2023-04-11T18:15:00Z">
        <w:r w:rsidRPr="00335B82" w:rsidDel="00335B82">
          <w:rPr>
            <w:rFonts w:eastAsiaTheme="majorEastAsia"/>
            <w:rPrChange w:id="1370" w:author="Chris Satterlee" w:date="2023-04-11T18:15:00Z">
              <w:rPr>
                <w:rStyle w:val="Hyperlink"/>
                <w:rFonts w:eastAsiaTheme="majorEastAsia"/>
                <w:noProof/>
              </w:rPr>
            </w:rPrChange>
          </w:rPr>
          <w:delText>Figure 4</w:delText>
        </w:r>
        <w:r w:rsidRPr="00335B82" w:rsidDel="00335B82">
          <w:rPr>
            <w:rFonts w:eastAsiaTheme="majorEastAsia"/>
            <w:rPrChange w:id="1371" w:author="Chris Satterlee" w:date="2023-04-11T18:15:00Z">
              <w:rPr>
                <w:rStyle w:val="Hyperlink"/>
                <w:rFonts w:eastAsiaTheme="majorEastAsia"/>
                <w:noProof/>
              </w:rPr>
            </w:rPrChange>
          </w:rPr>
          <w:noBreakHyphen/>
          <w:delText>4: Results Wizard Dialog</w:delText>
        </w:r>
        <w:r w:rsidDel="00335B82">
          <w:rPr>
            <w:noProof/>
            <w:webHidden/>
          </w:rPr>
          <w:tab/>
          <w:delText>33</w:delText>
        </w:r>
      </w:del>
    </w:p>
    <w:p w14:paraId="37BA7107" w14:textId="768AAF2B" w:rsidR="005C4776" w:rsidDel="00335B82" w:rsidRDefault="005C4776">
      <w:pPr>
        <w:pStyle w:val="TableofFigures"/>
        <w:tabs>
          <w:tab w:val="right" w:leader="dot" w:pos="10070"/>
        </w:tabs>
        <w:rPr>
          <w:del w:id="1372" w:author="Chris Satterlee" w:date="2023-04-11T18:15:00Z"/>
          <w:rFonts w:asciiTheme="minorHAnsi" w:eastAsiaTheme="minorEastAsia" w:hAnsiTheme="minorHAnsi" w:cstheme="minorBidi"/>
          <w:noProof/>
          <w:szCs w:val="24"/>
          <w:lang w:eastAsia="ja-JP"/>
        </w:rPr>
      </w:pPr>
      <w:del w:id="1373" w:author="Chris Satterlee" w:date="2023-04-11T18:15:00Z">
        <w:r w:rsidRPr="00335B82" w:rsidDel="00335B82">
          <w:rPr>
            <w:rFonts w:eastAsiaTheme="majorEastAsia"/>
            <w:rPrChange w:id="1374" w:author="Chris Satterlee" w:date="2023-04-11T18:15:00Z">
              <w:rPr>
                <w:rStyle w:val="Hyperlink"/>
                <w:rFonts w:eastAsiaTheme="majorEastAsia"/>
                <w:noProof/>
              </w:rPr>
            </w:rPrChange>
          </w:rPr>
          <w:delText>Figure 4</w:delText>
        </w:r>
        <w:r w:rsidRPr="00335B82" w:rsidDel="00335B82">
          <w:rPr>
            <w:rFonts w:eastAsiaTheme="majorEastAsia"/>
            <w:rPrChange w:id="1375" w:author="Chris Satterlee" w:date="2023-04-11T18:15:00Z">
              <w:rPr>
                <w:rStyle w:val="Hyperlink"/>
                <w:rFonts w:eastAsiaTheme="majorEastAsia"/>
                <w:noProof/>
              </w:rPr>
            </w:rPrChange>
          </w:rPr>
          <w:noBreakHyphen/>
          <w:delText>5: Expanding a Date Group</w:delText>
        </w:r>
        <w:r w:rsidDel="00335B82">
          <w:rPr>
            <w:noProof/>
            <w:webHidden/>
          </w:rPr>
          <w:tab/>
          <w:delText>33</w:delText>
        </w:r>
      </w:del>
    </w:p>
    <w:p w14:paraId="068EEC0B" w14:textId="57210666" w:rsidR="005C4776" w:rsidDel="00335B82" w:rsidRDefault="005C4776">
      <w:pPr>
        <w:pStyle w:val="TableofFigures"/>
        <w:tabs>
          <w:tab w:val="right" w:leader="dot" w:pos="10070"/>
        </w:tabs>
        <w:rPr>
          <w:del w:id="1376" w:author="Chris Satterlee" w:date="2023-04-11T18:15:00Z"/>
          <w:rFonts w:asciiTheme="minorHAnsi" w:eastAsiaTheme="minorEastAsia" w:hAnsiTheme="minorHAnsi" w:cstheme="minorBidi"/>
          <w:noProof/>
          <w:szCs w:val="24"/>
          <w:lang w:eastAsia="ja-JP"/>
        </w:rPr>
      </w:pPr>
      <w:del w:id="1377" w:author="Chris Satterlee" w:date="2023-04-11T18:15:00Z">
        <w:r w:rsidRPr="00335B82" w:rsidDel="00335B82">
          <w:rPr>
            <w:rFonts w:eastAsiaTheme="majorEastAsia"/>
            <w:rPrChange w:id="1378" w:author="Chris Satterlee" w:date="2023-04-11T18:15:00Z">
              <w:rPr>
                <w:rStyle w:val="Hyperlink"/>
                <w:rFonts w:eastAsiaTheme="majorEastAsia"/>
                <w:noProof/>
              </w:rPr>
            </w:rPrChange>
          </w:rPr>
          <w:delText>Figure 4</w:delText>
        </w:r>
        <w:r w:rsidRPr="00335B82" w:rsidDel="00335B82">
          <w:rPr>
            <w:rFonts w:eastAsiaTheme="majorEastAsia"/>
            <w:rPrChange w:id="1379" w:author="Chris Satterlee" w:date="2023-04-11T18:15:00Z">
              <w:rPr>
                <w:rStyle w:val="Hyperlink"/>
                <w:rFonts w:eastAsiaTheme="majorEastAsia"/>
                <w:noProof/>
              </w:rPr>
            </w:rPrChange>
          </w:rPr>
          <w:noBreakHyphen/>
          <w:delText>6: Selecting a Run</w:delText>
        </w:r>
        <w:r w:rsidDel="00335B82">
          <w:rPr>
            <w:noProof/>
            <w:webHidden/>
          </w:rPr>
          <w:tab/>
          <w:delText>34</w:delText>
        </w:r>
      </w:del>
    </w:p>
    <w:p w14:paraId="340214F3" w14:textId="5FFAF761" w:rsidR="005C4776" w:rsidDel="00335B82" w:rsidRDefault="005C4776">
      <w:pPr>
        <w:pStyle w:val="TableofFigures"/>
        <w:tabs>
          <w:tab w:val="right" w:leader="dot" w:pos="10070"/>
        </w:tabs>
        <w:rPr>
          <w:del w:id="1380" w:author="Chris Satterlee" w:date="2023-04-11T18:15:00Z"/>
          <w:rFonts w:asciiTheme="minorHAnsi" w:eastAsiaTheme="minorEastAsia" w:hAnsiTheme="minorHAnsi" w:cstheme="minorBidi"/>
          <w:noProof/>
          <w:szCs w:val="24"/>
          <w:lang w:eastAsia="ja-JP"/>
        </w:rPr>
      </w:pPr>
      <w:del w:id="1381" w:author="Chris Satterlee" w:date="2023-04-11T18:15:00Z">
        <w:r w:rsidRPr="00335B82" w:rsidDel="00335B82">
          <w:rPr>
            <w:rFonts w:eastAsiaTheme="majorEastAsia"/>
            <w:rPrChange w:id="1382" w:author="Chris Satterlee" w:date="2023-04-11T18:15:00Z">
              <w:rPr>
                <w:rStyle w:val="Hyperlink"/>
                <w:rFonts w:eastAsiaTheme="majorEastAsia"/>
                <w:noProof/>
              </w:rPr>
            </w:rPrChange>
          </w:rPr>
          <w:delText>Figure 4</w:delText>
        </w:r>
        <w:r w:rsidRPr="00335B82" w:rsidDel="00335B82">
          <w:rPr>
            <w:rFonts w:eastAsiaTheme="majorEastAsia"/>
            <w:rPrChange w:id="1383" w:author="Chris Satterlee" w:date="2023-04-11T18:15:00Z">
              <w:rPr>
                <w:rStyle w:val="Hyperlink"/>
                <w:rFonts w:eastAsiaTheme="majorEastAsia"/>
                <w:noProof/>
              </w:rPr>
            </w:rPrChange>
          </w:rPr>
          <w:noBreakHyphen/>
          <w:delText>7: Changing the Title of a Run</w:delText>
        </w:r>
        <w:r w:rsidDel="00335B82">
          <w:rPr>
            <w:noProof/>
            <w:webHidden/>
          </w:rPr>
          <w:tab/>
          <w:delText>35</w:delText>
        </w:r>
      </w:del>
    </w:p>
    <w:p w14:paraId="4EEA7589" w14:textId="61B7ACF8" w:rsidR="005C4776" w:rsidDel="00335B82" w:rsidRDefault="005C4776">
      <w:pPr>
        <w:pStyle w:val="TableofFigures"/>
        <w:tabs>
          <w:tab w:val="right" w:leader="dot" w:pos="10070"/>
        </w:tabs>
        <w:rPr>
          <w:del w:id="1384" w:author="Chris Satterlee" w:date="2023-04-11T18:15:00Z"/>
          <w:rFonts w:asciiTheme="minorHAnsi" w:eastAsiaTheme="minorEastAsia" w:hAnsiTheme="minorHAnsi" w:cstheme="minorBidi"/>
          <w:noProof/>
          <w:szCs w:val="24"/>
          <w:lang w:eastAsia="ja-JP"/>
        </w:rPr>
      </w:pPr>
      <w:del w:id="1385" w:author="Chris Satterlee" w:date="2023-04-11T18:15:00Z">
        <w:r w:rsidRPr="00335B82" w:rsidDel="00335B82">
          <w:rPr>
            <w:rFonts w:eastAsiaTheme="majorEastAsia"/>
            <w:rPrChange w:id="1386" w:author="Chris Satterlee" w:date="2023-04-11T18:15:00Z">
              <w:rPr>
                <w:rStyle w:val="Hyperlink"/>
                <w:rFonts w:eastAsiaTheme="majorEastAsia"/>
                <w:noProof/>
              </w:rPr>
            </w:rPrChange>
          </w:rPr>
          <w:delText>Figure 4</w:delText>
        </w:r>
        <w:r w:rsidRPr="00335B82" w:rsidDel="00335B82">
          <w:rPr>
            <w:rFonts w:eastAsiaTheme="majorEastAsia"/>
            <w:rPrChange w:id="1387" w:author="Chris Satterlee" w:date="2023-04-11T18:15:00Z">
              <w:rPr>
                <w:rStyle w:val="Hyperlink"/>
                <w:rFonts w:eastAsiaTheme="majorEastAsia"/>
                <w:noProof/>
              </w:rPr>
            </w:rPrChange>
          </w:rPr>
          <w:noBreakHyphen/>
          <w:delText>8: Creating an Overlay</w:delText>
        </w:r>
        <w:r w:rsidDel="00335B82">
          <w:rPr>
            <w:noProof/>
            <w:webHidden/>
          </w:rPr>
          <w:tab/>
          <w:delText>36</w:delText>
        </w:r>
      </w:del>
    </w:p>
    <w:p w14:paraId="13ABD8A5" w14:textId="2A87BD4D" w:rsidR="005C4776" w:rsidDel="00335B82" w:rsidRDefault="005C4776">
      <w:pPr>
        <w:pStyle w:val="TableofFigures"/>
        <w:tabs>
          <w:tab w:val="right" w:leader="dot" w:pos="10070"/>
        </w:tabs>
        <w:rPr>
          <w:del w:id="1388" w:author="Chris Satterlee" w:date="2023-04-11T18:15:00Z"/>
          <w:rFonts w:asciiTheme="minorHAnsi" w:eastAsiaTheme="minorEastAsia" w:hAnsiTheme="minorHAnsi" w:cstheme="minorBidi"/>
          <w:noProof/>
          <w:szCs w:val="24"/>
          <w:lang w:eastAsia="ja-JP"/>
        </w:rPr>
      </w:pPr>
      <w:del w:id="1389" w:author="Chris Satterlee" w:date="2023-04-11T18:15:00Z">
        <w:r w:rsidRPr="00335B82" w:rsidDel="00335B82">
          <w:rPr>
            <w:rFonts w:eastAsiaTheme="majorEastAsia"/>
            <w:rPrChange w:id="1390" w:author="Chris Satterlee" w:date="2023-04-11T18:15:00Z">
              <w:rPr>
                <w:rStyle w:val="Hyperlink"/>
                <w:rFonts w:eastAsiaTheme="majorEastAsia"/>
                <w:noProof/>
              </w:rPr>
            </w:rPrChange>
          </w:rPr>
          <w:delText>Figure 4</w:delText>
        </w:r>
        <w:r w:rsidRPr="00335B82" w:rsidDel="00335B82">
          <w:rPr>
            <w:rFonts w:eastAsiaTheme="majorEastAsia"/>
            <w:rPrChange w:id="1391" w:author="Chris Satterlee" w:date="2023-04-11T18:15:00Z">
              <w:rPr>
                <w:rStyle w:val="Hyperlink"/>
                <w:rFonts w:eastAsiaTheme="majorEastAsia"/>
                <w:noProof/>
              </w:rPr>
            </w:rPrChange>
          </w:rPr>
          <w:noBreakHyphen/>
          <w:delText>9: Copying Runs to a USB Drive (Mac)</w:delText>
        </w:r>
        <w:r w:rsidDel="00335B82">
          <w:rPr>
            <w:noProof/>
            <w:webHidden/>
          </w:rPr>
          <w:tab/>
          <w:delText>40</w:delText>
        </w:r>
      </w:del>
    </w:p>
    <w:p w14:paraId="42A2FD8B" w14:textId="76EC20D2" w:rsidR="005C4776" w:rsidDel="00335B82" w:rsidRDefault="005C4776">
      <w:pPr>
        <w:pStyle w:val="TableofFigures"/>
        <w:tabs>
          <w:tab w:val="right" w:leader="dot" w:pos="10070"/>
        </w:tabs>
        <w:rPr>
          <w:del w:id="1392" w:author="Chris Satterlee" w:date="2023-04-11T18:15:00Z"/>
          <w:rFonts w:asciiTheme="minorHAnsi" w:eastAsiaTheme="minorEastAsia" w:hAnsiTheme="minorHAnsi" w:cstheme="minorBidi"/>
          <w:noProof/>
          <w:szCs w:val="24"/>
          <w:lang w:eastAsia="ja-JP"/>
        </w:rPr>
      </w:pPr>
      <w:del w:id="1393" w:author="Chris Satterlee" w:date="2023-04-11T18:15:00Z">
        <w:r w:rsidRPr="00335B82" w:rsidDel="00335B82">
          <w:rPr>
            <w:rFonts w:eastAsiaTheme="majorEastAsia"/>
            <w:rPrChange w:id="1394" w:author="Chris Satterlee" w:date="2023-04-11T18:15:00Z">
              <w:rPr>
                <w:rStyle w:val="Hyperlink"/>
                <w:rFonts w:eastAsiaTheme="majorEastAsia"/>
                <w:noProof/>
              </w:rPr>
            </w:rPrChange>
          </w:rPr>
          <w:delText>Figure 4</w:delText>
        </w:r>
        <w:r w:rsidRPr="00335B82" w:rsidDel="00335B82">
          <w:rPr>
            <w:rFonts w:eastAsiaTheme="majorEastAsia"/>
            <w:rPrChange w:id="1395" w:author="Chris Satterlee" w:date="2023-04-11T18:15:00Z">
              <w:rPr>
                <w:rStyle w:val="Hyperlink"/>
                <w:rFonts w:eastAsiaTheme="majorEastAsia"/>
                <w:noProof/>
              </w:rPr>
            </w:rPrChange>
          </w:rPr>
          <w:noBreakHyphen/>
          <w:delText>10: Copying Runs to a USB Drive (Windows)</w:delText>
        </w:r>
        <w:r w:rsidDel="00335B82">
          <w:rPr>
            <w:noProof/>
            <w:webHidden/>
          </w:rPr>
          <w:tab/>
          <w:delText>41</w:delText>
        </w:r>
      </w:del>
    </w:p>
    <w:p w14:paraId="01E5A1E7" w14:textId="1D9A7260" w:rsidR="005C4776" w:rsidDel="00335B82" w:rsidRDefault="005C4776">
      <w:pPr>
        <w:pStyle w:val="TableofFigures"/>
        <w:tabs>
          <w:tab w:val="right" w:leader="dot" w:pos="10070"/>
        </w:tabs>
        <w:rPr>
          <w:del w:id="1396" w:author="Chris Satterlee" w:date="2023-04-11T18:15:00Z"/>
          <w:rFonts w:asciiTheme="minorHAnsi" w:eastAsiaTheme="minorEastAsia" w:hAnsiTheme="minorHAnsi" w:cstheme="minorBidi"/>
          <w:noProof/>
          <w:szCs w:val="24"/>
          <w:lang w:eastAsia="ja-JP"/>
        </w:rPr>
      </w:pPr>
      <w:del w:id="1397" w:author="Chris Satterlee" w:date="2023-04-11T18:15:00Z">
        <w:r w:rsidRPr="00335B82" w:rsidDel="00335B82">
          <w:rPr>
            <w:rFonts w:eastAsiaTheme="majorEastAsia"/>
            <w:rPrChange w:id="1398" w:author="Chris Satterlee" w:date="2023-04-11T18:15:00Z">
              <w:rPr>
                <w:rStyle w:val="Hyperlink"/>
                <w:rFonts w:eastAsiaTheme="majorEastAsia"/>
                <w:noProof/>
              </w:rPr>
            </w:rPrChange>
          </w:rPr>
          <w:delText>Figure 4</w:delText>
        </w:r>
        <w:r w:rsidRPr="00335B82" w:rsidDel="00335B82">
          <w:rPr>
            <w:rFonts w:eastAsiaTheme="majorEastAsia"/>
            <w:rPrChange w:id="1399" w:author="Chris Satterlee" w:date="2023-04-11T18:15:00Z">
              <w:rPr>
                <w:rStyle w:val="Hyperlink"/>
                <w:rFonts w:eastAsiaTheme="majorEastAsia"/>
                <w:noProof/>
              </w:rPr>
            </w:rPrChange>
          </w:rPr>
          <w:noBreakHyphen/>
          <w:delText>11: Path to Results Folder</w:delText>
        </w:r>
        <w:r w:rsidDel="00335B82">
          <w:rPr>
            <w:noProof/>
            <w:webHidden/>
          </w:rPr>
          <w:tab/>
          <w:delText>42</w:delText>
        </w:r>
      </w:del>
    </w:p>
    <w:p w14:paraId="6180DDAD" w14:textId="5BC891FB" w:rsidR="005C4776" w:rsidDel="00335B82" w:rsidRDefault="005C4776">
      <w:pPr>
        <w:pStyle w:val="TableofFigures"/>
        <w:tabs>
          <w:tab w:val="right" w:leader="dot" w:pos="10070"/>
        </w:tabs>
        <w:rPr>
          <w:del w:id="1400" w:author="Chris Satterlee" w:date="2023-04-11T18:15:00Z"/>
          <w:rFonts w:asciiTheme="minorHAnsi" w:eastAsiaTheme="minorEastAsia" w:hAnsiTheme="minorHAnsi" w:cstheme="minorBidi"/>
          <w:noProof/>
          <w:szCs w:val="24"/>
          <w:lang w:eastAsia="ja-JP"/>
        </w:rPr>
      </w:pPr>
      <w:del w:id="1401" w:author="Chris Satterlee" w:date="2023-04-11T18:15:00Z">
        <w:r w:rsidRPr="00335B82" w:rsidDel="00335B82">
          <w:rPr>
            <w:rFonts w:eastAsiaTheme="majorEastAsia"/>
            <w:rPrChange w:id="1402" w:author="Chris Satterlee" w:date="2023-04-11T18:15:00Z">
              <w:rPr>
                <w:rStyle w:val="Hyperlink"/>
                <w:rFonts w:eastAsiaTheme="majorEastAsia"/>
                <w:noProof/>
              </w:rPr>
            </w:rPrChange>
          </w:rPr>
          <w:delText>Figure 4</w:delText>
        </w:r>
        <w:r w:rsidRPr="00335B82" w:rsidDel="00335B82">
          <w:rPr>
            <w:rFonts w:eastAsiaTheme="majorEastAsia"/>
            <w:rPrChange w:id="1403" w:author="Chris Satterlee" w:date="2023-04-11T18:15:00Z">
              <w:rPr>
                <w:rStyle w:val="Hyperlink"/>
                <w:rFonts w:eastAsiaTheme="majorEastAsia"/>
                <w:noProof/>
              </w:rPr>
            </w:rPrChange>
          </w:rPr>
          <w:noBreakHyphen/>
          <w:delText>12: Changing the Path to a USB Drive</w:delText>
        </w:r>
        <w:r w:rsidDel="00335B82">
          <w:rPr>
            <w:noProof/>
            <w:webHidden/>
          </w:rPr>
          <w:tab/>
          <w:delText>42</w:delText>
        </w:r>
      </w:del>
    </w:p>
    <w:p w14:paraId="27C52FFC" w14:textId="74BE4EE9" w:rsidR="005C4776" w:rsidDel="00335B82" w:rsidRDefault="005C4776">
      <w:pPr>
        <w:pStyle w:val="TableofFigures"/>
        <w:tabs>
          <w:tab w:val="right" w:leader="dot" w:pos="10070"/>
        </w:tabs>
        <w:rPr>
          <w:del w:id="1404" w:author="Chris Satterlee" w:date="2023-04-11T18:15:00Z"/>
          <w:rFonts w:asciiTheme="minorHAnsi" w:eastAsiaTheme="minorEastAsia" w:hAnsiTheme="minorHAnsi" w:cstheme="minorBidi"/>
          <w:noProof/>
          <w:szCs w:val="24"/>
          <w:lang w:eastAsia="ja-JP"/>
        </w:rPr>
      </w:pPr>
      <w:del w:id="1405" w:author="Chris Satterlee" w:date="2023-04-11T18:15:00Z">
        <w:r w:rsidRPr="00335B82" w:rsidDel="00335B82">
          <w:rPr>
            <w:rFonts w:eastAsiaTheme="majorEastAsia"/>
            <w:rPrChange w:id="1406" w:author="Chris Satterlee" w:date="2023-04-11T18:15:00Z">
              <w:rPr>
                <w:rStyle w:val="Hyperlink"/>
                <w:rFonts w:eastAsiaTheme="majorEastAsia"/>
                <w:noProof/>
              </w:rPr>
            </w:rPrChange>
          </w:rPr>
          <w:delText>Figure 4</w:delText>
        </w:r>
        <w:r w:rsidRPr="00335B82" w:rsidDel="00335B82">
          <w:rPr>
            <w:rFonts w:eastAsiaTheme="majorEastAsia"/>
            <w:rPrChange w:id="1407" w:author="Chris Satterlee" w:date="2023-04-11T18:15:00Z">
              <w:rPr>
                <w:rStyle w:val="Hyperlink"/>
                <w:rFonts w:eastAsiaTheme="majorEastAsia"/>
                <w:noProof/>
              </w:rPr>
            </w:rPrChange>
          </w:rPr>
          <w:noBreakHyphen/>
          <w:delText>13: Path Successfully Changed to USB Drive</w:delText>
        </w:r>
        <w:r w:rsidDel="00335B82">
          <w:rPr>
            <w:noProof/>
            <w:webHidden/>
          </w:rPr>
          <w:tab/>
          <w:delText>43</w:delText>
        </w:r>
      </w:del>
    </w:p>
    <w:p w14:paraId="52CEA3DF" w14:textId="0BF189E7" w:rsidR="005C4776" w:rsidDel="00335B82" w:rsidRDefault="005C4776">
      <w:pPr>
        <w:pStyle w:val="TableofFigures"/>
        <w:tabs>
          <w:tab w:val="right" w:leader="dot" w:pos="10070"/>
        </w:tabs>
        <w:rPr>
          <w:del w:id="1408" w:author="Chris Satterlee" w:date="2023-04-11T18:15:00Z"/>
          <w:rFonts w:asciiTheme="minorHAnsi" w:eastAsiaTheme="minorEastAsia" w:hAnsiTheme="minorHAnsi" w:cstheme="minorBidi"/>
          <w:noProof/>
          <w:szCs w:val="24"/>
          <w:lang w:eastAsia="ja-JP"/>
        </w:rPr>
      </w:pPr>
      <w:del w:id="1409" w:author="Chris Satterlee" w:date="2023-04-11T18:15:00Z">
        <w:r w:rsidRPr="00335B82" w:rsidDel="00335B82">
          <w:rPr>
            <w:rFonts w:eastAsiaTheme="majorEastAsia"/>
            <w:rPrChange w:id="1410" w:author="Chris Satterlee" w:date="2023-04-11T18:15:00Z">
              <w:rPr>
                <w:rStyle w:val="Hyperlink"/>
                <w:rFonts w:eastAsiaTheme="majorEastAsia"/>
                <w:noProof/>
              </w:rPr>
            </w:rPrChange>
          </w:rPr>
          <w:delText>Figure 4</w:delText>
        </w:r>
        <w:r w:rsidRPr="00335B82" w:rsidDel="00335B82">
          <w:rPr>
            <w:rFonts w:eastAsiaTheme="majorEastAsia"/>
            <w:rPrChange w:id="1411" w:author="Chris Satterlee" w:date="2023-04-11T18:15:00Z">
              <w:rPr>
                <w:rStyle w:val="Hyperlink"/>
                <w:rFonts w:eastAsiaTheme="majorEastAsia"/>
                <w:noProof/>
              </w:rPr>
            </w:rPrChange>
          </w:rPr>
          <w:noBreakHyphen/>
          <w:delText>14: Making a Desktop Shortcut to Raw Results</w:delText>
        </w:r>
        <w:r w:rsidDel="00335B82">
          <w:rPr>
            <w:noProof/>
            <w:webHidden/>
          </w:rPr>
          <w:tab/>
          <w:delText>44</w:delText>
        </w:r>
      </w:del>
    </w:p>
    <w:p w14:paraId="5C718D3C" w14:textId="6D360BDF" w:rsidR="005C4776" w:rsidDel="00335B82" w:rsidRDefault="005C4776">
      <w:pPr>
        <w:pStyle w:val="TableofFigures"/>
        <w:tabs>
          <w:tab w:val="right" w:leader="dot" w:pos="10070"/>
        </w:tabs>
        <w:rPr>
          <w:del w:id="1412" w:author="Chris Satterlee" w:date="2023-04-11T18:15:00Z"/>
          <w:rFonts w:asciiTheme="minorHAnsi" w:eastAsiaTheme="minorEastAsia" w:hAnsiTheme="minorHAnsi" w:cstheme="minorBidi"/>
          <w:noProof/>
          <w:szCs w:val="24"/>
          <w:lang w:eastAsia="ja-JP"/>
        </w:rPr>
      </w:pPr>
      <w:del w:id="1413" w:author="Chris Satterlee" w:date="2023-04-11T18:15:00Z">
        <w:r w:rsidRPr="00335B82" w:rsidDel="00335B82">
          <w:rPr>
            <w:rFonts w:eastAsiaTheme="majorEastAsia"/>
            <w:rPrChange w:id="1414" w:author="Chris Satterlee" w:date="2023-04-11T18:15:00Z">
              <w:rPr>
                <w:rStyle w:val="Hyperlink"/>
                <w:rFonts w:eastAsiaTheme="majorEastAsia"/>
                <w:noProof/>
              </w:rPr>
            </w:rPrChange>
          </w:rPr>
          <w:delText>Figure 4</w:delText>
        </w:r>
        <w:r w:rsidRPr="00335B82" w:rsidDel="00335B82">
          <w:rPr>
            <w:rFonts w:eastAsiaTheme="majorEastAsia"/>
            <w:rPrChange w:id="1415" w:author="Chris Satterlee" w:date="2023-04-11T18:15:00Z">
              <w:rPr>
                <w:rStyle w:val="Hyperlink"/>
                <w:rFonts w:eastAsiaTheme="majorEastAsia"/>
                <w:noProof/>
              </w:rPr>
            </w:rPrChange>
          </w:rPr>
          <w:noBreakHyphen/>
          <w:delText>15: Importing Results from USB Drive</w:delText>
        </w:r>
        <w:r w:rsidDel="00335B82">
          <w:rPr>
            <w:noProof/>
            <w:webHidden/>
          </w:rPr>
          <w:tab/>
          <w:delText>45</w:delText>
        </w:r>
      </w:del>
    </w:p>
    <w:p w14:paraId="0B440DDE" w14:textId="27838E9D" w:rsidR="005C4776" w:rsidDel="00335B82" w:rsidRDefault="005C4776">
      <w:pPr>
        <w:pStyle w:val="TableofFigures"/>
        <w:tabs>
          <w:tab w:val="right" w:leader="dot" w:pos="10070"/>
        </w:tabs>
        <w:rPr>
          <w:del w:id="1416" w:author="Chris Satterlee" w:date="2023-04-11T18:15:00Z"/>
          <w:rFonts w:asciiTheme="minorHAnsi" w:eastAsiaTheme="minorEastAsia" w:hAnsiTheme="minorHAnsi" w:cstheme="minorBidi"/>
          <w:noProof/>
          <w:szCs w:val="24"/>
          <w:lang w:eastAsia="ja-JP"/>
        </w:rPr>
      </w:pPr>
      <w:del w:id="1417" w:author="Chris Satterlee" w:date="2023-04-11T18:15:00Z">
        <w:r w:rsidRPr="00335B82" w:rsidDel="00335B82">
          <w:rPr>
            <w:rFonts w:eastAsiaTheme="majorEastAsia"/>
            <w:rPrChange w:id="1418" w:author="Chris Satterlee" w:date="2023-04-11T18:15:00Z">
              <w:rPr>
                <w:rStyle w:val="Hyperlink"/>
                <w:rFonts w:eastAsiaTheme="majorEastAsia"/>
                <w:noProof/>
              </w:rPr>
            </w:rPrChange>
          </w:rPr>
          <w:delText>Figure 4</w:delText>
        </w:r>
        <w:r w:rsidRPr="00335B82" w:rsidDel="00335B82">
          <w:rPr>
            <w:rFonts w:eastAsiaTheme="majorEastAsia"/>
            <w:rPrChange w:id="1419" w:author="Chris Satterlee" w:date="2023-04-11T18:15:00Z">
              <w:rPr>
                <w:rStyle w:val="Hyperlink"/>
                <w:rFonts w:eastAsiaTheme="majorEastAsia"/>
                <w:noProof/>
              </w:rPr>
            </w:rPrChange>
          </w:rPr>
          <w:noBreakHyphen/>
          <w:delText>16: Preferences Dialog</w:delText>
        </w:r>
        <w:r w:rsidDel="00335B82">
          <w:rPr>
            <w:noProof/>
            <w:webHidden/>
          </w:rPr>
          <w:tab/>
          <w:delText>46</w:delText>
        </w:r>
      </w:del>
    </w:p>
    <w:p w14:paraId="4CD4B3AC" w14:textId="69E13DB3" w:rsidR="005C4776" w:rsidDel="00335B82" w:rsidRDefault="005C4776">
      <w:pPr>
        <w:pStyle w:val="TableofFigures"/>
        <w:tabs>
          <w:tab w:val="right" w:leader="dot" w:pos="10070"/>
        </w:tabs>
        <w:rPr>
          <w:del w:id="1420" w:author="Chris Satterlee" w:date="2023-04-11T18:15:00Z"/>
          <w:rFonts w:asciiTheme="minorHAnsi" w:eastAsiaTheme="minorEastAsia" w:hAnsiTheme="minorHAnsi" w:cstheme="minorBidi"/>
          <w:noProof/>
          <w:szCs w:val="24"/>
          <w:lang w:eastAsia="ja-JP"/>
        </w:rPr>
      </w:pPr>
      <w:del w:id="1421" w:author="Chris Satterlee" w:date="2023-04-11T18:15:00Z">
        <w:r w:rsidRPr="00335B82" w:rsidDel="00335B82">
          <w:rPr>
            <w:rFonts w:eastAsiaTheme="majorEastAsia"/>
            <w:rPrChange w:id="1422" w:author="Chris Satterlee" w:date="2023-04-11T18:15:00Z">
              <w:rPr>
                <w:rStyle w:val="Hyperlink"/>
                <w:rFonts w:eastAsiaTheme="majorEastAsia"/>
                <w:noProof/>
              </w:rPr>
            </w:rPrChange>
          </w:rPr>
          <w:delText>Figure 4</w:delText>
        </w:r>
        <w:r w:rsidRPr="00335B82" w:rsidDel="00335B82">
          <w:rPr>
            <w:rFonts w:eastAsiaTheme="majorEastAsia"/>
            <w:rPrChange w:id="1423" w:author="Chris Satterlee" w:date="2023-04-11T18:15:00Z">
              <w:rPr>
                <w:rStyle w:val="Hyperlink"/>
                <w:rFonts w:eastAsiaTheme="majorEastAsia"/>
                <w:noProof/>
              </w:rPr>
            </w:rPrChange>
          </w:rPr>
          <w:noBreakHyphen/>
          <w:delText>17: Preferences Looping Tab</w:delText>
        </w:r>
        <w:r w:rsidDel="00335B82">
          <w:rPr>
            <w:noProof/>
            <w:webHidden/>
          </w:rPr>
          <w:tab/>
          <w:delText>49</w:delText>
        </w:r>
      </w:del>
    </w:p>
    <w:p w14:paraId="16FDA5E7" w14:textId="68CC4369" w:rsidR="005C4776" w:rsidDel="00335B82" w:rsidRDefault="005C4776">
      <w:pPr>
        <w:pStyle w:val="TableofFigures"/>
        <w:tabs>
          <w:tab w:val="right" w:leader="dot" w:pos="10070"/>
        </w:tabs>
        <w:rPr>
          <w:del w:id="1424" w:author="Chris Satterlee" w:date="2023-04-11T18:15:00Z"/>
          <w:rFonts w:asciiTheme="minorHAnsi" w:eastAsiaTheme="minorEastAsia" w:hAnsiTheme="minorHAnsi" w:cstheme="minorBidi"/>
          <w:noProof/>
          <w:szCs w:val="24"/>
          <w:lang w:eastAsia="ja-JP"/>
        </w:rPr>
      </w:pPr>
      <w:del w:id="1425" w:author="Chris Satterlee" w:date="2023-04-11T18:15:00Z">
        <w:r w:rsidRPr="00335B82" w:rsidDel="00335B82">
          <w:rPr>
            <w:rFonts w:eastAsiaTheme="majorEastAsia"/>
            <w:rPrChange w:id="1426" w:author="Chris Satterlee" w:date="2023-04-11T18:15:00Z">
              <w:rPr>
                <w:rStyle w:val="Hyperlink"/>
                <w:rFonts w:eastAsiaTheme="majorEastAsia"/>
                <w:noProof/>
              </w:rPr>
            </w:rPrChange>
          </w:rPr>
          <w:delText>Figure 4</w:delText>
        </w:r>
        <w:r w:rsidRPr="00335B82" w:rsidDel="00335B82">
          <w:rPr>
            <w:rFonts w:eastAsiaTheme="majorEastAsia"/>
            <w:rPrChange w:id="1427" w:author="Chris Satterlee" w:date="2023-04-11T18:15:00Z">
              <w:rPr>
                <w:rStyle w:val="Hyperlink"/>
                <w:rFonts w:eastAsiaTheme="majorEastAsia"/>
                <w:noProof/>
              </w:rPr>
            </w:rPrChange>
          </w:rPr>
          <w:noBreakHyphen/>
          <w:delText>18: Preferences Arduino Tab</w:delText>
        </w:r>
        <w:r w:rsidDel="00335B82">
          <w:rPr>
            <w:noProof/>
            <w:webHidden/>
          </w:rPr>
          <w:tab/>
          <w:delText>50</w:delText>
        </w:r>
      </w:del>
    </w:p>
    <w:p w14:paraId="1BD24F49" w14:textId="45AE38C3" w:rsidR="005C4776" w:rsidDel="00335B82" w:rsidRDefault="005C4776">
      <w:pPr>
        <w:pStyle w:val="TableofFigures"/>
        <w:tabs>
          <w:tab w:val="right" w:leader="dot" w:pos="10070"/>
        </w:tabs>
        <w:rPr>
          <w:del w:id="1428" w:author="Chris Satterlee" w:date="2023-04-11T18:15:00Z"/>
          <w:rFonts w:asciiTheme="minorHAnsi" w:eastAsiaTheme="minorEastAsia" w:hAnsiTheme="minorHAnsi" w:cstheme="minorBidi"/>
          <w:noProof/>
          <w:szCs w:val="24"/>
          <w:lang w:eastAsia="ja-JP"/>
        </w:rPr>
      </w:pPr>
      <w:del w:id="1429" w:author="Chris Satterlee" w:date="2023-04-11T18:15:00Z">
        <w:r w:rsidRPr="00335B82" w:rsidDel="00335B82">
          <w:rPr>
            <w:rFonts w:eastAsiaTheme="majorEastAsia"/>
            <w:rPrChange w:id="1430" w:author="Chris Satterlee" w:date="2023-04-11T18:15:00Z">
              <w:rPr>
                <w:rStyle w:val="Hyperlink"/>
                <w:rFonts w:eastAsiaTheme="majorEastAsia"/>
                <w:noProof/>
              </w:rPr>
            </w:rPrChange>
          </w:rPr>
          <w:delText>Figure 4</w:delText>
        </w:r>
        <w:r w:rsidRPr="00335B82" w:rsidDel="00335B82">
          <w:rPr>
            <w:rFonts w:eastAsiaTheme="majorEastAsia"/>
            <w:rPrChange w:id="1431" w:author="Chris Satterlee" w:date="2023-04-11T18:15:00Z">
              <w:rPr>
                <w:rStyle w:val="Hyperlink"/>
                <w:rFonts w:eastAsiaTheme="majorEastAsia"/>
                <w:noProof/>
              </w:rPr>
            </w:rPrChange>
          </w:rPr>
          <w:noBreakHyphen/>
          <w:delText>19: Preferences PV Model Tab</w:delText>
        </w:r>
        <w:r w:rsidDel="00335B82">
          <w:rPr>
            <w:noProof/>
            <w:webHidden/>
          </w:rPr>
          <w:tab/>
          <w:delText>52</w:delText>
        </w:r>
      </w:del>
    </w:p>
    <w:p w14:paraId="6E38581E" w14:textId="275EF977" w:rsidR="005C4776" w:rsidDel="00335B82" w:rsidRDefault="005C4776">
      <w:pPr>
        <w:pStyle w:val="TableofFigures"/>
        <w:tabs>
          <w:tab w:val="right" w:leader="dot" w:pos="10070"/>
        </w:tabs>
        <w:rPr>
          <w:del w:id="1432" w:author="Chris Satterlee" w:date="2023-04-11T18:15:00Z"/>
          <w:rFonts w:asciiTheme="minorHAnsi" w:eastAsiaTheme="minorEastAsia" w:hAnsiTheme="minorHAnsi" w:cstheme="minorBidi"/>
          <w:noProof/>
          <w:szCs w:val="24"/>
          <w:lang w:eastAsia="ja-JP"/>
        </w:rPr>
      </w:pPr>
      <w:del w:id="1433" w:author="Chris Satterlee" w:date="2023-04-11T18:15:00Z">
        <w:r w:rsidRPr="00335B82" w:rsidDel="00335B82">
          <w:rPr>
            <w:rFonts w:eastAsiaTheme="majorEastAsia"/>
            <w:rPrChange w:id="1434" w:author="Chris Satterlee" w:date="2023-04-11T18:15:00Z">
              <w:rPr>
                <w:rStyle w:val="Hyperlink"/>
                <w:rFonts w:eastAsiaTheme="majorEastAsia"/>
                <w:noProof/>
              </w:rPr>
            </w:rPrChange>
          </w:rPr>
          <w:delText>Figure 4</w:delText>
        </w:r>
        <w:r w:rsidRPr="00335B82" w:rsidDel="00335B82">
          <w:rPr>
            <w:rFonts w:eastAsiaTheme="majorEastAsia"/>
            <w:rPrChange w:id="1435" w:author="Chris Satterlee" w:date="2023-04-11T18:15:00Z">
              <w:rPr>
                <w:rStyle w:val="Hyperlink"/>
                <w:rFonts w:eastAsiaTheme="majorEastAsia"/>
                <w:noProof/>
              </w:rPr>
            </w:rPrChange>
          </w:rPr>
          <w:noBreakHyphen/>
          <w:delText>20: Overlaid PV Model Test Curves</w:delText>
        </w:r>
        <w:r w:rsidDel="00335B82">
          <w:rPr>
            <w:noProof/>
            <w:webHidden/>
          </w:rPr>
          <w:tab/>
          <w:delText>53</w:delText>
        </w:r>
      </w:del>
    </w:p>
    <w:p w14:paraId="0299645F" w14:textId="0B59E920" w:rsidR="005C4776" w:rsidDel="00335B82" w:rsidRDefault="005C4776">
      <w:pPr>
        <w:pStyle w:val="TableofFigures"/>
        <w:tabs>
          <w:tab w:val="right" w:leader="dot" w:pos="10070"/>
        </w:tabs>
        <w:rPr>
          <w:del w:id="1436" w:author="Chris Satterlee" w:date="2023-04-11T18:15:00Z"/>
          <w:rFonts w:asciiTheme="minorHAnsi" w:eastAsiaTheme="minorEastAsia" w:hAnsiTheme="minorHAnsi" w:cstheme="minorBidi"/>
          <w:noProof/>
          <w:szCs w:val="24"/>
          <w:lang w:eastAsia="ja-JP"/>
        </w:rPr>
      </w:pPr>
      <w:del w:id="1437" w:author="Chris Satterlee" w:date="2023-04-11T18:15:00Z">
        <w:r w:rsidRPr="00335B82" w:rsidDel="00335B82">
          <w:rPr>
            <w:rFonts w:eastAsiaTheme="majorEastAsia"/>
            <w:rPrChange w:id="1438" w:author="Chris Satterlee" w:date="2023-04-11T18:15:00Z">
              <w:rPr>
                <w:rStyle w:val="Hyperlink"/>
                <w:rFonts w:eastAsiaTheme="majorEastAsia"/>
                <w:noProof/>
              </w:rPr>
            </w:rPrChange>
          </w:rPr>
          <w:delText>Figure 4</w:delText>
        </w:r>
        <w:r w:rsidRPr="00335B82" w:rsidDel="00335B82">
          <w:rPr>
            <w:rFonts w:eastAsiaTheme="majorEastAsia"/>
            <w:rPrChange w:id="1439" w:author="Chris Satterlee" w:date="2023-04-11T18:15:00Z">
              <w:rPr>
                <w:rStyle w:val="Hyperlink"/>
                <w:rFonts w:eastAsiaTheme="majorEastAsia"/>
                <w:noProof/>
              </w:rPr>
            </w:rPrChange>
          </w:rPr>
          <w:noBreakHyphen/>
          <w:delText>21: Run folder contents</w:delText>
        </w:r>
        <w:r w:rsidDel="00335B82">
          <w:rPr>
            <w:noProof/>
            <w:webHidden/>
          </w:rPr>
          <w:tab/>
          <w:delText>55</w:delText>
        </w:r>
      </w:del>
    </w:p>
    <w:p w14:paraId="51AC5286" w14:textId="158BDE95" w:rsidR="005C4776" w:rsidDel="00335B82" w:rsidRDefault="005C4776">
      <w:pPr>
        <w:pStyle w:val="TableofFigures"/>
        <w:tabs>
          <w:tab w:val="right" w:leader="dot" w:pos="10070"/>
        </w:tabs>
        <w:rPr>
          <w:del w:id="1440" w:author="Chris Satterlee" w:date="2023-04-11T18:15:00Z"/>
          <w:rFonts w:asciiTheme="minorHAnsi" w:eastAsiaTheme="minorEastAsia" w:hAnsiTheme="minorHAnsi" w:cstheme="minorBidi"/>
          <w:noProof/>
          <w:szCs w:val="24"/>
          <w:lang w:eastAsia="ja-JP"/>
        </w:rPr>
      </w:pPr>
      <w:del w:id="1441" w:author="Chris Satterlee" w:date="2023-04-11T18:15:00Z">
        <w:r w:rsidRPr="00335B82" w:rsidDel="00335B82">
          <w:rPr>
            <w:rFonts w:eastAsiaTheme="majorEastAsia"/>
            <w:rPrChange w:id="1442" w:author="Chris Satterlee" w:date="2023-04-11T18:15:00Z">
              <w:rPr>
                <w:rStyle w:val="Hyperlink"/>
                <w:rFonts w:eastAsiaTheme="majorEastAsia"/>
                <w:noProof/>
              </w:rPr>
            </w:rPrChange>
          </w:rPr>
          <w:delText>Figure 9</w:delText>
        </w:r>
        <w:r w:rsidRPr="00335B82" w:rsidDel="00335B82">
          <w:rPr>
            <w:rFonts w:eastAsiaTheme="majorEastAsia"/>
            <w:rPrChange w:id="1443" w:author="Chris Satterlee" w:date="2023-04-11T18:15:00Z">
              <w:rPr>
                <w:rStyle w:val="Hyperlink"/>
                <w:rFonts w:eastAsiaTheme="majorEastAsia"/>
                <w:noProof/>
              </w:rPr>
            </w:rPrChange>
          </w:rPr>
          <w:noBreakHyphen/>
          <w:delText>1: Cell Version IV Swinger 2</w:delText>
        </w:r>
        <w:r w:rsidDel="00335B82">
          <w:rPr>
            <w:noProof/>
            <w:webHidden/>
          </w:rPr>
          <w:tab/>
          <w:delText>61</w:delText>
        </w:r>
      </w:del>
    </w:p>
    <w:p w14:paraId="5AE6B97E" w14:textId="63CD059F" w:rsidR="005C4776" w:rsidDel="00335B82" w:rsidRDefault="005C4776">
      <w:pPr>
        <w:pStyle w:val="TableofFigures"/>
        <w:tabs>
          <w:tab w:val="right" w:leader="dot" w:pos="10070"/>
        </w:tabs>
        <w:rPr>
          <w:del w:id="1444" w:author="Chris Satterlee" w:date="2023-04-11T18:15:00Z"/>
          <w:rFonts w:asciiTheme="minorHAnsi" w:eastAsiaTheme="minorEastAsia" w:hAnsiTheme="minorHAnsi" w:cstheme="minorBidi"/>
          <w:noProof/>
          <w:szCs w:val="24"/>
          <w:lang w:eastAsia="ja-JP"/>
        </w:rPr>
      </w:pPr>
      <w:del w:id="1445" w:author="Chris Satterlee" w:date="2023-04-11T18:15:00Z">
        <w:r w:rsidRPr="00335B82" w:rsidDel="00335B82">
          <w:rPr>
            <w:rFonts w:eastAsiaTheme="majorEastAsia"/>
            <w:rPrChange w:id="1446" w:author="Chris Satterlee" w:date="2023-04-11T18:15:00Z">
              <w:rPr>
                <w:rStyle w:val="Hyperlink"/>
                <w:rFonts w:eastAsiaTheme="majorEastAsia"/>
                <w:noProof/>
              </w:rPr>
            </w:rPrChange>
          </w:rPr>
          <w:delText>Figure 9</w:delText>
        </w:r>
        <w:r w:rsidRPr="00335B82" w:rsidDel="00335B82">
          <w:rPr>
            <w:rFonts w:eastAsiaTheme="majorEastAsia"/>
            <w:rPrChange w:id="1447" w:author="Chris Satterlee" w:date="2023-04-11T18:15:00Z">
              <w:rPr>
                <w:rStyle w:val="Hyperlink"/>
                <w:rFonts w:eastAsiaTheme="majorEastAsia"/>
                <w:noProof/>
              </w:rPr>
            </w:rPrChange>
          </w:rPr>
          <w:noBreakHyphen/>
          <w:delText>2: High-Power DIP Switch</w:delText>
        </w:r>
        <w:r w:rsidDel="00335B82">
          <w:rPr>
            <w:noProof/>
            <w:webHidden/>
          </w:rPr>
          <w:tab/>
          <w:delText>62</w:delText>
        </w:r>
      </w:del>
    </w:p>
    <w:p w14:paraId="60670D4F" w14:textId="51863955" w:rsidR="005C4776" w:rsidDel="00335B82" w:rsidRDefault="005C4776">
      <w:pPr>
        <w:pStyle w:val="TableofFigures"/>
        <w:tabs>
          <w:tab w:val="right" w:leader="dot" w:pos="10070"/>
        </w:tabs>
        <w:rPr>
          <w:del w:id="1448" w:author="Chris Satterlee" w:date="2023-04-11T18:15:00Z"/>
          <w:rFonts w:asciiTheme="minorHAnsi" w:eastAsiaTheme="minorEastAsia" w:hAnsiTheme="minorHAnsi" w:cstheme="minorBidi"/>
          <w:noProof/>
          <w:szCs w:val="24"/>
          <w:lang w:eastAsia="ja-JP"/>
        </w:rPr>
      </w:pPr>
      <w:del w:id="1449" w:author="Chris Satterlee" w:date="2023-04-11T18:15:00Z">
        <w:r w:rsidRPr="00335B82" w:rsidDel="00335B82">
          <w:rPr>
            <w:rFonts w:eastAsiaTheme="majorEastAsia"/>
            <w:rPrChange w:id="1450" w:author="Chris Satterlee" w:date="2023-04-11T18:15:00Z">
              <w:rPr>
                <w:rStyle w:val="Hyperlink"/>
                <w:rFonts w:eastAsiaTheme="majorEastAsia"/>
                <w:noProof/>
              </w:rPr>
            </w:rPrChange>
          </w:rPr>
          <w:delText>Figure 9</w:delText>
        </w:r>
        <w:r w:rsidRPr="00335B82" w:rsidDel="00335B82">
          <w:rPr>
            <w:rFonts w:eastAsiaTheme="majorEastAsia"/>
            <w:rPrChange w:id="1451" w:author="Chris Satterlee" w:date="2023-04-11T18:15:00Z">
              <w:rPr>
                <w:rStyle w:val="Hyperlink"/>
                <w:rFonts w:eastAsiaTheme="majorEastAsia"/>
                <w:noProof/>
              </w:rPr>
            </w:rPrChange>
          </w:rPr>
          <w:noBreakHyphen/>
          <w:delText>3: Bias battery and PV cell connected</w:delText>
        </w:r>
        <w:r w:rsidDel="00335B82">
          <w:rPr>
            <w:noProof/>
            <w:webHidden/>
          </w:rPr>
          <w:tab/>
          <w:delText>63</w:delText>
        </w:r>
      </w:del>
    </w:p>
    <w:p w14:paraId="6C76772C" w14:textId="00C25614" w:rsidR="005C4776" w:rsidDel="00335B82" w:rsidRDefault="005C4776">
      <w:pPr>
        <w:pStyle w:val="TableofFigures"/>
        <w:tabs>
          <w:tab w:val="right" w:leader="dot" w:pos="10070"/>
        </w:tabs>
        <w:rPr>
          <w:del w:id="1452" w:author="Chris Satterlee" w:date="2023-04-11T18:15:00Z"/>
          <w:rFonts w:asciiTheme="minorHAnsi" w:eastAsiaTheme="minorEastAsia" w:hAnsiTheme="minorHAnsi" w:cstheme="minorBidi"/>
          <w:noProof/>
          <w:szCs w:val="24"/>
          <w:lang w:eastAsia="ja-JP"/>
        </w:rPr>
      </w:pPr>
      <w:del w:id="1453" w:author="Chris Satterlee" w:date="2023-04-11T18:15:00Z">
        <w:r w:rsidRPr="00335B82" w:rsidDel="00335B82">
          <w:rPr>
            <w:rFonts w:eastAsiaTheme="majorEastAsia"/>
            <w:rPrChange w:id="1454" w:author="Chris Satterlee" w:date="2023-04-11T18:15:00Z">
              <w:rPr>
                <w:rStyle w:val="Hyperlink"/>
                <w:rFonts w:eastAsiaTheme="majorEastAsia"/>
                <w:noProof/>
              </w:rPr>
            </w:rPrChange>
          </w:rPr>
          <w:delText>Figure 9</w:delText>
        </w:r>
        <w:r w:rsidRPr="00335B82" w:rsidDel="00335B82">
          <w:rPr>
            <w:rFonts w:eastAsiaTheme="majorEastAsia"/>
            <w:rPrChange w:id="1455" w:author="Chris Satterlee" w:date="2023-04-11T18:15:00Z">
              <w:rPr>
                <w:rStyle w:val="Hyperlink"/>
                <w:rFonts w:eastAsiaTheme="majorEastAsia"/>
                <w:noProof/>
              </w:rPr>
            </w:rPrChange>
          </w:rPr>
          <w:noBreakHyphen/>
          <w:delText>4: IV Curve for 2x2 D-cell bias battery pack</w:delText>
        </w:r>
        <w:r w:rsidDel="00335B82">
          <w:rPr>
            <w:noProof/>
            <w:webHidden/>
          </w:rPr>
          <w:tab/>
          <w:delText>64</w:delText>
        </w:r>
      </w:del>
    </w:p>
    <w:p w14:paraId="17C6CD45" w14:textId="28B8BF76" w:rsidR="005C4776" w:rsidDel="00335B82" w:rsidRDefault="005C4776">
      <w:pPr>
        <w:pStyle w:val="TableofFigures"/>
        <w:tabs>
          <w:tab w:val="right" w:leader="dot" w:pos="10070"/>
        </w:tabs>
        <w:rPr>
          <w:del w:id="1456" w:author="Chris Satterlee" w:date="2023-04-11T18:15:00Z"/>
          <w:rFonts w:asciiTheme="minorHAnsi" w:eastAsiaTheme="minorEastAsia" w:hAnsiTheme="minorHAnsi" w:cstheme="minorBidi"/>
          <w:noProof/>
          <w:szCs w:val="24"/>
          <w:lang w:eastAsia="ja-JP"/>
        </w:rPr>
      </w:pPr>
      <w:del w:id="1457" w:author="Chris Satterlee" w:date="2023-04-11T18:15:00Z">
        <w:r w:rsidRPr="00335B82" w:rsidDel="00335B82">
          <w:rPr>
            <w:rFonts w:eastAsiaTheme="majorEastAsia"/>
            <w:rPrChange w:id="1458" w:author="Chris Satterlee" w:date="2023-04-11T18:15:00Z">
              <w:rPr>
                <w:rStyle w:val="Hyperlink"/>
                <w:rFonts w:eastAsiaTheme="majorEastAsia"/>
                <w:noProof/>
              </w:rPr>
            </w:rPrChange>
          </w:rPr>
          <w:delText>Figure 9</w:delText>
        </w:r>
        <w:r w:rsidRPr="00335B82" w:rsidDel="00335B82">
          <w:rPr>
            <w:rFonts w:eastAsiaTheme="majorEastAsia"/>
            <w:rPrChange w:id="1459" w:author="Chris Satterlee" w:date="2023-04-11T18:15:00Z">
              <w:rPr>
                <w:rStyle w:val="Hyperlink"/>
                <w:rFonts w:eastAsiaTheme="majorEastAsia"/>
                <w:noProof/>
              </w:rPr>
            </w:rPrChange>
          </w:rPr>
          <w:noBreakHyphen/>
          <w:delText>5: Binding Post Connections With Bias Battery</w:delText>
        </w:r>
        <w:r w:rsidDel="00335B82">
          <w:rPr>
            <w:noProof/>
            <w:webHidden/>
          </w:rPr>
          <w:tab/>
          <w:delText>65</w:delText>
        </w:r>
      </w:del>
    </w:p>
    <w:p w14:paraId="40BD9454" w14:textId="4A863EA9" w:rsidR="005C4776" w:rsidDel="00335B82" w:rsidRDefault="005C4776">
      <w:pPr>
        <w:pStyle w:val="TableofFigures"/>
        <w:tabs>
          <w:tab w:val="right" w:leader="dot" w:pos="10070"/>
        </w:tabs>
        <w:rPr>
          <w:del w:id="1460" w:author="Chris Satterlee" w:date="2023-04-11T18:15:00Z"/>
          <w:rFonts w:asciiTheme="minorHAnsi" w:eastAsiaTheme="minorEastAsia" w:hAnsiTheme="minorHAnsi" w:cstheme="minorBidi"/>
          <w:noProof/>
          <w:szCs w:val="24"/>
          <w:lang w:eastAsia="ja-JP"/>
        </w:rPr>
      </w:pPr>
      <w:del w:id="1461" w:author="Chris Satterlee" w:date="2023-04-11T18:15:00Z">
        <w:r w:rsidRPr="00335B82" w:rsidDel="00335B82">
          <w:rPr>
            <w:rFonts w:eastAsiaTheme="majorEastAsia"/>
            <w:rPrChange w:id="1462" w:author="Chris Satterlee" w:date="2023-04-11T18:15:00Z">
              <w:rPr>
                <w:rStyle w:val="Hyperlink"/>
                <w:rFonts w:eastAsiaTheme="majorEastAsia"/>
                <w:noProof/>
              </w:rPr>
            </w:rPrChange>
          </w:rPr>
          <w:delText>Figure 9</w:delText>
        </w:r>
        <w:r w:rsidRPr="00335B82" w:rsidDel="00335B82">
          <w:rPr>
            <w:rFonts w:eastAsiaTheme="majorEastAsia"/>
            <w:rPrChange w:id="1463" w:author="Chris Satterlee" w:date="2023-04-11T18:15:00Z">
              <w:rPr>
                <w:rStyle w:val="Hyperlink"/>
                <w:rFonts w:eastAsiaTheme="majorEastAsia"/>
                <w:noProof/>
              </w:rPr>
            </w:rPrChange>
          </w:rPr>
          <w:noBreakHyphen/>
          <w:delText>6: Connections with 2nd Relay OFF</w:delText>
        </w:r>
        <w:r w:rsidDel="00335B82">
          <w:rPr>
            <w:noProof/>
            <w:webHidden/>
          </w:rPr>
          <w:tab/>
          <w:delText>66</w:delText>
        </w:r>
      </w:del>
    </w:p>
    <w:p w14:paraId="43F02033" w14:textId="27949AD5" w:rsidR="005C4776" w:rsidDel="00335B82" w:rsidRDefault="005C4776">
      <w:pPr>
        <w:pStyle w:val="TableofFigures"/>
        <w:tabs>
          <w:tab w:val="right" w:leader="dot" w:pos="10070"/>
        </w:tabs>
        <w:rPr>
          <w:del w:id="1464" w:author="Chris Satterlee" w:date="2023-04-11T18:15:00Z"/>
          <w:rFonts w:asciiTheme="minorHAnsi" w:eastAsiaTheme="minorEastAsia" w:hAnsiTheme="minorHAnsi" w:cstheme="minorBidi"/>
          <w:noProof/>
          <w:szCs w:val="24"/>
          <w:lang w:eastAsia="ja-JP"/>
        </w:rPr>
      </w:pPr>
      <w:del w:id="1465" w:author="Chris Satterlee" w:date="2023-04-11T18:15:00Z">
        <w:r w:rsidRPr="00335B82" w:rsidDel="00335B82">
          <w:rPr>
            <w:rFonts w:eastAsiaTheme="majorEastAsia"/>
            <w:rPrChange w:id="1466" w:author="Chris Satterlee" w:date="2023-04-11T18:15:00Z">
              <w:rPr>
                <w:rStyle w:val="Hyperlink"/>
                <w:rFonts w:eastAsiaTheme="majorEastAsia"/>
                <w:noProof/>
              </w:rPr>
            </w:rPrChange>
          </w:rPr>
          <w:delText>Figure 9</w:delText>
        </w:r>
        <w:r w:rsidRPr="00335B82" w:rsidDel="00335B82">
          <w:rPr>
            <w:rFonts w:eastAsiaTheme="majorEastAsia"/>
            <w:rPrChange w:id="1467" w:author="Chris Satterlee" w:date="2023-04-11T18:15:00Z">
              <w:rPr>
                <w:rStyle w:val="Hyperlink"/>
                <w:rFonts w:eastAsiaTheme="majorEastAsia"/>
                <w:noProof/>
              </w:rPr>
            </w:rPrChange>
          </w:rPr>
          <w:noBreakHyphen/>
          <w:delText>7: Connections with 2nd Relay ON</w:delText>
        </w:r>
        <w:r w:rsidDel="00335B82">
          <w:rPr>
            <w:noProof/>
            <w:webHidden/>
          </w:rPr>
          <w:tab/>
          <w:delText>66</w:delText>
        </w:r>
      </w:del>
    </w:p>
    <w:p w14:paraId="6E101B84" w14:textId="107E7C07" w:rsidR="005C4776" w:rsidDel="00335B82" w:rsidRDefault="005C4776">
      <w:pPr>
        <w:pStyle w:val="TableofFigures"/>
        <w:tabs>
          <w:tab w:val="right" w:leader="dot" w:pos="10070"/>
        </w:tabs>
        <w:rPr>
          <w:del w:id="1468" w:author="Chris Satterlee" w:date="2023-04-11T18:15:00Z"/>
          <w:rFonts w:asciiTheme="minorHAnsi" w:eastAsiaTheme="minorEastAsia" w:hAnsiTheme="minorHAnsi" w:cstheme="minorBidi"/>
          <w:noProof/>
          <w:szCs w:val="24"/>
          <w:lang w:eastAsia="ja-JP"/>
        </w:rPr>
      </w:pPr>
      <w:del w:id="1469" w:author="Chris Satterlee" w:date="2023-04-11T18:15:00Z">
        <w:r w:rsidRPr="00335B82" w:rsidDel="00335B82">
          <w:rPr>
            <w:rFonts w:eastAsiaTheme="majorEastAsia"/>
            <w:rPrChange w:id="1470" w:author="Chris Satterlee" w:date="2023-04-11T18:15:00Z">
              <w:rPr>
                <w:rStyle w:val="Hyperlink"/>
                <w:rFonts w:eastAsiaTheme="majorEastAsia"/>
                <w:noProof/>
              </w:rPr>
            </w:rPrChange>
          </w:rPr>
          <w:delText>Figure 9</w:delText>
        </w:r>
        <w:r w:rsidRPr="00335B82" w:rsidDel="00335B82">
          <w:rPr>
            <w:rFonts w:eastAsiaTheme="majorEastAsia"/>
            <w:rPrChange w:id="1471" w:author="Chris Satterlee" w:date="2023-04-11T18:15:00Z">
              <w:rPr>
                <w:rStyle w:val="Hyperlink"/>
                <w:rFonts w:eastAsiaTheme="majorEastAsia"/>
                <w:noProof/>
              </w:rPr>
            </w:rPrChange>
          </w:rPr>
          <w:noBreakHyphen/>
          <w:delText>8: Bias battery calibration dialog</w:delText>
        </w:r>
        <w:r w:rsidDel="00335B82">
          <w:rPr>
            <w:noProof/>
            <w:webHidden/>
          </w:rPr>
          <w:tab/>
          <w:delText>69</w:delText>
        </w:r>
      </w:del>
    </w:p>
    <w:p w14:paraId="5D181ACD" w14:textId="0498EF27" w:rsidR="00CB138E" w:rsidRPr="00DA5ABE" w:rsidRDefault="00CB138E">
      <w:pPr>
        <w:rPr>
          <w:rFonts w:asciiTheme="majorHAnsi" w:hAnsiTheme="majorHAnsi"/>
          <w:b/>
          <w:sz w:val="28"/>
          <w:szCs w:val="28"/>
        </w:rPr>
      </w:pPr>
      <w:r>
        <w:rPr>
          <w:rFonts w:asciiTheme="majorHAnsi" w:hAnsiTheme="majorHAnsi"/>
          <w:b/>
          <w:sz w:val="28"/>
          <w:szCs w:val="28"/>
        </w:rPr>
        <w:fldChar w:fldCharType="end"/>
      </w:r>
    </w:p>
    <w:p w14:paraId="59BF40C5" w14:textId="37BFA6CD" w:rsidR="00E04C30" w:rsidRDefault="00417675" w:rsidP="002317A9">
      <w:pPr>
        <w:pStyle w:val="Heading1"/>
      </w:pPr>
      <w:bookmarkStart w:id="1472" w:name="_Toc26614382"/>
      <w:bookmarkStart w:id="1473" w:name="_Toc26614711"/>
      <w:bookmarkStart w:id="1474" w:name="_Toc26614511"/>
      <w:bookmarkStart w:id="1475" w:name="_Toc26614840"/>
      <w:bookmarkStart w:id="1476" w:name="_Toc26614512"/>
      <w:bookmarkStart w:id="1477" w:name="_Toc26614841"/>
      <w:bookmarkStart w:id="1478" w:name="_Toc26614546"/>
      <w:bookmarkStart w:id="1479" w:name="_Toc26614875"/>
      <w:bookmarkStart w:id="1480" w:name="_Toc26614547"/>
      <w:bookmarkStart w:id="1481" w:name="_Toc26614876"/>
      <w:bookmarkStart w:id="1482" w:name="_Ref392082942"/>
      <w:bookmarkStart w:id="1483" w:name="_Toc26612449"/>
      <w:bookmarkStart w:id="1484" w:name="_Toc132386759"/>
      <w:bookmarkEnd w:id="1472"/>
      <w:bookmarkEnd w:id="1473"/>
      <w:bookmarkEnd w:id="1474"/>
      <w:bookmarkEnd w:id="1475"/>
      <w:bookmarkEnd w:id="1476"/>
      <w:bookmarkEnd w:id="1477"/>
      <w:bookmarkEnd w:id="1478"/>
      <w:bookmarkEnd w:id="1479"/>
      <w:bookmarkEnd w:id="1480"/>
      <w:bookmarkEnd w:id="1481"/>
      <w:r>
        <w:lastRenderedPageBreak/>
        <w:t>YouTube Demo Video</w:t>
      </w:r>
      <w:r w:rsidR="00164BAC">
        <w:t>s</w:t>
      </w:r>
      <w:r>
        <w:t xml:space="preserve"> / Quick Start</w:t>
      </w:r>
      <w:bookmarkEnd w:id="1482"/>
      <w:bookmarkEnd w:id="1483"/>
      <w:bookmarkEnd w:id="1484"/>
    </w:p>
    <w:p w14:paraId="757C3973" w14:textId="614139AA" w:rsidR="00417675" w:rsidRDefault="00417675" w:rsidP="0054405C">
      <w:pPr>
        <w:pStyle w:val="Heading2"/>
      </w:pPr>
      <w:bookmarkStart w:id="1485" w:name="_Toc26612450"/>
      <w:bookmarkStart w:id="1486" w:name="_Toc132386760"/>
      <w:r>
        <w:t>YouTube Demo Video</w:t>
      </w:r>
      <w:r w:rsidR="0012007E">
        <w:t>s</w:t>
      </w:r>
      <w:bookmarkEnd w:id="1485"/>
      <w:bookmarkEnd w:id="1486"/>
    </w:p>
    <w:p w14:paraId="371AF088" w14:textId="4FC9D282" w:rsidR="00D77B91" w:rsidRDefault="0012007E" w:rsidP="002C4277">
      <w:pPr>
        <w:ind w:left="720"/>
        <w:rPr>
          <w:sz w:val="28"/>
          <w:szCs w:val="28"/>
        </w:rPr>
      </w:pPr>
      <w:r w:rsidRPr="002C4277">
        <w:rPr>
          <w:b/>
          <w:sz w:val="28"/>
          <w:szCs w:val="28"/>
        </w:rPr>
        <w:t>Part I:</w:t>
      </w:r>
      <w:r w:rsidRPr="002C4277">
        <w:rPr>
          <w:sz w:val="28"/>
          <w:szCs w:val="28"/>
        </w:rPr>
        <w:t xml:space="preserve"> </w:t>
      </w:r>
      <w:hyperlink r:id="rId14" w:history="1">
        <w:r w:rsidRPr="002C4277">
          <w:rPr>
            <w:rStyle w:val="Hyperlink"/>
            <w:sz w:val="28"/>
            <w:szCs w:val="28"/>
          </w:rPr>
          <w:t>https://youtu.be/WhnTWciiNNo</w:t>
        </w:r>
      </w:hyperlink>
      <w:r w:rsidRPr="002C4277">
        <w:rPr>
          <w:sz w:val="28"/>
          <w:szCs w:val="28"/>
        </w:rPr>
        <w:t xml:space="preserve"> (7:02)</w:t>
      </w:r>
    </w:p>
    <w:p w14:paraId="46F320A8" w14:textId="77777777" w:rsidR="002C4277" w:rsidRPr="002C4277" w:rsidRDefault="002C4277" w:rsidP="002C4277">
      <w:pPr>
        <w:ind w:left="720"/>
        <w:rPr>
          <w:sz w:val="28"/>
          <w:szCs w:val="28"/>
        </w:rPr>
      </w:pPr>
    </w:p>
    <w:p w14:paraId="6AA68CF1" w14:textId="14C9CDEA" w:rsidR="0012007E" w:rsidRPr="002C4277" w:rsidRDefault="0012007E" w:rsidP="002C4277">
      <w:pPr>
        <w:ind w:left="720"/>
        <w:rPr>
          <w:sz w:val="28"/>
          <w:szCs w:val="28"/>
        </w:rPr>
      </w:pPr>
      <w:r w:rsidRPr="002C4277">
        <w:rPr>
          <w:b/>
          <w:sz w:val="28"/>
          <w:szCs w:val="28"/>
        </w:rPr>
        <w:t>Part II:</w:t>
      </w:r>
      <w:r w:rsidRPr="002C4277">
        <w:rPr>
          <w:sz w:val="28"/>
          <w:szCs w:val="28"/>
        </w:rPr>
        <w:t xml:space="preserve"> </w:t>
      </w:r>
      <w:hyperlink r:id="rId15" w:history="1">
        <w:r w:rsidR="002C4277" w:rsidRPr="002C4277">
          <w:rPr>
            <w:rStyle w:val="Hyperlink"/>
            <w:sz w:val="28"/>
            <w:szCs w:val="28"/>
          </w:rPr>
          <w:t>https://youtu.be/9iPq5AsuU_U</w:t>
        </w:r>
      </w:hyperlink>
      <w:r w:rsidR="002C4277">
        <w:rPr>
          <w:sz w:val="28"/>
          <w:szCs w:val="28"/>
        </w:rPr>
        <w:t xml:space="preserve"> </w:t>
      </w:r>
      <w:r w:rsidR="00B40290">
        <w:rPr>
          <w:sz w:val="28"/>
          <w:szCs w:val="28"/>
        </w:rPr>
        <w:t>(6:48</w:t>
      </w:r>
      <w:r w:rsidRPr="002C4277">
        <w:rPr>
          <w:sz w:val="28"/>
          <w:szCs w:val="28"/>
        </w:rPr>
        <w:t>)</w:t>
      </w:r>
    </w:p>
    <w:p w14:paraId="2C83B5FB" w14:textId="1F8A57CE" w:rsidR="00417675" w:rsidRDefault="00417675" w:rsidP="0054405C">
      <w:pPr>
        <w:pStyle w:val="Heading2"/>
      </w:pPr>
      <w:bookmarkStart w:id="1487" w:name="_Toc26612451"/>
      <w:bookmarkStart w:id="1488" w:name="_Toc132386761"/>
      <w:r>
        <w:t>Quick Start</w:t>
      </w:r>
      <w:bookmarkEnd w:id="1487"/>
      <w:bookmarkEnd w:id="1488"/>
    </w:p>
    <w:p w14:paraId="22A90E3B" w14:textId="349257FC" w:rsidR="00417675" w:rsidRPr="008C3BA0" w:rsidRDefault="00417675" w:rsidP="00650AC5">
      <w:pPr>
        <w:pStyle w:val="ListParagraph"/>
        <w:numPr>
          <w:ilvl w:val="0"/>
          <w:numId w:val="4"/>
        </w:numPr>
        <w:tabs>
          <w:tab w:val="clear" w:pos="720"/>
          <w:tab w:val="num" w:pos="360"/>
        </w:tabs>
        <w:ind w:left="360" w:right="264"/>
        <w:rPr>
          <w:szCs w:val="24"/>
        </w:rPr>
      </w:pPr>
      <w:r>
        <w:rPr>
          <w:b/>
          <w:szCs w:val="24"/>
        </w:rPr>
        <w:t>Open</w:t>
      </w:r>
      <w:r w:rsidRPr="008C3BA0">
        <w:rPr>
          <w:b/>
          <w:szCs w:val="24"/>
        </w:rPr>
        <w:t xml:space="preserve"> the IV Swinger 2 application on your Mac or Windows laptop</w:t>
      </w:r>
      <w:r w:rsidR="003F5760">
        <w:rPr>
          <w:szCs w:val="24"/>
        </w:rPr>
        <w:br/>
      </w:r>
      <w:r>
        <w:rPr>
          <w:szCs w:val="24"/>
        </w:rPr>
        <w:t>Software installation instructions</w:t>
      </w:r>
      <w:r w:rsidR="00ED1946">
        <w:rPr>
          <w:szCs w:val="24"/>
        </w:rPr>
        <w:t xml:space="preserve"> are on page </w:t>
      </w:r>
      <w:r w:rsidR="00ED1946">
        <w:rPr>
          <w:szCs w:val="24"/>
        </w:rPr>
        <w:fldChar w:fldCharType="begin"/>
      </w:r>
      <w:r w:rsidR="00ED1946">
        <w:rPr>
          <w:szCs w:val="24"/>
        </w:rPr>
        <w:instrText xml:space="preserve"> PAGEREF _Ref354209840 \h </w:instrText>
      </w:r>
      <w:r w:rsidR="00ED1946">
        <w:rPr>
          <w:szCs w:val="24"/>
        </w:rPr>
      </w:r>
      <w:r w:rsidR="00ED1946">
        <w:rPr>
          <w:szCs w:val="24"/>
        </w:rPr>
        <w:fldChar w:fldCharType="separate"/>
      </w:r>
      <w:ins w:id="1489" w:author="Chris Satterlee" w:date="2023-04-14T18:03:00Z">
        <w:r w:rsidR="0051422D">
          <w:rPr>
            <w:noProof/>
            <w:szCs w:val="24"/>
          </w:rPr>
          <w:t>64</w:t>
        </w:r>
      </w:ins>
      <w:del w:id="1490" w:author="Chris Satterlee" w:date="2023-04-11T18:15:00Z">
        <w:r w:rsidR="005C4776" w:rsidDel="00335B82">
          <w:rPr>
            <w:noProof/>
            <w:szCs w:val="24"/>
          </w:rPr>
          <w:delText>59</w:delText>
        </w:r>
      </w:del>
      <w:r w:rsidR="00ED1946">
        <w:rPr>
          <w:szCs w:val="24"/>
        </w:rPr>
        <w:fldChar w:fldCharType="end"/>
      </w:r>
      <w:r w:rsidR="00ED1946">
        <w:rPr>
          <w:szCs w:val="24"/>
        </w:rPr>
        <w:t>.</w:t>
      </w:r>
      <w:r>
        <w:rPr>
          <w:szCs w:val="24"/>
        </w:rPr>
        <w:t xml:space="preserve"> There should be a “Not connected” message below the button labeled “Swing!”</w:t>
      </w:r>
      <w:r>
        <w:rPr>
          <w:szCs w:val="24"/>
        </w:rPr>
        <w:br/>
      </w:r>
    </w:p>
    <w:p w14:paraId="4A93B2E4" w14:textId="50C56C22" w:rsidR="00417675" w:rsidRPr="008C3BA0" w:rsidRDefault="00417675" w:rsidP="00650AC5">
      <w:pPr>
        <w:pStyle w:val="ListParagraph"/>
        <w:numPr>
          <w:ilvl w:val="0"/>
          <w:numId w:val="4"/>
        </w:numPr>
        <w:tabs>
          <w:tab w:val="clear" w:pos="720"/>
          <w:tab w:val="num" w:pos="360"/>
        </w:tabs>
        <w:ind w:left="360" w:right="264"/>
        <w:rPr>
          <w:szCs w:val="24"/>
        </w:rPr>
      </w:pPr>
      <w:r w:rsidRPr="008C3BA0">
        <w:rPr>
          <w:b/>
          <w:spacing w:val="-1"/>
          <w:szCs w:val="24"/>
        </w:rPr>
        <w:t>C</w:t>
      </w:r>
      <w:r w:rsidRPr="008C3BA0">
        <w:rPr>
          <w:b/>
          <w:szCs w:val="24"/>
        </w:rPr>
        <w:t xml:space="preserve">onnect the </w:t>
      </w:r>
      <w:r>
        <w:rPr>
          <w:b/>
          <w:spacing w:val="-1"/>
          <w:szCs w:val="24"/>
        </w:rPr>
        <w:t>USB cable from the IV Swinger 2 hardware to the laptop</w:t>
      </w:r>
      <w:r w:rsidR="003F5760">
        <w:rPr>
          <w:b/>
          <w:szCs w:val="24"/>
        </w:rPr>
        <w:br/>
      </w:r>
      <w:r>
        <w:rPr>
          <w:spacing w:val="-2"/>
          <w:szCs w:val="24"/>
        </w:rPr>
        <w:t>The “Swing!” button on your screen should change to red text and the “Not connected” message should disappear.</w:t>
      </w:r>
      <w:r>
        <w:rPr>
          <w:szCs w:val="24"/>
        </w:rPr>
        <w:t xml:space="preserve"> </w:t>
      </w:r>
      <w:r w:rsidR="00FE560E">
        <w:rPr>
          <w:szCs w:val="24"/>
        </w:rPr>
        <w:t xml:space="preserve"> If this does not happen</w:t>
      </w:r>
      <w:r w:rsidR="00C127C9">
        <w:rPr>
          <w:szCs w:val="24"/>
        </w:rPr>
        <w:t xml:space="preserve">, </w:t>
      </w:r>
      <w:r w:rsidR="00FE560E">
        <w:rPr>
          <w:szCs w:val="24"/>
        </w:rPr>
        <w:t xml:space="preserve">see section </w:t>
      </w:r>
      <w:r w:rsidR="00FE560E">
        <w:rPr>
          <w:szCs w:val="24"/>
        </w:rPr>
        <w:fldChar w:fldCharType="begin"/>
      </w:r>
      <w:r w:rsidR="00FE560E">
        <w:rPr>
          <w:szCs w:val="24"/>
        </w:rPr>
        <w:instrText xml:space="preserve"> REF _Ref380074336 \r \h </w:instrText>
      </w:r>
      <w:r w:rsidR="00FE560E">
        <w:rPr>
          <w:szCs w:val="24"/>
        </w:rPr>
      </w:r>
      <w:r w:rsidR="00FE560E">
        <w:rPr>
          <w:szCs w:val="24"/>
        </w:rPr>
        <w:fldChar w:fldCharType="separate"/>
      </w:r>
      <w:r w:rsidR="0051422D">
        <w:rPr>
          <w:szCs w:val="24"/>
        </w:rPr>
        <w:t>4.3.4</w:t>
      </w:r>
      <w:r w:rsidR="00FE560E">
        <w:rPr>
          <w:szCs w:val="24"/>
        </w:rPr>
        <w:fldChar w:fldCharType="end"/>
      </w:r>
      <w:r w:rsidR="00FE560E">
        <w:rPr>
          <w:szCs w:val="24"/>
        </w:rPr>
        <w:t xml:space="preserve"> on page </w:t>
      </w:r>
      <w:r w:rsidR="00FE560E">
        <w:rPr>
          <w:szCs w:val="24"/>
        </w:rPr>
        <w:fldChar w:fldCharType="begin"/>
      </w:r>
      <w:r w:rsidR="00FE560E">
        <w:rPr>
          <w:szCs w:val="24"/>
        </w:rPr>
        <w:instrText xml:space="preserve"> PAGEREF _Ref380074354 \h </w:instrText>
      </w:r>
      <w:r w:rsidR="00FE560E">
        <w:rPr>
          <w:szCs w:val="24"/>
        </w:rPr>
      </w:r>
      <w:r w:rsidR="00FE560E">
        <w:rPr>
          <w:szCs w:val="24"/>
        </w:rPr>
        <w:fldChar w:fldCharType="separate"/>
      </w:r>
      <w:ins w:id="1491" w:author="Chris Satterlee" w:date="2023-04-14T18:03:00Z">
        <w:r w:rsidR="0051422D">
          <w:rPr>
            <w:noProof/>
            <w:szCs w:val="24"/>
          </w:rPr>
          <w:t>24</w:t>
        </w:r>
      </w:ins>
      <w:del w:id="1492" w:author="Chris Satterlee" w:date="2023-04-11T18:15:00Z">
        <w:r w:rsidR="005C4776" w:rsidDel="00335B82">
          <w:rPr>
            <w:noProof/>
            <w:szCs w:val="24"/>
          </w:rPr>
          <w:delText>24</w:delText>
        </w:r>
      </w:del>
      <w:r w:rsidR="00FE560E">
        <w:rPr>
          <w:szCs w:val="24"/>
        </w:rPr>
        <w:fldChar w:fldCharType="end"/>
      </w:r>
      <w:r w:rsidR="00FE560E">
        <w:rPr>
          <w:szCs w:val="24"/>
        </w:rPr>
        <w:t>.</w:t>
      </w:r>
      <w:r>
        <w:rPr>
          <w:szCs w:val="24"/>
        </w:rPr>
        <w:br/>
      </w:r>
    </w:p>
    <w:p w14:paraId="1F42BD48" w14:textId="374DC3CA" w:rsidR="00417675" w:rsidRPr="008C3BA0" w:rsidRDefault="00417675" w:rsidP="00650AC5">
      <w:pPr>
        <w:pStyle w:val="ListParagraph"/>
        <w:numPr>
          <w:ilvl w:val="0"/>
          <w:numId w:val="4"/>
        </w:numPr>
        <w:tabs>
          <w:tab w:val="clear" w:pos="720"/>
          <w:tab w:val="num" w:pos="360"/>
        </w:tabs>
        <w:ind w:left="360" w:right="264"/>
        <w:rPr>
          <w:szCs w:val="24"/>
        </w:rPr>
      </w:pPr>
      <w:r w:rsidRPr="008C3BA0">
        <w:rPr>
          <w:b/>
          <w:spacing w:val="-1"/>
          <w:szCs w:val="24"/>
        </w:rPr>
        <w:t>C</w:t>
      </w:r>
      <w:r w:rsidRPr="008C3BA0">
        <w:rPr>
          <w:b/>
          <w:szCs w:val="24"/>
        </w:rPr>
        <w:t xml:space="preserve">onnect the </w:t>
      </w:r>
      <w:r w:rsidRPr="008C3BA0">
        <w:rPr>
          <w:b/>
          <w:spacing w:val="-1"/>
          <w:szCs w:val="24"/>
        </w:rPr>
        <w:t>P</w:t>
      </w:r>
      <w:r w:rsidRPr="008C3BA0">
        <w:rPr>
          <w:b/>
          <w:szCs w:val="24"/>
        </w:rPr>
        <w:t>V</w:t>
      </w:r>
      <w:r w:rsidRPr="008C3BA0">
        <w:rPr>
          <w:b/>
          <w:spacing w:val="-3"/>
          <w:szCs w:val="24"/>
        </w:rPr>
        <w:t xml:space="preserve"> </w:t>
      </w:r>
      <w:r w:rsidRPr="008C3BA0">
        <w:rPr>
          <w:b/>
          <w:szCs w:val="24"/>
        </w:rPr>
        <w:t>pa</w:t>
      </w:r>
      <w:r w:rsidRPr="008C3BA0">
        <w:rPr>
          <w:b/>
          <w:spacing w:val="-1"/>
          <w:szCs w:val="24"/>
        </w:rPr>
        <w:t>n</w:t>
      </w:r>
      <w:r w:rsidRPr="008C3BA0">
        <w:rPr>
          <w:b/>
          <w:spacing w:val="1"/>
          <w:szCs w:val="24"/>
        </w:rPr>
        <w:t>e</w:t>
      </w:r>
      <w:r w:rsidRPr="008C3BA0">
        <w:rPr>
          <w:b/>
          <w:szCs w:val="24"/>
        </w:rPr>
        <w:t>l</w:t>
      </w:r>
      <w:r w:rsidRPr="008C3BA0">
        <w:rPr>
          <w:b/>
          <w:spacing w:val="-1"/>
          <w:szCs w:val="24"/>
        </w:rPr>
        <w:t xml:space="preserve"> </w:t>
      </w:r>
      <w:r w:rsidRPr="008C3BA0">
        <w:rPr>
          <w:b/>
          <w:szCs w:val="24"/>
        </w:rPr>
        <w:t>to the cab</w:t>
      </w:r>
      <w:r w:rsidRPr="008C3BA0">
        <w:rPr>
          <w:b/>
          <w:spacing w:val="-1"/>
          <w:szCs w:val="24"/>
        </w:rPr>
        <w:t>l</w:t>
      </w:r>
      <w:r w:rsidR="003F5760">
        <w:rPr>
          <w:b/>
          <w:szCs w:val="24"/>
        </w:rPr>
        <w:t>es</w:t>
      </w:r>
      <w:r w:rsidR="003F5760">
        <w:rPr>
          <w:b/>
          <w:szCs w:val="24"/>
        </w:rPr>
        <w:br/>
      </w:r>
      <w:r>
        <w:rPr>
          <w:spacing w:val="-2"/>
          <w:szCs w:val="24"/>
        </w:rPr>
        <w:t>Ta</w:t>
      </w:r>
      <w:r w:rsidRPr="008C3BA0">
        <w:rPr>
          <w:szCs w:val="24"/>
        </w:rPr>
        <w:t>ke</w:t>
      </w:r>
      <w:r w:rsidRPr="008C3BA0">
        <w:rPr>
          <w:spacing w:val="1"/>
          <w:szCs w:val="24"/>
        </w:rPr>
        <w:t xml:space="preserve"> </w:t>
      </w:r>
      <w:r w:rsidRPr="008C3BA0">
        <w:rPr>
          <w:szCs w:val="24"/>
        </w:rPr>
        <w:t xml:space="preserve">care </w:t>
      </w:r>
      <w:r w:rsidRPr="008C3BA0">
        <w:rPr>
          <w:spacing w:val="1"/>
          <w:szCs w:val="24"/>
        </w:rPr>
        <w:t>t</w:t>
      </w:r>
      <w:r w:rsidRPr="008C3BA0">
        <w:rPr>
          <w:szCs w:val="24"/>
        </w:rPr>
        <w:t>o conne</w:t>
      </w:r>
      <w:r w:rsidRPr="008C3BA0">
        <w:rPr>
          <w:spacing w:val="1"/>
          <w:szCs w:val="24"/>
        </w:rPr>
        <w:t>c</w:t>
      </w:r>
      <w:r w:rsidRPr="008C3BA0">
        <w:rPr>
          <w:szCs w:val="24"/>
        </w:rPr>
        <w:t>t</w:t>
      </w:r>
      <w:r w:rsidRPr="008C3BA0">
        <w:rPr>
          <w:spacing w:val="-1"/>
          <w:szCs w:val="24"/>
        </w:rPr>
        <w:t xml:space="preserve"> t</w:t>
      </w:r>
      <w:r w:rsidRPr="008C3BA0">
        <w:rPr>
          <w:szCs w:val="24"/>
        </w:rPr>
        <w:t>he pos</w:t>
      </w:r>
      <w:r w:rsidRPr="008C3BA0">
        <w:rPr>
          <w:spacing w:val="-1"/>
          <w:szCs w:val="24"/>
        </w:rPr>
        <w:t>i</w:t>
      </w:r>
      <w:r w:rsidRPr="008C3BA0">
        <w:rPr>
          <w:spacing w:val="1"/>
          <w:szCs w:val="24"/>
        </w:rPr>
        <w:t>t</w:t>
      </w:r>
      <w:r w:rsidRPr="008C3BA0">
        <w:rPr>
          <w:spacing w:val="-1"/>
          <w:szCs w:val="24"/>
        </w:rPr>
        <w:t>i</w:t>
      </w:r>
      <w:r w:rsidRPr="008C3BA0">
        <w:rPr>
          <w:szCs w:val="24"/>
        </w:rPr>
        <w:t>ve (+) c</w:t>
      </w:r>
      <w:r w:rsidRPr="008C3BA0">
        <w:rPr>
          <w:spacing w:val="1"/>
          <w:szCs w:val="24"/>
        </w:rPr>
        <w:t>a</w:t>
      </w:r>
      <w:r w:rsidRPr="008C3BA0">
        <w:rPr>
          <w:szCs w:val="24"/>
        </w:rPr>
        <w:t>b</w:t>
      </w:r>
      <w:r w:rsidRPr="008C3BA0">
        <w:rPr>
          <w:spacing w:val="-1"/>
          <w:szCs w:val="24"/>
        </w:rPr>
        <w:t>l</w:t>
      </w:r>
      <w:r w:rsidRPr="008C3BA0">
        <w:rPr>
          <w:szCs w:val="24"/>
        </w:rPr>
        <w:t>e from</w:t>
      </w:r>
      <w:r w:rsidRPr="008C3BA0">
        <w:rPr>
          <w:spacing w:val="-1"/>
          <w:szCs w:val="24"/>
        </w:rPr>
        <w:t xml:space="preserve"> </w:t>
      </w:r>
      <w:r w:rsidRPr="008C3BA0">
        <w:rPr>
          <w:spacing w:val="1"/>
          <w:szCs w:val="24"/>
        </w:rPr>
        <w:t>t</w:t>
      </w:r>
      <w:r w:rsidRPr="008C3BA0">
        <w:rPr>
          <w:szCs w:val="24"/>
        </w:rPr>
        <w:t>he pan</w:t>
      </w:r>
      <w:r w:rsidRPr="008C3BA0">
        <w:rPr>
          <w:spacing w:val="1"/>
          <w:szCs w:val="24"/>
        </w:rPr>
        <w:t>e</w:t>
      </w:r>
      <w:r w:rsidRPr="008C3BA0">
        <w:rPr>
          <w:szCs w:val="24"/>
        </w:rPr>
        <w:t>l</w:t>
      </w:r>
      <w:r w:rsidRPr="008C3BA0">
        <w:rPr>
          <w:spacing w:val="-1"/>
          <w:szCs w:val="24"/>
        </w:rPr>
        <w:t xml:space="preserve"> t</w:t>
      </w:r>
      <w:r w:rsidRPr="008C3BA0">
        <w:rPr>
          <w:szCs w:val="24"/>
        </w:rPr>
        <w:t xml:space="preserve">o </w:t>
      </w:r>
      <w:r w:rsidRPr="008C3BA0">
        <w:rPr>
          <w:spacing w:val="1"/>
          <w:szCs w:val="24"/>
        </w:rPr>
        <w:t>t</w:t>
      </w:r>
      <w:r w:rsidRPr="008C3BA0">
        <w:rPr>
          <w:szCs w:val="24"/>
        </w:rPr>
        <w:t>he fe</w:t>
      </w:r>
      <w:r w:rsidRPr="008C3BA0">
        <w:rPr>
          <w:spacing w:val="-1"/>
          <w:szCs w:val="24"/>
        </w:rPr>
        <w:t>m</w:t>
      </w:r>
      <w:r w:rsidRPr="008C3BA0">
        <w:rPr>
          <w:spacing w:val="1"/>
          <w:szCs w:val="24"/>
        </w:rPr>
        <w:t>a</w:t>
      </w:r>
      <w:r w:rsidRPr="008C3BA0">
        <w:rPr>
          <w:spacing w:val="-1"/>
          <w:szCs w:val="24"/>
        </w:rPr>
        <w:t>l</w:t>
      </w:r>
      <w:r w:rsidRPr="008C3BA0">
        <w:rPr>
          <w:szCs w:val="24"/>
        </w:rPr>
        <w:t xml:space="preserve">e IV </w:t>
      </w:r>
      <w:r w:rsidRPr="008C3BA0">
        <w:rPr>
          <w:spacing w:val="-1"/>
          <w:szCs w:val="24"/>
        </w:rPr>
        <w:t>S</w:t>
      </w:r>
      <w:r w:rsidRPr="008C3BA0">
        <w:rPr>
          <w:szCs w:val="24"/>
        </w:rPr>
        <w:t>w</w:t>
      </w:r>
      <w:r w:rsidRPr="008C3BA0">
        <w:rPr>
          <w:spacing w:val="-1"/>
          <w:szCs w:val="24"/>
        </w:rPr>
        <w:t>i</w:t>
      </w:r>
      <w:r w:rsidRPr="008C3BA0">
        <w:rPr>
          <w:szCs w:val="24"/>
        </w:rPr>
        <w:t>ng</w:t>
      </w:r>
      <w:r w:rsidRPr="008C3BA0">
        <w:rPr>
          <w:spacing w:val="1"/>
          <w:szCs w:val="24"/>
        </w:rPr>
        <w:t>e</w:t>
      </w:r>
      <w:r w:rsidRPr="008C3BA0">
        <w:rPr>
          <w:szCs w:val="24"/>
        </w:rPr>
        <w:t>r</w:t>
      </w:r>
      <w:r w:rsidRPr="008C3BA0">
        <w:rPr>
          <w:spacing w:val="-2"/>
          <w:szCs w:val="24"/>
        </w:rPr>
        <w:t xml:space="preserve"> </w:t>
      </w:r>
      <w:r w:rsidRPr="008C3BA0">
        <w:rPr>
          <w:spacing w:val="1"/>
          <w:szCs w:val="24"/>
        </w:rPr>
        <w:t>c</w:t>
      </w:r>
      <w:r w:rsidRPr="008C3BA0">
        <w:rPr>
          <w:szCs w:val="24"/>
        </w:rPr>
        <w:t>ab</w:t>
      </w:r>
      <w:r w:rsidRPr="008C3BA0">
        <w:rPr>
          <w:spacing w:val="-1"/>
          <w:szCs w:val="24"/>
        </w:rPr>
        <w:t>l</w:t>
      </w:r>
      <w:r w:rsidRPr="008C3BA0">
        <w:rPr>
          <w:szCs w:val="24"/>
        </w:rPr>
        <w:t>e</w:t>
      </w:r>
      <w:r w:rsidRPr="008C3BA0">
        <w:rPr>
          <w:spacing w:val="1"/>
          <w:szCs w:val="24"/>
        </w:rPr>
        <w:t xml:space="preserve"> </w:t>
      </w:r>
      <w:r>
        <w:rPr>
          <w:spacing w:val="1"/>
          <w:szCs w:val="24"/>
        </w:rPr>
        <w:t xml:space="preserve">(RED binding post) </w:t>
      </w:r>
      <w:r w:rsidRPr="008C3BA0">
        <w:rPr>
          <w:szCs w:val="24"/>
        </w:rPr>
        <w:t xml:space="preserve">and </w:t>
      </w:r>
      <w:r w:rsidRPr="008C3BA0">
        <w:rPr>
          <w:spacing w:val="-1"/>
          <w:szCs w:val="24"/>
        </w:rPr>
        <w:t>t</w:t>
      </w:r>
      <w:r w:rsidRPr="008C3BA0">
        <w:rPr>
          <w:szCs w:val="24"/>
        </w:rPr>
        <w:t>he n</w:t>
      </w:r>
      <w:r w:rsidRPr="008C3BA0">
        <w:rPr>
          <w:spacing w:val="1"/>
          <w:szCs w:val="24"/>
        </w:rPr>
        <w:t>e</w:t>
      </w:r>
      <w:r w:rsidRPr="008C3BA0">
        <w:rPr>
          <w:szCs w:val="24"/>
        </w:rPr>
        <w:t>ga</w:t>
      </w:r>
      <w:r w:rsidRPr="008C3BA0">
        <w:rPr>
          <w:spacing w:val="-1"/>
          <w:szCs w:val="24"/>
        </w:rPr>
        <w:t>t</w:t>
      </w:r>
      <w:r w:rsidRPr="008C3BA0">
        <w:rPr>
          <w:spacing w:val="1"/>
          <w:szCs w:val="24"/>
        </w:rPr>
        <w:t>i</w:t>
      </w:r>
      <w:r w:rsidRPr="008C3BA0">
        <w:rPr>
          <w:szCs w:val="24"/>
        </w:rPr>
        <w:t>ve (-) cab</w:t>
      </w:r>
      <w:r w:rsidRPr="008C3BA0">
        <w:rPr>
          <w:spacing w:val="1"/>
          <w:szCs w:val="24"/>
        </w:rPr>
        <w:t>l</w:t>
      </w:r>
      <w:r w:rsidRPr="008C3BA0">
        <w:rPr>
          <w:szCs w:val="24"/>
        </w:rPr>
        <w:t>e from</w:t>
      </w:r>
      <w:r w:rsidRPr="008C3BA0">
        <w:rPr>
          <w:spacing w:val="-1"/>
          <w:szCs w:val="24"/>
        </w:rPr>
        <w:t xml:space="preserve"> </w:t>
      </w:r>
      <w:r w:rsidRPr="008C3BA0">
        <w:rPr>
          <w:spacing w:val="1"/>
          <w:szCs w:val="24"/>
        </w:rPr>
        <w:t>t</w:t>
      </w:r>
      <w:r w:rsidRPr="008C3BA0">
        <w:rPr>
          <w:szCs w:val="24"/>
        </w:rPr>
        <w:t>he panel</w:t>
      </w:r>
      <w:r w:rsidRPr="008C3BA0">
        <w:rPr>
          <w:spacing w:val="1"/>
          <w:szCs w:val="24"/>
        </w:rPr>
        <w:t xml:space="preserve"> </w:t>
      </w:r>
      <w:r w:rsidRPr="008C3BA0">
        <w:rPr>
          <w:spacing w:val="-1"/>
          <w:szCs w:val="24"/>
        </w:rPr>
        <w:t>t</w:t>
      </w:r>
      <w:r w:rsidRPr="008C3BA0">
        <w:rPr>
          <w:szCs w:val="24"/>
        </w:rPr>
        <w:t xml:space="preserve">o </w:t>
      </w:r>
      <w:r w:rsidRPr="008C3BA0">
        <w:rPr>
          <w:spacing w:val="-1"/>
          <w:szCs w:val="24"/>
        </w:rPr>
        <w:t>t</w:t>
      </w:r>
      <w:r w:rsidRPr="008C3BA0">
        <w:rPr>
          <w:szCs w:val="24"/>
        </w:rPr>
        <w:t>he</w:t>
      </w:r>
      <w:r w:rsidRPr="008C3BA0">
        <w:rPr>
          <w:spacing w:val="1"/>
          <w:szCs w:val="24"/>
        </w:rPr>
        <w:t xml:space="preserve"> </w:t>
      </w:r>
      <w:r w:rsidRPr="008C3BA0">
        <w:rPr>
          <w:spacing w:val="-1"/>
          <w:szCs w:val="24"/>
        </w:rPr>
        <w:t>m</w:t>
      </w:r>
      <w:r w:rsidRPr="008C3BA0">
        <w:rPr>
          <w:szCs w:val="24"/>
        </w:rPr>
        <w:t>a</w:t>
      </w:r>
      <w:r w:rsidRPr="008C3BA0">
        <w:rPr>
          <w:spacing w:val="1"/>
          <w:szCs w:val="24"/>
        </w:rPr>
        <w:t>l</w:t>
      </w:r>
      <w:r w:rsidRPr="008C3BA0">
        <w:rPr>
          <w:szCs w:val="24"/>
        </w:rPr>
        <w:t>e IV</w:t>
      </w:r>
      <w:r w:rsidRPr="008C3BA0">
        <w:rPr>
          <w:spacing w:val="-5"/>
          <w:szCs w:val="24"/>
        </w:rPr>
        <w:t xml:space="preserve"> </w:t>
      </w:r>
      <w:r w:rsidRPr="008C3BA0">
        <w:rPr>
          <w:szCs w:val="24"/>
        </w:rPr>
        <w:t>Sw</w:t>
      </w:r>
      <w:r w:rsidRPr="008C3BA0">
        <w:rPr>
          <w:spacing w:val="-1"/>
          <w:szCs w:val="24"/>
        </w:rPr>
        <w:t>i</w:t>
      </w:r>
      <w:r w:rsidRPr="008C3BA0">
        <w:rPr>
          <w:szCs w:val="24"/>
        </w:rPr>
        <w:t>nger c</w:t>
      </w:r>
      <w:r w:rsidRPr="008C3BA0">
        <w:rPr>
          <w:spacing w:val="1"/>
          <w:szCs w:val="24"/>
        </w:rPr>
        <w:t>a</w:t>
      </w:r>
      <w:r w:rsidRPr="008C3BA0">
        <w:rPr>
          <w:szCs w:val="24"/>
        </w:rPr>
        <w:t>b</w:t>
      </w:r>
      <w:r w:rsidRPr="008C3BA0">
        <w:rPr>
          <w:spacing w:val="-1"/>
          <w:szCs w:val="24"/>
        </w:rPr>
        <w:t>l</w:t>
      </w:r>
      <w:r w:rsidRPr="008C3BA0">
        <w:rPr>
          <w:szCs w:val="24"/>
        </w:rPr>
        <w:t>e</w:t>
      </w:r>
      <w:r>
        <w:rPr>
          <w:szCs w:val="24"/>
        </w:rPr>
        <w:t xml:space="preserve"> (BLACK binding post)</w:t>
      </w:r>
      <w:r w:rsidRPr="008C3BA0">
        <w:rPr>
          <w:szCs w:val="24"/>
        </w:rPr>
        <w:t>.</w:t>
      </w:r>
    </w:p>
    <w:p w14:paraId="5E642E93" w14:textId="77777777" w:rsidR="00417675" w:rsidRDefault="00417675" w:rsidP="00417675">
      <w:pPr>
        <w:spacing w:line="120" w:lineRule="exact"/>
        <w:rPr>
          <w:sz w:val="12"/>
          <w:szCs w:val="12"/>
        </w:rPr>
      </w:pPr>
    </w:p>
    <w:p w14:paraId="445B98D1" w14:textId="77777777" w:rsidR="00417675" w:rsidRDefault="00417675" w:rsidP="00417675">
      <w:pPr>
        <w:spacing w:line="120" w:lineRule="exact"/>
        <w:rPr>
          <w:sz w:val="12"/>
          <w:szCs w:val="12"/>
        </w:rPr>
      </w:pPr>
    </w:p>
    <w:p w14:paraId="0902547C" w14:textId="514B7F13" w:rsidR="00417675" w:rsidRPr="008C3BA0" w:rsidRDefault="00417675" w:rsidP="00650AC5">
      <w:pPr>
        <w:pStyle w:val="ListParagraph"/>
        <w:numPr>
          <w:ilvl w:val="0"/>
          <w:numId w:val="4"/>
        </w:numPr>
        <w:tabs>
          <w:tab w:val="clear" w:pos="720"/>
          <w:tab w:val="num" w:pos="360"/>
        </w:tabs>
        <w:ind w:left="360" w:right="213"/>
        <w:rPr>
          <w:szCs w:val="24"/>
        </w:rPr>
      </w:pPr>
      <w:r w:rsidRPr="008C3BA0">
        <w:rPr>
          <w:b/>
          <w:szCs w:val="24"/>
        </w:rPr>
        <w:t>E</w:t>
      </w:r>
      <w:r w:rsidRPr="008C3BA0">
        <w:rPr>
          <w:b/>
          <w:spacing w:val="-2"/>
          <w:szCs w:val="24"/>
        </w:rPr>
        <w:t>s</w:t>
      </w:r>
      <w:r w:rsidRPr="008C3BA0">
        <w:rPr>
          <w:b/>
          <w:szCs w:val="24"/>
        </w:rPr>
        <w:t>tab</w:t>
      </w:r>
      <w:r w:rsidRPr="008C3BA0">
        <w:rPr>
          <w:b/>
          <w:spacing w:val="-1"/>
          <w:szCs w:val="24"/>
        </w:rPr>
        <w:t>l</w:t>
      </w:r>
      <w:r w:rsidRPr="008C3BA0">
        <w:rPr>
          <w:b/>
          <w:spacing w:val="1"/>
          <w:szCs w:val="24"/>
        </w:rPr>
        <w:t>i</w:t>
      </w:r>
      <w:r w:rsidRPr="008C3BA0">
        <w:rPr>
          <w:b/>
          <w:spacing w:val="-1"/>
          <w:szCs w:val="24"/>
        </w:rPr>
        <w:t>s</w:t>
      </w:r>
      <w:r w:rsidRPr="008C3BA0">
        <w:rPr>
          <w:b/>
          <w:szCs w:val="24"/>
        </w:rPr>
        <w:t>h the des</w:t>
      </w:r>
      <w:r w:rsidRPr="008C3BA0">
        <w:rPr>
          <w:b/>
          <w:spacing w:val="-1"/>
          <w:szCs w:val="24"/>
        </w:rPr>
        <w:t>i</w:t>
      </w:r>
      <w:r w:rsidRPr="008C3BA0">
        <w:rPr>
          <w:b/>
          <w:spacing w:val="-5"/>
          <w:szCs w:val="24"/>
        </w:rPr>
        <w:t>r</w:t>
      </w:r>
      <w:r w:rsidRPr="008C3BA0">
        <w:rPr>
          <w:b/>
          <w:szCs w:val="24"/>
        </w:rPr>
        <w:t xml:space="preserve">ed </w:t>
      </w:r>
      <w:r w:rsidRPr="008C3BA0">
        <w:rPr>
          <w:b/>
          <w:spacing w:val="-1"/>
          <w:szCs w:val="24"/>
        </w:rPr>
        <w:t>P</w:t>
      </w:r>
      <w:r w:rsidRPr="008C3BA0">
        <w:rPr>
          <w:b/>
          <w:szCs w:val="24"/>
        </w:rPr>
        <w:t>V</w:t>
      </w:r>
      <w:r w:rsidRPr="008C3BA0">
        <w:rPr>
          <w:b/>
          <w:spacing w:val="-3"/>
          <w:szCs w:val="24"/>
        </w:rPr>
        <w:t xml:space="preserve"> </w:t>
      </w:r>
      <w:r w:rsidRPr="008C3BA0">
        <w:rPr>
          <w:b/>
          <w:szCs w:val="24"/>
        </w:rPr>
        <w:t>pa</w:t>
      </w:r>
      <w:r w:rsidRPr="008C3BA0">
        <w:rPr>
          <w:b/>
          <w:spacing w:val="-1"/>
          <w:szCs w:val="24"/>
        </w:rPr>
        <w:t>n</w:t>
      </w:r>
      <w:r w:rsidRPr="008C3BA0">
        <w:rPr>
          <w:b/>
          <w:spacing w:val="1"/>
          <w:szCs w:val="24"/>
        </w:rPr>
        <w:t>e</w:t>
      </w:r>
      <w:r w:rsidRPr="008C3BA0">
        <w:rPr>
          <w:b/>
          <w:szCs w:val="24"/>
        </w:rPr>
        <w:t>l</w:t>
      </w:r>
      <w:r w:rsidRPr="008C3BA0">
        <w:rPr>
          <w:b/>
          <w:spacing w:val="-1"/>
          <w:szCs w:val="24"/>
        </w:rPr>
        <w:t xml:space="preserve"> </w:t>
      </w:r>
      <w:r w:rsidRPr="008C3BA0">
        <w:rPr>
          <w:b/>
          <w:szCs w:val="24"/>
        </w:rPr>
        <w:t>cond</w:t>
      </w:r>
      <w:r w:rsidRPr="008C3BA0">
        <w:rPr>
          <w:b/>
          <w:spacing w:val="-1"/>
          <w:szCs w:val="24"/>
        </w:rPr>
        <w:t>i</w:t>
      </w:r>
      <w:r w:rsidRPr="008C3BA0">
        <w:rPr>
          <w:b/>
          <w:szCs w:val="24"/>
        </w:rPr>
        <w:t>t</w:t>
      </w:r>
      <w:r w:rsidRPr="008C3BA0">
        <w:rPr>
          <w:b/>
          <w:spacing w:val="-1"/>
          <w:szCs w:val="24"/>
        </w:rPr>
        <w:t>i</w:t>
      </w:r>
      <w:r w:rsidRPr="008C3BA0">
        <w:rPr>
          <w:b/>
          <w:szCs w:val="24"/>
        </w:rPr>
        <w:t>ons</w:t>
      </w:r>
      <w:r w:rsidR="003F5760">
        <w:rPr>
          <w:b/>
          <w:szCs w:val="24"/>
        </w:rPr>
        <w:br/>
      </w:r>
      <w:proofErr w:type="gramStart"/>
      <w:r w:rsidRPr="008C3BA0">
        <w:rPr>
          <w:spacing w:val="-1"/>
          <w:szCs w:val="24"/>
        </w:rPr>
        <w:t>i</w:t>
      </w:r>
      <w:r w:rsidRPr="008C3BA0">
        <w:rPr>
          <w:szCs w:val="24"/>
        </w:rPr>
        <w:t>.e.</w:t>
      </w:r>
      <w:proofErr w:type="gramEnd"/>
      <w:r w:rsidRPr="008C3BA0">
        <w:rPr>
          <w:szCs w:val="24"/>
        </w:rPr>
        <w:t xml:space="preserve"> ang</w:t>
      </w:r>
      <w:r w:rsidRPr="008C3BA0">
        <w:rPr>
          <w:spacing w:val="1"/>
          <w:szCs w:val="24"/>
        </w:rPr>
        <w:t>l</w:t>
      </w:r>
      <w:r w:rsidRPr="008C3BA0">
        <w:rPr>
          <w:szCs w:val="24"/>
        </w:rPr>
        <w:t>e, shad</w:t>
      </w:r>
      <w:r w:rsidRPr="008C3BA0">
        <w:rPr>
          <w:spacing w:val="-1"/>
          <w:szCs w:val="24"/>
        </w:rPr>
        <w:t>i</w:t>
      </w:r>
      <w:r w:rsidRPr="008C3BA0">
        <w:rPr>
          <w:szCs w:val="24"/>
        </w:rPr>
        <w:t xml:space="preserve">ng, </w:t>
      </w:r>
      <w:r w:rsidRPr="008C3BA0">
        <w:rPr>
          <w:spacing w:val="1"/>
          <w:szCs w:val="24"/>
        </w:rPr>
        <w:t>e</w:t>
      </w:r>
      <w:r w:rsidRPr="008C3BA0">
        <w:rPr>
          <w:spacing w:val="-1"/>
          <w:szCs w:val="24"/>
        </w:rPr>
        <w:t>t</w:t>
      </w:r>
      <w:r w:rsidRPr="008C3BA0">
        <w:rPr>
          <w:szCs w:val="24"/>
        </w:rPr>
        <w:t>c.</w:t>
      </w:r>
      <w:r w:rsidRPr="008C3BA0">
        <w:rPr>
          <w:spacing w:val="-12"/>
          <w:szCs w:val="24"/>
        </w:rPr>
        <w:t xml:space="preserve"> </w:t>
      </w:r>
      <w:r w:rsidRPr="008C3BA0">
        <w:rPr>
          <w:spacing w:val="-1"/>
          <w:szCs w:val="24"/>
        </w:rPr>
        <w:t>A</w:t>
      </w:r>
      <w:r w:rsidRPr="008C3BA0">
        <w:rPr>
          <w:spacing w:val="1"/>
          <w:szCs w:val="24"/>
        </w:rPr>
        <w:t>l</w:t>
      </w:r>
      <w:r w:rsidRPr="008C3BA0">
        <w:rPr>
          <w:spacing w:val="-1"/>
          <w:szCs w:val="24"/>
        </w:rPr>
        <w:t>s</w:t>
      </w:r>
      <w:r w:rsidRPr="008C3BA0">
        <w:rPr>
          <w:szCs w:val="24"/>
        </w:rPr>
        <w:t>o at</w:t>
      </w:r>
      <w:r w:rsidRPr="008C3BA0">
        <w:rPr>
          <w:spacing w:val="1"/>
          <w:szCs w:val="24"/>
        </w:rPr>
        <w:t xml:space="preserve"> </w:t>
      </w:r>
      <w:r w:rsidRPr="008C3BA0">
        <w:rPr>
          <w:spacing w:val="-1"/>
          <w:szCs w:val="24"/>
        </w:rPr>
        <w:t>t</w:t>
      </w:r>
      <w:r w:rsidRPr="008C3BA0">
        <w:rPr>
          <w:szCs w:val="24"/>
        </w:rPr>
        <w:t>h</w:t>
      </w:r>
      <w:r w:rsidRPr="008C3BA0">
        <w:rPr>
          <w:spacing w:val="-1"/>
          <w:szCs w:val="24"/>
        </w:rPr>
        <w:t>i</w:t>
      </w:r>
      <w:r w:rsidRPr="008C3BA0">
        <w:rPr>
          <w:szCs w:val="24"/>
        </w:rPr>
        <w:t>s po</w:t>
      </w:r>
      <w:r w:rsidRPr="008C3BA0">
        <w:rPr>
          <w:spacing w:val="1"/>
          <w:szCs w:val="24"/>
        </w:rPr>
        <w:t>i</w:t>
      </w:r>
      <w:r w:rsidRPr="008C3BA0">
        <w:rPr>
          <w:szCs w:val="24"/>
        </w:rPr>
        <w:t>n</w:t>
      </w:r>
      <w:r w:rsidRPr="008C3BA0">
        <w:rPr>
          <w:spacing w:val="-1"/>
          <w:szCs w:val="24"/>
        </w:rPr>
        <w:t>t</w:t>
      </w:r>
      <w:r w:rsidRPr="008C3BA0">
        <w:rPr>
          <w:szCs w:val="24"/>
        </w:rPr>
        <w:t xml:space="preserve">, </w:t>
      </w:r>
      <w:r w:rsidRPr="008C3BA0">
        <w:rPr>
          <w:spacing w:val="-1"/>
          <w:szCs w:val="24"/>
        </w:rPr>
        <w:t>t</w:t>
      </w:r>
      <w:r w:rsidRPr="008C3BA0">
        <w:rPr>
          <w:szCs w:val="24"/>
        </w:rPr>
        <w:t>ake any o</w:t>
      </w:r>
      <w:r w:rsidRPr="008C3BA0">
        <w:rPr>
          <w:spacing w:val="-1"/>
          <w:szCs w:val="24"/>
        </w:rPr>
        <w:t>t</w:t>
      </w:r>
      <w:r w:rsidRPr="008C3BA0">
        <w:rPr>
          <w:szCs w:val="24"/>
        </w:rPr>
        <w:t>her d</w:t>
      </w:r>
      <w:r w:rsidRPr="008C3BA0">
        <w:rPr>
          <w:spacing w:val="1"/>
          <w:szCs w:val="24"/>
        </w:rPr>
        <w:t>e</w:t>
      </w:r>
      <w:r w:rsidRPr="008C3BA0">
        <w:rPr>
          <w:spacing w:val="-1"/>
          <w:szCs w:val="24"/>
        </w:rPr>
        <w:t>s</w:t>
      </w:r>
      <w:r w:rsidRPr="008C3BA0">
        <w:rPr>
          <w:spacing w:val="1"/>
          <w:szCs w:val="24"/>
        </w:rPr>
        <w:t>i</w:t>
      </w:r>
      <w:r w:rsidRPr="008C3BA0">
        <w:rPr>
          <w:szCs w:val="24"/>
        </w:rPr>
        <w:t xml:space="preserve">red </w:t>
      </w:r>
      <w:r w:rsidRPr="008C3BA0">
        <w:rPr>
          <w:spacing w:val="-1"/>
          <w:szCs w:val="24"/>
        </w:rPr>
        <w:t>m</w:t>
      </w:r>
      <w:r w:rsidRPr="008C3BA0">
        <w:rPr>
          <w:szCs w:val="24"/>
        </w:rPr>
        <w:t>e</w:t>
      </w:r>
      <w:r w:rsidRPr="008C3BA0">
        <w:rPr>
          <w:spacing w:val="1"/>
          <w:szCs w:val="24"/>
        </w:rPr>
        <w:t>a</w:t>
      </w:r>
      <w:r w:rsidRPr="008C3BA0">
        <w:rPr>
          <w:spacing w:val="-1"/>
          <w:szCs w:val="24"/>
        </w:rPr>
        <w:t>s</w:t>
      </w:r>
      <w:r w:rsidRPr="008C3BA0">
        <w:rPr>
          <w:szCs w:val="24"/>
        </w:rPr>
        <w:t>ur</w:t>
      </w:r>
      <w:r w:rsidRPr="008C3BA0">
        <w:rPr>
          <w:spacing w:val="1"/>
          <w:szCs w:val="24"/>
        </w:rPr>
        <w:t>e</w:t>
      </w:r>
      <w:r w:rsidRPr="008C3BA0">
        <w:rPr>
          <w:spacing w:val="-1"/>
          <w:szCs w:val="24"/>
        </w:rPr>
        <w:t>m</w:t>
      </w:r>
      <w:r w:rsidRPr="008C3BA0">
        <w:rPr>
          <w:szCs w:val="24"/>
        </w:rPr>
        <w:t>en</w:t>
      </w:r>
      <w:r w:rsidRPr="008C3BA0">
        <w:rPr>
          <w:spacing w:val="1"/>
          <w:szCs w:val="24"/>
        </w:rPr>
        <w:t>t</w:t>
      </w:r>
      <w:r w:rsidRPr="008C3BA0">
        <w:rPr>
          <w:szCs w:val="24"/>
        </w:rPr>
        <w:t>s</w:t>
      </w:r>
      <w:r w:rsidRPr="008C3BA0">
        <w:rPr>
          <w:spacing w:val="-1"/>
          <w:szCs w:val="24"/>
        </w:rPr>
        <w:t xml:space="preserve"> </w:t>
      </w:r>
      <w:r w:rsidRPr="008C3BA0">
        <w:rPr>
          <w:szCs w:val="24"/>
        </w:rPr>
        <w:t xml:space="preserve">such as </w:t>
      </w:r>
      <w:r w:rsidRPr="008C3BA0">
        <w:rPr>
          <w:spacing w:val="1"/>
          <w:szCs w:val="24"/>
        </w:rPr>
        <w:t>i</w:t>
      </w:r>
      <w:r w:rsidR="005E5723">
        <w:rPr>
          <w:szCs w:val="24"/>
        </w:rPr>
        <w:t>rradiance</w:t>
      </w:r>
      <w:r w:rsidRPr="008C3BA0">
        <w:rPr>
          <w:szCs w:val="24"/>
        </w:rPr>
        <w:t xml:space="preserve"> and </w:t>
      </w:r>
      <w:r w:rsidRPr="008C3BA0">
        <w:rPr>
          <w:spacing w:val="-1"/>
          <w:szCs w:val="24"/>
        </w:rPr>
        <w:t>t</w:t>
      </w:r>
      <w:r w:rsidRPr="008C3BA0">
        <w:rPr>
          <w:szCs w:val="24"/>
        </w:rPr>
        <w:t>e</w:t>
      </w:r>
      <w:r w:rsidRPr="008C3BA0">
        <w:rPr>
          <w:spacing w:val="1"/>
          <w:szCs w:val="24"/>
        </w:rPr>
        <w:t>m</w:t>
      </w:r>
      <w:r w:rsidRPr="008C3BA0">
        <w:rPr>
          <w:szCs w:val="24"/>
        </w:rPr>
        <w:t>pera</w:t>
      </w:r>
      <w:r w:rsidRPr="008C3BA0">
        <w:rPr>
          <w:spacing w:val="1"/>
          <w:szCs w:val="24"/>
        </w:rPr>
        <w:t>t</w:t>
      </w:r>
      <w:r w:rsidRPr="008C3BA0">
        <w:rPr>
          <w:szCs w:val="24"/>
        </w:rPr>
        <w:t>ure</w:t>
      </w:r>
      <w:r w:rsidR="00203643">
        <w:rPr>
          <w:szCs w:val="24"/>
        </w:rPr>
        <w:t xml:space="preserve"> if standalone sensors are being used</w:t>
      </w:r>
      <w:r w:rsidRPr="008C3BA0">
        <w:rPr>
          <w:szCs w:val="24"/>
        </w:rPr>
        <w:t>.</w:t>
      </w:r>
    </w:p>
    <w:p w14:paraId="396FC242" w14:textId="77777777" w:rsidR="00417675" w:rsidRDefault="00417675" w:rsidP="00417675">
      <w:pPr>
        <w:spacing w:line="120" w:lineRule="exact"/>
        <w:rPr>
          <w:sz w:val="12"/>
          <w:szCs w:val="12"/>
        </w:rPr>
      </w:pPr>
    </w:p>
    <w:p w14:paraId="0F7C3413" w14:textId="67F13056" w:rsidR="00417675" w:rsidRPr="00245E0B" w:rsidRDefault="00417675" w:rsidP="00650AC5">
      <w:pPr>
        <w:pStyle w:val="ListParagraph"/>
        <w:numPr>
          <w:ilvl w:val="0"/>
          <w:numId w:val="4"/>
        </w:numPr>
        <w:tabs>
          <w:tab w:val="clear" w:pos="720"/>
          <w:tab w:val="num" w:pos="360"/>
        </w:tabs>
        <w:ind w:left="360" w:right="69"/>
        <w:rPr>
          <w:szCs w:val="24"/>
        </w:rPr>
      </w:pPr>
      <w:r w:rsidRPr="00C343A8">
        <w:rPr>
          <w:b/>
          <w:szCs w:val="24"/>
        </w:rPr>
        <w:t xml:space="preserve">Click on the </w:t>
      </w:r>
      <w:r>
        <w:rPr>
          <w:b/>
          <w:szCs w:val="24"/>
        </w:rPr>
        <w:t>“</w:t>
      </w:r>
      <w:r w:rsidRPr="00C343A8">
        <w:rPr>
          <w:b/>
          <w:szCs w:val="24"/>
        </w:rPr>
        <w:t>Swing!</w:t>
      </w:r>
      <w:r>
        <w:rPr>
          <w:b/>
          <w:szCs w:val="24"/>
        </w:rPr>
        <w:t>”</w:t>
      </w:r>
      <w:r w:rsidRPr="00C343A8">
        <w:rPr>
          <w:b/>
          <w:szCs w:val="24"/>
        </w:rPr>
        <w:t xml:space="preserve"> Button</w:t>
      </w:r>
      <w:r w:rsidR="003F5760">
        <w:rPr>
          <w:b/>
          <w:szCs w:val="24"/>
        </w:rPr>
        <w:br/>
      </w:r>
      <w:r>
        <w:rPr>
          <w:szCs w:val="24"/>
        </w:rPr>
        <w:t>The IV curve will be displayed on the screen.  Repeat as many times and as often as desired. All results are saved and can be viewed, copied, combined, modified, etc. later.</w:t>
      </w:r>
    </w:p>
    <w:p w14:paraId="2AE66511" w14:textId="77777777" w:rsidR="00417675" w:rsidRDefault="00417675" w:rsidP="00650AC5">
      <w:pPr>
        <w:pStyle w:val="ListParagraph"/>
        <w:numPr>
          <w:ilvl w:val="0"/>
          <w:numId w:val="5"/>
        </w:numPr>
        <w:ind w:right="69"/>
        <w:rPr>
          <w:szCs w:val="24"/>
        </w:rPr>
      </w:pPr>
      <w:r w:rsidRPr="007A50B5">
        <w:rPr>
          <w:szCs w:val="24"/>
        </w:rPr>
        <w:t>"Plot Power" can be checked to include the power curve on the graph. This</w:t>
      </w:r>
      <w:r>
        <w:rPr>
          <w:szCs w:val="24"/>
        </w:rPr>
        <w:t xml:space="preserve"> </w:t>
      </w:r>
      <w:r w:rsidRPr="007A50B5">
        <w:rPr>
          <w:szCs w:val="24"/>
        </w:rPr>
        <w:t>can be done after the fact too.</w:t>
      </w:r>
    </w:p>
    <w:p w14:paraId="63BFFE70" w14:textId="77777777" w:rsidR="00417675" w:rsidRPr="007A50B5" w:rsidRDefault="00417675" w:rsidP="00650AC5">
      <w:pPr>
        <w:pStyle w:val="ListParagraph"/>
        <w:numPr>
          <w:ilvl w:val="0"/>
          <w:numId w:val="5"/>
        </w:numPr>
        <w:ind w:right="69"/>
        <w:rPr>
          <w:szCs w:val="24"/>
        </w:rPr>
      </w:pPr>
      <w:r w:rsidRPr="007A50B5">
        <w:rPr>
          <w:szCs w:val="24"/>
        </w:rPr>
        <w:t>"Loop Mode" can be checked to repeatedly swing IV curves. "Rate Limit" can</w:t>
      </w:r>
      <w:r>
        <w:rPr>
          <w:szCs w:val="24"/>
        </w:rPr>
        <w:t xml:space="preserve"> </w:t>
      </w:r>
      <w:r w:rsidRPr="007A50B5">
        <w:rPr>
          <w:szCs w:val="24"/>
        </w:rPr>
        <w:t>be checked to slow down the looping rate to a specified interval.  Since</w:t>
      </w:r>
      <w:r>
        <w:rPr>
          <w:szCs w:val="24"/>
        </w:rPr>
        <w:t xml:space="preserve"> </w:t>
      </w:r>
      <w:r w:rsidRPr="007A50B5">
        <w:rPr>
          <w:szCs w:val="24"/>
        </w:rPr>
        <w:t>looping can generate a lot of data and image files, the default is to not</w:t>
      </w:r>
      <w:r>
        <w:rPr>
          <w:szCs w:val="24"/>
        </w:rPr>
        <w:t xml:space="preserve"> </w:t>
      </w:r>
      <w:r w:rsidRPr="007A50B5">
        <w:rPr>
          <w:szCs w:val="24"/>
        </w:rPr>
        <w:t>save the results. "Save Results" can be checked to override this default.</w:t>
      </w:r>
    </w:p>
    <w:p w14:paraId="5790F08B" w14:textId="77777777" w:rsidR="00417675" w:rsidRPr="007A50B5" w:rsidRDefault="00417675" w:rsidP="00417675">
      <w:pPr>
        <w:ind w:right="69"/>
        <w:rPr>
          <w:szCs w:val="24"/>
        </w:rPr>
      </w:pPr>
    </w:p>
    <w:p w14:paraId="6E68E6E0" w14:textId="0E4F686A" w:rsidR="00417675" w:rsidRDefault="00417675" w:rsidP="00650AC5">
      <w:pPr>
        <w:pStyle w:val="ListParagraph"/>
        <w:numPr>
          <w:ilvl w:val="0"/>
          <w:numId w:val="4"/>
        </w:numPr>
        <w:tabs>
          <w:tab w:val="clear" w:pos="720"/>
          <w:tab w:val="num" w:pos="360"/>
        </w:tabs>
        <w:ind w:left="360" w:right="69"/>
        <w:rPr>
          <w:szCs w:val="24"/>
        </w:rPr>
      </w:pPr>
      <w:r w:rsidRPr="00C343A8">
        <w:rPr>
          <w:b/>
          <w:szCs w:val="24"/>
        </w:rPr>
        <w:t xml:space="preserve">Click on the </w:t>
      </w:r>
      <w:r>
        <w:rPr>
          <w:b/>
          <w:szCs w:val="24"/>
        </w:rPr>
        <w:t>“Results Wizard”</w:t>
      </w:r>
      <w:r w:rsidRPr="00C343A8">
        <w:rPr>
          <w:b/>
          <w:szCs w:val="24"/>
        </w:rPr>
        <w:t xml:space="preserve"> Button</w:t>
      </w:r>
      <w:r w:rsidR="003F5760">
        <w:rPr>
          <w:b/>
          <w:szCs w:val="24"/>
        </w:rPr>
        <w:br/>
      </w:r>
      <w:r>
        <w:rPr>
          <w:szCs w:val="24"/>
        </w:rPr>
        <w:t>A dialog window will open with options to:</w:t>
      </w:r>
      <w:r w:rsidR="00F71BB2">
        <w:rPr>
          <w:szCs w:val="24"/>
        </w:rPr>
        <w:br/>
      </w:r>
    </w:p>
    <w:p w14:paraId="496E0C2C" w14:textId="77777777" w:rsidR="00417675" w:rsidRPr="00245E0B" w:rsidRDefault="00417675" w:rsidP="00650AC5">
      <w:pPr>
        <w:pStyle w:val="ListParagraph"/>
        <w:numPr>
          <w:ilvl w:val="1"/>
          <w:numId w:val="6"/>
        </w:numPr>
        <w:ind w:right="69"/>
        <w:rPr>
          <w:szCs w:val="24"/>
        </w:rPr>
      </w:pPr>
      <w:r w:rsidRPr="00245E0B">
        <w:rPr>
          <w:szCs w:val="24"/>
        </w:rPr>
        <w:t>View results of previous runs</w:t>
      </w:r>
    </w:p>
    <w:p w14:paraId="1DD5C3EF" w14:textId="77777777" w:rsidR="00417675" w:rsidRPr="00245E0B" w:rsidRDefault="00417675" w:rsidP="00650AC5">
      <w:pPr>
        <w:pStyle w:val="ListParagraph"/>
        <w:numPr>
          <w:ilvl w:val="1"/>
          <w:numId w:val="6"/>
        </w:numPr>
        <w:ind w:right="69"/>
        <w:rPr>
          <w:szCs w:val="24"/>
        </w:rPr>
      </w:pPr>
      <w:r w:rsidRPr="00245E0B">
        <w:rPr>
          <w:szCs w:val="24"/>
        </w:rPr>
        <w:t>Combine multiple curves on the same plot (overlays)</w:t>
      </w:r>
    </w:p>
    <w:p w14:paraId="2CCA7A66" w14:textId="77777777" w:rsidR="00417675" w:rsidRPr="00245E0B" w:rsidRDefault="00417675" w:rsidP="00650AC5">
      <w:pPr>
        <w:pStyle w:val="ListParagraph"/>
        <w:numPr>
          <w:ilvl w:val="1"/>
          <w:numId w:val="6"/>
        </w:numPr>
        <w:ind w:right="69"/>
        <w:rPr>
          <w:szCs w:val="24"/>
        </w:rPr>
      </w:pPr>
      <w:r w:rsidRPr="00245E0B">
        <w:rPr>
          <w:szCs w:val="24"/>
        </w:rPr>
        <w:t>Modify the title and appearance of curves and overlays</w:t>
      </w:r>
    </w:p>
    <w:p w14:paraId="6EC654F9" w14:textId="7640271E" w:rsidR="00417675" w:rsidRPr="00245E0B" w:rsidRDefault="00417675" w:rsidP="00650AC5">
      <w:pPr>
        <w:pStyle w:val="ListParagraph"/>
        <w:numPr>
          <w:ilvl w:val="1"/>
          <w:numId w:val="6"/>
        </w:numPr>
        <w:ind w:right="69"/>
        <w:rPr>
          <w:szCs w:val="24"/>
        </w:rPr>
      </w:pPr>
      <w:r w:rsidRPr="00245E0B">
        <w:rPr>
          <w:szCs w:val="24"/>
        </w:rPr>
        <w:t xml:space="preserve">Copy them to </w:t>
      </w:r>
      <w:r w:rsidR="005706B9">
        <w:rPr>
          <w:szCs w:val="24"/>
        </w:rPr>
        <w:t xml:space="preserve">a </w:t>
      </w:r>
      <w:r w:rsidRPr="00245E0B">
        <w:rPr>
          <w:szCs w:val="24"/>
        </w:rPr>
        <w:t xml:space="preserve">USB </w:t>
      </w:r>
      <w:r w:rsidR="005706B9">
        <w:rPr>
          <w:szCs w:val="24"/>
        </w:rPr>
        <w:t xml:space="preserve">drive </w:t>
      </w:r>
      <w:r w:rsidRPr="00245E0B">
        <w:rPr>
          <w:szCs w:val="24"/>
        </w:rPr>
        <w:t>(or elsewhere)</w:t>
      </w:r>
    </w:p>
    <w:p w14:paraId="49B6BDF5" w14:textId="2321F5B2" w:rsidR="00417675" w:rsidRDefault="00417675" w:rsidP="00650AC5">
      <w:pPr>
        <w:pStyle w:val="ListParagraph"/>
        <w:numPr>
          <w:ilvl w:val="1"/>
          <w:numId w:val="6"/>
        </w:numPr>
        <w:ind w:right="69"/>
        <w:rPr>
          <w:szCs w:val="24"/>
        </w:rPr>
      </w:pPr>
      <w:r w:rsidRPr="00245E0B">
        <w:rPr>
          <w:szCs w:val="24"/>
        </w:rPr>
        <w:t>View the PDF</w:t>
      </w:r>
      <w:r>
        <w:rPr>
          <w:szCs w:val="24"/>
        </w:rPr>
        <w:br/>
      </w:r>
    </w:p>
    <w:p w14:paraId="14632C0B" w14:textId="287C74A7" w:rsidR="00326701" w:rsidRPr="004838F5" w:rsidRDefault="00417675" w:rsidP="00F71BB2">
      <w:pPr>
        <w:ind w:left="432"/>
      </w:pPr>
      <w:r w:rsidRPr="00245E0B">
        <w:rPr>
          <w:szCs w:val="24"/>
        </w:rPr>
        <w:t>The Results Wizard does not require the hardware to be connected. In fact</w:t>
      </w:r>
      <w:ins w:id="1493" w:author="Chris Satterlee" w:date="2023-04-07T22:08:00Z">
        <w:r w:rsidR="002F6230">
          <w:rPr>
            <w:szCs w:val="24"/>
          </w:rPr>
          <w:t>,</w:t>
        </w:r>
      </w:ins>
      <w:r w:rsidRPr="00245E0B">
        <w:rPr>
          <w:szCs w:val="24"/>
        </w:rPr>
        <w:t xml:space="preserve"> it</w:t>
      </w:r>
      <w:r>
        <w:rPr>
          <w:szCs w:val="24"/>
        </w:rPr>
        <w:t xml:space="preserve"> can be run on results </w:t>
      </w:r>
      <w:r w:rsidRPr="00406710">
        <w:rPr>
          <w:szCs w:val="24"/>
        </w:rPr>
        <w:t>that were collected by a different computer and copied</w:t>
      </w:r>
      <w:r>
        <w:rPr>
          <w:szCs w:val="24"/>
        </w:rPr>
        <w:t xml:space="preserve"> </w:t>
      </w:r>
      <w:r w:rsidRPr="00406710">
        <w:rPr>
          <w:szCs w:val="24"/>
        </w:rPr>
        <w:t>to a USB drive.</w:t>
      </w:r>
    </w:p>
    <w:p w14:paraId="4E7F2133" w14:textId="26796C6D" w:rsidR="00326701" w:rsidRDefault="00417675" w:rsidP="002317A9">
      <w:pPr>
        <w:pStyle w:val="Heading1"/>
      </w:pPr>
      <w:bookmarkStart w:id="1494" w:name="_Toc26612452"/>
      <w:bookmarkStart w:id="1495" w:name="_Toc132386762"/>
      <w:r>
        <w:lastRenderedPageBreak/>
        <w:t>Introduction</w:t>
      </w:r>
      <w:bookmarkEnd w:id="1494"/>
      <w:bookmarkEnd w:id="1495"/>
    </w:p>
    <w:p w14:paraId="0E79A6F2" w14:textId="77FD8519" w:rsidR="00417675" w:rsidRDefault="00417675" w:rsidP="00417675">
      <w:pPr>
        <w:ind w:left="116" w:right="386"/>
        <w:rPr>
          <w:szCs w:val="24"/>
        </w:rPr>
      </w:pPr>
      <w:r>
        <w:rPr>
          <w:spacing w:val="-1"/>
          <w:szCs w:val="24"/>
        </w:rPr>
        <w:t xml:space="preserve">Like the first-generation </w:t>
      </w:r>
      <w:r>
        <w:rPr>
          <w:szCs w:val="24"/>
        </w:rPr>
        <w:t>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 IV Swinger 2</w:t>
      </w:r>
      <w:r>
        <w:rPr>
          <w:spacing w:val="-2"/>
          <w:szCs w:val="24"/>
        </w:rPr>
        <w:t xml:space="preserve"> </w:t>
      </w:r>
      <w:r>
        <w:rPr>
          <w:spacing w:val="1"/>
          <w:szCs w:val="24"/>
        </w:rPr>
        <w:t>a</w:t>
      </w:r>
      <w:r>
        <w:rPr>
          <w:szCs w:val="24"/>
        </w:rPr>
        <w:t>u</w:t>
      </w:r>
      <w:r>
        <w:rPr>
          <w:spacing w:val="-1"/>
          <w:szCs w:val="24"/>
        </w:rPr>
        <w:t>t</w:t>
      </w:r>
      <w:r>
        <w:rPr>
          <w:szCs w:val="24"/>
        </w:rPr>
        <w:t>o</w:t>
      </w:r>
      <w:r>
        <w:rPr>
          <w:spacing w:val="-1"/>
          <w:szCs w:val="24"/>
        </w:rPr>
        <w:t>m</w:t>
      </w:r>
      <w:r>
        <w:rPr>
          <w:spacing w:val="1"/>
          <w:szCs w:val="24"/>
        </w:rPr>
        <w:t>a</w:t>
      </w:r>
      <w:r>
        <w:rPr>
          <w:spacing w:val="-1"/>
          <w:szCs w:val="24"/>
        </w:rPr>
        <w:t>t</w:t>
      </w:r>
      <w:r>
        <w:rPr>
          <w:szCs w:val="24"/>
        </w:rPr>
        <w:t xml:space="preserve">es </w:t>
      </w:r>
      <w:r>
        <w:rPr>
          <w:spacing w:val="-1"/>
          <w:szCs w:val="24"/>
        </w:rPr>
        <w:t>t</w:t>
      </w:r>
      <w:r>
        <w:rPr>
          <w:szCs w:val="24"/>
        </w:rPr>
        <w:t>he</w:t>
      </w:r>
      <w:r>
        <w:rPr>
          <w:spacing w:val="1"/>
          <w:szCs w:val="24"/>
        </w:rPr>
        <w:t xml:space="preserve"> </w:t>
      </w:r>
      <w:r>
        <w:rPr>
          <w:szCs w:val="24"/>
        </w:rPr>
        <w:t>process</w:t>
      </w:r>
      <w:r>
        <w:rPr>
          <w:spacing w:val="-1"/>
          <w:szCs w:val="24"/>
        </w:rPr>
        <w:t xml:space="preserve"> </w:t>
      </w:r>
      <w:r>
        <w:rPr>
          <w:szCs w:val="24"/>
        </w:rPr>
        <w:t xml:space="preserve">of </w:t>
      </w:r>
      <w:r>
        <w:rPr>
          <w:spacing w:val="1"/>
          <w:szCs w:val="24"/>
        </w:rPr>
        <w:t>t</w:t>
      </w:r>
      <w:r>
        <w:rPr>
          <w:szCs w:val="24"/>
        </w:rPr>
        <w:t>rac</w:t>
      </w:r>
      <w:r>
        <w:rPr>
          <w:spacing w:val="1"/>
          <w:szCs w:val="24"/>
        </w:rPr>
        <w:t>i</w:t>
      </w:r>
      <w:r>
        <w:rPr>
          <w:szCs w:val="24"/>
        </w:rPr>
        <w:t xml:space="preserve">ng </w:t>
      </w:r>
      <w:r>
        <w:rPr>
          <w:spacing w:val="-1"/>
          <w:szCs w:val="24"/>
        </w:rPr>
        <w:t>t</w:t>
      </w:r>
      <w:r>
        <w:rPr>
          <w:szCs w:val="24"/>
        </w:rPr>
        <w:t>he IV</w:t>
      </w:r>
      <w:r>
        <w:rPr>
          <w:spacing w:val="-3"/>
          <w:szCs w:val="24"/>
        </w:rPr>
        <w:t xml:space="preserve"> </w:t>
      </w:r>
      <w:r>
        <w:rPr>
          <w:szCs w:val="24"/>
        </w:rPr>
        <w:t>curve of a s</w:t>
      </w:r>
      <w:r>
        <w:rPr>
          <w:spacing w:val="-1"/>
          <w:szCs w:val="24"/>
        </w:rPr>
        <w:t>i</w:t>
      </w:r>
      <w:r>
        <w:rPr>
          <w:szCs w:val="24"/>
        </w:rPr>
        <w:t>ng</w:t>
      </w:r>
      <w:r>
        <w:rPr>
          <w:spacing w:val="1"/>
          <w:szCs w:val="24"/>
        </w:rPr>
        <w:t>l</w:t>
      </w:r>
      <w:r>
        <w:rPr>
          <w:szCs w:val="24"/>
        </w:rPr>
        <w:t>e pho</w:t>
      </w:r>
      <w:r>
        <w:rPr>
          <w:spacing w:val="-1"/>
          <w:szCs w:val="24"/>
        </w:rPr>
        <w:t>t</w:t>
      </w:r>
      <w:r>
        <w:rPr>
          <w:szCs w:val="24"/>
        </w:rPr>
        <w:t>ovo</w:t>
      </w:r>
      <w:r>
        <w:rPr>
          <w:spacing w:val="1"/>
          <w:szCs w:val="24"/>
        </w:rPr>
        <w:t>l</w:t>
      </w:r>
      <w:r>
        <w:rPr>
          <w:spacing w:val="-1"/>
          <w:szCs w:val="24"/>
        </w:rPr>
        <w:t>t</w:t>
      </w:r>
      <w:r>
        <w:rPr>
          <w:szCs w:val="24"/>
        </w:rPr>
        <w:t>a</w:t>
      </w:r>
      <w:r>
        <w:rPr>
          <w:spacing w:val="1"/>
          <w:szCs w:val="24"/>
        </w:rPr>
        <w:t>i</w:t>
      </w:r>
      <w:r>
        <w:rPr>
          <w:szCs w:val="24"/>
        </w:rPr>
        <w:t>c (P</w:t>
      </w:r>
      <w:r>
        <w:rPr>
          <w:spacing w:val="-1"/>
          <w:szCs w:val="24"/>
        </w:rPr>
        <w:t>V</w:t>
      </w:r>
      <w:r>
        <w:rPr>
          <w:szCs w:val="24"/>
        </w:rPr>
        <w:t>) so</w:t>
      </w:r>
      <w:r>
        <w:rPr>
          <w:spacing w:val="-1"/>
          <w:szCs w:val="24"/>
        </w:rPr>
        <w:t>l</w:t>
      </w:r>
      <w:r>
        <w:rPr>
          <w:szCs w:val="24"/>
        </w:rPr>
        <w:t>ar pane</w:t>
      </w:r>
      <w:r>
        <w:rPr>
          <w:spacing w:val="-1"/>
          <w:szCs w:val="24"/>
        </w:rPr>
        <w:t>l</w:t>
      </w:r>
      <w:r>
        <w:rPr>
          <w:szCs w:val="24"/>
        </w:rPr>
        <w:t>.</w:t>
      </w:r>
    </w:p>
    <w:p w14:paraId="6C065D24" w14:textId="77777777" w:rsidR="00417675" w:rsidRDefault="00417675" w:rsidP="00417675">
      <w:pPr>
        <w:spacing w:line="200" w:lineRule="exact"/>
      </w:pPr>
    </w:p>
    <w:p w14:paraId="4B301601" w14:textId="77777777" w:rsidR="00417675" w:rsidRDefault="00417675" w:rsidP="00417675">
      <w:pPr>
        <w:ind w:left="116"/>
        <w:rPr>
          <w:szCs w:val="24"/>
        </w:rPr>
      </w:pPr>
      <w:r>
        <w:rPr>
          <w:spacing w:val="-1"/>
          <w:szCs w:val="24"/>
        </w:rPr>
        <w:t>T</w:t>
      </w:r>
      <w:r>
        <w:rPr>
          <w:szCs w:val="24"/>
        </w:rPr>
        <w:t>he IV</w:t>
      </w:r>
      <w:r>
        <w:rPr>
          <w:spacing w:val="-3"/>
          <w:szCs w:val="24"/>
        </w:rPr>
        <w:t xml:space="preserve"> </w:t>
      </w:r>
      <w:r>
        <w:rPr>
          <w:szCs w:val="24"/>
        </w:rPr>
        <w:t xml:space="preserve">curve </w:t>
      </w:r>
      <w:r>
        <w:rPr>
          <w:spacing w:val="-1"/>
          <w:szCs w:val="24"/>
        </w:rPr>
        <w:t>i</w:t>
      </w:r>
      <w:r>
        <w:rPr>
          <w:szCs w:val="24"/>
        </w:rPr>
        <w:t>s a gr</w:t>
      </w:r>
      <w:r>
        <w:rPr>
          <w:spacing w:val="1"/>
          <w:szCs w:val="24"/>
        </w:rPr>
        <w:t>a</w:t>
      </w:r>
      <w:r>
        <w:rPr>
          <w:szCs w:val="24"/>
        </w:rPr>
        <w:t>ph of</w:t>
      </w:r>
      <w:r>
        <w:rPr>
          <w:spacing w:val="-2"/>
          <w:szCs w:val="24"/>
        </w:rPr>
        <w:t xml:space="preserve"> </w:t>
      </w:r>
      <w:r>
        <w:rPr>
          <w:spacing w:val="1"/>
          <w:szCs w:val="24"/>
        </w:rPr>
        <w:t>c</w:t>
      </w:r>
      <w:r>
        <w:rPr>
          <w:szCs w:val="24"/>
        </w:rPr>
        <w:t>urrent</w:t>
      </w:r>
      <w:r>
        <w:rPr>
          <w:spacing w:val="-1"/>
          <w:szCs w:val="24"/>
        </w:rPr>
        <w:t xml:space="preserve"> </w:t>
      </w:r>
      <w:r>
        <w:rPr>
          <w:szCs w:val="24"/>
        </w:rPr>
        <w:t>v</w:t>
      </w:r>
      <w:r>
        <w:rPr>
          <w:spacing w:val="1"/>
          <w:szCs w:val="24"/>
        </w:rPr>
        <w:t>e</w:t>
      </w:r>
      <w:r>
        <w:rPr>
          <w:spacing w:val="-2"/>
          <w:szCs w:val="24"/>
        </w:rPr>
        <w:t>r</w:t>
      </w:r>
      <w:r>
        <w:rPr>
          <w:szCs w:val="24"/>
        </w:rPr>
        <w:t>sus vo</w:t>
      </w:r>
      <w:r>
        <w:rPr>
          <w:spacing w:val="-1"/>
          <w:szCs w:val="24"/>
        </w:rPr>
        <w:t>l</w:t>
      </w:r>
      <w:r>
        <w:rPr>
          <w:spacing w:val="1"/>
          <w:szCs w:val="24"/>
        </w:rPr>
        <w:t>t</w:t>
      </w:r>
      <w:r>
        <w:rPr>
          <w:szCs w:val="24"/>
        </w:rPr>
        <w:t>age for var</w:t>
      </w:r>
      <w:r>
        <w:rPr>
          <w:spacing w:val="1"/>
          <w:szCs w:val="24"/>
        </w:rPr>
        <w:t>i</w:t>
      </w:r>
      <w:r>
        <w:rPr>
          <w:szCs w:val="24"/>
        </w:rPr>
        <w:t>ous</w:t>
      </w:r>
      <w:r>
        <w:rPr>
          <w:spacing w:val="-1"/>
          <w:szCs w:val="24"/>
        </w:rPr>
        <w:t xml:space="preserve"> </w:t>
      </w:r>
      <w:r>
        <w:rPr>
          <w:spacing w:val="1"/>
          <w:szCs w:val="24"/>
        </w:rPr>
        <w:t>l</w:t>
      </w:r>
      <w:r>
        <w:rPr>
          <w:szCs w:val="24"/>
        </w:rPr>
        <w:t>oad va</w:t>
      </w:r>
      <w:r>
        <w:rPr>
          <w:spacing w:val="-1"/>
          <w:szCs w:val="24"/>
        </w:rPr>
        <w:t>l</w:t>
      </w:r>
      <w:r>
        <w:rPr>
          <w:szCs w:val="24"/>
        </w:rPr>
        <w:t>u</w:t>
      </w:r>
      <w:r>
        <w:rPr>
          <w:spacing w:val="1"/>
          <w:szCs w:val="24"/>
        </w:rPr>
        <w:t>e</w:t>
      </w:r>
      <w:r>
        <w:rPr>
          <w:szCs w:val="24"/>
        </w:rPr>
        <w:t>s</w:t>
      </w:r>
      <w:r>
        <w:rPr>
          <w:spacing w:val="-1"/>
          <w:szCs w:val="24"/>
        </w:rPr>
        <w:t xml:space="preserve"> </w:t>
      </w:r>
      <w:r>
        <w:rPr>
          <w:szCs w:val="24"/>
        </w:rPr>
        <w:t>dr</w:t>
      </w:r>
      <w:r>
        <w:rPr>
          <w:spacing w:val="1"/>
          <w:szCs w:val="24"/>
        </w:rPr>
        <w:t>i</w:t>
      </w:r>
      <w:r>
        <w:rPr>
          <w:szCs w:val="24"/>
        </w:rPr>
        <w:t xml:space="preserve">ven by </w:t>
      </w:r>
      <w:r>
        <w:rPr>
          <w:spacing w:val="-1"/>
          <w:szCs w:val="24"/>
        </w:rPr>
        <w:t>t</w:t>
      </w:r>
      <w:r>
        <w:rPr>
          <w:szCs w:val="24"/>
        </w:rPr>
        <w:t>he</w:t>
      </w:r>
      <w:r>
        <w:rPr>
          <w:spacing w:val="1"/>
          <w:szCs w:val="24"/>
        </w:rPr>
        <w:t xml:space="preserve"> </w:t>
      </w:r>
      <w:r>
        <w:rPr>
          <w:spacing w:val="-1"/>
          <w:szCs w:val="24"/>
        </w:rPr>
        <w:t>P</w:t>
      </w:r>
      <w:r>
        <w:rPr>
          <w:szCs w:val="24"/>
        </w:rPr>
        <w:t>V</w:t>
      </w:r>
      <w:r>
        <w:rPr>
          <w:spacing w:val="-3"/>
          <w:szCs w:val="24"/>
        </w:rPr>
        <w:t xml:space="preserve"> </w:t>
      </w:r>
      <w:r>
        <w:rPr>
          <w:szCs w:val="24"/>
        </w:rPr>
        <w:t>pane</w:t>
      </w:r>
      <w:r>
        <w:rPr>
          <w:spacing w:val="1"/>
          <w:szCs w:val="24"/>
        </w:rPr>
        <w:t>l</w:t>
      </w:r>
      <w:r>
        <w:rPr>
          <w:szCs w:val="24"/>
        </w:rPr>
        <w:t>.</w:t>
      </w:r>
      <w:r>
        <w:rPr>
          <w:spacing w:val="46"/>
          <w:szCs w:val="24"/>
        </w:rPr>
        <w:t xml:space="preserve"> </w:t>
      </w:r>
      <w:r>
        <w:rPr>
          <w:szCs w:val="24"/>
        </w:rPr>
        <w:t xml:space="preserve">A </w:t>
      </w:r>
      <w:r>
        <w:rPr>
          <w:spacing w:val="-1"/>
          <w:szCs w:val="24"/>
        </w:rPr>
        <w:t>t</w:t>
      </w:r>
      <w:r>
        <w:rPr>
          <w:szCs w:val="24"/>
        </w:rPr>
        <w:t>yp</w:t>
      </w:r>
      <w:r>
        <w:rPr>
          <w:spacing w:val="-1"/>
          <w:szCs w:val="24"/>
        </w:rPr>
        <w:t>i</w:t>
      </w:r>
      <w:r>
        <w:rPr>
          <w:szCs w:val="24"/>
        </w:rPr>
        <w:t>c</w:t>
      </w:r>
      <w:r>
        <w:rPr>
          <w:spacing w:val="1"/>
          <w:szCs w:val="24"/>
        </w:rPr>
        <w:t>a</w:t>
      </w:r>
      <w:r>
        <w:rPr>
          <w:szCs w:val="24"/>
        </w:rPr>
        <w:t>l</w:t>
      </w:r>
      <w:r>
        <w:rPr>
          <w:spacing w:val="-1"/>
          <w:szCs w:val="24"/>
        </w:rPr>
        <w:t xml:space="preserve"> </w:t>
      </w:r>
      <w:r>
        <w:rPr>
          <w:szCs w:val="24"/>
        </w:rPr>
        <w:t>IV</w:t>
      </w:r>
      <w:r>
        <w:rPr>
          <w:spacing w:val="-5"/>
          <w:szCs w:val="24"/>
        </w:rPr>
        <w:t xml:space="preserve"> </w:t>
      </w:r>
      <w:r>
        <w:rPr>
          <w:spacing w:val="1"/>
          <w:szCs w:val="24"/>
        </w:rPr>
        <w:t>c</w:t>
      </w:r>
      <w:r>
        <w:rPr>
          <w:szCs w:val="24"/>
        </w:rPr>
        <w:t>urve of an unshaded PV</w:t>
      </w:r>
      <w:r>
        <w:rPr>
          <w:spacing w:val="-3"/>
          <w:szCs w:val="24"/>
        </w:rPr>
        <w:t xml:space="preserve"> </w:t>
      </w:r>
      <w:r>
        <w:rPr>
          <w:szCs w:val="24"/>
        </w:rPr>
        <w:t>panel</w:t>
      </w:r>
      <w:r>
        <w:rPr>
          <w:spacing w:val="1"/>
          <w:szCs w:val="24"/>
        </w:rPr>
        <w:t xml:space="preserve"> </w:t>
      </w:r>
      <w:r>
        <w:rPr>
          <w:spacing w:val="-1"/>
          <w:szCs w:val="24"/>
        </w:rPr>
        <w:t>l</w:t>
      </w:r>
      <w:r>
        <w:rPr>
          <w:szCs w:val="24"/>
        </w:rPr>
        <w:t xml:space="preserve">ooks </w:t>
      </w:r>
      <w:r>
        <w:rPr>
          <w:spacing w:val="-1"/>
          <w:szCs w:val="24"/>
        </w:rPr>
        <w:t>li</w:t>
      </w:r>
      <w:r>
        <w:rPr>
          <w:szCs w:val="24"/>
        </w:rPr>
        <w:t>ke</w:t>
      </w:r>
      <w:r>
        <w:rPr>
          <w:spacing w:val="1"/>
          <w:szCs w:val="24"/>
        </w:rPr>
        <w:t xml:space="preserve"> </w:t>
      </w:r>
      <w:r>
        <w:rPr>
          <w:spacing w:val="-1"/>
          <w:szCs w:val="24"/>
        </w:rPr>
        <w:t>t</w:t>
      </w:r>
      <w:r>
        <w:rPr>
          <w:szCs w:val="24"/>
        </w:rPr>
        <w:t>h</w:t>
      </w:r>
      <w:r>
        <w:rPr>
          <w:spacing w:val="-1"/>
          <w:szCs w:val="24"/>
        </w:rPr>
        <w:t>i</w:t>
      </w:r>
      <w:r>
        <w:rPr>
          <w:szCs w:val="24"/>
        </w:rPr>
        <w:t>s:</w:t>
      </w:r>
    </w:p>
    <w:p w14:paraId="1C3FDF8B" w14:textId="77777777" w:rsidR="00456A0D" w:rsidRDefault="00456A0D" w:rsidP="00417675">
      <w:pPr>
        <w:ind w:left="116"/>
        <w:rPr>
          <w:szCs w:val="24"/>
        </w:rPr>
      </w:pPr>
    </w:p>
    <w:tbl>
      <w:tblPr>
        <w:tblStyle w:val="TableGrid"/>
        <w:tblW w:w="0" w:type="auto"/>
        <w:tblInd w:w="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0"/>
      </w:tblGrid>
      <w:tr w:rsidR="00456A0D" w14:paraId="0DDA81C6" w14:textId="77777777" w:rsidTr="00456A0D">
        <w:tc>
          <w:tcPr>
            <w:tcW w:w="10296" w:type="dxa"/>
          </w:tcPr>
          <w:p w14:paraId="53A57731" w14:textId="55151ED7" w:rsidR="00456A0D" w:rsidRDefault="00392559" w:rsidP="00456A0D">
            <w:pPr>
              <w:keepNext/>
              <w:rPr>
                <w:szCs w:val="24"/>
              </w:rPr>
            </w:pPr>
            <w:r w:rsidRPr="00D97B62">
              <w:rPr>
                <w:noProof/>
                <w:szCs w:val="24"/>
              </w:rPr>
              <w:drawing>
                <wp:inline distT="0" distB="0" distL="0" distR="0" wp14:anchorId="64494BA4" wp14:editId="58C22905">
                  <wp:extent cx="6400800" cy="4962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07 at 12.10.39 PM.png"/>
                          <pic:cNvPicPr/>
                        </pic:nvPicPr>
                        <pic:blipFill>
                          <a:blip r:embed="rId16" cstate="screen">
                            <a:extLst>
                              <a:ext uri="{28A0092B-C50C-407E-A947-70E740481C1C}">
                                <a14:useLocalDpi xmlns:a14="http://schemas.microsoft.com/office/drawing/2010/main"/>
                              </a:ext>
                            </a:extLst>
                          </a:blip>
                          <a:stretch>
                            <a:fillRect/>
                          </a:stretch>
                        </pic:blipFill>
                        <pic:spPr>
                          <a:xfrm>
                            <a:off x="0" y="0"/>
                            <a:ext cx="6400800" cy="4962525"/>
                          </a:xfrm>
                          <a:prstGeom prst="rect">
                            <a:avLst/>
                          </a:prstGeom>
                        </pic:spPr>
                      </pic:pic>
                    </a:graphicData>
                  </a:graphic>
                </wp:inline>
              </w:drawing>
            </w:r>
          </w:p>
        </w:tc>
      </w:tr>
    </w:tbl>
    <w:p w14:paraId="0EC8FBCF" w14:textId="3DD03A6A" w:rsidR="00417675" w:rsidRDefault="00456A0D" w:rsidP="00AA3056">
      <w:pPr>
        <w:pStyle w:val="Caption"/>
      </w:pPr>
      <w:bookmarkStart w:id="1496" w:name="_Ref354219736"/>
      <w:bookmarkStart w:id="1497" w:name="_Ref354216055"/>
      <w:bookmarkStart w:id="1498" w:name="_Toc26612579"/>
      <w:bookmarkStart w:id="1499" w:name="_Toc132386912"/>
      <w:r>
        <w:t xml:space="preserve">Figure </w:t>
      </w:r>
      <w:ins w:id="1500" w:author="Chris Satterlee" w:date="2023-04-10T08:38:00Z">
        <w:r w:rsidR="00773954">
          <w:fldChar w:fldCharType="begin"/>
        </w:r>
        <w:r w:rsidR="00773954">
          <w:instrText xml:space="preserve"> STYLEREF 1 \s </w:instrText>
        </w:r>
      </w:ins>
      <w:r w:rsidR="00773954">
        <w:fldChar w:fldCharType="separate"/>
      </w:r>
      <w:r w:rsidR="0051422D">
        <w:rPr>
          <w:noProof/>
        </w:rPr>
        <w:t>2</w:t>
      </w:r>
      <w:ins w:id="1501"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1502" w:author="Chris Satterlee" w:date="2023-04-14T18:03:00Z">
        <w:r w:rsidR="0051422D">
          <w:rPr>
            <w:noProof/>
          </w:rPr>
          <w:t>1</w:t>
        </w:r>
      </w:ins>
      <w:ins w:id="1503" w:author="Chris Satterlee" w:date="2023-04-10T08:38:00Z">
        <w:r w:rsidR="00773954">
          <w:fldChar w:fldCharType="end"/>
        </w:r>
      </w:ins>
      <w:del w:id="1504"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2</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1</w:delText>
        </w:r>
        <w:r w:rsidDel="00773954">
          <w:rPr>
            <w:noProof/>
          </w:rPr>
          <w:fldChar w:fldCharType="end"/>
        </w:r>
      </w:del>
      <w:bookmarkEnd w:id="1496"/>
      <w:r>
        <w:t>: Typical IV Curve of Unshaded PV Module</w:t>
      </w:r>
      <w:bookmarkEnd w:id="1497"/>
      <w:bookmarkEnd w:id="1498"/>
      <w:bookmarkEnd w:id="1499"/>
    </w:p>
    <w:p w14:paraId="7D17D757" w14:textId="71E4D8D8" w:rsidR="00417675" w:rsidRDefault="00417675" w:rsidP="00417675">
      <w:pPr>
        <w:ind w:right="75"/>
        <w:rPr>
          <w:szCs w:val="24"/>
        </w:rPr>
      </w:pPr>
      <w:r>
        <w:rPr>
          <w:spacing w:val="-1"/>
          <w:szCs w:val="24"/>
        </w:rPr>
        <w:t>A</w:t>
      </w:r>
      <w:r>
        <w:rPr>
          <w:szCs w:val="24"/>
        </w:rPr>
        <w:t>t</w:t>
      </w:r>
      <w:r>
        <w:rPr>
          <w:spacing w:val="1"/>
          <w:szCs w:val="24"/>
        </w:rPr>
        <w:t xml:space="preserve"> </w:t>
      </w:r>
      <w:r>
        <w:rPr>
          <w:szCs w:val="24"/>
        </w:rPr>
        <w:t>one ex</w:t>
      </w:r>
      <w:r>
        <w:rPr>
          <w:spacing w:val="-1"/>
          <w:szCs w:val="24"/>
        </w:rPr>
        <w:t>t</w:t>
      </w:r>
      <w:r>
        <w:rPr>
          <w:szCs w:val="24"/>
        </w:rPr>
        <w:t>r</w:t>
      </w:r>
      <w:r>
        <w:rPr>
          <w:spacing w:val="1"/>
          <w:szCs w:val="24"/>
        </w:rPr>
        <w:t>e</w:t>
      </w:r>
      <w:r>
        <w:rPr>
          <w:spacing w:val="-1"/>
          <w:szCs w:val="24"/>
        </w:rPr>
        <w:t>m</w:t>
      </w:r>
      <w:r>
        <w:rPr>
          <w:szCs w:val="24"/>
        </w:rPr>
        <w:t xml:space="preserve">e </w:t>
      </w:r>
      <w:r>
        <w:rPr>
          <w:spacing w:val="1"/>
          <w:szCs w:val="24"/>
        </w:rPr>
        <w:t>t</w:t>
      </w:r>
      <w:r>
        <w:rPr>
          <w:szCs w:val="24"/>
        </w:rPr>
        <w:t xml:space="preserve">here </w:t>
      </w:r>
      <w:r>
        <w:rPr>
          <w:spacing w:val="-1"/>
          <w:szCs w:val="24"/>
        </w:rPr>
        <w:t>i</w:t>
      </w:r>
      <w:r>
        <w:rPr>
          <w:szCs w:val="24"/>
        </w:rPr>
        <w:t xml:space="preserve">s </w:t>
      </w:r>
      <w:r>
        <w:rPr>
          <w:spacing w:val="-1"/>
          <w:szCs w:val="24"/>
        </w:rPr>
        <w:t>t</w:t>
      </w:r>
      <w:r>
        <w:rPr>
          <w:szCs w:val="24"/>
        </w:rPr>
        <w:t>he</w:t>
      </w:r>
      <w:r>
        <w:rPr>
          <w:spacing w:val="1"/>
          <w:szCs w:val="24"/>
        </w:rPr>
        <w:t xml:space="preserve"> </w:t>
      </w:r>
      <w:r>
        <w:rPr>
          <w:spacing w:val="-1"/>
          <w:szCs w:val="24"/>
        </w:rPr>
        <w:t>s</w:t>
      </w:r>
      <w:r>
        <w:rPr>
          <w:szCs w:val="24"/>
        </w:rPr>
        <w:t>hor</w:t>
      </w:r>
      <w:r>
        <w:rPr>
          <w:spacing w:val="1"/>
          <w:szCs w:val="24"/>
        </w:rPr>
        <w:t>t</w:t>
      </w:r>
      <w:r>
        <w:rPr>
          <w:szCs w:val="24"/>
        </w:rPr>
        <w:t>-c</w:t>
      </w:r>
      <w:r>
        <w:rPr>
          <w:spacing w:val="-1"/>
          <w:szCs w:val="24"/>
        </w:rPr>
        <w:t>i</w:t>
      </w:r>
      <w:r>
        <w:rPr>
          <w:szCs w:val="24"/>
        </w:rPr>
        <w:t>rcu</w:t>
      </w:r>
      <w:r>
        <w:rPr>
          <w:spacing w:val="1"/>
          <w:szCs w:val="24"/>
        </w:rPr>
        <w:t>i</w:t>
      </w:r>
      <w:r>
        <w:rPr>
          <w:szCs w:val="24"/>
        </w:rPr>
        <w:t>t</w:t>
      </w:r>
      <w:r>
        <w:rPr>
          <w:spacing w:val="-1"/>
          <w:szCs w:val="24"/>
        </w:rPr>
        <w:t xml:space="preserve"> </w:t>
      </w:r>
      <w:r>
        <w:rPr>
          <w:szCs w:val="24"/>
        </w:rPr>
        <w:t>curr</w:t>
      </w:r>
      <w:r>
        <w:rPr>
          <w:spacing w:val="1"/>
          <w:szCs w:val="24"/>
        </w:rPr>
        <w:t>e</w:t>
      </w:r>
      <w:r>
        <w:rPr>
          <w:szCs w:val="24"/>
        </w:rPr>
        <w:t>nt</w:t>
      </w:r>
      <w:r>
        <w:rPr>
          <w:spacing w:val="-1"/>
          <w:szCs w:val="24"/>
        </w:rPr>
        <w:t xml:space="preserve"> </w:t>
      </w:r>
      <w:r>
        <w:rPr>
          <w:szCs w:val="24"/>
        </w:rPr>
        <w:t xml:space="preserve">(Isc), </w:t>
      </w:r>
      <w:r>
        <w:rPr>
          <w:spacing w:val="-1"/>
          <w:szCs w:val="24"/>
        </w:rPr>
        <w:t>w</w:t>
      </w:r>
      <w:r>
        <w:rPr>
          <w:szCs w:val="24"/>
        </w:rPr>
        <w:t>h</w:t>
      </w:r>
      <w:r>
        <w:rPr>
          <w:spacing w:val="1"/>
          <w:szCs w:val="24"/>
        </w:rPr>
        <w:t>i</w:t>
      </w:r>
      <w:r>
        <w:rPr>
          <w:szCs w:val="24"/>
        </w:rPr>
        <w:t xml:space="preserve">ch </w:t>
      </w:r>
      <w:r>
        <w:rPr>
          <w:spacing w:val="-1"/>
          <w:szCs w:val="24"/>
        </w:rPr>
        <w:t>i</w:t>
      </w:r>
      <w:r>
        <w:rPr>
          <w:szCs w:val="24"/>
        </w:rPr>
        <w:t xml:space="preserve">s </w:t>
      </w:r>
      <w:r>
        <w:rPr>
          <w:spacing w:val="-1"/>
          <w:szCs w:val="24"/>
        </w:rPr>
        <w:t>t</w:t>
      </w:r>
      <w:r>
        <w:rPr>
          <w:szCs w:val="24"/>
        </w:rPr>
        <w:t>he</w:t>
      </w:r>
      <w:r>
        <w:rPr>
          <w:spacing w:val="1"/>
          <w:szCs w:val="24"/>
        </w:rPr>
        <w:t xml:space="preserve"> </w:t>
      </w:r>
      <w:r>
        <w:rPr>
          <w:szCs w:val="24"/>
        </w:rPr>
        <w:t>current</w:t>
      </w:r>
      <w:r>
        <w:rPr>
          <w:spacing w:val="-1"/>
          <w:szCs w:val="24"/>
        </w:rPr>
        <w:t xml:space="preserve"> </w:t>
      </w:r>
      <w:r>
        <w:rPr>
          <w:szCs w:val="24"/>
        </w:rPr>
        <w:t>d</w:t>
      </w:r>
      <w:r>
        <w:rPr>
          <w:spacing w:val="1"/>
          <w:szCs w:val="24"/>
        </w:rPr>
        <w:t>e</w:t>
      </w:r>
      <w:r>
        <w:rPr>
          <w:spacing w:val="-1"/>
          <w:szCs w:val="24"/>
        </w:rPr>
        <w:t>li</w:t>
      </w:r>
      <w:r>
        <w:rPr>
          <w:szCs w:val="24"/>
        </w:rPr>
        <w:t>v</w:t>
      </w:r>
      <w:r>
        <w:rPr>
          <w:spacing w:val="1"/>
          <w:szCs w:val="24"/>
        </w:rPr>
        <w:t>e</w:t>
      </w:r>
      <w:r>
        <w:rPr>
          <w:szCs w:val="24"/>
        </w:rPr>
        <w:t xml:space="preserve">red by </w:t>
      </w:r>
      <w:r>
        <w:rPr>
          <w:spacing w:val="-1"/>
          <w:szCs w:val="24"/>
        </w:rPr>
        <w:t>t</w:t>
      </w:r>
      <w:r>
        <w:rPr>
          <w:szCs w:val="24"/>
        </w:rPr>
        <w:t>he PV</w:t>
      </w:r>
      <w:r>
        <w:rPr>
          <w:spacing w:val="-3"/>
          <w:szCs w:val="24"/>
        </w:rPr>
        <w:t xml:space="preserve"> </w:t>
      </w:r>
      <w:r>
        <w:rPr>
          <w:spacing w:val="-1"/>
          <w:szCs w:val="24"/>
        </w:rPr>
        <w:t>w</w:t>
      </w:r>
      <w:r>
        <w:rPr>
          <w:szCs w:val="24"/>
        </w:rPr>
        <w:t>h</w:t>
      </w:r>
      <w:r>
        <w:rPr>
          <w:spacing w:val="1"/>
          <w:szCs w:val="24"/>
        </w:rPr>
        <w:t>e</w:t>
      </w:r>
      <w:r>
        <w:rPr>
          <w:szCs w:val="24"/>
        </w:rPr>
        <w:t xml:space="preserve">n </w:t>
      </w:r>
      <w:r>
        <w:rPr>
          <w:spacing w:val="-1"/>
          <w:szCs w:val="24"/>
        </w:rPr>
        <w:t>t</w:t>
      </w:r>
      <w:r>
        <w:rPr>
          <w:szCs w:val="24"/>
        </w:rPr>
        <w:t xml:space="preserve">he </w:t>
      </w:r>
      <w:r>
        <w:rPr>
          <w:spacing w:val="-1"/>
          <w:szCs w:val="24"/>
        </w:rPr>
        <w:t>l</w:t>
      </w:r>
      <w:r>
        <w:rPr>
          <w:spacing w:val="1"/>
          <w:szCs w:val="24"/>
        </w:rPr>
        <w:t>e</w:t>
      </w:r>
      <w:r>
        <w:rPr>
          <w:szCs w:val="24"/>
        </w:rPr>
        <w:t>ads are d</w:t>
      </w:r>
      <w:r>
        <w:rPr>
          <w:spacing w:val="-1"/>
          <w:szCs w:val="24"/>
        </w:rPr>
        <w:t>i</w:t>
      </w:r>
      <w:r>
        <w:rPr>
          <w:szCs w:val="24"/>
        </w:rPr>
        <w:t>r</w:t>
      </w:r>
      <w:r>
        <w:rPr>
          <w:spacing w:val="1"/>
          <w:szCs w:val="24"/>
        </w:rPr>
        <w:t>e</w:t>
      </w:r>
      <w:r>
        <w:rPr>
          <w:szCs w:val="24"/>
        </w:rPr>
        <w:t>c</w:t>
      </w:r>
      <w:r>
        <w:rPr>
          <w:spacing w:val="-1"/>
          <w:szCs w:val="24"/>
        </w:rPr>
        <w:t>t</w:t>
      </w:r>
      <w:r>
        <w:rPr>
          <w:spacing w:val="1"/>
          <w:szCs w:val="24"/>
        </w:rPr>
        <w:t>l</w:t>
      </w:r>
      <w:r>
        <w:rPr>
          <w:szCs w:val="24"/>
        </w:rPr>
        <w:t>y connec</w:t>
      </w:r>
      <w:r>
        <w:rPr>
          <w:spacing w:val="1"/>
          <w:szCs w:val="24"/>
        </w:rPr>
        <w:t>t</w:t>
      </w:r>
      <w:r>
        <w:rPr>
          <w:szCs w:val="24"/>
        </w:rPr>
        <w:t xml:space="preserve">ed </w:t>
      </w:r>
      <w:r>
        <w:rPr>
          <w:spacing w:val="-1"/>
          <w:szCs w:val="24"/>
        </w:rPr>
        <w:t>t</w:t>
      </w:r>
      <w:r>
        <w:rPr>
          <w:szCs w:val="24"/>
        </w:rPr>
        <w:t xml:space="preserve">o </w:t>
      </w:r>
      <w:r>
        <w:rPr>
          <w:spacing w:val="1"/>
          <w:szCs w:val="24"/>
        </w:rPr>
        <w:t>e</w:t>
      </w:r>
      <w:r>
        <w:rPr>
          <w:szCs w:val="24"/>
        </w:rPr>
        <w:t>ach o</w:t>
      </w:r>
      <w:r>
        <w:rPr>
          <w:spacing w:val="1"/>
          <w:szCs w:val="24"/>
        </w:rPr>
        <w:t>t</w:t>
      </w:r>
      <w:r>
        <w:rPr>
          <w:szCs w:val="24"/>
        </w:rPr>
        <w:t>her (</w:t>
      </w:r>
      <w:r>
        <w:rPr>
          <w:spacing w:val="-1"/>
          <w:szCs w:val="24"/>
        </w:rPr>
        <w:t>i</w:t>
      </w:r>
      <w:r>
        <w:rPr>
          <w:szCs w:val="24"/>
        </w:rPr>
        <w:t>n wh</w:t>
      </w:r>
      <w:r>
        <w:rPr>
          <w:spacing w:val="-1"/>
          <w:szCs w:val="24"/>
        </w:rPr>
        <w:t>i</w:t>
      </w:r>
      <w:r>
        <w:rPr>
          <w:szCs w:val="24"/>
        </w:rPr>
        <w:t xml:space="preserve">ch </w:t>
      </w:r>
      <w:r>
        <w:rPr>
          <w:spacing w:val="1"/>
          <w:szCs w:val="24"/>
        </w:rPr>
        <w:t>c</w:t>
      </w:r>
      <w:r>
        <w:rPr>
          <w:szCs w:val="24"/>
        </w:rPr>
        <w:t xml:space="preserve">ase </w:t>
      </w:r>
      <w:r>
        <w:rPr>
          <w:spacing w:val="-1"/>
          <w:szCs w:val="24"/>
        </w:rPr>
        <w:t>t</w:t>
      </w:r>
      <w:r>
        <w:rPr>
          <w:szCs w:val="24"/>
        </w:rPr>
        <w:t xml:space="preserve">he </w:t>
      </w:r>
      <w:r>
        <w:rPr>
          <w:spacing w:val="1"/>
          <w:szCs w:val="24"/>
        </w:rPr>
        <w:t>l</w:t>
      </w:r>
      <w:r>
        <w:rPr>
          <w:szCs w:val="24"/>
        </w:rPr>
        <w:t xml:space="preserve">oad </w:t>
      </w:r>
      <w:r>
        <w:rPr>
          <w:spacing w:val="-1"/>
          <w:szCs w:val="24"/>
        </w:rPr>
        <w:t>i</w:t>
      </w:r>
      <w:r>
        <w:rPr>
          <w:szCs w:val="24"/>
        </w:rPr>
        <w:t>s 0 oh</w:t>
      </w:r>
      <w:r>
        <w:rPr>
          <w:spacing w:val="-1"/>
          <w:szCs w:val="24"/>
        </w:rPr>
        <w:t>m</w:t>
      </w:r>
      <w:r>
        <w:rPr>
          <w:szCs w:val="24"/>
        </w:rPr>
        <w:t xml:space="preserve">s and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s 0 vo</w:t>
      </w:r>
      <w:r>
        <w:rPr>
          <w:spacing w:val="-1"/>
          <w:szCs w:val="24"/>
        </w:rPr>
        <w:t>lt</w:t>
      </w:r>
      <w:r>
        <w:rPr>
          <w:szCs w:val="24"/>
        </w:rPr>
        <w:t>s).</w:t>
      </w:r>
      <w:r>
        <w:rPr>
          <w:spacing w:val="46"/>
          <w:szCs w:val="24"/>
        </w:rPr>
        <w:t xml:space="preserve"> </w:t>
      </w:r>
      <w:r>
        <w:rPr>
          <w:szCs w:val="24"/>
        </w:rPr>
        <w:t>At</w:t>
      </w:r>
      <w:r>
        <w:rPr>
          <w:spacing w:val="-1"/>
          <w:szCs w:val="24"/>
        </w:rPr>
        <w:t xml:space="preserve"> </w:t>
      </w:r>
      <w:r>
        <w:rPr>
          <w:spacing w:val="1"/>
          <w:szCs w:val="24"/>
        </w:rPr>
        <w:t>t</w:t>
      </w:r>
      <w:r>
        <w:rPr>
          <w:szCs w:val="24"/>
        </w:rPr>
        <w:t>he o</w:t>
      </w:r>
      <w:r>
        <w:rPr>
          <w:spacing w:val="-1"/>
          <w:szCs w:val="24"/>
        </w:rPr>
        <w:t>t</w:t>
      </w:r>
      <w:r>
        <w:rPr>
          <w:szCs w:val="24"/>
        </w:rPr>
        <w:t xml:space="preserve">her </w:t>
      </w:r>
      <w:r>
        <w:rPr>
          <w:spacing w:val="1"/>
          <w:szCs w:val="24"/>
        </w:rPr>
        <w:t>e</w:t>
      </w:r>
      <w:r>
        <w:rPr>
          <w:szCs w:val="24"/>
        </w:rPr>
        <w:t>x</w:t>
      </w:r>
      <w:r>
        <w:rPr>
          <w:spacing w:val="-1"/>
          <w:szCs w:val="24"/>
        </w:rPr>
        <w:t>t</w:t>
      </w:r>
      <w:r>
        <w:rPr>
          <w:szCs w:val="24"/>
        </w:rPr>
        <w:t>re</w:t>
      </w:r>
      <w:r>
        <w:rPr>
          <w:spacing w:val="1"/>
          <w:szCs w:val="24"/>
        </w:rPr>
        <w:t>m</w:t>
      </w:r>
      <w:r>
        <w:rPr>
          <w:szCs w:val="24"/>
        </w:rPr>
        <w:t xml:space="preserve">e </w:t>
      </w:r>
      <w:r>
        <w:rPr>
          <w:spacing w:val="-1"/>
          <w:szCs w:val="24"/>
        </w:rPr>
        <w:t>i</w:t>
      </w:r>
      <w:r>
        <w:rPr>
          <w:szCs w:val="24"/>
        </w:rPr>
        <w:t xml:space="preserve">s </w:t>
      </w:r>
      <w:r>
        <w:rPr>
          <w:spacing w:val="-1"/>
          <w:szCs w:val="24"/>
        </w:rPr>
        <w:t>t</w:t>
      </w:r>
      <w:r>
        <w:rPr>
          <w:szCs w:val="24"/>
        </w:rPr>
        <w:t>he op</w:t>
      </w:r>
      <w:r>
        <w:rPr>
          <w:spacing w:val="1"/>
          <w:szCs w:val="24"/>
        </w:rPr>
        <w:t>e</w:t>
      </w:r>
      <w:r>
        <w:rPr>
          <w:szCs w:val="24"/>
        </w:rPr>
        <w:t>n-c</w:t>
      </w:r>
      <w:r>
        <w:rPr>
          <w:spacing w:val="-1"/>
          <w:szCs w:val="24"/>
        </w:rPr>
        <w:t>i</w:t>
      </w:r>
      <w:r>
        <w:rPr>
          <w:szCs w:val="24"/>
        </w:rPr>
        <w:t>rcu</w:t>
      </w:r>
      <w:r>
        <w:rPr>
          <w:spacing w:val="1"/>
          <w:szCs w:val="24"/>
        </w:rPr>
        <w:t>i</w:t>
      </w:r>
      <w:r>
        <w:rPr>
          <w:szCs w:val="24"/>
        </w:rPr>
        <w:t>t</w:t>
      </w:r>
      <w:r>
        <w:rPr>
          <w:spacing w:val="-1"/>
          <w:szCs w:val="24"/>
        </w:rPr>
        <w:t xml:space="preserve"> </w:t>
      </w:r>
      <w:r>
        <w:rPr>
          <w:szCs w:val="24"/>
        </w:rPr>
        <w:t>vo</w:t>
      </w:r>
      <w:r>
        <w:rPr>
          <w:spacing w:val="1"/>
          <w:szCs w:val="24"/>
        </w:rPr>
        <w:t>l</w:t>
      </w:r>
      <w:r>
        <w:rPr>
          <w:spacing w:val="-1"/>
          <w:szCs w:val="24"/>
        </w:rPr>
        <w:t>t</w:t>
      </w:r>
      <w:r>
        <w:rPr>
          <w:szCs w:val="24"/>
        </w:rPr>
        <w:t>age (</w:t>
      </w:r>
      <w:r>
        <w:rPr>
          <w:spacing w:val="-29"/>
          <w:szCs w:val="24"/>
        </w:rPr>
        <w:t>V</w:t>
      </w:r>
      <w:r>
        <w:rPr>
          <w:szCs w:val="24"/>
        </w:rPr>
        <w:t xml:space="preserve">oc), </w:t>
      </w:r>
      <w:r>
        <w:rPr>
          <w:spacing w:val="-1"/>
          <w:szCs w:val="24"/>
        </w:rPr>
        <w:t>w</w:t>
      </w:r>
      <w:r>
        <w:rPr>
          <w:szCs w:val="24"/>
        </w:rPr>
        <w:t>h</w:t>
      </w:r>
      <w:r>
        <w:rPr>
          <w:spacing w:val="1"/>
          <w:szCs w:val="24"/>
        </w:rPr>
        <w:t>i</w:t>
      </w:r>
      <w:r>
        <w:rPr>
          <w:szCs w:val="24"/>
        </w:rPr>
        <w:t xml:space="preserve">ch </w:t>
      </w:r>
      <w:r>
        <w:rPr>
          <w:spacing w:val="-1"/>
          <w:szCs w:val="24"/>
        </w:rPr>
        <w:t>i</w:t>
      </w:r>
      <w:r>
        <w:rPr>
          <w:szCs w:val="24"/>
        </w:rPr>
        <w:t xml:space="preserve">s </w:t>
      </w:r>
      <w:r>
        <w:rPr>
          <w:spacing w:val="-1"/>
          <w:szCs w:val="24"/>
        </w:rPr>
        <w:t>t</w:t>
      </w:r>
      <w:r>
        <w:rPr>
          <w:szCs w:val="24"/>
        </w:rPr>
        <w:t>he</w:t>
      </w:r>
      <w:r>
        <w:rPr>
          <w:spacing w:val="1"/>
          <w:szCs w:val="24"/>
        </w:rPr>
        <w:t xml:space="preserve"> </w:t>
      </w:r>
      <w:r>
        <w:rPr>
          <w:szCs w:val="24"/>
        </w:rPr>
        <w:t>vo</w:t>
      </w:r>
      <w:r>
        <w:rPr>
          <w:spacing w:val="-1"/>
          <w:szCs w:val="24"/>
        </w:rPr>
        <w:t>lt</w:t>
      </w:r>
      <w:r>
        <w:rPr>
          <w:spacing w:val="1"/>
          <w:szCs w:val="24"/>
        </w:rPr>
        <w:t>a</w:t>
      </w:r>
      <w:r>
        <w:rPr>
          <w:szCs w:val="24"/>
        </w:rPr>
        <w:t xml:space="preserve">ge across </w:t>
      </w:r>
      <w:r>
        <w:rPr>
          <w:spacing w:val="-1"/>
          <w:szCs w:val="24"/>
        </w:rPr>
        <w:t>t</w:t>
      </w:r>
      <w:r>
        <w:rPr>
          <w:szCs w:val="24"/>
        </w:rPr>
        <w:t xml:space="preserve">he PV </w:t>
      </w:r>
      <w:r>
        <w:rPr>
          <w:spacing w:val="-1"/>
          <w:szCs w:val="24"/>
        </w:rPr>
        <w:t>t</w:t>
      </w:r>
      <w:r>
        <w:rPr>
          <w:szCs w:val="24"/>
        </w:rPr>
        <w:t>er</w:t>
      </w:r>
      <w:r>
        <w:rPr>
          <w:spacing w:val="-1"/>
          <w:szCs w:val="24"/>
        </w:rPr>
        <w:t>m</w:t>
      </w:r>
      <w:r>
        <w:rPr>
          <w:spacing w:val="1"/>
          <w:szCs w:val="24"/>
        </w:rPr>
        <w:t>i</w:t>
      </w:r>
      <w:r>
        <w:rPr>
          <w:szCs w:val="24"/>
        </w:rPr>
        <w:t>na</w:t>
      </w:r>
      <w:r>
        <w:rPr>
          <w:spacing w:val="-1"/>
          <w:szCs w:val="24"/>
        </w:rPr>
        <w:t>l</w:t>
      </w:r>
      <w:r>
        <w:rPr>
          <w:szCs w:val="24"/>
        </w:rPr>
        <w:t xml:space="preserve">s when </w:t>
      </w:r>
      <w:r>
        <w:rPr>
          <w:spacing w:val="-1"/>
          <w:szCs w:val="24"/>
        </w:rPr>
        <w:t>t</w:t>
      </w:r>
      <w:r>
        <w:rPr>
          <w:szCs w:val="24"/>
        </w:rPr>
        <w:t>h</w:t>
      </w:r>
      <w:r>
        <w:rPr>
          <w:spacing w:val="1"/>
          <w:szCs w:val="24"/>
        </w:rPr>
        <w:t>e</w:t>
      </w:r>
      <w:r>
        <w:rPr>
          <w:szCs w:val="24"/>
        </w:rPr>
        <w:t xml:space="preserve">re </w:t>
      </w:r>
      <w:r>
        <w:rPr>
          <w:spacing w:val="-1"/>
          <w:szCs w:val="24"/>
        </w:rPr>
        <w:t>i</w:t>
      </w:r>
      <w:r>
        <w:rPr>
          <w:szCs w:val="24"/>
        </w:rPr>
        <w:t>s no conne</w:t>
      </w:r>
      <w:r>
        <w:rPr>
          <w:spacing w:val="1"/>
          <w:szCs w:val="24"/>
        </w:rPr>
        <w:t>c</w:t>
      </w:r>
      <w:r>
        <w:rPr>
          <w:spacing w:val="-1"/>
          <w:szCs w:val="24"/>
        </w:rPr>
        <w:t>ti</w:t>
      </w:r>
      <w:r>
        <w:rPr>
          <w:szCs w:val="24"/>
        </w:rPr>
        <w:t>on b</w:t>
      </w:r>
      <w:r>
        <w:rPr>
          <w:spacing w:val="1"/>
          <w:szCs w:val="24"/>
        </w:rPr>
        <w:t>e</w:t>
      </w:r>
      <w:r>
        <w:rPr>
          <w:spacing w:val="-1"/>
          <w:szCs w:val="24"/>
        </w:rPr>
        <w:t>t</w:t>
      </w:r>
      <w:r>
        <w:rPr>
          <w:szCs w:val="24"/>
        </w:rPr>
        <w:t xml:space="preserve">ween </w:t>
      </w:r>
      <w:r>
        <w:rPr>
          <w:spacing w:val="-1"/>
          <w:szCs w:val="24"/>
        </w:rPr>
        <w:t>t</w:t>
      </w:r>
      <w:r>
        <w:rPr>
          <w:szCs w:val="24"/>
        </w:rPr>
        <w:t>h</w:t>
      </w:r>
      <w:r>
        <w:rPr>
          <w:spacing w:val="1"/>
          <w:szCs w:val="24"/>
        </w:rPr>
        <w:t>e</w:t>
      </w:r>
      <w:r>
        <w:rPr>
          <w:szCs w:val="24"/>
        </w:rPr>
        <w:t>m</w:t>
      </w:r>
      <w:r>
        <w:rPr>
          <w:spacing w:val="-1"/>
          <w:szCs w:val="24"/>
        </w:rPr>
        <w:t xml:space="preserve"> </w:t>
      </w:r>
      <w:r>
        <w:rPr>
          <w:szCs w:val="24"/>
        </w:rPr>
        <w:t>(</w:t>
      </w:r>
      <w:r>
        <w:rPr>
          <w:spacing w:val="-1"/>
          <w:szCs w:val="24"/>
        </w:rPr>
        <w:t>i</w:t>
      </w:r>
      <w:r>
        <w:rPr>
          <w:szCs w:val="24"/>
        </w:rPr>
        <w:t>n wh</w:t>
      </w:r>
      <w:r>
        <w:rPr>
          <w:spacing w:val="-1"/>
          <w:szCs w:val="24"/>
        </w:rPr>
        <w:t>i</w:t>
      </w:r>
      <w:r>
        <w:rPr>
          <w:spacing w:val="1"/>
          <w:szCs w:val="24"/>
        </w:rPr>
        <w:t>c</w:t>
      </w:r>
      <w:r>
        <w:rPr>
          <w:szCs w:val="24"/>
        </w:rPr>
        <w:t xml:space="preserve">h case </w:t>
      </w:r>
      <w:r>
        <w:rPr>
          <w:spacing w:val="-1"/>
          <w:szCs w:val="24"/>
        </w:rPr>
        <w:t>t</w:t>
      </w:r>
      <w:r>
        <w:rPr>
          <w:szCs w:val="24"/>
        </w:rPr>
        <w:t>he</w:t>
      </w:r>
      <w:r>
        <w:rPr>
          <w:spacing w:val="1"/>
          <w:szCs w:val="24"/>
        </w:rPr>
        <w:t xml:space="preserve"> </w:t>
      </w:r>
      <w:r>
        <w:rPr>
          <w:spacing w:val="-1"/>
          <w:szCs w:val="24"/>
        </w:rPr>
        <w:t>l</w:t>
      </w:r>
      <w:r>
        <w:rPr>
          <w:szCs w:val="24"/>
        </w:rPr>
        <w:t xml:space="preserve">oad </w:t>
      </w:r>
      <w:r w:rsidR="000D557E">
        <w:rPr>
          <w:szCs w:val="24"/>
        </w:rPr>
        <w:t xml:space="preserve">resistance </w:t>
      </w:r>
      <w:r>
        <w:rPr>
          <w:spacing w:val="1"/>
          <w:szCs w:val="24"/>
        </w:rPr>
        <w:t>i</w:t>
      </w:r>
      <w:r>
        <w:rPr>
          <w:szCs w:val="24"/>
        </w:rPr>
        <w:t>s</w:t>
      </w:r>
      <w:r>
        <w:rPr>
          <w:spacing w:val="-1"/>
          <w:szCs w:val="24"/>
        </w:rPr>
        <w:t xml:space="preserve"> </w:t>
      </w:r>
      <w:r>
        <w:rPr>
          <w:spacing w:val="1"/>
          <w:szCs w:val="24"/>
        </w:rPr>
        <w:t>i</w:t>
      </w:r>
      <w:r>
        <w:rPr>
          <w:szCs w:val="24"/>
        </w:rPr>
        <w:t>nf</w:t>
      </w:r>
      <w:r>
        <w:rPr>
          <w:spacing w:val="-1"/>
          <w:szCs w:val="24"/>
        </w:rPr>
        <w:t>i</w:t>
      </w:r>
      <w:r>
        <w:rPr>
          <w:szCs w:val="24"/>
        </w:rPr>
        <w:t>n</w:t>
      </w:r>
      <w:r>
        <w:rPr>
          <w:spacing w:val="-1"/>
          <w:szCs w:val="24"/>
        </w:rPr>
        <w:t>i</w:t>
      </w:r>
      <w:r>
        <w:rPr>
          <w:spacing w:val="1"/>
          <w:szCs w:val="24"/>
        </w:rPr>
        <w:t>t</w:t>
      </w:r>
      <w:r>
        <w:rPr>
          <w:szCs w:val="24"/>
        </w:rPr>
        <w:t xml:space="preserve">e and </w:t>
      </w:r>
      <w:r>
        <w:rPr>
          <w:spacing w:val="-1"/>
          <w:szCs w:val="24"/>
        </w:rPr>
        <w:t>t</w:t>
      </w:r>
      <w:r>
        <w:rPr>
          <w:szCs w:val="24"/>
        </w:rPr>
        <w:t>he current</w:t>
      </w:r>
      <w:r>
        <w:rPr>
          <w:spacing w:val="-1"/>
          <w:szCs w:val="24"/>
        </w:rPr>
        <w:t xml:space="preserve"> </w:t>
      </w:r>
      <w:r>
        <w:rPr>
          <w:spacing w:val="1"/>
          <w:szCs w:val="24"/>
        </w:rPr>
        <w:t>i</w:t>
      </w:r>
      <w:r>
        <w:rPr>
          <w:szCs w:val="24"/>
        </w:rPr>
        <w:t>s</w:t>
      </w:r>
      <w:r>
        <w:rPr>
          <w:spacing w:val="-1"/>
          <w:szCs w:val="24"/>
        </w:rPr>
        <w:t xml:space="preserve"> </w:t>
      </w:r>
      <w:r>
        <w:rPr>
          <w:szCs w:val="24"/>
        </w:rPr>
        <w:t xml:space="preserve">0 </w:t>
      </w:r>
      <w:r>
        <w:rPr>
          <w:spacing w:val="1"/>
          <w:szCs w:val="24"/>
        </w:rPr>
        <w:t>a</w:t>
      </w:r>
      <w:r>
        <w:rPr>
          <w:spacing w:val="-1"/>
          <w:szCs w:val="24"/>
        </w:rPr>
        <w:t>m</w:t>
      </w:r>
      <w:r>
        <w:rPr>
          <w:szCs w:val="24"/>
        </w:rPr>
        <w:t>ps). B</w:t>
      </w:r>
      <w:r>
        <w:rPr>
          <w:spacing w:val="-1"/>
          <w:szCs w:val="24"/>
        </w:rPr>
        <w:t>et</w:t>
      </w:r>
      <w:r>
        <w:rPr>
          <w:szCs w:val="24"/>
        </w:rPr>
        <w:t xml:space="preserve">ween </w:t>
      </w:r>
      <w:r>
        <w:rPr>
          <w:spacing w:val="1"/>
          <w:szCs w:val="24"/>
        </w:rPr>
        <w:t>t</w:t>
      </w:r>
      <w:r>
        <w:rPr>
          <w:szCs w:val="24"/>
        </w:rPr>
        <w:t xml:space="preserve">hese </w:t>
      </w:r>
      <w:r>
        <w:rPr>
          <w:spacing w:val="-1"/>
          <w:szCs w:val="24"/>
        </w:rPr>
        <w:t>t</w:t>
      </w:r>
      <w:r>
        <w:rPr>
          <w:szCs w:val="24"/>
        </w:rPr>
        <w:t>wo po</w:t>
      </w:r>
      <w:r>
        <w:rPr>
          <w:spacing w:val="-1"/>
          <w:szCs w:val="24"/>
        </w:rPr>
        <w:t>i</w:t>
      </w:r>
      <w:r>
        <w:rPr>
          <w:szCs w:val="24"/>
        </w:rPr>
        <w:t>n</w:t>
      </w:r>
      <w:r>
        <w:rPr>
          <w:spacing w:val="1"/>
          <w:szCs w:val="24"/>
        </w:rPr>
        <w:t>t</w:t>
      </w:r>
      <w:r>
        <w:rPr>
          <w:szCs w:val="24"/>
        </w:rPr>
        <w:t>s</w:t>
      </w:r>
      <w:r>
        <w:rPr>
          <w:spacing w:val="-1"/>
          <w:szCs w:val="24"/>
        </w:rPr>
        <w:t xml:space="preserve"> </w:t>
      </w:r>
      <w:r>
        <w:rPr>
          <w:spacing w:val="1"/>
          <w:szCs w:val="24"/>
        </w:rPr>
        <w:t>i</w:t>
      </w:r>
      <w:r>
        <w:rPr>
          <w:szCs w:val="24"/>
        </w:rPr>
        <w:t>s</w:t>
      </w:r>
      <w:r>
        <w:rPr>
          <w:spacing w:val="-1"/>
          <w:szCs w:val="24"/>
        </w:rPr>
        <w:t xml:space="preserve"> </w:t>
      </w:r>
      <w:r>
        <w:rPr>
          <w:szCs w:val="24"/>
        </w:rPr>
        <w:t>a</w:t>
      </w:r>
      <w:r>
        <w:rPr>
          <w:spacing w:val="1"/>
          <w:szCs w:val="24"/>
        </w:rPr>
        <w:t xml:space="preserve"> </w:t>
      </w:r>
      <w:r>
        <w:rPr>
          <w:szCs w:val="24"/>
        </w:rPr>
        <w:t>curve dep</w:t>
      </w:r>
      <w:r>
        <w:rPr>
          <w:spacing w:val="1"/>
          <w:szCs w:val="24"/>
        </w:rPr>
        <w:t>e</w:t>
      </w:r>
      <w:r>
        <w:rPr>
          <w:szCs w:val="24"/>
        </w:rPr>
        <w:t>ndent</w:t>
      </w:r>
      <w:r>
        <w:rPr>
          <w:spacing w:val="-1"/>
          <w:szCs w:val="24"/>
        </w:rPr>
        <w:t xml:space="preserve"> </w:t>
      </w:r>
      <w:r>
        <w:rPr>
          <w:szCs w:val="24"/>
        </w:rPr>
        <w:t xml:space="preserve">on </w:t>
      </w:r>
      <w:r>
        <w:rPr>
          <w:spacing w:val="1"/>
          <w:szCs w:val="24"/>
        </w:rPr>
        <w:t>t</w:t>
      </w:r>
      <w:r>
        <w:rPr>
          <w:szCs w:val="24"/>
        </w:rPr>
        <w:t xml:space="preserve">he </w:t>
      </w:r>
      <w:r>
        <w:rPr>
          <w:spacing w:val="-1"/>
          <w:szCs w:val="24"/>
        </w:rPr>
        <w:t>l</w:t>
      </w:r>
      <w:r>
        <w:rPr>
          <w:szCs w:val="24"/>
        </w:rPr>
        <w:t>oad (r</w:t>
      </w:r>
      <w:r>
        <w:rPr>
          <w:spacing w:val="1"/>
          <w:szCs w:val="24"/>
        </w:rPr>
        <w:t>e</w:t>
      </w:r>
      <w:r>
        <w:rPr>
          <w:spacing w:val="-1"/>
          <w:szCs w:val="24"/>
        </w:rPr>
        <w:t>s</w:t>
      </w:r>
      <w:r>
        <w:rPr>
          <w:spacing w:val="1"/>
          <w:szCs w:val="24"/>
        </w:rPr>
        <w:t>i</w:t>
      </w:r>
      <w:r>
        <w:rPr>
          <w:spacing w:val="-1"/>
          <w:szCs w:val="24"/>
        </w:rPr>
        <w:t>s</w:t>
      </w:r>
      <w:r>
        <w:rPr>
          <w:spacing w:val="1"/>
          <w:szCs w:val="24"/>
        </w:rPr>
        <w:t>t</w:t>
      </w:r>
      <w:r>
        <w:rPr>
          <w:szCs w:val="24"/>
        </w:rPr>
        <w:t>anc</w:t>
      </w:r>
      <w:r>
        <w:rPr>
          <w:spacing w:val="1"/>
          <w:szCs w:val="24"/>
        </w:rPr>
        <w:t>e</w:t>
      </w:r>
      <w:r>
        <w:rPr>
          <w:szCs w:val="24"/>
        </w:rPr>
        <w:t>) connec</w:t>
      </w:r>
      <w:r>
        <w:rPr>
          <w:spacing w:val="1"/>
          <w:szCs w:val="24"/>
        </w:rPr>
        <w:t>t</w:t>
      </w:r>
      <w:r>
        <w:rPr>
          <w:szCs w:val="24"/>
        </w:rPr>
        <w:t>ed be</w:t>
      </w:r>
      <w:r>
        <w:rPr>
          <w:spacing w:val="-1"/>
          <w:szCs w:val="24"/>
        </w:rPr>
        <w:t>t</w:t>
      </w:r>
      <w:r>
        <w:rPr>
          <w:szCs w:val="24"/>
        </w:rPr>
        <w:t>we</w:t>
      </w:r>
      <w:r>
        <w:rPr>
          <w:spacing w:val="1"/>
          <w:szCs w:val="24"/>
        </w:rPr>
        <w:t>e</w:t>
      </w:r>
      <w:r>
        <w:rPr>
          <w:szCs w:val="24"/>
        </w:rPr>
        <w:t xml:space="preserve">n </w:t>
      </w:r>
      <w:r>
        <w:rPr>
          <w:spacing w:val="-1"/>
          <w:szCs w:val="24"/>
        </w:rPr>
        <w:t>t</w:t>
      </w:r>
      <w:r>
        <w:rPr>
          <w:szCs w:val="24"/>
        </w:rPr>
        <w:t>he PV</w:t>
      </w:r>
      <w:r>
        <w:rPr>
          <w:spacing w:val="-3"/>
          <w:szCs w:val="24"/>
        </w:rPr>
        <w:t xml:space="preserve"> </w:t>
      </w:r>
      <w:r>
        <w:rPr>
          <w:spacing w:val="-1"/>
          <w:szCs w:val="24"/>
        </w:rPr>
        <w:t>t</w:t>
      </w:r>
      <w:r>
        <w:rPr>
          <w:szCs w:val="24"/>
        </w:rPr>
        <w:t>er</w:t>
      </w:r>
      <w:r>
        <w:rPr>
          <w:spacing w:val="-1"/>
          <w:szCs w:val="24"/>
        </w:rPr>
        <w:t>m</w:t>
      </w:r>
      <w:r>
        <w:rPr>
          <w:spacing w:val="1"/>
          <w:szCs w:val="24"/>
        </w:rPr>
        <w:t>i</w:t>
      </w:r>
      <w:r>
        <w:rPr>
          <w:szCs w:val="24"/>
        </w:rPr>
        <w:t>na</w:t>
      </w:r>
      <w:r>
        <w:rPr>
          <w:spacing w:val="-1"/>
          <w:szCs w:val="24"/>
        </w:rPr>
        <w:t>l</w:t>
      </w:r>
      <w:r>
        <w:rPr>
          <w:szCs w:val="24"/>
        </w:rPr>
        <w:t>s.</w:t>
      </w:r>
      <w:r>
        <w:rPr>
          <w:spacing w:val="-14"/>
          <w:szCs w:val="24"/>
        </w:rPr>
        <w:t xml:space="preserve"> </w:t>
      </w:r>
      <w:r>
        <w:rPr>
          <w:szCs w:val="24"/>
        </w:rPr>
        <w:t xml:space="preserve">As </w:t>
      </w:r>
      <w:r>
        <w:rPr>
          <w:spacing w:val="-1"/>
          <w:szCs w:val="24"/>
        </w:rPr>
        <w:t>s</w:t>
      </w:r>
      <w:r>
        <w:rPr>
          <w:spacing w:val="1"/>
          <w:szCs w:val="24"/>
        </w:rPr>
        <w:t>e</w:t>
      </w:r>
      <w:r>
        <w:rPr>
          <w:szCs w:val="24"/>
        </w:rPr>
        <w:t>en abov</w:t>
      </w:r>
      <w:r>
        <w:rPr>
          <w:spacing w:val="1"/>
          <w:szCs w:val="24"/>
        </w:rPr>
        <w:t>e</w:t>
      </w:r>
      <w:r>
        <w:rPr>
          <w:szCs w:val="24"/>
        </w:rPr>
        <w:t xml:space="preserve">, </w:t>
      </w:r>
      <w:r>
        <w:rPr>
          <w:spacing w:val="-1"/>
          <w:szCs w:val="24"/>
        </w:rPr>
        <w:t>t</w:t>
      </w:r>
      <w:r>
        <w:rPr>
          <w:szCs w:val="24"/>
        </w:rPr>
        <w:t xml:space="preserve">he </w:t>
      </w:r>
      <w:r>
        <w:rPr>
          <w:spacing w:val="-1"/>
          <w:szCs w:val="24"/>
        </w:rPr>
        <w:t>t</w:t>
      </w:r>
      <w:r>
        <w:rPr>
          <w:szCs w:val="24"/>
        </w:rPr>
        <w:t>yp</w:t>
      </w:r>
      <w:r>
        <w:rPr>
          <w:spacing w:val="1"/>
          <w:szCs w:val="24"/>
        </w:rPr>
        <w:t>i</w:t>
      </w:r>
      <w:r>
        <w:rPr>
          <w:szCs w:val="24"/>
        </w:rPr>
        <w:t>cal</w:t>
      </w:r>
      <w:r>
        <w:rPr>
          <w:spacing w:val="1"/>
          <w:szCs w:val="24"/>
        </w:rPr>
        <w:t xml:space="preserve"> </w:t>
      </w:r>
      <w:r>
        <w:rPr>
          <w:szCs w:val="24"/>
        </w:rPr>
        <w:t>IV</w:t>
      </w:r>
      <w:r>
        <w:rPr>
          <w:spacing w:val="-5"/>
          <w:szCs w:val="24"/>
        </w:rPr>
        <w:t xml:space="preserve"> </w:t>
      </w:r>
      <w:r>
        <w:rPr>
          <w:szCs w:val="24"/>
        </w:rPr>
        <w:t>curve</w:t>
      </w:r>
      <w:r>
        <w:rPr>
          <w:spacing w:val="1"/>
          <w:szCs w:val="24"/>
        </w:rPr>
        <w:t xml:space="preserve"> </w:t>
      </w:r>
      <w:r>
        <w:rPr>
          <w:spacing w:val="-1"/>
          <w:szCs w:val="24"/>
        </w:rPr>
        <w:t>i</w:t>
      </w:r>
      <w:r>
        <w:rPr>
          <w:szCs w:val="24"/>
        </w:rPr>
        <w:t>s a fa</w:t>
      </w:r>
      <w:r>
        <w:rPr>
          <w:spacing w:val="-1"/>
          <w:szCs w:val="24"/>
        </w:rPr>
        <w:t>i</w:t>
      </w:r>
      <w:r>
        <w:rPr>
          <w:szCs w:val="24"/>
        </w:rPr>
        <w:t>r</w:t>
      </w:r>
      <w:r>
        <w:rPr>
          <w:spacing w:val="1"/>
          <w:szCs w:val="24"/>
        </w:rPr>
        <w:t>l</w:t>
      </w:r>
      <w:r>
        <w:rPr>
          <w:szCs w:val="24"/>
        </w:rPr>
        <w:t>y hor</w:t>
      </w:r>
      <w:r>
        <w:rPr>
          <w:spacing w:val="-1"/>
          <w:szCs w:val="24"/>
        </w:rPr>
        <w:t>i</w:t>
      </w:r>
      <w:r>
        <w:rPr>
          <w:szCs w:val="24"/>
        </w:rPr>
        <w:t>zon</w:t>
      </w:r>
      <w:r>
        <w:rPr>
          <w:spacing w:val="1"/>
          <w:szCs w:val="24"/>
        </w:rPr>
        <w:t>t</w:t>
      </w:r>
      <w:r>
        <w:rPr>
          <w:szCs w:val="24"/>
        </w:rPr>
        <w:t>al</w:t>
      </w:r>
      <w:r>
        <w:rPr>
          <w:spacing w:val="-1"/>
          <w:szCs w:val="24"/>
        </w:rPr>
        <w:t xml:space="preserve"> </w:t>
      </w:r>
      <w:r>
        <w:rPr>
          <w:spacing w:val="1"/>
          <w:szCs w:val="24"/>
        </w:rPr>
        <w:t>l</w:t>
      </w:r>
      <w:r>
        <w:rPr>
          <w:spacing w:val="-1"/>
          <w:szCs w:val="24"/>
        </w:rPr>
        <w:t>i</w:t>
      </w:r>
      <w:r>
        <w:rPr>
          <w:szCs w:val="24"/>
        </w:rPr>
        <w:t>ne dec</w:t>
      </w:r>
      <w:r>
        <w:rPr>
          <w:spacing w:val="-1"/>
          <w:szCs w:val="24"/>
        </w:rPr>
        <w:t>l</w:t>
      </w:r>
      <w:r>
        <w:rPr>
          <w:spacing w:val="1"/>
          <w:szCs w:val="24"/>
        </w:rPr>
        <w:t>i</w:t>
      </w:r>
      <w:r>
        <w:rPr>
          <w:szCs w:val="24"/>
        </w:rPr>
        <w:t>n</w:t>
      </w:r>
      <w:r>
        <w:rPr>
          <w:spacing w:val="-1"/>
          <w:szCs w:val="24"/>
        </w:rPr>
        <w:t>i</w:t>
      </w:r>
      <w:r>
        <w:rPr>
          <w:szCs w:val="24"/>
        </w:rPr>
        <w:t>ng s</w:t>
      </w:r>
      <w:r>
        <w:rPr>
          <w:spacing w:val="-1"/>
          <w:szCs w:val="24"/>
        </w:rPr>
        <w:t>li</w:t>
      </w:r>
      <w:r>
        <w:rPr>
          <w:szCs w:val="24"/>
        </w:rPr>
        <w:t>gh</w:t>
      </w:r>
      <w:r>
        <w:rPr>
          <w:spacing w:val="1"/>
          <w:szCs w:val="24"/>
        </w:rPr>
        <w:t>t</w:t>
      </w:r>
      <w:r>
        <w:rPr>
          <w:spacing w:val="-1"/>
          <w:szCs w:val="24"/>
        </w:rPr>
        <w:t>l</w:t>
      </w:r>
      <w:r>
        <w:rPr>
          <w:szCs w:val="24"/>
        </w:rPr>
        <w:t>y from</w:t>
      </w:r>
      <w:r>
        <w:rPr>
          <w:spacing w:val="-1"/>
          <w:szCs w:val="24"/>
        </w:rPr>
        <w:t xml:space="preserve"> </w:t>
      </w:r>
      <w:r>
        <w:rPr>
          <w:szCs w:val="24"/>
        </w:rPr>
        <w:t xml:space="preserve">Isc </w:t>
      </w:r>
      <w:r>
        <w:rPr>
          <w:spacing w:val="1"/>
          <w:szCs w:val="24"/>
        </w:rPr>
        <w:t>a</w:t>
      </w:r>
      <w:r>
        <w:rPr>
          <w:szCs w:val="24"/>
        </w:rPr>
        <w:t>s</w:t>
      </w:r>
      <w:r>
        <w:rPr>
          <w:spacing w:val="-1"/>
          <w:szCs w:val="24"/>
        </w:rPr>
        <w:t xml:space="preserve">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n</w:t>
      </w:r>
      <w:r>
        <w:rPr>
          <w:spacing w:val="1"/>
          <w:szCs w:val="24"/>
        </w:rPr>
        <w:t>c</w:t>
      </w:r>
      <w:r>
        <w:rPr>
          <w:szCs w:val="24"/>
        </w:rPr>
        <w:t xml:space="preserve">reases and </w:t>
      </w:r>
      <w:r>
        <w:rPr>
          <w:spacing w:val="-1"/>
          <w:szCs w:val="24"/>
        </w:rPr>
        <w:t>t</w:t>
      </w:r>
      <w:r>
        <w:rPr>
          <w:szCs w:val="24"/>
        </w:rPr>
        <w:t>h</w:t>
      </w:r>
      <w:r>
        <w:rPr>
          <w:spacing w:val="1"/>
          <w:szCs w:val="24"/>
        </w:rPr>
        <w:t>e</w:t>
      </w:r>
      <w:r>
        <w:rPr>
          <w:szCs w:val="24"/>
        </w:rPr>
        <w:t>n dec</w:t>
      </w:r>
      <w:r>
        <w:rPr>
          <w:spacing w:val="1"/>
          <w:szCs w:val="24"/>
        </w:rPr>
        <w:t>l</w:t>
      </w:r>
      <w:r>
        <w:rPr>
          <w:spacing w:val="-1"/>
          <w:szCs w:val="24"/>
        </w:rPr>
        <w:t>i</w:t>
      </w:r>
      <w:r>
        <w:rPr>
          <w:szCs w:val="24"/>
        </w:rPr>
        <w:t>n</w:t>
      </w:r>
      <w:r>
        <w:rPr>
          <w:spacing w:val="-1"/>
          <w:szCs w:val="24"/>
        </w:rPr>
        <w:t>i</w:t>
      </w:r>
      <w:r>
        <w:rPr>
          <w:szCs w:val="24"/>
        </w:rPr>
        <w:t>ng s</w:t>
      </w:r>
      <w:r>
        <w:rPr>
          <w:spacing w:val="-1"/>
          <w:szCs w:val="24"/>
        </w:rPr>
        <w:t>t</w:t>
      </w:r>
      <w:r>
        <w:rPr>
          <w:spacing w:val="1"/>
          <w:szCs w:val="24"/>
        </w:rPr>
        <w:t>e</w:t>
      </w:r>
      <w:r>
        <w:rPr>
          <w:szCs w:val="24"/>
        </w:rPr>
        <w:t>ep</w:t>
      </w:r>
      <w:r>
        <w:rPr>
          <w:spacing w:val="-1"/>
          <w:szCs w:val="24"/>
        </w:rPr>
        <w:t>l</w:t>
      </w:r>
      <w:r>
        <w:rPr>
          <w:szCs w:val="24"/>
        </w:rPr>
        <w:t xml:space="preserve">y when </w:t>
      </w:r>
      <w:r>
        <w:rPr>
          <w:spacing w:val="-1"/>
          <w:szCs w:val="24"/>
        </w:rPr>
        <w:t>t</w:t>
      </w:r>
      <w:r>
        <w:rPr>
          <w:szCs w:val="24"/>
        </w:rPr>
        <w:t>he</w:t>
      </w:r>
      <w:r>
        <w:rPr>
          <w:spacing w:val="1"/>
          <w:szCs w:val="24"/>
        </w:rPr>
        <w:t xml:space="preserve"> </w:t>
      </w:r>
      <w:r>
        <w:rPr>
          <w:szCs w:val="24"/>
        </w:rPr>
        <w:t>vo</w:t>
      </w:r>
      <w:r>
        <w:rPr>
          <w:spacing w:val="-1"/>
          <w:szCs w:val="24"/>
        </w:rPr>
        <w:t>lt</w:t>
      </w:r>
      <w:r>
        <w:rPr>
          <w:spacing w:val="1"/>
          <w:szCs w:val="24"/>
        </w:rPr>
        <w:t>a</w:t>
      </w:r>
      <w:r>
        <w:rPr>
          <w:szCs w:val="24"/>
        </w:rPr>
        <w:t>ge nears</w:t>
      </w:r>
      <w:r>
        <w:rPr>
          <w:spacing w:val="-4"/>
          <w:szCs w:val="24"/>
        </w:rPr>
        <w:t xml:space="preserve"> </w:t>
      </w:r>
      <w:r>
        <w:rPr>
          <w:spacing w:val="-31"/>
          <w:szCs w:val="24"/>
        </w:rPr>
        <w:t>V</w:t>
      </w:r>
      <w:r>
        <w:rPr>
          <w:szCs w:val="24"/>
        </w:rPr>
        <w:t>oc. Po</w:t>
      </w:r>
      <w:r>
        <w:rPr>
          <w:spacing w:val="-1"/>
          <w:szCs w:val="24"/>
        </w:rPr>
        <w:t>w</w:t>
      </w:r>
      <w:r>
        <w:rPr>
          <w:spacing w:val="1"/>
          <w:szCs w:val="24"/>
        </w:rPr>
        <w:t>e</w:t>
      </w:r>
      <w:r>
        <w:rPr>
          <w:szCs w:val="24"/>
        </w:rPr>
        <w:t xml:space="preserve">r </w:t>
      </w:r>
      <w:r>
        <w:rPr>
          <w:spacing w:val="-1"/>
          <w:szCs w:val="24"/>
        </w:rPr>
        <w:t>i</w:t>
      </w:r>
      <w:r>
        <w:rPr>
          <w:szCs w:val="24"/>
        </w:rPr>
        <w:t xml:space="preserve">s </w:t>
      </w:r>
      <w:r>
        <w:rPr>
          <w:spacing w:val="-1"/>
          <w:szCs w:val="24"/>
        </w:rPr>
        <w:t>t</w:t>
      </w:r>
      <w:r>
        <w:rPr>
          <w:szCs w:val="24"/>
        </w:rPr>
        <w:t>he product</w:t>
      </w:r>
      <w:r>
        <w:rPr>
          <w:spacing w:val="1"/>
          <w:szCs w:val="24"/>
        </w:rPr>
        <w:t xml:space="preserve"> </w:t>
      </w:r>
      <w:r>
        <w:rPr>
          <w:szCs w:val="24"/>
        </w:rPr>
        <w:t>of current</w:t>
      </w:r>
      <w:r>
        <w:rPr>
          <w:spacing w:val="1"/>
          <w:szCs w:val="24"/>
        </w:rPr>
        <w:t xml:space="preserve"> </w:t>
      </w:r>
      <w:r>
        <w:rPr>
          <w:szCs w:val="24"/>
        </w:rPr>
        <w:t>and vo</w:t>
      </w:r>
      <w:r>
        <w:rPr>
          <w:spacing w:val="-1"/>
          <w:szCs w:val="24"/>
        </w:rPr>
        <w:t>lt</w:t>
      </w:r>
      <w:r>
        <w:rPr>
          <w:spacing w:val="1"/>
          <w:szCs w:val="24"/>
        </w:rPr>
        <w:t>a</w:t>
      </w:r>
      <w:r>
        <w:rPr>
          <w:szCs w:val="24"/>
        </w:rPr>
        <w:t>ge. No po</w:t>
      </w:r>
      <w:r>
        <w:rPr>
          <w:spacing w:val="-1"/>
          <w:szCs w:val="24"/>
        </w:rPr>
        <w:t>w</w:t>
      </w:r>
      <w:r>
        <w:rPr>
          <w:spacing w:val="1"/>
          <w:szCs w:val="24"/>
        </w:rPr>
        <w:t>e</w:t>
      </w:r>
      <w:r>
        <w:rPr>
          <w:szCs w:val="24"/>
        </w:rPr>
        <w:t xml:space="preserve">r </w:t>
      </w:r>
      <w:r>
        <w:rPr>
          <w:spacing w:val="-1"/>
          <w:szCs w:val="24"/>
        </w:rPr>
        <w:t>i</w:t>
      </w:r>
      <w:r>
        <w:rPr>
          <w:szCs w:val="24"/>
        </w:rPr>
        <w:t>s de</w:t>
      </w:r>
      <w:r>
        <w:rPr>
          <w:spacing w:val="-1"/>
          <w:szCs w:val="24"/>
        </w:rPr>
        <w:t>l</w:t>
      </w:r>
      <w:r>
        <w:rPr>
          <w:spacing w:val="1"/>
          <w:szCs w:val="24"/>
        </w:rPr>
        <w:t>i</w:t>
      </w:r>
      <w:r>
        <w:rPr>
          <w:szCs w:val="24"/>
        </w:rPr>
        <w:t xml:space="preserve">vered when </w:t>
      </w:r>
      <w:r>
        <w:rPr>
          <w:spacing w:val="-1"/>
          <w:szCs w:val="24"/>
        </w:rPr>
        <w:t>t</w:t>
      </w:r>
      <w:r>
        <w:rPr>
          <w:szCs w:val="24"/>
        </w:rPr>
        <w:t>he</w:t>
      </w:r>
      <w:r>
        <w:rPr>
          <w:spacing w:val="1"/>
          <w:szCs w:val="24"/>
        </w:rPr>
        <w:t xml:space="preserve"> </w:t>
      </w:r>
      <w:r>
        <w:rPr>
          <w:szCs w:val="24"/>
        </w:rPr>
        <w:t>c</w:t>
      </w:r>
      <w:r>
        <w:rPr>
          <w:spacing w:val="-1"/>
          <w:szCs w:val="24"/>
        </w:rPr>
        <w:t>i</w:t>
      </w:r>
      <w:r>
        <w:rPr>
          <w:szCs w:val="24"/>
        </w:rPr>
        <w:t>rcu</w:t>
      </w:r>
      <w:r>
        <w:rPr>
          <w:spacing w:val="1"/>
          <w:szCs w:val="24"/>
        </w:rPr>
        <w:t>i</w:t>
      </w:r>
      <w:r>
        <w:rPr>
          <w:szCs w:val="24"/>
        </w:rPr>
        <w:t>t</w:t>
      </w:r>
      <w:r>
        <w:rPr>
          <w:spacing w:val="-1"/>
          <w:szCs w:val="24"/>
        </w:rPr>
        <w:t xml:space="preserve"> i</w:t>
      </w:r>
      <w:r>
        <w:rPr>
          <w:szCs w:val="24"/>
        </w:rPr>
        <w:t xml:space="preserve">s </w:t>
      </w:r>
      <w:r>
        <w:rPr>
          <w:spacing w:val="-1"/>
          <w:szCs w:val="24"/>
        </w:rPr>
        <w:t>s</w:t>
      </w:r>
      <w:r>
        <w:rPr>
          <w:szCs w:val="24"/>
        </w:rPr>
        <w:t>hor</w:t>
      </w:r>
      <w:r>
        <w:rPr>
          <w:spacing w:val="1"/>
          <w:szCs w:val="24"/>
        </w:rPr>
        <w:t>t</w:t>
      </w:r>
      <w:r>
        <w:rPr>
          <w:szCs w:val="24"/>
        </w:rPr>
        <w:t>ed (</w:t>
      </w:r>
      <w:r>
        <w:rPr>
          <w:spacing w:val="-1"/>
          <w:szCs w:val="24"/>
        </w:rPr>
        <w:t>s</w:t>
      </w:r>
      <w:r>
        <w:rPr>
          <w:spacing w:val="1"/>
          <w:szCs w:val="24"/>
        </w:rPr>
        <w:t>i</w:t>
      </w:r>
      <w:r>
        <w:rPr>
          <w:szCs w:val="24"/>
        </w:rPr>
        <w:t xml:space="preserve">nce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 xml:space="preserve">s 0) and no power </w:t>
      </w:r>
      <w:r>
        <w:rPr>
          <w:spacing w:val="1"/>
          <w:szCs w:val="24"/>
        </w:rPr>
        <w:t>i</w:t>
      </w:r>
      <w:r>
        <w:rPr>
          <w:szCs w:val="24"/>
        </w:rPr>
        <w:t>s</w:t>
      </w:r>
      <w:r>
        <w:rPr>
          <w:spacing w:val="-1"/>
          <w:szCs w:val="24"/>
        </w:rPr>
        <w:t xml:space="preserve"> </w:t>
      </w:r>
      <w:r>
        <w:rPr>
          <w:szCs w:val="24"/>
        </w:rPr>
        <w:t>d</w:t>
      </w:r>
      <w:r>
        <w:rPr>
          <w:spacing w:val="1"/>
          <w:szCs w:val="24"/>
        </w:rPr>
        <w:t>e</w:t>
      </w:r>
      <w:r>
        <w:rPr>
          <w:spacing w:val="-1"/>
          <w:szCs w:val="24"/>
        </w:rPr>
        <w:t>li</w:t>
      </w:r>
      <w:r>
        <w:rPr>
          <w:szCs w:val="24"/>
        </w:rPr>
        <w:t>ver</w:t>
      </w:r>
      <w:r>
        <w:rPr>
          <w:spacing w:val="1"/>
          <w:szCs w:val="24"/>
        </w:rPr>
        <w:t>e</w:t>
      </w:r>
      <w:r>
        <w:rPr>
          <w:szCs w:val="24"/>
        </w:rPr>
        <w:t xml:space="preserve">d </w:t>
      </w:r>
      <w:r>
        <w:rPr>
          <w:spacing w:val="-1"/>
          <w:szCs w:val="24"/>
        </w:rPr>
        <w:t>w</w:t>
      </w:r>
      <w:r>
        <w:rPr>
          <w:szCs w:val="24"/>
        </w:rPr>
        <w:t>h</w:t>
      </w:r>
      <w:r>
        <w:rPr>
          <w:spacing w:val="1"/>
          <w:szCs w:val="24"/>
        </w:rPr>
        <w:t>e</w:t>
      </w:r>
      <w:r>
        <w:rPr>
          <w:szCs w:val="24"/>
        </w:rPr>
        <w:t xml:space="preserve">n </w:t>
      </w:r>
      <w:r>
        <w:rPr>
          <w:spacing w:val="-1"/>
          <w:szCs w:val="24"/>
        </w:rPr>
        <w:t>t</w:t>
      </w:r>
      <w:r>
        <w:rPr>
          <w:szCs w:val="24"/>
        </w:rPr>
        <w:t>he c</w:t>
      </w:r>
      <w:r>
        <w:rPr>
          <w:spacing w:val="1"/>
          <w:szCs w:val="24"/>
        </w:rPr>
        <w:t>i</w:t>
      </w:r>
      <w:r>
        <w:rPr>
          <w:szCs w:val="24"/>
        </w:rPr>
        <w:t>rcu</w:t>
      </w:r>
      <w:r>
        <w:rPr>
          <w:spacing w:val="-1"/>
          <w:szCs w:val="24"/>
        </w:rPr>
        <w:t>i</w:t>
      </w:r>
      <w:r>
        <w:rPr>
          <w:szCs w:val="24"/>
        </w:rPr>
        <w:t>t</w:t>
      </w:r>
      <w:r>
        <w:rPr>
          <w:spacing w:val="1"/>
          <w:szCs w:val="24"/>
        </w:rPr>
        <w:t xml:space="preserve"> </w:t>
      </w:r>
      <w:r>
        <w:rPr>
          <w:spacing w:val="-1"/>
          <w:szCs w:val="24"/>
        </w:rPr>
        <w:t>i</w:t>
      </w:r>
      <w:r>
        <w:rPr>
          <w:szCs w:val="24"/>
        </w:rPr>
        <w:t>s open (s</w:t>
      </w:r>
      <w:r>
        <w:rPr>
          <w:spacing w:val="-1"/>
          <w:szCs w:val="24"/>
        </w:rPr>
        <w:t>i</w:t>
      </w:r>
      <w:r>
        <w:rPr>
          <w:szCs w:val="24"/>
        </w:rPr>
        <w:t>nce</w:t>
      </w:r>
      <w:r>
        <w:rPr>
          <w:spacing w:val="1"/>
          <w:szCs w:val="24"/>
        </w:rPr>
        <w:t xml:space="preserve"> </w:t>
      </w:r>
      <w:r>
        <w:rPr>
          <w:spacing w:val="-1"/>
          <w:szCs w:val="24"/>
        </w:rPr>
        <w:t>t</w:t>
      </w:r>
      <w:r>
        <w:rPr>
          <w:szCs w:val="24"/>
        </w:rPr>
        <w:t>he curr</w:t>
      </w:r>
      <w:r>
        <w:rPr>
          <w:spacing w:val="1"/>
          <w:szCs w:val="24"/>
        </w:rPr>
        <w:t>e</w:t>
      </w:r>
      <w:r>
        <w:rPr>
          <w:szCs w:val="24"/>
        </w:rPr>
        <w:t xml:space="preserve">nt </w:t>
      </w:r>
      <w:r>
        <w:rPr>
          <w:spacing w:val="-1"/>
          <w:szCs w:val="24"/>
        </w:rPr>
        <w:t>i</w:t>
      </w:r>
      <w:r>
        <w:rPr>
          <w:szCs w:val="24"/>
        </w:rPr>
        <w:t>s 0).</w:t>
      </w:r>
      <w:r>
        <w:rPr>
          <w:spacing w:val="-6"/>
          <w:szCs w:val="24"/>
        </w:rPr>
        <w:t xml:space="preserve"> </w:t>
      </w:r>
      <w:r>
        <w:rPr>
          <w:spacing w:val="1"/>
          <w:szCs w:val="24"/>
        </w:rPr>
        <w:t>T</w:t>
      </w:r>
      <w:r>
        <w:rPr>
          <w:szCs w:val="24"/>
        </w:rPr>
        <w:t xml:space="preserve">he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po</w:t>
      </w:r>
      <w:r>
        <w:rPr>
          <w:spacing w:val="-1"/>
          <w:szCs w:val="24"/>
        </w:rPr>
        <w:t>w</w:t>
      </w:r>
      <w:r>
        <w:rPr>
          <w:szCs w:val="24"/>
        </w:rPr>
        <w:t xml:space="preserve">er </w:t>
      </w:r>
      <w:r>
        <w:rPr>
          <w:spacing w:val="1"/>
          <w:szCs w:val="24"/>
        </w:rPr>
        <w:t>i</w:t>
      </w:r>
      <w:r>
        <w:rPr>
          <w:szCs w:val="24"/>
        </w:rPr>
        <w:t>s</w:t>
      </w:r>
      <w:r>
        <w:rPr>
          <w:spacing w:val="-1"/>
          <w:szCs w:val="24"/>
        </w:rPr>
        <w:t xml:space="preserve"> </w:t>
      </w:r>
      <w:r>
        <w:rPr>
          <w:szCs w:val="24"/>
        </w:rPr>
        <w:t>d</w:t>
      </w:r>
      <w:r>
        <w:rPr>
          <w:spacing w:val="1"/>
          <w:szCs w:val="24"/>
        </w:rPr>
        <w:t>e</w:t>
      </w:r>
      <w:r>
        <w:rPr>
          <w:spacing w:val="-1"/>
          <w:szCs w:val="24"/>
        </w:rPr>
        <w:t>li</w:t>
      </w:r>
      <w:r>
        <w:rPr>
          <w:szCs w:val="24"/>
        </w:rPr>
        <w:t>v</w:t>
      </w:r>
      <w:r>
        <w:rPr>
          <w:spacing w:val="1"/>
          <w:szCs w:val="24"/>
        </w:rPr>
        <w:t>e</w:t>
      </w:r>
      <w:r>
        <w:rPr>
          <w:szCs w:val="24"/>
        </w:rPr>
        <w:t xml:space="preserve">red for </w:t>
      </w:r>
      <w:r>
        <w:rPr>
          <w:spacing w:val="-1"/>
          <w:szCs w:val="24"/>
        </w:rPr>
        <w:t>t</w:t>
      </w:r>
      <w:r>
        <w:rPr>
          <w:szCs w:val="24"/>
        </w:rPr>
        <w:t xml:space="preserve">he </w:t>
      </w:r>
      <w:r>
        <w:rPr>
          <w:spacing w:val="1"/>
          <w:szCs w:val="24"/>
        </w:rPr>
        <w:t>l</w:t>
      </w:r>
      <w:r>
        <w:rPr>
          <w:szCs w:val="24"/>
        </w:rPr>
        <w:t>oad va</w:t>
      </w:r>
      <w:r>
        <w:rPr>
          <w:spacing w:val="1"/>
          <w:szCs w:val="24"/>
        </w:rPr>
        <w:t>l</w:t>
      </w:r>
      <w:r>
        <w:rPr>
          <w:szCs w:val="24"/>
        </w:rPr>
        <w:t>ue at</w:t>
      </w:r>
      <w:r>
        <w:rPr>
          <w:spacing w:val="-1"/>
          <w:szCs w:val="24"/>
        </w:rPr>
        <w:t xml:space="preserve"> </w:t>
      </w:r>
      <w:r>
        <w:rPr>
          <w:spacing w:val="1"/>
          <w:szCs w:val="24"/>
        </w:rPr>
        <w:t>t</w:t>
      </w:r>
      <w:r>
        <w:rPr>
          <w:szCs w:val="24"/>
        </w:rPr>
        <w:t>he “kn</w:t>
      </w:r>
      <w:r>
        <w:rPr>
          <w:spacing w:val="1"/>
          <w:szCs w:val="24"/>
        </w:rPr>
        <w:t>e</w:t>
      </w:r>
      <w:r>
        <w:rPr>
          <w:szCs w:val="24"/>
        </w:rPr>
        <w:t xml:space="preserve">e” of </w:t>
      </w:r>
      <w:r>
        <w:rPr>
          <w:spacing w:val="-1"/>
          <w:szCs w:val="24"/>
        </w:rPr>
        <w:t>t</w:t>
      </w:r>
      <w:r>
        <w:rPr>
          <w:szCs w:val="24"/>
        </w:rPr>
        <w:t>he</w:t>
      </w:r>
      <w:r>
        <w:rPr>
          <w:spacing w:val="1"/>
          <w:szCs w:val="24"/>
        </w:rPr>
        <w:t xml:space="preserve"> </w:t>
      </w:r>
      <w:r>
        <w:rPr>
          <w:szCs w:val="24"/>
        </w:rPr>
        <w:t>curve. One purpose of</w:t>
      </w:r>
      <w:r>
        <w:rPr>
          <w:spacing w:val="-2"/>
          <w:szCs w:val="24"/>
        </w:rPr>
        <w:t xml:space="preserve"> </w:t>
      </w:r>
      <w:r>
        <w:rPr>
          <w:szCs w:val="24"/>
        </w:rPr>
        <w:t>g</w:t>
      </w:r>
      <w:r>
        <w:rPr>
          <w:spacing w:val="1"/>
          <w:szCs w:val="24"/>
        </w:rPr>
        <w:t>e</w:t>
      </w:r>
      <w:r>
        <w:rPr>
          <w:szCs w:val="24"/>
        </w:rPr>
        <w:t>nera</w:t>
      </w:r>
      <w:r>
        <w:rPr>
          <w:spacing w:val="1"/>
          <w:szCs w:val="24"/>
        </w:rPr>
        <w:t>t</w:t>
      </w:r>
      <w:r>
        <w:rPr>
          <w:spacing w:val="-1"/>
          <w:szCs w:val="24"/>
        </w:rPr>
        <w:t>i</w:t>
      </w:r>
      <w:r>
        <w:rPr>
          <w:szCs w:val="24"/>
        </w:rPr>
        <w:t>ng an IV</w:t>
      </w:r>
      <w:r>
        <w:rPr>
          <w:spacing w:val="-3"/>
          <w:szCs w:val="24"/>
        </w:rPr>
        <w:t xml:space="preserve"> </w:t>
      </w:r>
      <w:r>
        <w:rPr>
          <w:szCs w:val="24"/>
        </w:rPr>
        <w:t xml:space="preserve">curve </w:t>
      </w:r>
      <w:r>
        <w:rPr>
          <w:spacing w:val="-1"/>
          <w:szCs w:val="24"/>
        </w:rPr>
        <w:t>i</w:t>
      </w:r>
      <w:r>
        <w:rPr>
          <w:szCs w:val="24"/>
        </w:rPr>
        <w:t xml:space="preserve">s </w:t>
      </w:r>
      <w:r>
        <w:rPr>
          <w:spacing w:val="-1"/>
          <w:szCs w:val="24"/>
        </w:rPr>
        <w:t>t</w:t>
      </w:r>
      <w:r>
        <w:rPr>
          <w:szCs w:val="24"/>
        </w:rPr>
        <w:t>o d</w:t>
      </w:r>
      <w:r>
        <w:rPr>
          <w:spacing w:val="1"/>
          <w:szCs w:val="24"/>
        </w:rPr>
        <w:t>e</w:t>
      </w:r>
      <w:r>
        <w:rPr>
          <w:spacing w:val="-1"/>
          <w:szCs w:val="24"/>
        </w:rPr>
        <w:t>t</w:t>
      </w:r>
      <w:r>
        <w:rPr>
          <w:szCs w:val="24"/>
        </w:rPr>
        <w:t>er</w:t>
      </w:r>
      <w:r>
        <w:rPr>
          <w:spacing w:val="1"/>
          <w:szCs w:val="24"/>
        </w:rPr>
        <w:t>m</w:t>
      </w:r>
      <w:r>
        <w:rPr>
          <w:spacing w:val="-1"/>
          <w:szCs w:val="24"/>
        </w:rPr>
        <w:t>i</w:t>
      </w:r>
      <w:r>
        <w:rPr>
          <w:szCs w:val="24"/>
        </w:rPr>
        <w:t xml:space="preserve">ne </w:t>
      </w:r>
      <w:r>
        <w:rPr>
          <w:spacing w:val="1"/>
          <w:szCs w:val="24"/>
        </w:rPr>
        <w:t>t</w:t>
      </w:r>
      <w:r>
        <w:rPr>
          <w:szCs w:val="24"/>
        </w:rPr>
        <w:t xml:space="preserve">he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 xml:space="preserve">power </w:t>
      </w:r>
      <w:r>
        <w:rPr>
          <w:spacing w:val="1"/>
          <w:szCs w:val="24"/>
        </w:rPr>
        <w:t>t</w:t>
      </w:r>
      <w:r>
        <w:rPr>
          <w:szCs w:val="24"/>
        </w:rPr>
        <w:t>hat</w:t>
      </w:r>
      <w:r>
        <w:rPr>
          <w:spacing w:val="-1"/>
          <w:szCs w:val="24"/>
        </w:rPr>
        <w:t xml:space="preserve"> </w:t>
      </w:r>
      <w:r>
        <w:rPr>
          <w:szCs w:val="24"/>
        </w:rPr>
        <w:t>a</w:t>
      </w:r>
      <w:r>
        <w:rPr>
          <w:spacing w:val="1"/>
          <w:szCs w:val="24"/>
        </w:rPr>
        <w:t xml:space="preserve"> </w:t>
      </w:r>
      <w:r>
        <w:rPr>
          <w:szCs w:val="24"/>
        </w:rPr>
        <w:t>g</w:t>
      </w:r>
      <w:r>
        <w:rPr>
          <w:spacing w:val="-1"/>
          <w:szCs w:val="24"/>
        </w:rPr>
        <w:t>i</w:t>
      </w:r>
      <w:r>
        <w:rPr>
          <w:szCs w:val="24"/>
        </w:rPr>
        <w:t>ven pan</w:t>
      </w:r>
      <w:r>
        <w:rPr>
          <w:spacing w:val="1"/>
          <w:szCs w:val="24"/>
        </w:rPr>
        <w:t>e</w:t>
      </w:r>
      <w:r>
        <w:rPr>
          <w:szCs w:val="24"/>
        </w:rPr>
        <w:t>l</w:t>
      </w:r>
      <w:r>
        <w:rPr>
          <w:spacing w:val="-1"/>
          <w:szCs w:val="24"/>
        </w:rPr>
        <w:t xml:space="preserve"> </w:t>
      </w:r>
      <w:r>
        <w:rPr>
          <w:szCs w:val="24"/>
        </w:rPr>
        <w:t>c</w:t>
      </w:r>
      <w:r>
        <w:rPr>
          <w:spacing w:val="1"/>
          <w:szCs w:val="24"/>
        </w:rPr>
        <w:t>a</w:t>
      </w:r>
      <w:r>
        <w:rPr>
          <w:szCs w:val="24"/>
        </w:rPr>
        <w:t>n genera</w:t>
      </w:r>
      <w:r>
        <w:rPr>
          <w:spacing w:val="1"/>
          <w:szCs w:val="24"/>
        </w:rPr>
        <w:t>t</w:t>
      </w:r>
      <w:r>
        <w:rPr>
          <w:szCs w:val="24"/>
        </w:rPr>
        <w:t>e under a g</w:t>
      </w:r>
      <w:r>
        <w:rPr>
          <w:spacing w:val="-1"/>
          <w:szCs w:val="24"/>
        </w:rPr>
        <w:t>i</w:t>
      </w:r>
      <w:r>
        <w:rPr>
          <w:szCs w:val="24"/>
        </w:rPr>
        <w:t>ven set</w:t>
      </w:r>
      <w:r>
        <w:rPr>
          <w:spacing w:val="1"/>
          <w:szCs w:val="24"/>
        </w:rPr>
        <w:t xml:space="preserve"> </w:t>
      </w:r>
      <w:r>
        <w:rPr>
          <w:szCs w:val="24"/>
        </w:rPr>
        <w:t>of cond</w:t>
      </w:r>
      <w:r>
        <w:rPr>
          <w:spacing w:val="-1"/>
          <w:szCs w:val="24"/>
        </w:rPr>
        <w:t>i</w:t>
      </w:r>
      <w:r>
        <w:rPr>
          <w:spacing w:val="1"/>
          <w:szCs w:val="24"/>
        </w:rPr>
        <w:t>t</w:t>
      </w:r>
      <w:r>
        <w:rPr>
          <w:spacing w:val="-1"/>
          <w:szCs w:val="24"/>
        </w:rPr>
        <w:t>i</w:t>
      </w:r>
      <w:r>
        <w:rPr>
          <w:szCs w:val="24"/>
        </w:rPr>
        <w:t>ons (</w:t>
      </w:r>
      <w:r>
        <w:rPr>
          <w:spacing w:val="-1"/>
          <w:szCs w:val="24"/>
        </w:rPr>
        <w:t>s</w:t>
      </w:r>
      <w:r>
        <w:rPr>
          <w:szCs w:val="24"/>
        </w:rPr>
        <w:t>u</w:t>
      </w:r>
      <w:r>
        <w:rPr>
          <w:spacing w:val="1"/>
          <w:szCs w:val="24"/>
        </w:rPr>
        <w:t>c</w:t>
      </w:r>
      <w:r>
        <w:rPr>
          <w:szCs w:val="24"/>
        </w:rPr>
        <w:t>h as</w:t>
      </w:r>
      <w:r>
        <w:rPr>
          <w:spacing w:val="-1"/>
          <w:szCs w:val="24"/>
        </w:rPr>
        <w:t xml:space="preserve"> </w:t>
      </w:r>
      <w:r w:rsidR="005E5723">
        <w:rPr>
          <w:szCs w:val="24"/>
        </w:rPr>
        <w:t>irradiance</w:t>
      </w:r>
      <w:r>
        <w:rPr>
          <w:szCs w:val="24"/>
        </w:rPr>
        <w:t xml:space="preserve"> and </w:t>
      </w:r>
      <w:r>
        <w:rPr>
          <w:spacing w:val="-1"/>
          <w:szCs w:val="24"/>
        </w:rPr>
        <w:lastRenderedPageBreak/>
        <w:t>t</w:t>
      </w:r>
      <w:r>
        <w:rPr>
          <w:spacing w:val="1"/>
          <w:szCs w:val="24"/>
        </w:rPr>
        <w:t>e</w:t>
      </w:r>
      <w:r>
        <w:rPr>
          <w:spacing w:val="-1"/>
          <w:szCs w:val="24"/>
        </w:rPr>
        <w:t>m</w:t>
      </w:r>
      <w:r>
        <w:rPr>
          <w:szCs w:val="24"/>
        </w:rPr>
        <w:t>pera</w:t>
      </w:r>
      <w:r>
        <w:rPr>
          <w:spacing w:val="1"/>
          <w:szCs w:val="24"/>
        </w:rPr>
        <w:t>t</w:t>
      </w:r>
      <w:r w:rsidR="00AA3056">
        <w:rPr>
          <w:szCs w:val="24"/>
        </w:rPr>
        <w:t xml:space="preserve">ure). </w:t>
      </w:r>
      <w:r>
        <w:rPr>
          <w:szCs w:val="24"/>
        </w:rPr>
        <w:t>P</w:t>
      </w:r>
      <w:r>
        <w:rPr>
          <w:spacing w:val="-1"/>
          <w:szCs w:val="24"/>
        </w:rPr>
        <w:t>l</w:t>
      </w:r>
      <w:r>
        <w:rPr>
          <w:szCs w:val="24"/>
        </w:rPr>
        <w:t>o</w:t>
      </w:r>
      <w:r>
        <w:rPr>
          <w:spacing w:val="-1"/>
          <w:szCs w:val="24"/>
        </w:rPr>
        <w:t>t</w:t>
      </w:r>
      <w:r>
        <w:rPr>
          <w:spacing w:val="1"/>
          <w:szCs w:val="24"/>
        </w:rPr>
        <w:t>t</w:t>
      </w:r>
      <w:r>
        <w:rPr>
          <w:spacing w:val="-1"/>
          <w:szCs w:val="24"/>
        </w:rPr>
        <w:t>i</w:t>
      </w:r>
      <w:r>
        <w:rPr>
          <w:szCs w:val="24"/>
        </w:rPr>
        <w:t xml:space="preserve">ng </w:t>
      </w:r>
      <w:r>
        <w:rPr>
          <w:spacing w:val="-1"/>
          <w:szCs w:val="24"/>
        </w:rPr>
        <w:t>t</w:t>
      </w:r>
      <w:r>
        <w:rPr>
          <w:szCs w:val="24"/>
        </w:rPr>
        <w:t>he</w:t>
      </w:r>
      <w:r>
        <w:rPr>
          <w:spacing w:val="1"/>
          <w:szCs w:val="24"/>
        </w:rPr>
        <w:t xml:space="preserve"> </w:t>
      </w:r>
      <w:r>
        <w:rPr>
          <w:szCs w:val="24"/>
        </w:rPr>
        <w:t>IV</w:t>
      </w:r>
      <w:r>
        <w:rPr>
          <w:spacing w:val="-5"/>
          <w:szCs w:val="24"/>
        </w:rPr>
        <w:t xml:space="preserve"> </w:t>
      </w:r>
      <w:r>
        <w:rPr>
          <w:szCs w:val="24"/>
        </w:rPr>
        <w:t>curv</w:t>
      </w:r>
      <w:r>
        <w:rPr>
          <w:spacing w:val="1"/>
          <w:szCs w:val="24"/>
        </w:rPr>
        <w:t>e</w:t>
      </w:r>
      <w:r>
        <w:rPr>
          <w:szCs w:val="24"/>
        </w:rPr>
        <w:t>s</w:t>
      </w:r>
      <w:r>
        <w:rPr>
          <w:spacing w:val="-1"/>
          <w:szCs w:val="24"/>
        </w:rPr>
        <w:t xml:space="preserve"> </w:t>
      </w:r>
      <w:r>
        <w:rPr>
          <w:szCs w:val="24"/>
        </w:rPr>
        <w:t>for d</w:t>
      </w:r>
      <w:r>
        <w:rPr>
          <w:spacing w:val="1"/>
          <w:szCs w:val="24"/>
        </w:rPr>
        <w:t>i</w:t>
      </w:r>
      <w:r>
        <w:rPr>
          <w:spacing w:val="-6"/>
          <w:szCs w:val="24"/>
        </w:rPr>
        <w:t>f</w:t>
      </w:r>
      <w:r>
        <w:rPr>
          <w:szCs w:val="24"/>
        </w:rPr>
        <w:t>f</w:t>
      </w:r>
      <w:r>
        <w:rPr>
          <w:spacing w:val="1"/>
          <w:szCs w:val="24"/>
        </w:rPr>
        <w:t>e</w:t>
      </w:r>
      <w:r>
        <w:rPr>
          <w:szCs w:val="24"/>
        </w:rPr>
        <w:t>rent cond</w:t>
      </w:r>
      <w:r>
        <w:rPr>
          <w:spacing w:val="-1"/>
          <w:szCs w:val="24"/>
        </w:rPr>
        <w:t>it</w:t>
      </w:r>
      <w:r>
        <w:rPr>
          <w:spacing w:val="1"/>
          <w:szCs w:val="24"/>
        </w:rPr>
        <w:t>i</w:t>
      </w:r>
      <w:r>
        <w:rPr>
          <w:szCs w:val="24"/>
        </w:rPr>
        <w:t>ons</w:t>
      </w:r>
      <w:r>
        <w:rPr>
          <w:spacing w:val="-1"/>
          <w:szCs w:val="24"/>
        </w:rPr>
        <w:t xml:space="preserve"> </w:t>
      </w:r>
      <w:r>
        <w:rPr>
          <w:spacing w:val="1"/>
          <w:szCs w:val="24"/>
        </w:rPr>
        <w:t>i</w:t>
      </w:r>
      <w:r>
        <w:rPr>
          <w:szCs w:val="24"/>
        </w:rPr>
        <w:t>nc</w:t>
      </w:r>
      <w:r>
        <w:rPr>
          <w:spacing w:val="-1"/>
          <w:szCs w:val="24"/>
        </w:rPr>
        <w:t>l</w:t>
      </w:r>
      <w:r>
        <w:rPr>
          <w:szCs w:val="24"/>
        </w:rPr>
        <w:t>ud</w:t>
      </w:r>
      <w:r>
        <w:rPr>
          <w:spacing w:val="1"/>
          <w:szCs w:val="24"/>
        </w:rPr>
        <w:t>i</w:t>
      </w:r>
      <w:r>
        <w:rPr>
          <w:szCs w:val="24"/>
        </w:rPr>
        <w:t xml:space="preserve">ng </w:t>
      </w:r>
      <w:r>
        <w:rPr>
          <w:spacing w:val="-1"/>
          <w:szCs w:val="24"/>
        </w:rPr>
        <w:t>s</w:t>
      </w:r>
      <w:r>
        <w:rPr>
          <w:szCs w:val="24"/>
        </w:rPr>
        <w:t>h</w:t>
      </w:r>
      <w:r>
        <w:rPr>
          <w:spacing w:val="1"/>
          <w:szCs w:val="24"/>
        </w:rPr>
        <w:t>a</w:t>
      </w:r>
      <w:r>
        <w:rPr>
          <w:szCs w:val="24"/>
        </w:rPr>
        <w:t>d</w:t>
      </w:r>
      <w:r>
        <w:rPr>
          <w:spacing w:val="-1"/>
          <w:szCs w:val="24"/>
        </w:rPr>
        <w:t>i</w:t>
      </w:r>
      <w:r>
        <w:rPr>
          <w:szCs w:val="24"/>
        </w:rPr>
        <w:t xml:space="preserve">ng </w:t>
      </w:r>
      <w:r>
        <w:rPr>
          <w:spacing w:val="-1"/>
          <w:szCs w:val="24"/>
        </w:rPr>
        <w:t>i</w:t>
      </w:r>
      <w:r>
        <w:rPr>
          <w:szCs w:val="24"/>
        </w:rPr>
        <w:t xml:space="preserve">s an </w:t>
      </w:r>
      <w:r>
        <w:rPr>
          <w:spacing w:val="1"/>
          <w:szCs w:val="24"/>
        </w:rPr>
        <w:t>i</w:t>
      </w:r>
      <w:r>
        <w:rPr>
          <w:spacing w:val="-1"/>
          <w:szCs w:val="24"/>
        </w:rPr>
        <w:t>m</w:t>
      </w:r>
      <w:r>
        <w:rPr>
          <w:szCs w:val="24"/>
        </w:rPr>
        <w:t>por</w:t>
      </w:r>
      <w:r>
        <w:rPr>
          <w:spacing w:val="-1"/>
          <w:szCs w:val="24"/>
        </w:rPr>
        <w:t>t</w:t>
      </w:r>
      <w:r>
        <w:rPr>
          <w:spacing w:val="1"/>
          <w:szCs w:val="24"/>
        </w:rPr>
        <w:t>a</w:t>
      </w:r>
      <w:r>
        <w:rPr>
          <w:szCs w:val="24"/>
        </w:rPr>
        <w:t>nt</w:t>
      </w:r>
      <w:r>
        <w:rPr>
          <w:spacing w:val="-1"/>
          <w:szCs w:val="24"/>
        </w:rPr>
        <w:t xml:space="preserve"> l</w:t>
      </w:r>
      <w:r>
        <w:rPr>
          <w:spacing w:val="1"/>
          <w:szCs w:val="24"/>
        </w:rPr>
        <w:t>a</w:t>
      </w:r>
      <w:r>
        <w:rPr>
          <w:szCs w:val="24"/>
        </w:rPr>
        <w:t>b exerc</w:t>
      </w:r>
      <w:r>
        <w:rPr>
          <w:spacing w:val="1"/>
          <w:szCs w:val="24"/>
        </w:rPr>
        <w:t>i</w:t>
      </w:r>
      <w:r>
        <w:rPr>
          <w:spacing w:val="-1"/>
          <w:szCs w:val="24"/>
        </w:rPr>
        <w:t>s</w:t>
      </w:r>
      <w:r>
        <w:rPr>
          <w:szCs w:val="24"/>
        </w:rPr>
        <w:t>e</w:t>
      </w:r>
      <w:r>
        <w:rPr>
          <w:spacing w:val="1"/>
          <w:szCs w:val="24"/>
        </w:rPr>
        <w:t xml:space="preserve"> </w:t>
      </w:r>
      <w:r>
        <w:rPr>
          <w:spacing w:val="-1"/>
          <w:szCs w:val="24"/>
        </w:rPr>
        <w:t>i</w:t>
      </w:r>
      <w:r>
        <w:rPr>
          <w:szCs w:val="24"/>
        </w:rPr>
        <w:t xml:space="preserve">n courses </w:t>
      </w:r>
      <w:r>
        <w:rPr>
          <w:spacing w:val="-1"/>
          <w:szCs w:val="24"/>
        </w:rPr>
        <w:t>t</w:t>
      </w:r>
      <w:r>
        <w:rPr>
          <w:szCs w:val="24"/>
        </w:rPr>
        <w:t>e</w:t>
      </w:r>
      <w:r>
        <w:rPr>
          <w:spacing w:val="1"/>
          <w:szCs w:val="24"/>
        </w:rPr>
        <w:t>a</w:t>
      </w:r>
      <w:r>
        <w:rPr>
          <w:szCs w:val="24"/>
        </w:rPr>
        <w:t>ch</w:t>
      </w:r>
      <w:r>
        <w:rPr>
          <w:spacing w:val="-1"/>
          <w:szCs w:val="24"/>
        </w:rPr>
        <w:t>i</w:t>
      </w:r>
      <w:r>
        <w:rPr>
          <w:szCs w:val="24"/>
        </w:rPr>
        <w:t>ng pr</w:t>
      </w:r>
      <w:r>
        <w:rPr>
          <w:spacing w:val="1"/>
          <w:szCs w:val="24"/>
        </w:rPr>
        <w:t>i</w:t>
      </w:r>
      <w:r>
        <w:rPr>
          <w:szCs w:val="24"/>
        </w:rPr>
        <w:t>nc</w:t>
      </w:r>
      <w:r>
        <w:rPr>
          <w:spacing w:val="-1"/>
          <w:szCs w:val="24"/>
        </w:rPr>
        <w:t>i</w:t>
      </w:r>
      <w:r>
        <w:rPr>
          <w:szCs w:val="24"/>
        </w:rPr>
        <w:t>p</w:t>
      </w:r>
      <w:r>
        <w:rPr>
          <w:spacing w:val="1"/>
          <w:szCs w:val="24"/>
        </w:rPr>
        <w:t>l</w:t>
      </w:r>
      <w:r>
        <w:rPr>
          <w:szCs w:val="24"/>
        </w:rPr>
        <w:t>es</w:t>
      </w:r>
      <w:r>
        <w:rPr>
          <w:spacing w:val="-1"/>
          <w:szCs w:val="24"/>
        </w:rPr>
        <w:t xml:space="preserve"> </w:t>
      </w:r>
      <w:r>
        <w:rPr>
          <w:szCs w:val="24"/>
        </w:rPr>
        <w:t>of pho</w:t>
      </w:r>
      <w:r>
        <w:rPr>
          <w:spacing w:val="-1"/>
          <w:szCs w:val="24"/>
        </w:rPr>
        <w:t>t</w:t>
      </w:r>
      <w:r>
        <w:rPr>
          <w:szCs w:val="24"/>
        </w:rPr>
        <w:t>ovo</w:t>
      </w:r>
      <w:r>
        <w:rPr>
          <w:spacing w:val="-1"/>
          <w:szCs w:val="24"/>
        </w:rPr>
        <w:t>l</w:t>
      </w:r>
      <w:r>
        <w:rPr>
          <w:spacing w:val="1"/>
          <w:szCs w:val="24"/>
        </w:rPr>
        <w:t>t</w:t>
      </w:r>
      <w:r>
        <w:rPr>
          <w:szCs w:val="24"/>
        </w:rPr>
        <w:t>a</w:t>
      </w:r>
      <w:r>
        <w:rPr>
          <w:spacing w:val="-1"/>
          <w:szCs w:val="24"/>
        </w:rPr>
        <w:t>i</w:t>
      </w:r>
      <w:r>
        <w:rPr>
          <w:szCs w:val="24"/>
        </w:rPr>
        <w:t>c op</w:t>
      </w:r>
      <w:r>
        <w:rPr>
          <w:spacing w:val="1"/>
          <w:szCs w:val="24"/>
        </w:rPr>
        <w:t>e</w:t>
      </w:r>
      <w:r>
        <w:rPr>
          <w:szCs w:val="24"/>
        </w:rPr>
        <w:t>ra</w:t>
      </w:r>
      <w:r>
        <w:rPr>
          <w:spacing w:val="-1"/>
          <w:szCs w:val="24"/>
        </w:rPr>
        <w:t>t</w:t>
      </w:r>
      <w:r>
        <w:rPr>
          <w:spacing w:val="1"/>
          <w:szCs w:val="24"/>
        </w:rPr>
        <w:t>i</w:t>
      </w:r>
      <w:r>
        <w:rPr>
          <w:szCs w:val="24"/>
        </w:rPr>
        <w:t>on</w:t>
      </w:r>
    </w:p>
    <w:p w14:paraId="16AD1E24" w14:textId="77777777" w:rsidR="00417675" w:rsidRDefault="00417675" w:rsidP="00417675">
      <w:pPr>
        <w:ind w:right="63"/>
        <w:rPr>
          <w:spacing w:val="-1"/>
          <w:szCs w:val="24"/>
        </w:rPr>
      </w:pPr>
    </w:p>
    <w:p w14:paraId="0A6A1689" w14:textId="77777777" w:rsidR="00417675" w:rsidRPr="00C3675D" w:rsidRDefault="00417675" w:rsidP="00417675">
      <w:pPr>
        <w:ind w:right="63"/>
        <w:rPr>
          <w:szCs w:val="24"/>
        </w:rPr>
      </w:pPr>
      <w:r>
        <w:rPr>
          <w:spacing w:val="-1"/>
          <w:szCs w:val="24"/>
        </w:rPr>
        <w:t>M</w:t>
      </w:r>
      <w:r>
        <w:rPr>
          <w:szCs w:val="24"/>
        </w:rPr>
        <w:t>anu</w:t>
      </w:r>
      <w:r>
        <w:rPr>
          <w:spacing w:val="1"/>
          <w:szCs w:val="24"/>
        </w:rPr>
        <w:t>a</w:t>
      </w:r>
      <w:r>
        <w:rPr>
          <w:szCs w:val="24"/>
        </w:rPr>
        <w:t>l</w:t>
      </w:r>
      <w:r>
        <w:rPr>
          <w:spacing w:val="-1"/>
          <w:szCs w:val="24"/>
        </w:rPr>
        <w:t xml:space="preserve"> </w:t>
      </w:r>
      <w:r>
        <w:rPr>
          <w:szCs w:val="24"/>
        </w:rPr>
        <w:t>gen</w:t>
      </w:r>
      <w:r>
        <w:rPr>
          <w:spacing w:val="1"/>
          <w:szCs w:val="24"/>
        </w:rPr>
        <w:t>e</w:t>
      </w:r>
      <w:r>
        <w:rPr>
          <w:szCs w:val="24"/>
        </w:rPr>
        <w:t>ra</w:t>
      </w:r>
      <w:r>
        <w:rPr>
          <w:spacing w:val="-1"/>
          <w:szCs w:val="24"/>
        </w:rPr>
        <w:t>ti</w:t>
      </w:r>
      <w:r>
        <w:rPr>
          <w:szCs w:val="24"/>
        </w:rPr>
        <w:t xml:space="preserve">on of </w:t>
      </w:r>
      <w:r>
        <w:rPr>
          <w:spacing w:val="1"/>
          <w:szCs w:val="24"/>
        </w:rPr>
        <w:t>a</w:t>
      </w:r>
      <w:r>
        <w:rPr>
          <w:szCs w:val="24"/>
        </w:rPr>
        <w:t>n IV</w:t>
      </w:r>
      <w:r>
        <w:rPr>
          <w:spacing w:val="-5"/>
          <w:szCs w:val="24"/>
        </w:rPr>
        <w:t xml:space="preserve"> </w:t>
      </w:r>
      <w:r>
        <w:rPr>
          <w:szCs w:val="24"/>
        </w:rPr>
        <w:t>curve</w:t>
      </w:r>
      <w:r>
        <w:rPr>
          <w:spacing w:val="1"/>
          <w:szCs w:val="24"/>
        </w:rPr>
        <w:t xml:space="preserve"> </w:t>
      </w:r>
      <w:r>
        <w:rPr>
          <w:spacing w:val="-1"/>
          <w:szCs w:val="24"/>
        </w:rPr>
        <w:t>i</w:t>
      </w:r>
      <w:r>
        <w:rPr>
          <w:szCs w:val="24"/>
        </w:rPr>
        <w:t>s a fa</w:t>
      </w:r>
      <w:r>
        <w:rPr>
          <w:spacing w:val="1"/>
          <w:szCs w:val="24"/>
        </w:rPr>
        <w:t>i</w:t>
      </w:r>
      <w:r>
        <w:rPr>
          <w:spacing w:val="-2"/>
          <w:szCs w:val="24"/>
        </w:rPr>
        <w:t>r</w:t>
      </w:r>
      <w:r>
        <w:rPr>
          <w:spacing w:val="1"/>
          <w:szCs w:val="24"/>
        </w:rPr>
        <w:t>l</w:t>
      </w:r>
      <w:r>
        <w:rPr>
          <w:szCs w:val="24"/>
        </w:rPr>
        <w:t xml:space="preserve">y </w:t>
      </w:r>
      <w:r>
        <w:rPr>
          <w:spacing w:val="-1"/>
          <w:szCs w:val="24"/>
        </w:rPr>
        <w:t>t</w:t>
      </w:r>
      <w:r>
        <w:rPr>
          <w:szCs w:val="24"/>
        </w:rPr>
        <w:t>ed</w:t>
      </w:r>
      <w:r>
        <w:rPr>
          <w:spacing w:val="1"/>
          <w:szCs w:val="24"/>
        </w:rPr>
        <w:t>i</w:t>
      </w:r>
      <w:r>
        <w:rPr>
          <w:szCs w:val="24"/>
        </w:rPr>
        <w:t>ous</w:t>
      </w:r>
      <w:r>
        <w:rPr>
          <w:spacing w:val="-1"/>
          <w:szCs w:val="24"/>
        </w:rPr>
        <w:t xml:space="preserve"> </w:t>
      </w:r>
      <w:r>
        <w:rPr>
          <w:szCs w:val="24"/>
        </w:rPr>
        <w:t>(</w:t>
      </w:r>
      <w:r>
        <w:rPr>
          <w:spacing w:val="1"/>
          <w:szCs w:val="24"/>
        </w:rPr>
        <w:t>a</w:t>
      </w:r>
      <w:r>
        <w:rPr>
          <w:spacing w:val="-1"/>
          <w:szCs w:val="24"/>
        </w:rPr>
        <w:t>l</w:t>
      </w:r>
      <w:r>
        <w:rPr>
          <w:szCs w:val="24"/>
        </w:rPr>
        <w:t>be</w:t>
      </w:r>
      <w:r>
        <w:rPr>
          <w:spacing w:val="1"/>
          <w:szCs w:val="24"/>
        </w:rPr>
        <w:t>i</w:t>
      </w:r>
      <w:r>
        <w:rPr>
          <w:szCs w:val="24"/>
        </w:rPr>
        <w:t>t</w:t>
      </w:r>
      <w:r>
        <w:rPr>
          <w:spacing w:val="-1"/>
          <w:szCs w:val="24"/>
        </w:rPr>
        <w:t xml:space="preserve"> </w:t>
      </w:r>
      <w:r>
        <w:rPr>
          <w:szCs w:val="24"/>
        </w:rPr>
        <w:t>educ</w:t>
      </w:r>
      <w:r>
        <w:rPr>
          <w:spacing w:val="1"/>
          <w:szCs w:val="24"/>
        </w:rPr>
        <w:t>a</w:t>
      </w:r>
      <w:r>
        <w:rPr>
          <w:spacing w:val="-1"/>
          <w:szCs w:val="24"/>
        </w:rPr>
        <w:t>ti</w:t>
      </w:r>
      <w:r>
        <w:rPr>
          <w:szCs w:val="24"/>
        </w:rPr>
        <w:t>on</w:t>
      </w:r>
      <w:r>
        <w:rPr>
          <w:spacing w:val="1"/>
          <w:szCs w:val="24"/>
        </w:rPr>
        <w:t>a</w:t>
      </w:r>
      <w:r>
        <w:rPr>
          <w:spacing w:val="-1"/>
          <w:szCs w:val="24"/>
        </w:rPr>
        <w:t>l</w:t>
      </w:r>
      <w:r>
        <w:rPr>
          <w:szCs w:val="24"/>
        </w:rPr>
        <w:t>) process. F</w:t>
      </w:r>
      <w:r>
        <w:rPr>
          <w:spacing w:val="-1"/>
          <w:szCs w:val="24"/>
        </w:rPr>
        <w:t>i</w:t>
      </w:r>
      <w:r>
        <w:rPr>
          <w:szCs w:val="24"/>
        </w:rPr>
        <w:t>rst</w:t>
      </w:r>
      <w:r>
        <w:rPr>
          <w:spacing w:val="-1"/>
          <w:szCs w:val="24"/>
        </w:rPr>
        <w:t xml:space="preserve"> t</w:t>
      </w:r>
      <w:r>
        <w:rPr>
          <w:szCs w:val="24"/>
        </w:rPr>
        <w:t>he</w:t>
      </w:r>
      <w:r>
        <w:rPr>
          <w:spacing w:val="1"/>
          <w:szCs w:val="24"/>
        </w:rPr>
        <w:t xml:space="preserve"> </w:t>
      </w:r>
      <w:r>
        <w:rPr>
          <w:szCs w:val="24"/>
        </w:rPr>
        <w:t>I</w:t>
      </w:r>
      <w:r>
        <w:rPr>
          <w:spacing w:val="-1"/>
          <w:szCs w:val="24"/>
        </w:rPr>
        <w:t>s</w:t>
      </w:r>
      <w:r>
        <w:rPr>
          <w:szCs w:val="24"/>
        </w:rPr>
        <w:t xml:space="preserve">c </w:t>
      </w:r>
      <w:r>
        <w:rPr>
          <w:spacing w:val="1"/>
          <w:szCs w:val="24"/>
        </w:rPr>
        <w:t>a</w:t>
      </w:r>
      <w:r>
        <w:rPr>
          <w:szCs w:val="24"/>
        </w:rPr>
        <w:t xml:space="preserve">nd </w:t>
      </w:r>
      <w:r>
        <w:rPr>
          <w:spacing w:val="-31"/>
          <w:szCs w:val="24"/>
        </w:rPr>
        <w:t>V</w:t>
      </w:r>
      <w:r>
        <w:rPr>
          <w:szCs w:val="24"/>
        </w:rPr>
        <w:t>oc va</w:t>
      </w:r>
      <w:r>
        <w:rPr>
          <w:spacing w:val="1"/>
          <w:szCs w:val="24"/>
        </w:rPr>
        <w:t>l</w:t>
      </w:r>
      <w:r>
        <w:rPr>
          <w:szCs w:val="24"/>
        </w:rPr>
        <w:t xml:space="preserve">ues are </w:t>
      </w:r>
      <w:r>
        <w:rPr>
          <w:spacing w:val="-1"/>
          <w:szCs w:val="24"/>
        </w:rPr>
        <w:t>m</w:t>
      </w:r>
      <w:r>
        <w:rPr>
          <w:spacing w:val="1"/>
          <w:szCs w:val="24"/>
        </w:rPr>
        <w:t>e</w:t>
      </w:r>
      <w:r>
        <w:rPr>
          <w:szCs w:val="24"/>
        </w:rPr>
        <w:t xml:space="preserve">asured </w:t>
      </w:r>
      <w:r>
        <w:rPr>
          <w:spacing w:val="-1"/>
          <w:szCs w:val="24"/>
        </w:rPr>
        <w:t>w</w:t>
      </w:r>
      <w:r>
        <w:rPr>
          <w:spacing w:val="1"/>
          <w:szCs w:val="24"/>
        </w:rPr>
        <w:t>i</w:t>
      </w:r>
      <w:r>
        <w:rPr>
          <w:spacing w:val="-1"/>
          <w:szCs w:val="24"/>
        </w:rPr>
        <w:t>t</w:t>
      </w:r>
      <w:r>
        <w:rPr>
          <w:szCs w:val="24"/>
        </w:rPr>
        <w:t xml:space="preserve">h a </w:t>
      </w:r>
      <w:r>
        <w:rPr>
          <w:spacing w:val="1"/>
          <w:szCs w:val="24"/>
        </w:rPr>
        <w:t>m</w:t>
      </w:r>
      <w:r>
        <w:rPr>
          <w:szCs w:val="24"/>
        </w:rPr>
        <w:t>u</w:t>
      </w:r>
      <w:r>
        <w:rPr>
          <w:spacing w:val="-1"/>
          <w:szCs w:val="24"/>
        </w:rPr>
        <w:t>lt</w:t>
      </w:r>
      <w:r>
        <w:rPr>
          <w:spacing w:val="1"/>
          <w:szCs w:val="24"/>
        </w:rPr>
        <w:t>i</w:t>
      </w:r>
      <w:r>
        <w:rPr>
          <w:spacing w:val="-1"/>
          <w:szCs w:val="24"/>
        </w:rPr>
        <w:t>m</w:t>
      </w:r>
      <w:r>
        <w:rPr>
          <w:szCs w:val="24"/>
        </w:rPr>
        <w:t>e</w:t>
      </w:r>
      <w:r>
        <w:rPr>
          <w:spacing w:val="1"/>
          <w:szCs w:val="24"/>
        </w:rPr>
        <w:t>t</w:t>
      </w:r>
      <w:r>
        <w:rPr>
          <w:szCs w:val="24"/>
        </w:rPr>
        <w:t>e</w:t>
      </w:r>
      <w:r>
        <w:rPr>
          <w:spacing w:val="-14"/>
          <w:szCs w:val="24"/>
        </w:rPr>
        <w:t>r</w:t>
      </w:r>
      <w:r>
        <w:rPr>
          <w:szCs w:val="24"/>
        </w:rPr>
        <w:t>.</w:t>
      </w:r>
      <w:r>
        <w:rPr>
          <w:spacing w:val="-4"/>
          <w:szCs w:val="24"/>
        </w:rPr>
        <w:t xml:space="preserve"> </w:t>
      </w:r>
      <w:r>
        <w:rPr>
          <w:spacing w:val="-1"/>
          <w:szCs w:val="24"/>
        </w:rPr>
        <w:t>T</w:t>
      </w:r>
      <w:r>
        <w:rPr>
          <w:szCs w:val="24"/>
        </w:rPr>
        <w:t>h</w:t>
      </w:r>
      <w:r>
        <w:rPr>
          <w:spacing w:val="1"/>
          <w:szCs w:val="24"/>
        </w:rPr>
        <w:t>e</w:t>
      </w:r>
      <w:r>
        <w:rPr>
          <w:szCs w:val="24"/>
        </w:rPr>
        <w:t xml:space="preserve">n </w:t>
      </w:r>
      <w:r>
        <w:rPr>
          <w:spacing w:val="-1"/>
          <w:szCs w:val="24"/>
        </w:rPr>
        <w:t>t</w:t>
      </w:r>
      <w:r>
        <w:rPr>
          <w:szCs w:val="24"/>
        </w:rPr>
        <w:t>he PV</w:t>
      </w:r>
      <w:r>
        <w:rPr>
          <w:spacing w:val="-3"/>
          <w:szCs w:val="24"/>
        </w:rPr>
        <w:t xml:space="preserve"> </w:t>
      </w:r>
      <w:r>
        <w:rPr>
          <w:szCs w:val="24"/>
        </w:rPr>
        <w:t>panel</w:t>
      </w:r>
      <w:r>
        <w:rPr>
          <w:spacing w:val="-1"/>
          <w:szCs w:val="24"/>
        </w:rPr>
        <w:t xml:space="preserve"> </w:t>
      </w:r>
      <w:r>
        <w:rPr>
          <w:spacing w:val="1"/>
          <w:szCs w:val="24"/>
        </w:rPr>
        <w:t>i</w:t>
      </w:r>
      <w:r>
        <w:rPr>
          <w:szCs w:val="24"/>
        </w:rPr>
        <w:t>s</w:t>
      </w:r>
      <w:r>
        <w:rPr>
          <w:spacing w:val="-1"/>
          <w:szCs w:val="24"/>
        </w:rPr>
        <w:t xml:space="preserve"> </w:t>
      </w:r>
      <w:r>
        <w:rPr>
          <w:spacing w:val="1"/>
          <w:szCs w:val="24"/>
        </w:rPr>
        <w:t>c</w:t>
      </w:r>
      <w:r>
        <w:rPr>
          <w:szCs w:val="24"/>
        </w:rPr>
        <w:t>onnec</w:t>
      </w:r>
      <w:r>
        <w:rPr>
          <w:spacing w:val="1"/>
          <w:szCs w:val="24"/>
        </w:rPr>
        <w:t>t</w:t>
      </w:r>
      <w:r>
        <w:rPr>
          <w:szCs w:val="24"/>
        </w:rPr>
        <w:t xml:space="preserve">ed </w:t>
      </w:r>
      <w:r>
        <w:rPr>
          <w:spacing w:val="-1"/>
          <w:szCs w:val="24"/>
        </w:rPr>
        <w:t>t</w:t>
      </w:r>
      <w:r>
        <w:rPr>
          <w:szCs w:val="24"/>
        </w:rPr>
        <w:t>o a v</w:t>
      </w:r>
      <w:r>
        <w:rPr>
          <w:spacing w:val="1"/>
          <w:szCs w:val="24"/>
        </w:rPr>
        <w:t>a</w:t>
      </w:r>
      <w:r>
        <w:rPr>
          <w:szCs w:val="24"/>
        </w:rPr>
        <w:t>r</w:t>
      </w:r>
      <w:r>
        <w:rPr>
          <w:spacing w:val="-1"/>
          <w:szCs w:val="24"/>
        </w:rPr>
        <w:t>i</w:t>
      </w:r>
      <w:r>
        <w:rPr>
          <w:szCs w:val="24"/>
        </w:rPr>
        <w:t>ab</w:t>
      </w:r>
      <w:r>
        <w:rPr>
          <w:spacing w:val="1"/>
          <w:szCs w:val="24"/>
        </w:rPr>
        <w:t>l</w:t>
      </w:r>
      <w:r>
        <w:rPr>
          <w:szCs w:val="24"/>
        </w:rPr>
        <w:t xml:space="preserve">e </w:t>
      </w:r>
      <w:r>
        <w:rPr>
          <w:spacing w:val="-1"/>
          <w:szCs w:val="24"/>
        </w:rPr>
        <w:t>l</w:t>
      </w:r>
      <w:r>
        <w:rPr>
          <w:szCs w:val="24"/>
        </w:rPr>
        <w:t>oad.</w:t>
      </w:r>
      <w:r>
        <w:rPr>
          <w:spacing w:val="-4"/>
          <w:szCs w:val="24"/>
        </w:rPr>
        <w:t xml:space="preserve"> </w:t>
      </w:r>
      <w:r>
        <w:rPr>
          <w:spacing w:val="1"/>
          <w:szCs w:val="24"/>
        </w:rPr>
        <w:t>T</w:t>
      </w:r>
      <w:r>
        <w:rPr>
          <w:szCs w:val="24"/>
        </w:rPr>
        <w:t>h</w:t>
      </w:r>
      <w:r>
        <w:rPr>
          <w:spacing w:val="-1"/>
          <w:szCs w:val="24"/>
        </w:rPr>
        <w:t>i</w:t>
      </w:r>
      <w:r>
        <w:rPr>
          <w:szCs w:val="24"/>
        </w:rPr>
        <w:t>s can be a</w:t>
      </w:r>
      <w:r>
        <w:rPr>
          <w:spacing w:val="1"/>
          <w:szCs w:val="24"/>
        </w:rPr>
        <w:t xml:space="preserve"> </w:t>
      </w:r>
      <w:r>
        <w:rPr>
          <w:szCs w:val="24"/>
        </w:rPr>
        <w:t xml:space="preserve">bank of </w:t>
      </w:r>
      <w:r>
        <w:rPr>
          <w:spacing w:val="-1"/>
          <w:szCs w:val="24"/>
        </w:rPr>
        <w:t>li</w:t>
      </w:r>
      <w:r>
        <w:rPr>
          <w:szCs w:val="24"/>
        </w:rPr>
        <w:t>gh</w:t>
      </w:r>
      <w:r>
        <w:rPr>
          <w:spacing w:val="1"/>
          <w:szCs w:val="24"/>
        </w:rPr>
        <w:t>t</w:t>
      </w:r>
      <w:r>
        <w:rPr>
          <w:szCs w:val="24"/>
        </w:rPr>
        <w:t xml:space="preserve"> b</w:t>
      </w:r>
      <w:r>
        <w:rPr>
          <w:spacing w:val="-1"/>
          <w:szCs w:val="24"/>
        </w:rPr>
        <w:t>u</w:t>
      </w:r>
      <w:r>
        <w:rPr>
          <w:szCs w:val="24"/>
        </w:rPr>
        <w:t xml:space="preserve">lbs </w:t>
      </w:r>
      <w:r>
        <w:rPr>
          <w:spacing w:val="-1"/>
          <w:szCs w:val="24"/>
        </w:rPr>
        <w:t>t</w:t>
      </w:r>
      <w:r>
        <w:rPr>
          <w:szCs w:val="24"/>
        </w:rPr>
        <w:t>hat</w:t>
      </w:r>
      <w:r>
        <w:rPr>
          <w:spacing w:val="1"/>
          <w:szCs w:val="24"/>
        </w:rPr>
        <w:t xml:space="preserve"> </w:t>
      </w:r>
      <w:r>
        <w:rPr>
          <w:spacing w:val="-1"/>
          <w:szCs w:val="24"/>
        </w:rPr>
        <w:t>m</w:t>
      </w:r>
      <w:r>
        <w:rPr>
          <w:szCs w:val="24"/>
        </w:rPr>
        <w:t>ay be</w:t>
      </w:r>
      <w:r>
        <w:rPr>
          <w:spacing w:val="1"/>
          <w:szCs w:val="24"/>
        </w:rPr>
        <w:t xml:space="preserve"> </w:t>
      </w:r>
      <w:r>
        <w:rPr>
          <w:spacing w:val="-1"/>
          <w:szCs w:val="24"/>
        </w:rPr>
        <w:t>s</w:t>
      </w:r>
      <w:r>
        <w:rPr>
          <w:szCs w:val="24"/>
        </w:rPr>
        <w:t>w</w:t>
      </w:r>
      <w:r>
        <w:rPr>
          <w:spacing w:val="-1"/>
          <w:szCs w:val="24"/>
        </w:rPr>
        <w:t>i</w:t>
      </w:r>
      <w:r>
        <w:rPr>
          <w:spacing w:val="1"/>
          <w:szCs w:val="24"/>
        </w:rPr>
        <w:t>t</w:t>
      </w:r>
      <w:r>
        <w:rPr>
          <w:szCs w:val="24"/>
        </w:rPr>
        <w:t xml:space="preserve">ched </w:t>
      </w:r>
      <w:r>
        <w:rPr>
          <w:spacing w:val="1"/>
          <w:szCs w:val="24"/>
        </w:rPr>
        <w:t>i</w:t>
      </w:r>
      <w:r>
        <w:rPr>
          <w:szCs w:val="24"/>
        </w:rPr>
        <w:t>n</w:t>
      </w:r>
      <w:r>
        <w:rPr>
          <w:spacing w:val="-1"/>
          <w:szCs w:val="24"/>
        </w:rPr>
        <w:t>t</w:t>
      </w:r>
      <w:r>
        <w:rPr>
          <w:szCs w:val="24"/>
        </w:rPr>
        <w:t>o or out</w:t>
      </w:r>
      <w:r>
        <w:rPr>
          <w:spacing w:val="-1"/>
          <w:szCs w:val="24"/>
        </w:rPr>
        <w:t xml:space="preserve"> </w:t>
      </w:r>
      <w:r>
        <w:rPr>
          <w:szCs w:val="24"/>
        </w:rPr>
        <w:t xml:space="preserve">of </w:t>
      </w:r>
      <w:r>
        <w:rPr>
          <w:spacing w:val="-1"/>
          <w:szCs w:val="24"/>
        </w:rPr>
        <w:t>t</w:t>
      </w:r>
      <w:r>
        <w:rPr>
          <w:szCs w:val="24"/>
        </w:rPr>
        <w:t>he</w:t>
      </w:r>
      <w:r>
        <w:rPr>
          <w:spacing w:val="1"/>
          <w:szCs w:val="24"/>
        </w:rPr>
        <w:t xml:space="preserve"> </w:t>
      </w:r>
      <w:r>
        <w:rPr>
          <w:szCs w:val="24"/>
        </w:rPr>
        <w:t>c</w:t>
      </w:r>
      <w:r>
        <w:rPr>
          <w:spacing w:val="-1"/>
          <w:szCs w:val="24"/>
        </w:rPr>
        <w:t>i</w:t>
      </w:r>
      <w:r>
        <w:rPr>
          <w:szCs w:val="24"/>
        </w:rPr>
        <w:t>r</w:t>
      </w:r>
      <w:r>
        <w:rPr>
          <w:spacing w:val="1"/>
          <w:szCs w:val="24"/>
        </w:rPr>
        <w:t>c</w:t>
      </w:r>
      <w:r>
        <w:rPr>
          <w:szCs w:val="24"/>
        </w:rPr>
        <w:t>u</w:t>
      </w:r>
      <w:r>
        <w:rPr>
          <w:spacing w:val="-1"/>
          <w:szCs w:val="24"/>
        </w:rPr>
        <w:t>it</w:t>
      </w:r>
      <w:r>
        <w:rPr>
          <w:szCs w:val="24"/>
        </w:rPr>
        <w:t xml:space="preserve">. Or </w:t>
      </w:r>
      <w:r>
        <w:rPr>
          <w:spacing w:val="-1"/>
          <w:szCs w:val="24"/>
        </w:rPr>
        <w:t>i</w:t>
      </w:r>
      <w:r>
        <w:rPr>
          <w:szCs w:val="24"/>
        </w:rPr>
        <w:t>t</w:t>
      </w:r>
      <w:r>
        <w:rPr>
          <w:spacing w:val="1"/>
          <w:szCs w:val="24"/>
        </w:rPr>
        <w:t xml:space="preserve"> </w:t>
      </w:r>
      <w:r>
        <w:rPr>
          <w:szCs w:val="24"/>
        </w:rPr>
        <w:t>can be a</w:t>
      </w:r>
      <w:r>
        <w:rPr>
          <w:spacing w:val="1"/>
          <w:szCs w:val="24"/>
        </w:rPr>
        <w:t xml:space="preserve"> </w:t>
      </w:r>
      <w:r>
        <w:rPr>
          <w:szCs w:val="24"/>
        </w:rPr>
        <w:t xml:space="preserve">heavy-duty </w:t>
      </w:r>
      <w:r>
        <w:rPr>
          <w:spacing w:val="-2"/>
          <w:szCs w:val="24"/>
        </w:rPr>
        <w:t>r</w:t>
      </w:r>
      <w:r>
        <w:rPr>
          <w:szCs w:val="24"/>
        </w:rPr>
        <w:t>h</w:t>
      </w:r>
      <w:r>
        <w:rPr>
          <w:spacing w:val="1"/>
          <w:szCs w:val="24"/>
        </w:rPr>
        <w:t>e</w:t>
      </w:r>
      <w:r>
        <w:rPr>
          <w:szCs w:val="24"/>
        </w:rPr>
        <w:t>o</w:t>
      </w:r>
      <w:r>
        <w:rPr>
          <w:spacing w:val="-1"/>
          <w:szCs w:val="24"/>
        </w:rPr>
        <w:t>s</w:t>
      </w:r>
      <w:r>
        <w:rPr>
          <w:spacing w:val="1"/>
          <w:szCs w:val="24"/>
        </w:rPr>
        <w:t>t</w:t>
      </w:r>
      <w:r>
        <w:rPr>
          <w:szCs w:val="24"/>
        </w:rPr>
        <w:t>a</w:t>
      </w:r>
      <w:r>
        <w:rPr>
          <w:spacing w:val="-1"/>
          <w:szCs w:val="24"/>
        </w:rPr>
        <w:t>t</w:t>
      </w:r>
      <w:r>
        <w:rPr>
          <w:szCs w:val="24"/>
        </w:rPr>
        <w:t>.</w:t>
      </w:r>
      <w:r>
        <w:rPr>
          <w:spacing w:val="-4"/>
          <w:szCs w:val="24"/>
        </w:rPr>
        <w:t xml:space="preserve"> </w:t>
      </w:r>
      <w:r>
        <w:rPr>
          <w:spacing w:val="-1"/>
          <w:szCs w:val="24"/>
        </w:rPr>
        <w:t>T</w:t>
      </w:r>
      <w:r>
        <w:rPr>
          <w:szCs w:val="24"/>
        </w:rPr>
        <w:t>he</w:t>
      </w:r>
      <w:r>
        <w:rPr>
          <w:spacing w:val="1"/>
          <w:szCs w:val="24"/>
        </w:rPr>
        <w:t xml:space="preserve"> </w:t>
      </w:r>
      <w:r>
        <w:rPr>
          <w:spacing w:val="-1"/>
          <w:szCs w:val="24"/>
        </w:rPr>
        <w:t>l</w:t>
      </w:r>
      <w:r>
        <w:rPr>
          <w:szCs w:val="24"/>
        </w:rPr>
        <w:t>oad v</w:t>
      </w:r>
      <w:r>
        <w:rPr>
          <w:spacing w:val="1"/>
          <w:szCs w:val="24"/>
        </w:rPr>
        <w:t>a</w:t>
      </w:r>
      <w:r>
        <w:rPr>
          <w:spacing w:val="-1"/>
          <w:szCs w:val="24"/>
        </w:rPr>
        <w:t>l</w:t>
      </w:r>
      <w:r>
        <w:rPr>
          <w:szCs w:val="24"/>
        </w:rPr>
        <w:t xml:space="preserve">ue </w:t>
      </w:r>
      <w:r>
        <w:rPr>
          <w:spacing w:val="1"/>
          <w:szCs w:val="24"/>
        </w:rPr>
        <w:t>i</w:t>
      </w:r>
      <w:r>
        <w:rPr>
          <w:szCs w:val="24"/>
        </w:rPr>
        <w:t>s</w:t>
      </w:r>
      <w:r>
        <w:rPr>
          <w:spacing w:val="-1"/>
          <w:szCs w:val="24"/>
        </w:rPr>
        <w:t xml:space="preserve"> </w:t>
      </w:r>
      <w:r>
        <w:rPr>
          <w:spacing w:val="1"/>
          <w:szCs w:val="24"/>
        </w:rPr>
        <w:t>i</w:t>
      </w:r>
      <w:r>
        <w:rPr>
          <w:szCs w:val="24"/>
        </w:rPr>
        <w:t>ncre</w:t>
      </w:r>
      <w:r>
        <w:rPr>
          <w:spacing w:val="-1"/>
          <w:szCs w:val="24"/>
        </w:rPr>
        <w:t>m</w:t>
      </w:r>
      <w:r>
        <w:rPr>
          <w:spacing w:val="1"/>
          <w:szCs w:val="24"/>
        </w:rPr>
        <w:t>e</w:t>
      </w:r>
      <w:r>
        <w:rPr>
          <w:szCs w:val="24"/>
        </w:rPr>
        <w:t>n</w:t>
      </w:r>
      <w:r>
        <w:rPr>
          <w:spacing w:val="-1"/>
          <w:szCs w:val="24"/>
        </w:rPr>
        <w:t>t</w:t>
      </w:r>
      <w:r>
        <w:rPr>
          <w:szCs w:val="24"/>
        </w:rPr>
        <w:t>a</w:t>
      </w:r>
      <w:r>
        <w:rPr>
          <w:spacing w:val="1"/>
          <w:szCs w:val="24"/>
        </w:rPr>
        <w:t>l</w:t>
      </w:r>
      <w:r>
        <w:rPr>
          <w:spacing w:val="-1"/>
          <w:szCs w:val="24"/>
        </w:rPr>
        <w:t>l</w:t>
      </w:r>
      <w:r>
        <w:rPr>
          <w:szCs w:val="24"/>
        </w:rPr>
        <w:t>y chang</w:t>
      </w:r>
      <w:r>
        <w:rPr>
          <w:spacing w:val="1"/>
          <w:szCs w:val="24"/>
        </w:rPr>
        <w:t>e</w:t>
      </w:r>
      <w:r>
        <w:rPr>
          <w:szCs w:val="24"/>
        </w:rPr>
        <w:t>d, and at</w:t>
      </w:r>
      <w:r>
        <w:rPr>
          <w:spacing w:val="1"/>
          <w:szCs w:val="24"/>
        </w:rPr>
        <w:t xml:space="preserve"> </w:t>
      </w:r>
      <w:r>
        <w:rPr>
          <w:szCs w:val="24"/>
        </w:rPr>
        <w:t>each po</w:t>
      </w:r>
      <w:r>
        <w:rPr>
          <w:spacing w:val="1"/>
          <w:szCs w:val="24"/>
        </w:rPr>
        <w:t>i</w:t>
      </w:r>
      <w:r>
        <w:rPr>
          <w:szCs w:val="24"/>
        </w:rPr>
        <w:t>nt</w:t>
      </w:r>
      <w:r>
        <w:rPr>
          <w:spacing w:val="-1"/>
          <w:szCs w:val="24"/>
        </w:rPr>
        <w:t xml:space="preserve"> t</w:t>
      </w:r>
      <w:r>
        <w:rPr>
          <w:szCs w:val="24"/>
        </w:rPr>
        <w:t>he</w:t>
      </w:r>
      <w:r>
        <w:rPr>
          <w:spacing w:val="1"/>
          <w:szCs w:val="24"/>
        </w:rPr>
        <w:t xml:space="preserve"> </w:t>
      </w:r>
      <w:r>
        <w:rPr>
          <w:spacing w:val="-1"/>
          <w:szCs w:val="24"/>
        </w:rPr>
        <w:t>m</w:t>
      </w:r>
      <w:r>
        <w:rPr>
          <w:szCs w:val="24"/>
        </w:rPr>
        <w:t>e</w:t>
      </w:r>
      <w:r>
        <w:rPr>
          <w:spacing w:val="1"/>
          <w:szCs w:val="24"/>
        </w:rPr>
        <w:t>t</w:t>
      </w:r>
      <w:r>
        <w:rPr>
          <w:szCs w:val="24"/>
        </w:rPr>
        <w:t xml:space="preserve">er </w:t>
      </w:r>
      <w:r>
        <w:rPr>
          <w:spacing w:val="-1"/>
          <w:szCs w:val="24"/>
        </w:rPr>
        <w:t>i</w:t>
      </w:r>
      <w:r>
        <w:rPr>
          <w:szCs w:val="24"/>
        </w:rPr>
        <w:t xml:space="preserve">s used </w:t>
      </w:r>
      <w:r>
        <w:rPr>
          <w:spacing w:val="-1"/>
          <w:szCs w:val="24"/>
        </w:rPr>
        <w:t>t</w:t>
      </w:r>
      <w:r>
        <w:rPr>
          <w:szCs w:val="24"/>
        </w:rPr>
        <w:t xml:space="preserve">o </w:t>
      </w:r>
      <w:r>
        <w:rPr>
          <w:spacing w:val="1"/>
          <w:szCs w:val="24"/>
        </w:rPr>
        <w:t>m</w:t>
      </w:r>
      <w:r>
        <w:rPr>
          <w:szCs w:val="24"/>
        </w:rPr>
        <w:t xml:space="preserve">easure </w:t>
      </w:r>
      <w:r>
        <w:rPr>
          <w:spacing w:val="-1"/>
          <w:szCs w:val="24"/>
        </w:rPr>
        <w:t>t</w:t>
      </w:r>
      <w:r>
        <w:rPr>
          <w:szCs w:val="24"/>
        </w:rPr>
        <w:t>he curr</w:t>
      </w:r>
      <w:r>
        <w:rPr>
          <w:spacing w:val="1"/>
          <w:szCs w:val="24"/>
        </w:rPr>
        <w:t>e</w:t>
      </w:r>
      <w:r>
        <w:rPr>
          <w:szCs w:val="24"/>
        </w:rPr>
        <w:t>nt</w:t>
      </w:r>
      <w:r>
        <w:rPr>
          <w:spacing w:val="-1"/>
          <w:szCs w:val="24"/>
        </w:rPr>
        <w:t xml:space="preserve"> </w:t>
      </w:r>
      <w:r>
        <w:rPr>
          <w:szCs w:val="24"/>
        </w:rPr>
        <w:t>and vo</w:t>
      </w:r>
      <w:r>
        <w:rPr>
          <w:spacing w:val="-1"/>
          <w:szCs w:val="24"/>
        </w:rPr>
        <w:t>l</w:t>
      </w:r>
      <w:r>
        <w:rPr>
          <w:spacing w:val="1"/>
          <w:szCs w:val="24"/>
        </w:rPr>
        <w:t>t</w:t>
      </w:r>
      <w:r>
        <w:rPr>
          <w:szCs w:val="24"/>
        </w:rPr>
        <w:t>age, wh</w:t>
      </w:r>
      <w:r>
        <w:rPr>
          <w:spacing w:val="-1"/>
          <w:szCs w:val="24"/>
        </w:rPr>
        <w:t>i</w:t>
      </w:r>
      <w:r>
        <w:rPr>
          <w:spacing w:val="1"/>
          <w:szCs w:val="24"/>
        </w:rPr>
        <w:t>c</w:t>
      </w:r>
      <w:r>
        <w:rPr>
          <w:szCs w:val="24"/>
        </w:rPr>
        <w:t>h are re</w:t>
      </w:r>
      <w:r>
        <w:rPr>
          <w:spacing w:val="1"/>
          <w:szCs w:val="24"/>
        </w:rPr>
        <w:t>c</w:t>
      </w:r>
      <w:r>
        <w:rPr>
          <w:szCs w:val="24"/>
        </w:rPr>
        <w:t xml:space="preserve">orded </w:t>
      </w:r>
      <w:r>
        <w:rPr>
          <w:spacing w:val="-1"/>
          <w:szCs w:val="24"/>
        </w:rPr>
        <w:t>m</w:t>
      </w:r>
      <w:r>
        <w:rPr>
          <w:szCs w:val="24"/>
        </w:rPr>
        <w:t>anu</w:t>
      </w:r>
      <w:r>
        <w:rPr>
          <w:spacing w:val="1"/>
          <w:szCs w:val="24"/>
        </w:rPr>
        <w:t>a</w:t>
      </w:r>
      <w:r>
        <w:rPr>
          <w:spacing w:val="-1"/>
          <w:szCs w:val="24"/>
        </w:rPr>
        <w:t>ll</w:t>
      </w:r>
      <w:r>
        <w:rPr>
          <w:spacing w:val="-14"/>
          <w:szCs w:val="24"/>
        </w:rPr>
        <w:t>y</w:t>
      </w:r>
      <w:r>
        <w:rPr>
          <w:szCs w:val="24"/>
        </w:rPr>
        <w:t>.</w:t>
      </w:r>
      <w:r>
        <w:rPr>
          <w:spacing w:val="54"/>
          <w:szCs w:val="24"/>
        </w:rPr>
        <w:t xml:space="preserve"> </w:t>
      </w:r>
      <w:r>
        <w:rPr>
          <w:spacing w:val="1"/>
          <w:szCs w:val="24"/>
        </w:rPr>
        <w:t>T</w:t>
      </w:r>
      <w:r>
        <w:rPr>
          <w:szCs w:val="24"/>
        </w:rPr>
        <w:t xml:space="preserve">hen </w:t>
      </w:r>
      <w:r>
        <w:rPr>
          <w:spacing w:val="-1"/>
          <w:szCs w:val="24"/>
        </w:rPr>
        <w:t>t</w:t>
      </w:r>
      <w:r>
        <w:rPr>
          <w:szCs w:val="24"/>
        </w:rPr>
        <w:t>he</w:t>
      </w:r>
      <w:r>
        <w:rPr>
          <w:spacing w:val="1"/>
          <w:szCs w:val="24"/>
        </w:rPr>
        <w:t xml:space="preserve"> </w:t>
      </w:r>
      <w:r>
        <w:rPr>
          <w:szCs w:val="24"/>
        </w:rPr>
        <w:t>va</w:t>
      </w:r>
      <w:r>
        <w:rPr>
          <w:spacing w:val="-1"/>
          <w:szCs w:val="24"/>
        </w:rPr>
        <w:t>l</w:t>
      </w:r>
      <w:r>
        <w:rPr>
          <w:szCs w:val="24"/>
        </w:rPr>
        <w:t>ues are</w:t>
      </w:r>
      <w:r>
        <w:rPr>
          <w:spacing w:val="1"/>
          <w:szCs w:val="24"/>
        </w:rPr>
        <w:t xml:space="preserve"> </w:t>
      </w:r>
      <w:r>
        <w:rPr>
          <w:spacing w:val="-1"/>
          <w:szCs w:val="24"/>
        </w:rPr>
        <w:t>t</w:t>
      </w:r>
      <w:r>
        <w:rPr>
          <w:szCs w:val="24"/>
        </w:rPr>
        <w:t xml:space="preserve">yped </w:t>
      </w:r>
      <w:r>
        <w:rPr>
          <w:spacing w:val="1"/>
          <w:szCs w:val="24"/>
        </w:rPr>
        <w:t>i</w:t>
      </w:r>
      <w:r>
        <w:rPr>
          <w:szCs w:val="24"/>
        </w:rPr>
        <w:t>n</w:t>
      </w:r>
      <w:r>
        <w:rPr>
          <w:spacing w:val="-1"/>
          <w:szCs w:val="24"/>
        </w:rPr>
        <w:t>t</w:t>
      </w:r>
      <w:r>
        <w:rPr>
          <w:szCs w:val="24"/>
        </w:rPr>
        <w:t>o a spreadshe</w:t>
      </w:r>
      <w:r>
        <w:rPr>
          <w:spacing w:val="1"/>
          <w:szCs w:val="24"/>
        </w:rPr>
        <w:t>e</w:t>
      </w:r>
      <w:r>
        <w:rPr>
          <w:szCs w:val="24"/>
        </w:rPr>
        <w:t>t and p</w:t>
      </w:r>
      <w:r>
        <w:rPr>
          <w:spacing w:val="-1"/>
          <w:szCs w:val="24"/>
        </w:rPr>
        <w:t>l</w:t>
      </w:r>
      <w:r>
        <w:rPr>
          <w:szCs w:val="24"/>
        </w:rPr>
        <w:t>o</w:t>
      </w:r>
      <w:r>
        <w:rPr>
          <w:spacing w:val="-1"/>
          <w:szCs w:val="24"/>
        </w:rPr>
        <w:t>t</w:t>
      </w:r>
      <w:r>
        <w:rPr>
          <w:spacing w:val="1"/>
          <w:szCs w:val="24"/>
        </w:rPr>
        <w:t>t</w:t>
      </w:r>
      <w:r>
        <w:rPr>
          <w:szCs w:val="24"/>
        </w:rPr>
        <w:t>ed. Perfor</w:t>
      </w:r>
      <w:r>
        <w:rPr>
          <w:spacing w:val="-1"/>
          <w:szCs w:val="24"/>
        </w:rPr>
        <w:t>m</w:t>
      </w:r>
      <w:r>
        <w:rPr>
          <w:spacing w:val="1"/>
          <w:szCs w:val="24"/>
        </w:rPr>
        <w:t>i</w:t>
      </w:r>
      <w:r>
        <w:rPr>
          <w:szCs w:val="24"/>
        </w:rPr>
        <w:t xml:space="preserve">ng </w:t>
      </w:r>
      <w:r>
        <w:rPr>
          <w:spacing w:val="-1"/>
          <w:szCs w:val="24"/>
        </w:rPr>
        <w:t>t</w:t>
      </w:r>
      <w:r>
        <w:rPr>
          <w:szCs w:val="24"/>
        </w:rPr>
        <w:t>h</w:t>
      </w:r>
      <w:r>
        <w:rPr>
          <w:spacing w:val="-1"/>
          <w:szCs w:val="24"/>
        </w:rPr>
        <w:t>i</w:t>
      </w:r>
      <w:r>
        <w:rPr>
          <w:szCs w:val="24"/>
        </w:rPr>
        <w:t>s process by hand at</w:t>
      </w:r>
      <w:r>
        <w:rPr>
          <w:spacing w:val="1"/>
          <w:szCs w:val="24"/>
        </w:rPr>
        <w:t xml:space="preserve"> </w:t>
      </w:r>
      <w:r>
        <w:rPr>
          <w:spacing w:val="-1"/>
          <w:szCs w:val="24"/>
        </w:rPr>
        <w:t>l</w:t>
      </w:r>
      <w:r>
        <w:rPr>
          <w:szCs w:val="24"/>
        </w:rPr>
        <w:t>e</w:t>
      </w:r>
      <w:r>
        <w:rPr>
          <w:spacing w:val="1"/>
          <w:szCs w:val="24"/>
        </w:rPr>
        <w:t>a</w:t>
      </w:r>
      <w:r>
        <w:rPr>
          <w:spacing w:val="-1"/>
          <w:szCs w:val="24"/>
        </w:rPr>
        <w:t>s</w:t>
      </w:r>
      <w:r>
        <w:rPr>
          <w:szCs w:val="24"/>
        </w:rPr>
        <w:t>t</w:t>
      </w:r>
      <w:r>
        <w:rPr>
          <w:spacing w:val="1"/>
          <w:szCs w:val="24"/>
        </w:rPr>
        <w:t xml:space="preserve"> </w:t>
      </w:r>
      <w:r>
        <w:rPr>
          <w:szCs w:val="24"/>
        </w:rPr>
        <w:t xml:space="preserve">once </w:t>
      </w:r>
      <w:r>
        <w:rPr>
          <w:spacing w:val="-1"/>
          <w:szCs w:val="24"/>
        </w:rPr>
        <w:t>i</w:t>
      </w:r>
      <w:r>
        <w:rPr>
          <w:szCs w:val="24"/>
        </w:rPr>
        <w:t xml:space="preserve">s a good way </w:t>
      </w:r>
      <w:r>
        <w:rPr>
          <w:spacing w:val="1"/>
          <w:szCs w:val="24"/>
        </w:rPr>
        <w:t>t</w:t>
      </w:r>
      <w:r>
        <w:rPr>
          <w:szCs w:val="24"/>
        </w:rPr>
        <w:t>o get</w:t>
      </w:r>
      <w:r>
        <w:rPr>
          <w:spacing w:val="-1"/>
          <w:szCs w:val="24"/>
        </w:rPr>
        <w:t xml:space="preserve"> </w:t>
      </w:r>
      <w:r>
        <w:rPr>
          <w:szCs w:val="24"/>
        </w:rPr>
        <w:t>a</w:t>
      </w:r>
      <w:r>
        <w:rPr>
          <w:spacing w:val="1"/>
          <w:szCs w:val="24"/>
        </w:rPr>
        <w:t xml:space="preserve"> </w:t>
      </w:r>
      <w:r>
        <w:rPr>
          <w:szCs w:val="24"/>
        </w:rPr>
        <w:t>real</w:t>
      </w:r>
      <w:r>
        <w:rPr>
          <w:spacing w:val="-1"/>
          <w:szCs w:val="24"/>
        </w:rPr>
        <w:t xml:space="preserve"> </w:t>
      </w:r>
      <w:r>
        <w:rPr>
          <w:szCs w:val="24"/>
        </w:rPr>
        <w:t>f</w:t>
      </w:r>
      <w:r>
        <w:rPr>
          <w:spacing w:val="1"/>
          <w:szCs w:val="24"/>
        </w:rPr>
        <w:t>e</w:t>
      </w:r>
      <w:r>
        <w:rPr>
          <w:szCs w:val="24"/>
        </w:rPr>
        <w:t>el</w:t>
      </w:r>
      <w:r>
        <w:rPr>
          <w:spacing w:val="-1"/>
          <w:szCs w:val="24"/>
        </w:rPr>
        <w:t xml:space="preserve"> </w:t>
      </w:r>
      <w:r>
        <w:rPr>
          <w:szCs w:val="24"/>
        </w:rPr>
        <w:t>for what</w:t>
      </w:r>
      <w:r>
        <w:rPr>
          <w:spacing w:val="-1"/>
          <w:szCs w:val="24"/>
        </w:rPr>
        <w:t xml:space="preserve"> </w:t>
      </w:r>
      <w:r>
        <w:rPr>
          <w:spacing w:val="1"/>
          <w:szCs w:val="24"/>
        </w:rPr>
        <w:t>i</w:t>
      </w:r>
      <w:r>
        <w:rPr>
          <w:szCs w:val="24"/>
        </w:rPr>
        <w:t>s go</w:t>
      </w:r>
      <w:r>
        <w:rPr>
          <w:spacing w:val="-1"/>
          <w:szCs w:val="24"/>
        </w:rPr>
        <w:t>i</w:t>
      </w:r>
      <w:r>
        <w:rPr>
          <w:szCs w:val="24"/>
        </w:rPr>
        <w:t>ng on. But</w:t>
      </w:r>
      <w:r>
        <w:rPr>
          <w:spacing w:val="-1"/>
          <w:szCs w:val="24"/>
        </w:rPr>
        <w:t xml:space="preserve"> </w:t>
      </w:r>
      <w:r>
        <w:rPr>
          <w:spacing w:val="1"/>
          <w:szCs w:val="24"/>
        </w:rPr>
        <w:t>i</w:t>
      </w:r>
      <w:r>
        <w:rPr>
          <w:szCs w:val="24"/>
        </w:rPr>
        <w:t>t</w:t>
      </w:r>
      <w:r>
        <w:rPr>
          <w:spacing w:val="-1"/>
          <w:szCs w:val="24"/>
        </w:rPr>
        <w:t xml:space="preserve"> i</w:t>
      </w:r>
      <w:r>
        <w:rPr>
          <w:szCs w:val="24"/>
        </w:rPr>
        <w:t xml:space="preserve">s </w:t>
      </w:r>
      <w:r>
        <w:rPr>
          <w:spacing w:val="-1"/>
          <w:szCs w:val="24"/>
        </w:rPr>
        <w:t>t</w:t>
      </w:r>
      <w:r>
        <w:rPr>
          <w:spacing w:val="1"/>
          <w:szCs w:val="24"/>
        </w:rPr>
        <w:t>i</w:t>
      </w:r>
      <w:r>
        <w:rPr>
          <w:spacing w:val="-1"/>
          <w:szCs w:val="24"/>
        </w:rPr>
        <w:t>m</w:t>
      </w:r>
      <w:r>
        <w:rPr>
          <w:szCs w:val="24"/>
        </w:rPr>
        <w:t>e-consu</w:t>
      </w:r>
      <w:r>
        <w:rPr>
          <w:spacing w:val="-1"/>
          <w:szCs w:val="24"/>
        </w:rPr>
        <w:t>m</w:t>
      </w:r>
      <w:r>
        <w:rPr>
          <w:spacing w:val="1"/>
          <w:szCs w:val="24"/>
        </w:rPr>
        <w:t>i</w:t>
      </w:r>
      <w:r>
        <w:rPr>
          <w:szCs w:val="24"/>
        </w:rPr>
        <w:t>ng, sub</w:t>
      </w:r>
      <w:r>
        <w:rPr>
          <w:spacing w:val="-1"/>
          <w:szCs w:val="24"/>
        </w:rPr>
        <w:t>j</w:t>
      </w:r>
      <w:r>
        <w:rPr>
          <w:szCs w:val="24"/>
        </w:rPr>
        <w:t>ect</w:t>
      </w:r>
      <w:r>
        <w:rPr>
          <w:spacing w:val="1"/>
          <w:szCs w:val="24"/>
        </w:rPr>
        <w:t xml:space="preserve"> </w:t>
      </w:r>
      <w:r>
        <w:rPr>
          <w:spacing w:val="-1"/>
          <w:szCs w:val="24"/>
        </w:rPr>
        <w:t>t</w:t>
      </w:r>
      <w:r>
        <w:rPr>
          <w:szCs w:val="24"/>
        </w:rPr>
        <w:t>o hu</w:t>
      </w:r>
      <w:r>
        <w:rPr>
          <w:spacing w:val="-1"/>
          <w:szCs w:val="24"/>
        </w:rPr>
        <w:t>m</w:t>
      </w:r>
      <w:r>
        <w:rPr>
          <w:spacing w:val="1"/>
          <w:szCs w:val="24"/>
        </w:rPr>
        <w:t>a</w:t>
      </w:r>
      <w:r>
        <w:rPr>
          <w:szCs w:val="24"/>
        </w:rPr>
        <w:t>n erro</w:t>
      </w:r>
      <w:r>
        <w:rPr>
          <w:spacing w:val="-10"/>
          <w:szCs w:val="24"/>
        </w:rPr>
        <w:t>r</w:t>
      </w:r>
      <w:r>
        <w:rPr>
          <w:szCs w:val="24"/>
        </w:rPr>
        <w:t>, sub</w:t>
      </w:r>
      <w:r>
        <w:rPr>
          <w:spacing w:val="-1"/>
          <w:szCs w:val="24"/>
        </w:rPr>
        <w:t>j</w:t>
      </w:r>
      <w:r>
        <w:rPr>
          <w:szCs w:val="24"/>
        </w:rPr>
        <w:t>e</w:t>
      </w:r>
      <w:r>
        <w:rPr>
          <w:spacing w:val="1"/>
          <w:szCs w:val="24"/>
        </w:rPr>
        <w:t>c</w:t>
      </w:r>
      <w:r>
        <w:rPr>
          <w:szCs w:val="24"/>
        </w:rPr>
        <w:t>t</w:t>
      </w:r>
      <w:r>
        <w:rPr>
          <w:spacing w:val="-1"/>
          <w:szCs w:val="24"/>
        </w:rPr>
        <w:t xml:space="preserve"> t</w:t>
      </w:r>
      <w:r>
        <w:rPr>
          <w:szCs w:val="24"/>
        </w:rPr>
        <w:t xml:space="preserve">o </w:t>
      </w:r>
      <w:r>
        <w:rPr>
          <w:spacing w:val="1"/>
          <w:szCs w:val="24"/>
        </w:rPr>
        <w:t>c</w:t>
      </w:r>
      <w:r>
        <w:rPr>
          <w:szCs w:val="24"/>
        </w:rPr>
        <w:t>hang</w:t>
      </w:r>
      <w:r>
        <w:rPr>
          <w:spacing w:val="-1"/>
          <w:szCs w:val="24"/>
        </w:rPr>
        <w:t>i</w:t>
      </w:r>
      <w:r>
        <w:rPr>
          <w:szCs w:val="24"/>
        </w:rPr>
        <w:t>ng cond</w:t>
      </w:r>
      <w:r>
        <w:rPr>
          <w:spacing w:val="1"/>
          <w:szCs w:val="24"/>
        </w:rPr>
        <w:t>i</w:t>
      </w:r>
      <w:r>
        <w:rPr>
          <w:spacing w:val="-1"/>
          <w:szCs w:val="24"/>
        </w:rPr>
        <w:t>ti</w:t>
      </w:r>
      <w:r>
        <w:rPr>
          <w:szCs w:val="24"/>
        </w:rPr>
        <w:t>ons, e</w:t>
      </w:r>
      <w:r>
        <w:rPr>
          <w:spacing w:val="1"/>
          <w:szCs w:val="24"/>
        </w:rPr>
        <w:t>t</w:t>
      </w:r>
      <w:r>
        <w:rPr>
          <w:szCs w:val="24"/>
        </w:rPr>
        <w:t>c.</w:t>
      </w:r>
    </w:p>
    <w:p w14:paraId="22EF35E0" w14:textId="77777777" w:rsidR="00417675" w:rsidRDefault="00417675" w:rsidP="00417675">
      <w:pPr>
        <w:spacing w:line="200" w:lineRule="exact"/>
      </w:pPr>
    </w:p>
    <w:p w14:paraId="4DF29D61" w14:textId="357F6384" w:rsidR="00417675" w:rsidRDefault="00417675" w:rsidP="00417675">
      <w:pPr>
        <w:ind w:right="135"/>
        <w:rPr>
          <w:szCs w:val="24"/>
        </w:rPr>
      </w:pPr>
      <w:r>
        <w:rPr>
          <w:spacing w:val="-1"/>
          <w:szCs w:val="24"/>
        </w:rPr>
        <w:t>T</w:t>
      </w:r>
      <w:r>
        <w:rPr>
          <w:szCs w:val="24"/>
        </w:rPr>
        <w:t>he 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w:t>
      </w:r>
      <w:r>
        <w:rPr>
          <w:spacing w:val="-2"/>
          <w:szCs w:val="24"/>
        </w:rPr>
        <w:t xml:space="preserve"> </w:t>
      </w:r>
      <w:r>
        <w:rPr>
          <w:spacing w:val="1"/>
          <w:szCs w:val="24"/>
        </w:rPr>
        <w:t>i</w:t>
      </w:r>
      <w:r>
        <w:rPr>
          <w:szCs w:val="24"/>
        </w:rPr>
        <w:t>s na</w:t>
      </w:r>
      <w:r>
        <w:rPr>
          <w:spacing w:val="-1"/>
          <w:szCs w:val="24"/>
        </w:rPr>
        <w:t>m</w:t>
      </w:r>
      <w:r>
        <w:rPr>
          <w:szCs w:val="24"/>
        </w:rPr>
        <w:t xml:space="preserve">ed for </w:t>
      </w:r>
      <w:r>
        <w:rPr>
          <w:spacing w:val="1"/>
          <w:szCs w:val="24"/>
        </w:rPr>
        <w:t>t</w:t>
      </w:r>
      <w:r>
        <w:rPr>
          <w:szCs w:val="24"/>
        </w:rPr>
        <w:t>he process of “s</w:t>
      </w:r>
      <w:r>
        <w:rPr>
          <w:spacing w:val="-1"/>
          <w:szCs w:val="24"/>
        </w:rPr>
        <w:t>w</w:t>
      </w:r>
      <w:r>
        <w:rPr>
          <w:spacing w:val="1"/>
          <w:szCs w:val="24"/>
        </w:rPr>
        <w:t>i</w:t>
      </w:r>
      <w:r>
        <w:rPr>
          <w:szCs w:val="24"/>
        </w:rPr>
        <w:t>ng</w:t>
      </w:r>
      <w:r>
        <w:rPr>
          <w:spacing w:val="-1"/>
          <w:szCs w:val="24"/>
        </w:rPr>
        <w:t>i</w:t>
      </w:r>
      <w:r>
        <w:rPr>
          <w:szCs w:val="24"/>
        </w:rPr>
        <w:t>ng out</w:t>
      </w:r>
      <w:r>
        <w:rPr>
          <w:spacing w:val="-1"/>
          <w:szCs w:val="24"/>
        </w:rPr>
        <w:t xml:space="preserve"> </w:t>
      </w:r>
      <w:r>
        <w:rPr>
          <w:spacing w:val="1"/>
          <w:szCs w:val="24"/>
        </w:rPr>
        <w:t>a</w:t>
      </w:r>
      <w:r>
        <w:rPr>
          <w:szCs w:val="24"/>
        </w:rPr>
        <w:t>n IV</w:t>
      </w:r>
      <w:r>
        <w:rPr>
          <w:spacing w:val="-5"/>
          <w:szCs w:val="24"/>
        </w:rPr>
        <w:t xml:space="preserve"> </w:t>
      </w:r>
      <w:r>
        <w:rPr>
          <w:szCs w:val="24"/>
        </w:rPr>
        <w:t>curv</w:t>
      </w:r>
      <w:r>
        <w:rPr>
          <w:spacing w:val="1"/>
          <w:szCs w:val="24"/>
        </w:rPr>
        <w:t>e</w:t>
      </w:r>
      <w:r>
        <w:rPr>
          <w:szCs w:val="24"/>
        </w:rPr>
        <w:t>”, wh</w:t>
      </w:r>
      <w:r>
        <w:rPr>
          <w:spacing w:val="-1"/>
          <w:szCs w:val="24"/>
        </w:rPr>
        <w:t>i</w:t>
      </w:r>
      <w:r>
        <w:rPr>
          <w:szCs w:val="24"/>
        </w:rPr>
        <w:t xml:space="preserve">ch </w:t>
      </w:r>
      <w:r>
        <w:rPr>
          <w:spacing w:val="-1"/>
          <w:szCs w:val="24"/>
        </w:rPr>
        <w:t>i</w:t>
      </w:r>
      <w:r>
        <w:rPr>
          <w:szCs w:val="24"/>
        </w:rPr>
        <w:t xml:space="preserve">s how </w:t>
      </w:r>
      <w:r>
        <w:rPr>
          <w:spacing w:val="-1"/>
          <w:szCs w:val="24"/>
        </w:rPr>
        <w:t>G</w:t>
      </w:r>
      <w:r>
        <w:rPr>
          <w:spacing w:val="1"/>
          <w:szCs w:val="24"/>
        </w:rPr>
        <w:t>i</w:t>
      </w:r>
      <w:r>
        <w:rPr>
          <w:szCs w:val="24"/>
        </w:rPr>
        <w:t>l</w:t>
      </w:r>
      <w:r>
        <w:rPr>
          <w:spacing w:val="-1"/>
          <w:szCs w:val="24"/>
        </w:rPr>
        <w:t xml:space="preserve"> </w:t>
      </w:r>
      <w:r>
        <w:rPr>
          <w:szCs w:val="24"/>
        </w:rPr>
        <w:t>Mas</w:t>
      </w:r>
      <w:r>
        <w:rPr>
          <w:spacing w:val="-1"/>
          <w:szCs w:val="24"/>
        </w:rPr>
        <w:t>t</w:t>
      </w:r>
      <w:r>
        <w:rPr>
          <w:szCs w:val="24"/>
        </w:rPr>
        <w:t>ers de</w:t>
      </w:r>
      <w:r>
        <w:rPr>
          <w:spacing w:val="-1"/>
          <w:szCs w:val="24"/>
        </w:rPr>
        <w:t>s</w:t>
      </w:r>
      <w:r>
        <w:rPr>
          <w:spacing w:val="1"/>
          <w:szCs w:val="24"/>
        </w:rPr>
        <w:t>c</w:t>
      </w:r>
      <w:r>
        <w:rPr>
          <w:szCs w:val="24"/>
        </w:rPr>
        <w:t>r</w:t>
      </w:r>
      <w:r>
        <w:rPr>
          <w:spacing w:val="-1"/>
          <w:szCs w:val="24"/>
        </w:rPr>
        <w:t>i</w:t>
      </w:r>
      <w:r>
        <w:rPr>
          <w:szCs w:val="24"/>
        </w:rPr>
        <w:t>be</w:t>
      </w:r>
      <w:ins w:id="1505" w:author="Chris Satterlee" w:date="2023-04-07T22:10:00Z">
        <w:r w:rsidR="002F6230">
          <w:rPr>
            <w:szCs w:val="24"/>
          </w:rPr>
          <w:t>d</w:t>
        </w:r>
      </w:ins>
      <w:del w:id="1506" w:author="Chris Satterlee" w:date="2023-04-07T22:10:00Z">
        <w:r w:rsidDel="002F6230">
          <w:rPr>
            <w:szCs w:val="24"/>
          </w:rPr>
          <w:delText>s</w:delText>
        </w:r>
      </w:del>
      <w:r>
        <w:rPr>
          <w:szCs w:val="24"/>
        </w:rPr>
        <w:t xml:space="preserve"> </w:t>
      </w:r>
      <w:r>
        <w:rPr>
          <w:spacing w:val="-1"/>
          <w:szCs w:val="24"/>
        </w:rPr>
        <w:t>i</w:t>
      </w:r>
      <w:r>
        <w:rPr>
          <w:szCs w:val="24"/>
        </w:rPr>
        <w:t>t</w:t>
      </w:r>
      <w:r>
        <w:rPr>
          <w:spacing w:val="1"/>
          <w:szCs w:val="24"/>
        </w:rPr>
        <w:t xml:space="preserve"> </w:t>
      </w:r>
      <w:r>
        <w:rPr>
          <w:szCs w:val="24"/>
        </w:rPr>
        <w:t>in h</w:t>
      </w:r>
      <w:r>
        <w:rPr>
          <w:spacing w:val="-1"/>
          <w:szCs w:val="24"/>
        </w:rPr>
        <w:t>i</w:t>
      </w:r>
      <w:r>
        <w:rPr>
          <w:szCs w:val="24"/>
        </w:rPr>
        <w:t>s C</w:t>
      </w:r>
      <w:r>
        <w:rPr>
          <w:spacing w:val="-1"/>
          <w:szCs w:val="24"/>
        </w:rPr>
        <w:t>EE</w:t>
      </w:r>
      <w:r>
        <w:rPr>
          <w:szCs w:val="24"/>
        </w:rPr>
        <w:t xml:space="preserve">176B </w:t>
      </w:r>
      <w:r>
        <w:rPr>
          <w:spacing w:val="1"/>
          <w:szCs w:val="24"/>
        </w:rPr>
        <w:t>c</w:t>
      </w:r>
      <w:r>
        <w:rPr>
          <w:spacing w:val="-1"/>
          <w:szCs w:val="24"/>
        </w:rPr>
        <w:t>l</w:t>
      </w:r>
      <w:r>
        <w:rPr>
          <w:szCs w:val="24"/>
        </w:rPr>
        <w:t>ass at</w:t>
      </w:r>
      <w:r>
        <w:rPr>
          <w:spacing w:val="-1"/>
          <w:szCs w:val="24"/>
        </w:rPr>
        <w:t xml:space="preserve"> </w:t>
      </w:r>
      <w:r>
        <w:rPr>
          <w:szCs w:val="24"/>
        </w:rPr>
        <w:t>S</w:t>
      </w:r>
      <w:r>
        <w:rPr>
          <w:spacing w:val="-1"/>
          <w:szCs w:val="24"/>
        </w:rPr>
        <w:t>t</w:t>
      </w:r>
      <w:r>
        <w:rPr>
          <w:spacing w:val="1"/>
          <w:szCs w:val="24"/>
        </w:rPr>
        <w:t>a</w:t>
      </w:r>
      <w:r>
        <w:rPr>
          <w:szCs w:val="24"/>
        </w:rPr>
        <w:t>n</w:t>
      </w:r>
      <w:r>
        <w:rPr>
          <w:spacing w:val="-2"/>
          <w:szCs w:val="24"/>
        </w:rPr>
        <w:t>f</w:t>
      </w:r>
      <w:r>
        <w:rPr>
          <w:szCs w:val="24"/>
        </w:rPr>
        <w:t>ord.</w:t>
      </w:r>
      <w:r>
        <w:rPr>
          <w:spacing w:val="56"/>
          <w:szCs w:val="24"/>
        </w:rPr>
        <w:t xml:space="preserve"> </w:t>
      </w:r>
      <w:r>
        <w:rPr>
          <w:spacing w:val="1"/>
          <w:szCs w:val="24"/>
        </w:rPr>
        <w:t>T</w:t>
      </w:r>
      <w:r>
        <w:rPr>
          <w:szCs w:val="24"/>
        </w:rPr>
        <w:t xml:space="preserve">he </w:t>
      </w:r>
      <w:r w:rsidR="00203643">
        <w:rPr>
          <w:szCs w:val="24"/>
        </w:rPr>
        <w:t>first-generation IV</w:t>
      </w:r>
      <w:r>
        <w:rPr>
          <w:szCs w:val="24"/>
        </w:rPr>
        <w:t xml:space="preserve"> Swinger uses immersion heating coils for the loads, and a Raspberry Pi single-board computer to con</w:t>
      </w:r>
      <w:r>
        <w:rPr>
          <w:spacing w:val="-1"/>
          <w:szCs w:val="24"/>
        </w:rPr>
        <w:t>t</w:t>
      </w:r>
      <w:r>
        <w:rPr>
          <w:szCs w:val="24"/>
        </w:rPr>
        <w:t>rol</w:t>
      </w:r>
      <w:r>
        <w:rPr>
          <w:spacing w:val="1"/>
          <w:szCs w:val="24"/>
        </w:rPr>
        <w:t xml:space="preserve"> relays that switch the loads into and out of the circuit.</w:t>
      </w:r>
      <w:r>
        <w:rPr>
          <w:szCs w:val="24"/>
        </w:rPr>
        <w:t xml:space="preserve"> It</w:t>
      </w:r>
      <w:r>
        <w:rPr>
          <w:spacing w:val="-1"/>
          <w:szCs w:val="24"/>
        </w:rPr>
        <w:t xml:space="preserve"> </w:t>
      </w:r>
      <w:r>
        <w:rPr>
          <w:szCs w:val="24"/>
        </w:rPr>
        <w:t>has bu</w:t>
      </w:r>
      <w:r>
        <w:rPr>
          <w:spacing w:val="-1"/>
          <w:szCs w:val="24"/>
        </w:rPr>
        <w:t>i</w:t>
      </w:r>
      <w:r>
        <w:rPr>
          <w:spacing w:val="1"/>
          <w:szCs w:val="24"/>
        </w:rPr>
        <w:t>l</w:t>
      </w:r>
      <w:r>
        <w:rPr>
          <w:spacing w:val="-1"/>
          <w:szCs w:val="24"/>
        </w:rPr>
        <w:t>t</w:t>
      </w:r>
      <w:r>
        <w:rPr>
          <w:szCs w:val="24"/>
        </w:rPr>
        <w:t>-</w:t>
      </w:r>
      <w:r>
        <w:rPr>
          <w:spacing w:val="-1"/>
          <w:szCs w:val="24"/>
        </w:rPr>
        <w:t>i</w:t>
      </w:r>
      <w:r>
        <w:rPr>
          <w:szCs w:val="24"/>
        </w:rPr>
        <w:t>n vo</w:t>
      </w:r>
      <w:r>
        <w:rPr>
          <w:spacing w:val="1"/>
          <w:szCs w:val="24"/>
        </w:rPr>
        <w:t>l</w:t>
      </w:r>
      <w:r>
        <w:rPr>
          <w:spacing w:val="-1"/>
          <w:szCs w:val="24"/>
        </w:rPr>
        <w:t>tm</w:t>
      </w:r>
      <w:r>
        <w:rPr>
          <w:spacing w:val="1"/>
          <w:szCs w:val="24"/>
        </w:rPr>
        <w:t>e</w:t>
      </w:r>
      <w:r>
        <w:rPr>
          <w:spacing w:val="-1"/>
          <w:szCs w:val="24"/>
        </w:rPr>
        <w:t>t</w:t>
      </w:r>
      <w:r>
        <w:rPr>
          <w:szCs w:val="24"/>
        </w:rPr>
        <w:t xml:space="preserve">er </w:t>
      </w:r>
      <w:r>
        <w:rPr>
          <w:spacing w:val="1"/>
          <w:szCs w:val="24"/>
        </w:rPr>
        <w:t>a</w:t>
      </w:r>
      <w:r>
        <w:rPr>
          <w:szCs w:val="24"/>
        </w:rPr>
        <w:t>nd a</w:t>
      </w:r>
      <w:r>
        <w:rPr>
          <w:spacing w:val="-1"/>
          <w:szCs w:val="24"/>
        </w:rPr>
        <w:t>mm</w:t>
      </w:r>
      <w:r>
        <w:rPr>
          <w:spacing w:val="1"/>
          <w:szCs w:val="24"/>
        </w:rPr>
        <w:t>e</w:t>
      </w:r>
      <w:r>
        <w:rPr>
          <w:spacing w:val="-1"/>
          <w:szCs w:val="24"/>
        </w:rPr>
        <w:t>t</w:t>
      </w:r>
      <w:r>
        <w:rPr>
          <w:szCs w:val="24"/>
        </w:rPr>
        <w:t>er h</w:t>
      </w:r>
      <w:r>
        <w:rPr>
          <w:spacing w:val="1"/>
          <w:szCs w:val="24"/>
        </w:rPr>
        <w:t>a</w:t>
      </w:r>
      <w:r>
        <w:rPr>
          <w:spacing w:val="-2"/>
          <w:szCs w:val="24"/>
        </w:rPr>
        <w:t>r</w:t>
      </w:r>
      <w:r>
        <w:rPr>
          <w:szCs w:val="24"/>
        </w:rPr>
        <w:t>dware</w:t>
      </w:r>
      <w:r>
        <w:rPr>
          <w:spacing w:val="1"/>
          <w:szCs w:val="24"/>
        </w:rPr>
        <w:t xml:space="preserve"> </w:t>
      </w:r>
      <w:r>
        <w:rPr>
          <w:spacing w:val="-1"/>
          <w:szCs w:val="24"/>
        </w:rPr>
        <w:t>t</w:t>
      </w:r>
      <w:r>
        <w:rPr>
          <w:szCs w:val="24"/>
        </w:rPr>
        <w:t>hat</w:t>
      </w:r>
      <w:r>
        <w:rPr>
          <w:spacing w:val="1"/>
          <w:szCs w:val="24"/>
        </w:rPr>
        <w:t xml:space="preserve"> </w:t>
      </w:r>
      <w:r>
        <w:rPr>
          <w:szCs w:val="24"/>
        </w:rPr>
        <w:t>are re</w:t>
      </w:r>
      <w:r>
        <w:rPr>
          <w:spacing w:val="1"/>
          <w:szCs w:val="24"/>
        </w:rPr>
        <w:t>a</w:t>
      </w:r>
      <w:r>
        <w:rPr>
          <w:szCs w:val="24"/>
        </w:rPr>
        <w:t xml:space="preserve">d by </w:t>
      </w:r>
      <w:r>
        <w:rPr>
          <w:spacing w:val="-1"/>
          <w:szCs w:val="24"/>
        </w:rPr>
        <w:t>t</w:t>
      </w:r>
      <w:r>
        <w:rPr>
          <w:szCs w:val="24"/>
        </w:rPr>
        <w:t>he sof</w:t>
      </w:r>
      <w:r>
        <w:rPr>
          <w:spacing w:val="-1"/>
          <w:szCs w:val="24"/>
        </w:rPr>
        <w:t>t</w:t>
      </w:r>
      <w:r>
        <w:rPr>
          <w:szCs w:val="24"/>
        </w:rPr>
        <w:t xml:space="preserve">ware </w:t>
      </w:r>
      <w:r>
        <w:rPr>
          <w:spacing w:val="1"/>
          <w:szCs w:val="24"/>
        </w:rPr>
        <w:t>a</w:t>
      </w:r>
      <w:r>
        <w:rPr>
          <w:szCs w:val="24"/>
        </w:rPr>
        <w:t>t</w:t>
      </w:r>
      <w:r>
        <w:rPr>
          <w:spacing w:val="-1"/>
          <w:szCs w:val="24"/>
        </w:rPr>
        <w:t xml:space="preserve"> </w:t>
      </w:r>
      <w:r>
        <w:rPr>
          <w:szCs w:val="24"/>
        </w:rPr>
        <w:t>ea</w:t>
      </w:r>
      <w:r>
        <w:rPr>
          <w:spacing w:val="1"/>
          <w:szCs w:val="24"/>
        </w:rPr>
        <w:t>c</w:t>
      </w:r>
      <w:r>
        <w:rPr>
          <w:szCs w:val="24"/>
        </w:rPr>
        <w:t xml:space="preserve">h </w:t>
      </w:r>
      <w:r>
        <w:rPr>
          <w:spacing w:val="-1"/>
          <w:szCs w:val="24"/>
        </w:rPr>
        <w:t>l</w:t>
      </w:r>
      <w:r>
        <w:rPr>
          <w:szCs w:val="24"/>
        </w:rPr>
        <w:t>oad v</w:t>
      </w:r>
      <w:r>
        <w:rPr>
          <w:spacing w:val="1"/>
          <w:szCs w:val="24"/>
        </w:rPr>
        <w:t>a</w:t>
      </w:r>
      <w:r>
        <w:rPr>
          <w:spacing w:val="-1"/>
          <w:szCs w:val="24"/>
        </w:rPr>
        <w:t>l</w:t>
      </w:r>
      <w:r>
        <w:rPr>
          <w:szCs w:val="24"/>
        </w:rPr>
        <w:t>ue. The results are written to a USB thumb drive for later viewing.</w:t>
      </w:r>
    </w:p>
    <w:p w14:paraId="6F8C6542" w14:textId="77777777" w:rsidR="00417675" w:rsidRDefault="00417675" w:rsidP="00417675">
      <w:pPr>
        <w:ind w:left="116" w:right="135"/>
        <w:rPr>
          <w:szCs w:val="24"/>
        </w:rPr>
      </w:pPr>
    </w:p>
    <w:p w14:paraId="781578B4" w14:textId="77777777" w:rsidR="00417675" w:rsidRDefault="00417675" w:rsidP="00417675">
      <w:pPr>
        <w:ind w:right="135"/>
        <w:rPr>
          <w:szCs w:val="24"/>
        </w:rPr>
      </w:pPr>
      <w:r>
        <w:rPr>
          <w:szCs w:val="24"/>
        </w:rPr>
        <w:t>IV Swinger 2 is a completely different design. It uses a capacitor as the load. A discharged capacitor “looks” like a short circuit (zero resistance). But as it charges up, its apparent resistance increases. When it is fully charged, it “looks” like an open circuit (infinite resistance). A typical PV module in full sun will charge the capacitor up to the Voc voltage in a matter of milliseconds. An Arduino UNO microcontroller board is used to control a single relay that switches between bleeding the charge from the capacitor to connecting the PV module across it. After switching the PV module into the circuit, the Arduino very quickly reads from the voltmeter and ammeter hardware repeatedly to record points on the IV curve as the capacitor charges up.</w:t>
      </w:r>
    </w:p>
    <w:p w14:paraId="6AC48899" w14:textId="77777777" w:rsidR="00417675" w:rsidRDefault="00417675" w:rsidP="00417675">
      <w:pPr>
        <w:ind w:left="116" w:right="135"/>
        <w:rPr>
          <w:szCs w:val="24"/>
        </w:rPr>
      </w:pPr>
    </w:p>
    <w:p w14:paraId="10B9557D" w14:textId="26A4C1D1" w:rsidR="00417675" w:rsidRDefault="00417675" w:rsidP="00417675">
      <w:pPr>
        <w:ind w:right="135"/>
        <w:rPr>
          <w:szCs w:val="24"/>
        </w:rPr>
      </w:pPr>
      <w:r>
        <w:rPr>
          <w:szCs w:val="24"/>
        </w:rPr>
        <w:t>IV Swinger 2 requires a Mac or Windows laptop to be connected to it by a USB cable. The power for the Arduino and other circuitry come</w:t>
      </w:r>
      <w:r w:rsidR="00990039">
        <w:rPr>
          <w:szCs w:val="24"/>
        </w:rPr>
        <w:t>s</w:t>
      </w:r>
      <w:r>
        <w:rPr>
          <w:szCs w:val="24"/>
        </w:rPr>
        <w:t xml:space="preserve"> through the USB cable. An application program running on the laptop communicates with the Arduino via the USB cable and provides the interface to the user.</w:t>
      </w:r>
    </w:p>
    <w:p w14:paraId="31115249" w14:textId="77777777" w:rsidR="00417675" w:rsidRDefault="00417675" w:rsidP="00417675">
      <w:pPr>
        <w:ind w:left="116" w:right="135"/>
        <w:rPr>
          <w:szCs w:val="24"/>
        </w:rPr>
      </w:pPr>
    </w:p>
    <w:p w14:paraId="008E8501" w14:textId="77777777" w:rsidR="00417675" w:rsidRDefault="00417675" w:rsidP="00417675">
      <w:pPr>
        <w:ind w:right="135"/>
        <w:rPr>
          <w:szCs w:val="24"/>
        </w:rPr>
      </w:pPr>
      <w:r>
        <w:rPr>
          <w:szCs w:val="24"/>
        </w:rPr>
        <w:t>Although IV Swinger 2 is not quite as easy to relate to the manual method as the original IV Swinger, it has many advantages:</w:t>
      </w:r>
      <w:r>
        <w:rPr>
          <w:szCs w:val="24"/>
        </w:rPr>
        <w:br/>
      </w:r>
    </w:p>
    <w:p w14:paraId="7691199A" w14:textId="77777777" w:rsidR="00417675" w:rsidRDefault="00417675" w:rsidP="00650AC5">
      <w:pPr>
        <w:pStyle w:val="ListParagraph"/>
        <w:numPr>
          <w:ilvl w:val="0"/>
          <w:numId w:val="7"/>
        </w:numPr>
        <w:spacing w:line="360" w:lineRule="auto"/>
        <w:ind w:right="135"/>
        <w:rPr>
          <w:szCs w:val="24"/>
        </w:rPr>
      </w:pPr>
      <w:r>
        <w:rPr>
          <w:szCs w:val="24"/>
        </w:rPr>
        <w:t>Real time results</w:t>
      </w:r>
    </w:p>
    <w:p w14:paraId="37902986" w14:textId="77777777" w:rsidR="00417675" w:rsidRDefault="00417675" w:rsidP="00650AC5">
      <w:pPr>
        <w:pStyle w:val="ListParagraph"/>
        <w:numPr>
          <w:ilvl w:val="0"/>
          <w:numId w:val="7"/>
        </w:numPr>
        <w:spacing w:line="360" w:lineRule="auto"/>
        <w:ind w:right="135"/>
        <w:rPr>
          <w:szCs w:val="24"/>
        </w:rPr>
      </w:pPr>
      <w:r>
        <w:rPr>
          <w:szCs w:val="24"/>
        </w:rPr>
        <w:t>Much better resolution (&gt;100 points per curve vs. ~20)</w:t>
      </w:r>
    </w:p>
    <w:p w14:paraId="3095D35F" w14:textId="77777777" w:rsidR="00417675" w:rsidRDefault="00417675" w:rsidP="00650AC5">
      <w:pPr>
        <w:pStyle w:val="ListParagraph"/>
        <w:numPr>
          <w:ilvl w:val="0"/>
          <w:numId w:val="7"/>
        </w:numPr>
        <w:spacing w:line="360" w:lineRule="auto"/>
        <w:ind w:right="135"/>
        <w:rPr>
          <w:szCs w:val="24"/>
        </w:rPr>
      </w:pPr>
      <w:r>
        <w:rPr>
          <w:szCs w:val="24"/>
        </w:rPr>
        <w:t>Much lower time to swing a curve (milliseconds vs seconds)</w:t>
      </w:r>
    </w:p>
    <w:p w14:paraId="7EDAA73E" w14:textId="77777777" w:rsidR="00417675" w:rsidRDefault="00417675" w:rsidP="00650AC5">
      <w:pPr>
        <w:pStyle w:val="ListParagraph"/>
        <w:numPr>
          <w:ilvl w:val="0"/>
          <w:numId w:val="7"/>
        </w:numPr>
        <w:spacing w:line="360" w:lineRule="auto"/>
        <w:ind w:right="135"/>
        <w:rPr>
          <w:szCs w:val="24"/>
        </w:rPr>
      </w:pPr>
      <w:r>
        <w:rPr>
          <w:szCs w:val="24"/>
        </w:rPr>
        <w:t>Much smaller size and lower weight</w:t>
      </w:r>
    </w:p>
    <w:p w14:paraId="254EFD85" w14:textId="77777777" w:rsidR="00417675" w:rsidRDefault="00417675" w:rsidP="00650AC5">
      <w:pPr>
        <w:pStyle w:val="ListParagraph"/>
        <w:numPr>
          <w:ilvl w:val="0"/>
          <w:numId w:val="7"/>
        </w:numPr>
        <w:spacing w:line="360" w:lineRule="auto"/>
        <w:ind w:right="135"/>
        <w:rPr>
          <w:szCs w:val="24"/>
        </w:rPr>
      </w:pPr>
      <w:r>
        <w:rPr>
          <w:szCs w:val="24"/>
        </w:rPr>
        <w:t>Simpler user interface</w:t>
      </w:r>
    </w:p>
    <w:p w14:paraId="6260A4DE" w14:textId="77777777" w:rsidR="00417675" w:rsidRDefault="00417675" w:rsidP="00650AC5">
      <w:pPr>
        <w:pStyle w:val="ListParagraph"/>
        <w:numPr>
          <w:ilvl w:val="0"/>
          <w:numId w:val="7"/>
        </w:numPr>
        <w:spacing w:line="360" w:lineRule="auto"/>
        <w:ind w:right="135"/>
        <w:rPr>
          <w:szCs w:val="24"/>
        </w:rPr>
      </w:pPr>
      <w:r>
        <w:rPr>
          <w:szCs w:val="24"/>
        </w:rPr>
        <w:t>Simpler, more reliable and repairable design</w:t>
      </w:r>
    </w:p>
    <w:p w14:paraId="30A1B26A" w14:textId="77777777" w:rsidR="00417675" w:rsidRDefault="00417675" w:rsidP="00650AC5">
      <w:pPr>
        <w:pStyle w:val="ListParagraph"/>
        <w:numPr>
          <w:ilvl w:val="0"/>
          <w:numId w:val="7"/>
        </w:numPr>
        <w:spacing w:line="360" w:lineRule="auto"/>
        <w:ind w:right="135"/>
        <w:rPr>
          <w:szCs w:val="24"/>
        </w:rPr>
      </w:pPr>
      <w:r>
        <w:rPr>
          <w:szCs w:val="24"/>
        </w:rPr>
        <w:t>More flexible connectivity (binding posts)</w:t>
      </w:r>
    </w:p>
    <w:p w14:paraId="46465736" w14:textId="2BE0F210" w:rsidR="00417675" w:rsidRDefault="00861D3E" w:rsidP="00650AC5">
      <w:pPr>
        <w:pStyle w:val="ListParagraph"/>
        <w:numPr>
          <w:ilvl w:val="0"/>
          <w:numId w:val="7"/>
        </w:numPr>
        <w:spacing w:line="360" w:lineRule="auto"/>
        <w:ind w:right="135"/>
        <w:rPr>
          <w:szCs w:val="24"/>
        </w:rPr>
      </w:pPr>
      <w:r>
        <w:rPr>
          <w:szCs w:val="24"/>
        </w:rPr>
        <w:t>Much lower cost to build ($50</w:t>
      </w:r>
      <w:r w:rsidR="00417675">
        <w:rPr>
          <w:szCs w:val="24"/>
        </w:rPr>
        <w:t xml:space="preserve"> vs $330</w:t>
      </w:r>
      <w:ins w:id="1507" w:author="Chris Satterlee" w:date="2023-04-14T11:26:00Z">
        <w:r w:rsidR="008F0B75">
          <w:rPr>
            <w:szCs w:val="24"/>
          </w:rPr>
          <w:t xml:space="preserve"> in 2017</w:t>
        </w:r>
      </w:ins>
      <w:r w:rsidR="00417675">
        <w:rPr>
          <w:szCs w:val="24"/>
        </w:rPr>
        <w:t>)</w:t>
      </w:r>
    </w:p>
    <w:p w14:paraId="60240CBD" w14:textId="713973EA" w:rsidR="005E5723" w:rsidRDefault="00417675">
      <w:pPr>
        <w:pStyle w:val="ListParagraph"/>
        <w:numPr>
          <w:ilvl w:val="0"/>
          <w:numId w:val="7"/>
        </w:numPr>
        <w:spacing w:line="360" w:lineRule="auto"/>
        <w:ind w:right="135"/>
        <w:rPr>
          <w:szCs w:val="24"/>
        </w:rPr>
      </w:pPr>
      <w:r>
        <w:rPr>
          <w:szCs w:val="24"/>
        </w:rPr>
        <w:t>Much less time and effort to build</w:t>
      </w:r>
    </w:p>
    <w:p w14:paraId="3DCCDFEB" w14:textId="77777777" w:rsidR="005E5723" w:rsidRDefault="005E5723" w:rsidP="00641C8A"/>
    <w:p w14:paraId="4420D6F0" w14:textId="44A1FF35" w:rsidR="005E5723" w:rsidRPr="005E5723" w:rsidRDefault="005E5723" w:rsidP="00641C8A">
      <w:r>
        <w:t xml:space="preserve">IV Swinger 2 also has a variant that works with </w:t>
      </w:r>
      <w:ins w:id="1508" w:author="Chris Satterlee" w:date="2023-04-11T22:15:00Z">
        <w:r w:rsidR="00A06642">
          <w:t xml:space="preserve">high-power </w:t>
        </w:r>
      </w:ins>
      <w:r>
        <w:t>PV cells.</w:t>
      </w:r>
      <w:ins w:id="1509" w:author="Chris Satterlee" w:date="2023-04-11T22:45:00Z">
        <w:r w:rsidR="007951A8">
          <w:t xml:space="preserve"> That version is now deprecated,</w:t>
        </w:r>
      </w:ins>
      <w:ins w:id="1510" w:author="Chris Satterlee" w:date="2023-04-11T22:46:00Z">
        <w:r w:rsidR="007951A8">
          <w:t xml:space="preserve"> but </w:t>
        </w:r>
      </w:ins>
      <w:ins w:id="1511" w:author="Chris Satterlee" w:date="2023-04-11T22:47:00Z">
        <w:r w:rsidR="007951A8">
          <w:t xml:space="preserve">using different component values with the “module” version works well for </w:t>
        </w:r>
      </w:ins>
      <w:ins w:id="1512" w:author="Chris Satterlee" w:date="2023-04-11T22:46:00Z">
        <w:r w:rsidR="007951A8">
          <w:t>m</w:t>
        </w:r>
      </w:ins>
      <w:ins w:id="1513" w:author="Chris Satterlee" w:date="2023-04-11T22:47:00Z">
        <w:r w:rsidR="007951A8">
          <w:t>ost</w:t>
        </w:r>
      </w:ins>
      <w:ins w:id="1514" w:author="Chris Satterlee" w:date="2023-04-11T22:46:00Z">
        <w:r w:rsidR="007951A8">
          <w:t xml:space="preserve"> smaller PV cells</w:t>
        </w:r>
      </w:ins>
      <w:ins w:id="1515" w:author="Chris Satterlee" w:date="2023-04-11T22:47:00Z">
        <w:r w:rsidR="007951A8">
          <w:t xml:space="preserve">. </w:t>
        </w:r>
      </w:ins>
      <w:ins w:id="1516" w:author="Chris Satterlee" w:date="2023-04-11T22:48:00Z">
        <w:r w:rsidR="007951A8">
          <w:t xml:space="preserve">Please refer to the document </w:t>
        </w:r>
      </w:ins>
      <w:ins w:id="1517" w:author="Chris Satterlee" w:date="2023-04-14T15:46:00Z">
        <w:r w:rsidR="00E06077">
          <w:fldChar w:fldCharType="begin"/>
        </w:r>
        <w:r w:rsidR="00E06077">
          <w:instrText xml:space="preserve"> HYPERLINK "https://raw.githubusercontent.com/csatt/IV_Swinger/master/docs/IV_Swinger2/IV_Swinger2_Scaling.pdf" </w:instrText>
        </w:r>
        <w:r w:rsidR="00E06077">
          <w:fldChar w:fldCharType="separate"/>
        </w:r>
        <w:r w:rsidR="007951A8" w:rsidRPr="00E06077">
          <w:rPr>
            <w:rStyle w:val="Hyperlink"/>
          </w:rPr>
          <w:t>“IV Swinger 2: Hardware Scaling.”</w:t>
        </w:r>
        <w:r w:rsidR="00E06077">
          <w:fldChar w:fldCharType="end"/>
        </w:r>
      </w:ins>
      <w:ins w:id="1518" w:author="Chris Satterlee" w:date="2023-04-11T22:46:00Z">
        <w:r w:rsidR="007951A8">
          <w:t xml:space="preserve"> </w:t>
        </w:r>
      </w:ins>
      <w:r>
        <w:t xml:space="preserve"> </w:t>
      </w:r>
      <w:del w:id="1519" w:author="Chris Satterlee" w:date="2023-04-11T22:47:00Z">
        <w:r w:rsidDel="007951A8">
          <w:delText xml:space="preserve"> See Section </w:delText>
        </w:r>
        <w:r w:rsidDel="007951A8">
          <w:fldChar w:fldCharType="begin"/>
        </w:r>
        <w:r w:rsidDel="007951A8">
          <w:delInstrText xml:space="preserve"> REF _Ref372632303 \r \h </w:delInstrText>
        </w:r>
        <w:r w:rsidDel="007951A8">
          <w:fldChar w:fldCharType="separate"/>
        </w:r>
        <w:r w:rsidR="007951A8" w:rsidDel="007951A8">
          <w:delText>9</w:delText>
        </w:r>
        <w:r w:rsidDel="007951A8">
          <w:fldChar w:fldCharType="end"/>
        </w:r>
        <w:r w:rsidDel="007951A8">
          <w:delText xml:space="preserve"> on page </w:delText>
        </w:r>
        <w:r w:rsidDel="007951A8">
          <w:fldChar w:fldCharType="begin"/>
        </w:r>
        <w:r w:rsidDel="007951A8">
          <w:delInstrText xml:space="preserve"> PAGEREF _Ref372632303 \h </w:delInstrText>
        </w:r>
        <w:r w:rsidDel="007951A8">
          <w:fldChar w:fldCharType="separate"/>
        </w:r>
      </w:del>
      <w:del w:id="1520" w:author="Chris Satterlee" w:date="2023-04-11T18:15:00Z">
        <w:r w:rsidR="005C4776" w:rsidDel="00335B82">
          <w:rPr>
            <w:noProof/>
          </w:rPr>
          <w:delText>61</w:delText>
        </w:r>
      </w:del>
      <w:del w:id="1521" w:author="Chris Satterlee" w:date="2023-04-11T22:47:00Z">
        <w:r w:rsidDel="007951A8">
          <w:fldChar w:fldCharType="end"/>
        </w:r>
        <w:r w:rsidDel="007951A8">
          <w:delText>.</w:delText>
        </w:r>
      </w:del>
      <w:r>
        <w:t xml:space="preserve"> </w:t>
      </w:r>
    </w:p>
    <w:p w14:paraId="1924B9B5" w14:textId="4107CDDD" w:rsidR="00E04C30" w:rsidRDefault="00E70636" w:rsidP="002317A9">
      <w:pPr>
        <w:pStyle w:val="Heading1"/>
      </w:pPr>
      <w:bookmarkStart w:id="1522" w:name="_Toc26612453"/>
      <w:bookmarkStart w:id="1523" w:name="_Toc132386763"/>
      <w:r>
        <w:lastRenderedPageBreak/>
        <w:t>Visual Tour of the Hardware</w:t>
      </w:r>
      <w:bookmarkEnd w:id="1522"/>
      <w:bookmarkEnd w:id="1523"/>
    </w:p>
    <w:p w14:paraId="27E8FC9B" w14:textId="72612340" w:rsidR="00641C8A" w:rsidRDefault="00641C8A" w:rsidP="0054405C">
      <w:pPr>
        <w:pStyle w:val="Heading2"/>
      </w:pPr>
      <w:bookmarkStart w:id="1524" w:name="_Ref410746656"/>
      <w:bookmarkStart w:id="1525" w:name="_Toc26612454"/>
      <w:bookmarkStart w:id="1526" w:name="_Toc132386764"/>
      <w:r>
        <w:t>Original version</w:t>
      </w:r>
      <w:bookmarkEnd w:id="1524"/>
      <w:bookmarkEnd w:id="1525"/>
      <w:bookmarkEnd w:id="1526"/>
    </w:p>
    <w:p w14:paraId="4DC0DA84" w14:textId="521EB022" w:rsidR="00641C8A" w:rsidRPr="00641C8A" w:rsidRDefault="00641C8A" w:rsidP="00627A9C">
      <w:r>
        <w:t xml:space="preserve">There are now several variants of the hardware. This section describes the original version. Many of these exist and still work fine with the latest software. The newer variants are described in Section </w:t>
      </w:r>
      <w:r>
        <w:fldChar w:fldCharType="begin"/>
      </w:r>
      <w:r>
        <w:instrText xml:space="preserve"> REF _Ref410749225 \r \h </w:instrText>
      </w:r>
      <w:r>
        <w:fldChar w:fldCharType="separate"/>
      </w:r>
      <w:r w:rsidR="0051422D">
        <w:t>3.2</w:t>
      </w:r>
      <w:r>
        <w:fldChar w:fldCharType="end"/>
      </w:r>
      <w:r>
        <w:t xml:space="preserve"> </w:t>
      </w:r>
      <w:r>
        <w:fldChar w:fldCharType="begin"/>
      </w:r>
      <w:r>
        <w:instrText xml:space="preserve"> REF _Ref410749226 \p \h </w:instrText>
      </w:r>
      <w:r>
        <w:fldChar w:fldCharType="separate"/>
      </w:r>
      <w:r w:rsidR="0051422D">
        <w:t>below</w:t>
      </w:r>
      <w:r>
        <w:fldChar w:fldCharType="end"/>
      </w:r>
      <w:r>
        <w:t>.</w:t>
      </w:r>
    </w:p>
    <w:p w14:paraId="440C04EF" w14:textId="5F8C48D6" w:rsidR="00E70636" w:rsidRPr="002D3473" w:rsidRDefault="00E70636" w:rsidP="0054405C">
      <w:pPr>
        <w:pStyle w:val="Heading3"/>
      </w:pPr>
      <w:bookmarkStart w:id="1527" w:name="_Toc26612455"/>
      <w:bookmarkStart w:id="1528" w:name="_Toc132386765"/>
      <w:r w:rsidRPr="002D3473">
        <w:t>USB Port</w:t>
      </w:r>
      <w:bookmarkEnd w:id="1527"/>
      <w:bookmarkEnd w:id="1528"/>
    </w:p>
    <w:p w14:paraId="111E300B" w14:textId="30AA5B85" w:rsidR="00E70636" w:rsidRDefault="00E70636" w:rsidP="00E70636">
      <w:pPr>
        <w:ind w:right="157"/>
        <w:rPr>
          <w:spacing w:val="-1"/>
          <w:szCs w:val="24"/>
        </w:rPr>
      </w:pPr>
      <w:r>
        <w:rPr>
          <w:spacing w:val="-1"/>
          <w:szCs w:val="24"/>
        </w:rPr>
        <w:t>On the front of the IV Swinger 2 is a single “Type B” USB port/jack.  This how the IV Swinger 2 connects to the host laptop computer both for power and communication. Note that when the USB cable is plugged into this port, the lid is “locked” onto the case and when the cable is unplugged, the lid may be removed.</w:t>
      </w:r>
    </w:p>
    <w:p w14:paraId="4D5B75E0" w14:textId="77777777" w:rsidR="005331C0" w:rsidRDefault="005331C0" w:rsidP="00E70636">
      <w:pPr>
        <w:ind w:right="157"/>
        <w:rPr>
          <w:spacing w:val="-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31C0" w14:paraId="6706699C" w14:textId="77777777" w:rsidTr="005331C0">
        <w:tc>
          <w:tcPr>
            <w:tcW w:w="10296" w:type="dxa"/>
          </w:tcPr>
          <w:p w14:paraId="50D3C3AB" w14:textId="5197D20D" w:rsidR="005331C0" w:rsidRDefault="005331C0" w:rsidP="005331C0">
            <w:pPr>
              <w:keepNext/>
              <w:ind w:right="157"/>
              <w:rPr>
                <w:szCs w:val="24"/>
              </w:rPr>
            </w:pPr>
            <w:r>
              <w:rPr>
                <w:noProof/>
                <w:szCs w:val="24"/>
              </w:rPr>
              <w:drawing>
                <wp:inline distT="0" distB="0" distL="0" distR="0" wp14:anchorId="48621344" wp14:editId="444785B7">
                  <wp:extent cx="5207000" cy="358756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6.55.24 PM.png"/>
                          <pic:cNvPicPr/>
                        </pic:nvPicPr>
                        <pic:blipFill>
                          <a:blip r:embed="rId17" cstate="screen">
                            <a:extLst>
                              <a:ext uri="{28A0092B-C50C-407E-A947-70E740481C1C}">
                                <a14:useLocalDpi xmlns:a14="http://schemas.microsoft.com/office/drawing/2010/main"/>
                              </a:ext>
                            </a:extLst>
                          </a:blip>
                          <a:stretch>
                            <a:fillRect/>
                          </a:stretch>
                        </pic:blipFill>
                        <pic:spPr>
                          <a:xfrm>
                            <a:off x="0" y="0"/>
                            <a:ext cx="5207000" cy="3587561"/>
                          </a:xfrm>
                          <a:prstGeom prst="rect">
                            <a:avLst/>
                          </a:prstGeom>
                        </pic:spPr>
                      </pic:pic>
                    </a:graphicData>
                  </a:graphic>
                </wp:inline>
              </w:drawing>
            </w:r>
          </w:p>
        </w:tc>
      </w:tr>
    </w:tbl>
    <w:p w14:paraId="62F97D7D" w14:textId="1532BDF3" w:rsidR="005331C0" w:rsidRPr="00E70636" w:rsidRDefault="005331C0" w:rsidP="005331C0">
      <w:pPr>
        <w:pStyle w:val="Caption"/>
      </w:pPr>
      <w:bookmarkStart w:id="1529" w:name="_Toc26612580"/>
      <w:bookmarkStart w:id="1530" w:name="_Toc132386913"/>
      <w:r>
        <w:t xml:space="preserve">Figure </w:t>
      </w:r>
      <w:ins w:id="1531" w:author="Chris Satterlee" w:date="2023-04-10T08:38:00Z">
        <w:r w:rsidR="00773954">
          <w:fldChar w:fldCharType="begin"/>
        </w:r>
        <w:r w:rsidR="00773954">
          <w:instrText xml:space="preserve"> STYLEREF 1 \s </w:instrText>
        </w:r>
      </w:ins>
      <w:r w:rsidR="00773954">
        <w:fldChar w:fldCharType="separate"/>
      </w:r>
      <w:r w:rsidR="0051422D">
        <w:rPr>
          <w:noProof/>
        </w:rPr>
        <w:t>3</w:t>
      </w:r>
      <w:ins w:id="1532"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1533" w:author="Chris Satterlee" w:date="2023-04-14T18:03:00Z">
        <w:r w:rsidR="0051422D">
          <w:rPr>
            <w:noProof/>
          </w:rPr>
          <w:t>1</w:t>
        </w:r>
      </w:ins>
      <w:ins w:id="1534" w:author="Chris Satterlee" w:date="2023-04-10T08:38:00Z">
        <w:r w:rsidR="00773954">
          <w:fldChar w:fldCharType="end"/>
        </w:r>
      </w:ins>
      <w:del w:id="1535"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3</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1</w:delText>
        </w:r>
        <w:r w:rsidDel="00773954">
          <w:rPr>
            <w:noProof/>
          </w:rPr>
          <w:fldChar w:fldCharType="end"/>
        </w:r>
      </w:del>
      <w:r>
        <w:t>: USB Port</w:t>
      </w:r>
      <w:bookmarkEnd w:id="1529"/>
      <w:bookmarkEnd w:id="1530"/>
    </w:p>
    <w:p w14:paraId="23D32F88" w14:textId="77D34806" w:rsidR="00E70636" w:rsidRDefault="00E70636" w:rsidP="0054405C">
      <w:pPr>
        <w:pStyle w:val="Heading3"/>
      </w:pPr>
      <w:bookmarkStart w:id="1536" w:name="_Toc26612456"/>
      <w:bookmarkStart w:id="1537" w:name="_Toc132386766"/>
      <w:r>
        <w:t>Binding Posts / PV Connection Cables</w:t>
      </w:r>
      <w:bookmarkEnd w:id="1536"/>
      <w:bookmarkEnd w:id="1537"/>
    </w:p>
    <w:p w14:paraId="1285BB49" w14:textId="30711917" w:rsidR="00E70636" w:rsidRDefault="00E70636" w:rsidP="00E70636">
      <w:pPr>
        <w:ind w:right="157"/>
        <w:rPr>
          <w:spacing w:val="-1"/>
          <w:szCs w:val="24"/>
        </w:rPr>
      </w:pPr>
      <w:r>
        <w:rPr>
          <w:spacing w:val="-1"/>
          <w:szCs w:val="24"/>
        </w:rPr>
        <w:t xml:space="preserve">On the lower left side, at the rear, are the RED and BLACK binding posts. The RED post connects to the positive module cable (PV+) and the BLACK post connects to the negative module cable (PV-).  The PV connection cables are inserted into the holes in the binding posts at the back, and the knobs tightened down. Make sure the connection cable with the </w:t>
      </w:r>
      <w:r w:rsidRPr="00406710">
        <w:rPr>
          <w:spacing w:val="-1"/>
          <w:szCs w:val="24"/>
          <w:u w:val="single"/>
        </w:rPr>
        <w:t>female MC4 connector is connected to the RED</w:t>
      </w:r>
      <w:r>
        <w:rPr>
          <w:spacing w:val="-1"/>
          <w:szCs w:val="24"/>
        </w:rPr>
        <w:t xml:space="preserve"> binding post and the cable with the </w:t>
      </w:r>
      <w:r w:rsidRPr="00406710">
        <w:rPr>
          <w:spacing w:val="-1"/>
          <w:szCs w:val="24"/>
          <w:u w:val="single"/>
        </w:rPr>
        <w:t>male MC4 connector is connected to the BLACK</w:t>
      </w:r>
      <w:r>
        <w:rPr>
          <w:spacing w:val="-1"/>
          <w:szCs w:val="24"/>
        </w:rPr>
        <w:t xml:space="preserve"> binding post. The binding posts allow for the flexibility of using different length PV connection cables or even non-MC4 connections such as banana plugs, but you have to be careful to get the polarity correct.</w:t>
      </w:r>
    </w:p>
    <w:p w14:paraId="48C5FE92" w14:textId="77777777" w:rsidR="005331C0" w:rsidRDefault="005331C0" w:rsidP="00E70636">
      <w:pPr>
        <w:ind w:right="157"/>
        <w:rPr>
          <w:spacing w:val="-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31C0" w14:paraId="4E4825D2" w14:textId="77777777" w:rsidTr="005331C0">
        <w:tc>
          <w:tcPr>
            <w:tcW w:w="10296" w:type="dxa"/>
          </w:tcPr>
          <w:p w14:paraId="4FF39280" w14:textId="0927F995" w:rsidR="005331C0" w:rsidRDefault="00CF5E15" w:rsidP="005331C0">
            <w:pPr>
              <w:keepNext/>
              <w:ind w:right="157"/>
              <w:rPr>
                <w:szCs w:val="24"/>
              </w:rPr>
            </w:pPr>
            <w:r>
              <w:rPr>
                <w:noProof/>
                <w:szCs w:val="24"/>
              </w:rPr>
              <w:lastRenderedPageBreak/>
              <w:drawing>
                <wp:inline distT="0" distB="0" distL="0" distR="0" wp14:anchorId="5D9E890B" wp14:editId="7F33352A">
                  <wp:extent cx="3754285" cy="3733800"/>
                  <wp:effectExtent l="0" t="0" r="508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9.32 PM.png"/>
                          <pic:cNvPicPr/>
                        </pic:nvPicPr>
                        <pic:blipFill>
                          <a:blip r:embed="rId18">
                            <a:extLst>
                              <a:ext uri="{28A0092B-C50C-407E-A947-70E740481C1C}">
                                <a14:useLocalDpi xmlns:a14="http://schemas.microsoft.com/office/drawing/2010/main"/>
                              </a:ext>
                            </a:extLst>
                          </a:blip>
                          <a:stretch>
                            <a:fillRect/>
                          </a:stretch>
                        </pic:blipFill>
                        <pic:spPr>
                          <a:xfrm>
                            <a:off x="0" y="0"/>
                            <a:ext cx="3754774" cy="3734287"/>
                          </a:xfrm>
                          <a:prstGeom prst="rect">
                            <a:avLst/>
                          </a:prstGeom>
                        </pic:spPr>
                      </pic:pic>
                    </a:graphicData>
                  </a:graphic>
                </wp:inline>
              </w:drawing>
            </w:r>
          </w:p>
        </w:tc>
      </w:tr>
    </w:tbl>
    <w:p w14:paraId="6EC40BF7" w14:textId="1FD7747B" w:rsidR="005331C0" w:rsidRPr="00E70636" w:rsidRDefault="005331C0" w:rsidP="005331C0">
      <w:pPr>
        <w:pStyle w:val="Caption"/>
      </w:pPr>
      <w:bookmarkStart w:id="1538" w:name="_Toc26612581"/>
      <w:bookmarkStart w:id="1539" w:name="_Toc132386914"/>
      <w:r>
        <w:t xml:space="preserve">Figure </w:t>
      </w:r>
      <w:ins w:id="1540" w:author="Chris Satterlee" w:date="2023-04-10T08:38:00Z">
        <w:r w:rsidR="00773954">
          <w:fldChar w:fldCharType="begin"/>
        </w:r>
        <w:r w:rsidR="00773954">
          <w:instrText xml:space="preserve"> STYLEREF 1 \s </w:instrText>
        </w:r>
      </w:ins>
      <w:r w:rsidR="00773954">
        <w:fldChar w:fldCharType="separate"/>
      </w:r>
      <w:r w:rsidR="0051422D">
        <w:rPr>
          <w:noProof/>
        </w:rPr>
        <w:t>3</w:t>
      </w:r>
      <w:ins w:id="1541"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1542" w:author="Chris Satterlee" w:date="2023-04-14T18:03:00Z">
        <w:r w:rsidR="0051422D">
          <w:rPr>
            <w:noProof/>
          </w:rPr>
          <w:t>2</w:t>
        </w:r>
      </w:ins>
      <w:ins w:id="1543" w:author="Chris Satterlee" w:date="2023-04-10T08:38:00Z">
        <w:r w:rsidR="00773954">
          <w:fldChar w:fldCharType="end"/>
        </w:r>
      </w:ins>
      <w:del w:id="1544"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3</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2</w:delText>
        </w:r>
        <w:r w:rsidDel="00773954">
          <w:rPr>
            <w:noProof/>
          </w:rPr>
          <w:fldChar w:fldCharType="end"/>
        </w:r>
      </w:del>
      <w:r>
        <w:t>: Binding Posts and PV Cables</w:t>
      </w:r>
      <w:bookmarkEnd w:id="1538"/>
      <w:bookmarkEnd w:id="1539"/>
    </w:p>
    <w:p w14:paraId="7F7F034A" w14:textId="46AE2A7D" w:rsidR="00E70636" w:rsidRPr="00E70636" w:rsidRDefault="00E70636" w:rsidP="0054405C">
      <w:pPr>
        <w:pStyle w:val="Heading3"/>
      </w:pPr>
      <w:bookmarkStart w:id="1545" w:name="_Toc26612457"/>
      <w:bookmarkStart w:id="1546" w:name="_Toc132386767"/>
      <w:r>
        <w:t>Innards</w:t>
      </w:r>
      <w:bookmarkEnd w:id="1545"/>
      <w:bookmarkEnd w:id="1546"/>
    </w:p>
    <w:p w14:paraId="5279EF06" w14:textId="6836AC05" w:rsidR="004838F5" w:rsidRDefault="00E70636" w:rsidP="009F65DA">
      <w:pPr>
        <w:pStyle w:val="Heading4"/>
      </w:pPr>
      <w:bookmarkStart w:id="1547" w:name="_Toc26612458"/>
      <w:bookmarkStart w:id="1548" w:name="_Toc132386768"/>
      <w:r>
        <w:t>Circuit Board with Load Capacitors</w:t>
      </w:r>
      <w:bookmarkEnd w:id="1547"/>
      <w:bookmarkEnd w:id="1548"/>
    </w:p>
    <w:p w14:paraId="61DF802F" w14:textId="77777777" w:rsidR="00E70636" w:rsidRDefault="00E70636" w:rsidP="00E70636">
      <w:pPr>
        <w:ind w:right="157"/>
        <w:rPr>
          <w:szCs w:val="24"/>
        </w:rPr>
      </w:pPr>
      <w:r>
        <w:rPr>
          <w:spacing w:val="-1"/>
          <w:szCs w:val="24"/>
        </w:rPr>
        <w:t>T</w:t>
      </w:r>
      <w:r>
        <w:rPr>
          <w:szCs w:val="24"/>
        </w:rPr>
        <w:t>he wh</w:t>
      </w:r>
      <w:r>
        <w:rPr>
          <w:spacing w:val="-1"/>
          <w:szCs w:val="24"/>
        </w:rPr>
        <w:t>it</w:t>
      </w:r>
      <w:r>
        <w:rPr>
          <w:szCs w:val="24"/>
        </w:rPr>
        <w:t>e</w:t>
      </w:r>
      <w:r>
        <w:rPr>
          <w:spacing w:val="1"/>
          <w:szCs w:val="24"/>
        </w:rPr>
        <w:t xml:space="preserve"> </w:t>
      </w:r>
      <w:r>
        <w:rPr>
          <w:szCs w:val="24"/>
        </w:rPr>
        <w:t>“Perma-Proto” bo</w:t>
      </w:r>
      <w:r>
        <w:rPr>
          <w:spacing w:val="1"/>
          <w:szCs w:val="24"/>
        </w:rPr>
        <w:t>a</w:t>
      </w:r>
      <w:r>
        <w:rPr>
          <w:szCs w:val="24"/>
        </w:rPr>
        <w:t>rd on the side with the binding posts</w:t>
      </w:r>
      <w:r>
        <w:rPr>
          <w:spacing w:val="-1"/>
          <w:szCs w:val="24"/>
        </w:rPr>
        <w:t xml:space="preserve"> </w:t>
      </w:r>
      <w:r>
        <w:rPr>
          <w:szCs w:val="24"/>
        </w:rPr>
        <w:t>con</w:t>
      </w:r>
      <w:r>
        <w:rPr>
          <w:spacing w:val="1"/>
          <w:szCs w:val="24"/>
        </w:rPr>
        <w:t>t</w:t>
      </w:r>
      <w:r>
        <w:rPr>
          <w:szCs w:val="24"/>
        </w:rPr>
        <w:t>a</w:t>
      </w:r>
      <w:r>
        <w:rPr>
          <w:spacing w:val="-1"/>
          <w:szCs w:val="24"/>
        </w:rPr>
        <w:t>i</w:t>
      </w:r>
      <w:r>
        <w:rPr>
          <w:szCs w:val="24"/>
        </w:rPr>
        <w:t xml:space="preserve">ns </w:t>
      </w:r>
      <w:r>
        <w:rPr>
          <w:spacing w:val="-1"/>
          <w:szCs w:val="24"/>
        </w:rPr>
        <w:t>t</w:t>
      </w:r>
      <w:r>
        <w:rPr>
          <w:szCs w:val="24"/>
        </w:rPr>
        <w:t>he</w:t>
      </w:r>
      <w:r>
        <w:rPr>
          <w:spacing w:val="1"/>
          <w:szCs w:val="24"/>
        </w:rPr>
        <w:t xml:space="preserve"> </w:t>
      </w:r>
      <w:r>
        <w:rPr>
          <w:szCs w:val="24"/>
        </w:rPr>
        <w:t>fo</w:t>
      </w:r>
      <w:r>
        <w:rPr>
          <w:spacing w:val="-1"/>
          <w:szCs w:val="24"/>
        </w:rPr>
        <w:t>ll</w:t>
      </w:r>
      <w:r>
        <w:rPr>
          <w:szCs w:val="24"/>
        </w:rPr>
        <w:t>ow</w:t>
      </w:r>
      <w:r>
        <w:rPr>
          <w:spacing w:val="-1"/>
          <w:szCs w:val="24"/>
        </w:rPr>
        <w:t>i</w:t>
      </w:r>
      <w:r>
        <w:rPr>
          <w:szCs w:val="24"/>
        </w:rPr>
        <w:t>ng:</w:t>
      </w:r>
    </w:p>
    <w:p w14:paraId="56457B04" w14:textId="77777777" w:rsidR="00E70636" w:rsidRDefault="00E70636" w:rsidP="00E70636">
      <w:pPr>
        <w:spacing w:before="6" w:line="120" w:lineRule="exact"/>
        <w:rPr>
          <w:sz w:val="12"/>
          <w:szCs w:val="12"/>
        </w:rPr>
      </w:pPr>
    </w:p>
    <w:p w14:paraId="428D3087" w14:textId="67A169FD" w:rsidR="00E70636" w:rsidRPr="00FA4D5C" w:rsidRDefault="00E70636" w:rsidP="00650AC5">
      <w:pPr>
        <w:pStyle w:val="ListParagraph"/>
        <w:numPr>
          <w:ilvl w:val="0"/>
          <w:numId w:val="8"/>
        </w:numPr>
        <w:rPr>
          <w:szCs w:val="24"/>
        </w:rPr>
      </w:pPr>
      <w:r>
        <w:rPr>
          <w:spacing w:val="-1"/>
          <w:szCs w:val="24"/>
        </w:rPr>
        <w:t>2000</w:t>
      </w:r>
      <w:r w:rsidRPr="00FA4D5C">
        <w:rPr>
          <w:spacing w:val="-1"/>
          <w:szCs w:val="24"/>
        </w:rPr>
        <w:t>µF load capacitance (two 1000µF capacitors in parallel)</w:t>
      </w:r>
      <w:r w:rsidR="00F71BB2">
        <w:rPr>
          <w:spacing w:val="-1"/>
          <w:szCs w:val="24"/>
        </w:rPr>
        <w:br/>
      </w:r>
    </w:p>
    <w:p w14:paraId="3D8B9059" w14:textId="366BFC28" w:rsidR="00E70636" w:rsidRPr="00FA4D5C" w:rsidRDefault="00E70636" w:rsidP="00650AC5">
      <w:pPr>
        <w:pStyle w:val="ListParagraph"/>
        <w:numPr>
          <w:ilvl w:val="0"/>
          <w:numId w:val="8"/>
        </w:numPr>
        <w:rPr>
          <w:szCs w:val="24"/>
        </w:rPr>
      </w:pPr>
      <w:r>
        <w:rPr>
          <w:spacing w:val="-1"/>
          <w:szCs w:val="24"/>
        </w:rPr>
        <w:t>Bleed resistor. Between tests, the relay connects this resistor across the capacitors to drain them of all charge.</w:t>
      </w:r>
      <w:r w:rsidR="00F71BB2">
        <w:rPr>
          <w:spacing w:val="-1"/>
          <w:szCs w:val="24"/>
        </w:rPr>
        <w:br/>
      </w:r>
    </w:p>
    <w:p w14:paraId="2E2D6FFD" w14:textId="67B55DED" w:rsidR="00E70636" w:rsidRPr="00FA4D5C" w:rsidRDefault="00E70636" w:rsidP="00650AC5">
      <w:pPr>
        <w:pStyle w:val="ListParagraph"/>
        <w:numPr>
          <w:ilvl w:val="0"/>
          <w:numId w:val="8"/>
        </w:numPr>
        <w:rPr>
          <w:szCs w:val="24"/>
        </w:rPr>
      </w:pPr>
      <w:r>
        <w:rPr>
          <w:spacing w:val="-1"/>
          <w:szCs w:val="24"/>
        </w:rPr>
        <w:t>A</w:t>
      </w:r>
      <w:r>
        <w:rPr>
          <w:szCs w:val="24"/>
        </w:rPr>
        <w:t>na</w:t>
      </w:r>
      <w:r>
        <w:rPr>
          <w:spacing w:val="1"/>
          <w:szCs w:val="24"/>
        </w:rPr>
        <w:t>l</w:t>
      </w:r>
      <w:r>
        <w:rPr>
          <w:szCs w:val="24"/>
        </w:rPr>
        <w:t>og-</w:t>
      </w:r>
      <w:r>
        <w:rPr>
          <w:spacing w:val="-1"/>
          <w:szCs w:val="24"/>
        </w:rPr>
        <w:t>t</w:t>
      </w:r>
      <w:r>
        <w:rPr>
          <w:szCs w:val="24"/>
        </w:rPr>
        <w:t>o-D</w:t>
      </w:r>
      <w:r>
        <w:rPr>
          <w:spacing w:val="-1"/>
          <w:szCs w:val="24"/>
        </w:rPr>
        <w:t>i</w:t>
      </w:r>
      <w:r>
        <w:rPr>
          <w:szCs w:val="24"/>
        </w:rPr>
        <w:t>g</w:t>
      </w:r>
      <w:r>
        <w:rPr>
          <w:spacing w:val="-1"/>
          <w:szCs w:val="24"/>
        </w:rPr>
        <w:t>i</w:t>
      </w:r>
      <w:r>
        <w:rPr>
          <w:spacing w:val="1"/>
          <w:szCs w:val="24"/>
        </w:rPr>
        <w:t>t</w:t>
      </w:r>
      <w:r>
        <w:rPr>
          <w:szCs w:val="24"/>
        </w:rPr>
        <w:t>al</w:t>
      </w:r>
      <w:r>
        <w:rPr>
          <w:spacing w:val="-1"/>
          <w:szCs w:val="24"/>
        </w:rPr>
        <w:t xml:space="preserve"> </w:t>
      </w:r>
      <w:r>
        <w:rPr>
          <w:szCs w:val="24"/>
        </w:rPr>
        <w:t>Conv</w:t>
      </w:r>
      <w:r>
        <w:rPr>
          <w:spacing w:val="1"/>
          <w:szCs w:val="24"/>
        </w:rPr>
        <w:t>e</w:t>
      </w:r>
      <w:r>
        <w:rPr>
          <w:szCs w:val="24"/>
        </w:rPr>
        <w:t>r</w:t>
      </w:r>
      <w:r>
        <w:rPr>
          <w:spacing w:val="-1"/>
          <w:szCs w:val="24"/>
        </w:rPr>
        <w:t>t</w:t>
      </w:r>
      <w:r>
        <w:rPr>
          <w:szCs w:val="24"/>
        </w:rPr>
        <w:t>er (A</w:t>
      </w:r>
      <w:r>
        <w:rPr>
          <w:spacing w:val="-1"/>
          <w:szCs w:val="24"/>
        </w:rPr>
        <w:t>D</w:t>
      </w:r>
      <w:r>
        <w:rPr>
          <w:szCs w:val="24"/>
        </w:rPr>
        <w:t>C) for vo</w:t>
      </w:r>
      <w:r>
        <w:rPr>
          <w:spacing w:val="1"/>
          <w:szCs w:val="24"/>
        </w:rPr>
        <w:t>l</w:t>
      </w:r>
      <w:r>
        <w:rPr>
          <w:spacing w:val="-1"/>
          <w:szCs w:val="24"/>
        </w:rPr>
        <w:t>tm</w:t>
      </w:r>
      <w:r>
        <w:rPr>
          <w:spacing w:val="1"/>
          <w:szCs w:val="24"/>
        </w:rPr>
        <w:t>e</w:t>
      </w:r>
      <w:r>
        <w:rPr>
          <w:spacing w:val="-1"/>
          <w:szCs w:val="24"/>
        </w:rPr>
        <w:t>t</w:t>
      </w:r>
      <w:r>
        <w:rPr>
          <w:szCs w:val="24"/>
        </w:rPr>
        <w:t xml:space="preserve">er and </w:t>
      </w:r>
      <w:r>
        <w:rPr>
          <w:spacing w:val="1"/>
          <w:szCs w:val="24"/>
        </w:rPr>
        <w:t>a</w:t>
      </w:r>
      <w:r>
        <w:rPr>
          <w:spacing w:val="-1"/>
          <w:szCs w:val="24"/>
        </w:rPr>
        <w:t>mm</w:t>
      </w:r>
      <w:r>
        <w:rPr>
          <w:spacing w:val="1"/>
          <w:szCs w:val="24"/>
        </w:rPr>
        <w:t>e</w:t>
      </w:r>
      <w:r>
        <w:rPr>
          <w:spacing w:val="-1"/>
          <w:szCs w:val="24"/>
        </w:rPr>
        <w:t>t</w:t>
      </w:r>
      <w:r>
        <w:rPr>
          <w:szCs w:val="24"/>
        </w:rPr>
        <w:t>er</w:t>
      </w:r>
      <w:r w:rsidR="00F71BB2">
        <w:rPr>
          <w:szCs w:val="24"/>
        </w:rPr>
        <w:br/>
      </w:r>
    </w:p>
    <w:p w14:paraId="202E0598" w14:textId="2E79783E" w:rsidR="00E70636" w:rsidRPr="00FA4D5C" w:rsidRDefault="00E70636" w:rsidP="00650AC5">
      <w:pPr>
        <w:pStyle w:val="ListParagraph"/>
        <w:numPr>
          <w:ilvl w:val="0"/>
          <w:numId w:val="8"/>
        </w:numPr>
        <w:rPr>
          <w:szCs w:val="24"/>
        </w:rPr>
      </w:pPr>
      <w:r>
        <w:rPr>
          <w:spacing w:val="-1"/>
          <w:szCs w:val="24"/>
        </w:rPr>
        <w:t xml:space="preserve">Shunt resistor (on back). </w:t>
      </w:r>
      <w:r w:rsidRPr="00FA4D5C">
        <w:rPr>
          <w:spacing w:val="-1"/>
          <w:szCs w:val="24"/>
        </w:rPr>
        <w:t xml:space="preserve">This is used for the ammeter.  It is a precise low-resistance </w:t>
      </w:r>
      <w:r>
        <w:rPr>
          <w:spacing w:val="-1"/>
          <w:szCs w:val="24"/>
        </w:rPr>
        <w:t xml:space="preserve">(.005Ω) </w:t>
      </w:r>
      <w:r w:rsidRPr="00FA4D5C">
        <w:rPr>
          <w:spacing w:val="-1"/>
          <w:szCs w:val="24"/>
        </w:rPr>
        <w:t>resisto</w:t>
      </w:r>
      <w:r w:rsidR="00E06093">
        <w:rPr>
          <w:spacing w:val="-1"/>
          <w:szCs w:val="24"/>
        </w:rPr>
        <w:t xml:space="preserve">r that is in the load circuit. </w:t>
      </w:r>
      <w:r w:rsidRPr="00FA4D5C">
        <w:rPr>
          <w:spacing w:val="-1"/>
          <w:szCs w:val="24"/>
        </w:rPr>
        <w:t>The voltage across it is measured by the ADC (after amplification by the op amp circuit). Ohm’s Law is then used to calculate the measured current.</w:t>
      </w:r>
      <w:r w:rsidR="00E06093">
        <w:rPr>
          <w:spacing w:val="-1"/>
          <w:szCs w:val="24"/>
        </w:rPr>
        <w:br/>
      </w:r>
    </w:p>
    <w:p w14:paraId="2099530A" w14:textId="0BD32096" w:rsidR="00E70636" w:rsidRDefault="00E70636" w:rsidP="00650AC5">
      <w:pPr>
        <w:pStyle w:val="ListParagraph"/>
        <w:numPr>
          <w:ilvl w:val="0"/>
          <w:numId w:val="8"/>
        </w:numPr>
        <w:rPr>
          <w:szCs w:val="24"/>
        </w:rPr>
      </w:pPr>
      <w:r w:rsidRPr="00FA4D5C">
        <w:rPr>
          <w:spacing w:val="-31"/>
          <w:szCs w:val="24"/>
        </w:rPr>
        <w:t>V</w:t>
      </w:r>
      <w:r w:rsidRPr="00FA4D5C">
        <w:rPr>
          <w:szCs w:val="24"/>
        </w:rPr>
        <w:t>o</w:t>
      </w:r>
      <w:r w:rsidRPr="00FA4D5C">
        <w:rPr>
          <w:spacing w:val="-1"/>
          <w:szCs w:val="24"/>
        </w:rPr>
        <w:t>lt</w:t>
      </w:r>
      <w:r w:rsidRPr="00FA4D5C">
        <w:rPr>
          <w:spacing w:val="1"/>
          <w:szCs w:val="24"/>
        </w:rPr>
        <w:t>a</w:t>
      </w:r>
      <w:r w:rsidRPr="00FA4D5C">
        <w:rPr>
          <w:szCs w:val="24"/>
        </w:rPr>
        <w:t>ge d</w:t>
      </w:r>
      <w:r w:rsidRPr="00FA4D5C">
        <w:rPr>
          <w:spacing w:val="-1"/>
          <w:szCs w:val="24"/>
        </w:rPr>
        <w:t>i</w:t>
      </w:r>
      <w:r w:rsidRPr="00FA4D5C">
        <w:rPr>
          <w:szCs w:val="24"/>
        </w:rPr>
        <w:t>v</w:t>
      </w:r>
      <w:r w:rsidRPr="00FA4D5C">
        <w:rPr>
          <w:spacing w:val="1"/>
          <w:szCs w:val="24"/>
        </w:rPr>
        <w:t>i</w:t>
      </w:r>
      <w:r w:rsidRPr="00FA4D5C">
        <w:rPr>
          <w:szCs w:val="24"/>
        </w:rPr>
        <w:t>der c</w:t>
      </w:r>
      <w:r w:rsidRPr="00FA4D5C">
        <w:rPr>
          <w:spacing w:val="-1"/>
          <w:szCs w:val="24"/>
        </w:rPr>
        <w:t>i</w:t>
      </w:r>
      <w:r w:rsidRPr="00FA4D5C">
        <w:rPr>
          <w:szCs w:val="24"/>
        </w:rPr>
        <w:t>r</w:t>
      </w:r>
      <w:r w:rsidRPr="00FA4D5C">
        <w:rPr>
          <w:spacing w:val="1"/>
          <w:szCs w:val="24"/>
        </w:rPr>
        <w:t>c</w:t>
      </w:r>
      <w:r w:rsidRPr="00FA4D5C">
        <w:rPr>
          <w:szCs w:val="24"/>
        </w:rPr>
        <w:t>u</w:t>
      </w:r>
      <w:r w:rsidRPr="00FA4D5C">
        <w:rPr>
          <w:spacing w:val="-1"/>
          <w:szCs w:val="24"/>
        </w:rPr>
        <w:t>i</w:t>
      </w:r>
      <w:r w:rsidRPr="00FA4D5C">
        <w:rPr>
          <w:szCs w:val="24"/>
        </w:rPr>
        <w:t>t</w:t>
      </w:r>
      <w:r w:rsidRPr="00FA4D5C">
        <w:rPr>
          <w:spacing w:val="-1"/>
          <w:szCs w:val="24"/>
        </w:rPr>
        <w:t xml:space="preserve"> </w:t>
      </w:r>
      <w:r w:rsidRPr="00FA4D5C">
        <w:rPr>
          <w:spacing w:val="1"/>
          <w:szCs w:val="24"/>
        </w:rPr>
        <w:t>t</w:t>
      </w:r>
      <w:r w:rsidRPr="00FA4D5C">
        <w:rPr>
          <w:szCs w:val="24"/>
        </w:rPr>
        <w:t xml:space="preserve">o </w:t>
      </w:r>
      <w:r w:rsidRPr="00FA4D5C">
        <w:rPr>
          <w:spacing w:val="-1"/>
          <w:szCs w:val="24"/>
        </w:rPr>
        <w:t>s</w:t>
      </w:r>
      <w:r w:rsidRPr="00FA4D5C">
        <w:rPr>
          <w:spacing w:val="1"/>
          <w:szCs w:val="24"/>
        </w:rPr>
        <w:t>c</w:t>
      </w:r>
      <w:r w:rsidRPr="00FA4D5C">
        <w:rPr>
          <w:szCs w:val="24"/>
        </w:rPr>
        <w:t>a</w:t>
      </w:r>
      <w:r w:rsidRPr="00FA4D5C">
        <w:rPr>
          <w:spacing w:val="-1"/>
          <w:szCs w:val="24"/>
        </w:rPr>
        <w:t>l</w:t>
      </w:r>
      <w:r w:rsidRPr="00FA4D5C">
        <w:rPr>
          <w:szCs w:val="24"/>
        </w:rPr>
        <w:t xml:space="preserve">e </w:t>
      </w:r>
      <w:r w:rsidR="00AA3056">
        <w:rPr>
          <w:szCs w:val="24"/>
        </w:rPr>
        <w:t xml:space="preserve">the </w:t>
      </w:r>
      <w:r w:rsidRPr="00FA4D5C">
        <w:rPr>
          <w:szCs w:val="24"/>
        </w:rPr>
        <w:t>PV</w:t>
      </w:r>
      <w:r w:rsidRPr="00FA4D5C">
        <w:rPr>
          <w:spacing w:val="-3"/>
          <w:szCs w:val="24"/>
        </w:rPr>
        <w:t xml:space="preserve"> </w:t>
      </w:r>
      <w:r w:rsidRPr="00FA4D5C">
        <w:rPr>
          <w:szCs w:val="24"/>
        </w:rPr>
        <w:t>vo</w:t>
      </w:r>
      <w:r w:rsidRPr="00FA4D5C">
        <w:rPr>
          <w:spacing w:val="-1"/>
          <w:szCs w:val="24"/>
        </w:rPr>
        <w:t>lt</w:t>
      </w:r>
      <w:r w:rsidRPr="00FA4D5C">
        <w:rPr>
          <w:spacing w:val="1"/>
          <w:szCs w:val="24"/>
        </w:rPr>
        <w:t>a</w:t>
      </w:r>
      <w:r w:rsidRPr="00FA4D5C">
        <w:rPr>
          <w:szCs w:val="24"/>
        </w:rPr>
        <w:t xml:space="preserve">ge down </w:t>
      </w:r>
      <w:r w:rsidRPr="00FA4D5C">
        <w:rPr>
          <w:spacing w:val="-1"/>
          <w:szCs w:val="24"/>
        </w:rPr>
        <w:t>t</w:t>
      </w:r>
      <w:r w:rsidRPr="00FA4D5C">
        <w:rPr>
          <w:szCs w:val="24"/>
        </w:rPr>
        <w:t xml:space="preserve">o </w:t>
      </w:r>
      <w:r w:rsidR="00AA3056">
        <w:rPr>
          <w:szCs w:val="24"/>
        </w:rPr>
        <w:t xml:space="preserve">the </w:t>
      </w:r>
      <w:r w:rsidRPr="00FA4D5C">
        <w:rPr>
          <w:szCs w:val="24"/>
        </w:rPr>
        <w:t>range suppor</w:t>
      </w:r>
      <w:r w:rsidRPr="00FA4D5C">
        <w:rPr>
          <w:spacing w:val="-1"/>
          <w:szCs w:val="24"/>
        </w:rPr>
        <w:t>t</w:t>
      </w:r>
      <w:r w:rsidRPr="00FA4D5C">
        <w:rPr>
          <w:spacing w:val="1"/>
          <w:szCs w:val="24"/>
        </w:rPr>
        <w:t>e</w:t>
      </w:r>
      <w:r w:rsidRPr="00FA4D5C">
        <w:rPr>
          <w:szCs w:val="24"/>
        </w:rPr>
        <w:t xml:space="preserve">d by </w:t>
      </w:r>
      <w:r w:rsidRPr="00FA4D5C">
        <w:rPr>
          <w:spacing w:val="-1"/>
          <w:szCs w:val="24"/>
        </w:rPr>
        <w:t>t</w:t>
      </w:r>
      <w:r w:rsidRPr="00FA4D5C">
        <w:rPr>
          <w:szCs w:val="24"/>
        </w:rPr>
        <w:t>he</w:t>
      </w:r>
      <w:r w:rsidRPr="00FA4D5C">
        <w:rPr>
          <w:spacing w:val="-12"/>
          <w:szCs w:val="24"/>
        </w:rPr>
        <w:t xml:space="preserve"> </w:t>
      </w:r>
      <w:r w:rsidRPr="00FA4D5C">
        <w:rPr>
          <w:spacing w:val="-1"/>
          <w:szCs w:val="24"/>
        </w:rPr>
        <w:t>A</w:t>
      </w:r>
      <w:r w:rsidRPr="00FA4D5C">
        <w:rPr>
          <w:szCs w:val="24"/>
        </w:rPr>
        <w:t>DC</w:t>
      </w:r>
      <w:r w:rsidR="00E06093">
        <w:rPr>
          <w:szCs w:val="24"/>
        </w:rPr>
        <w:br/>
      </w:r>
    </w:p>
    <w:p w14:paraId="5ABB635B" w14:textId="3D95D11E" w:rsidR="00E70636" w:rsidRDefault="00E70636" w:rsidP="00650AC5">
      <w:pPr>
        <w:pStyle w:val="ListParagraph"/>
        <w:numPr>
          <w:ilvl w:val="0"/>
          <w:numId w:val="8"/>
        </w:numPr>
        <w:rPr>
          <w:szCs w:val="24"/>
        </w:rPr>
      </w:pPr>
      <w:r w:rsidRPr="00FA4D5C">
        <w:rPr>
          <w:spacing w:val="-1"/>
          <w:szCs w:val="24"/>
        </w:rPr>
        <w:t>O</w:t>
      </w:r>
      <w:r w:rsidRPr="00FA4D5C">
        <w:rPr>
          <w:szCs w:val="24"/>
        </w:rPr>
        <w:t>p a</w:t>
      </w:r>
      <w:r w:rsidRPr="00FA4D5C">
        <w:rPr>
          <w:spacing w:val="1"/>
          <w:szCs w:val="24"/>
        </w:rPr>
        <w:t>m</w:t>
      </w:r>
      <w:r w:rsidRPr="00FA4D5C">
        <w:rPr>
          <w:szCs w:val="24"/>
        </w:rPr>
        <w:t>p c</w:t>
      </w:r>
      <w:r w:rsidRPr="00FA4D5C">
        <w:rPr>
          <w:spacing w:val="-1"/>
          <w:szCs w:val="24"/>
        </w:rPr>
        <w:t>i</w:t>
      </w:r>
      <w:r w:rsidRPr="00FA4D5C">
        <w:rPr>
          <w:szCs w:val="24"/>
        </w:rPr>
        <w:t>r</w:t>
      </w:r>
      <w:r w:rsidRPr="00FA4D5C">
        <w:rPr>
          <w:spacing w:val="1"/>
          <w:szCs w:val="24"/>
        </w:rPr>
        <w:t>c</w:t>
      </w:r>
      <w:r w:rsidRPr="00FA4D5C">
        <w:rPr>
          <w:szCs w:val="24"/>
        </w:rPr>
        <w:t>u</w:t>
      </w:r>
      <w:r w:rsidRPr="00FA4D5C">
        <w:rPr>
          <w:spacing w:val="-1"/>
          <w:szCs w:val="24"/>
        </w:rPr>
        <w:t>i</w:t>
      </w:r>
      <w:r w:rsidRPr="00FA4D5C">
        <w:rPr>
          <w:szCs w:val="24"/>
        </w:rPr>
        <w:t>t</w:t>
      </w:r>
      <w:r w:rsidRPr="00FA4D5C">
        <w:rPr>
          <w:spacing w:val="-1"/>
          <w:szCs w:val="24"/>
        </w:rPr>
        <w:t xml:space="preserve"> </w:t>
      </w:r>
      <w:r w:rsidRPr="00FA4D5C">
        <w:rPr>
          <w:spacing w:val="1"/>
          <w:szCs w:val="24"/>
        </w:rPr>
        <w:t>t</w:t>
      </w:r>
      <w:r w:rsidRPr="00FA4D5C">
        <w:rPr>
          <w:szCs w:val="24"/>
        </w:rPr>
        <w:t xml:space="preserve">o </w:t>
      </w:r>
      <w:r w:rsidRPr="00FA4D5C">
        <w:rPr>
          <w:spacing w:val="-1"/>
          <w:szCs w:val="24"/>
        </w:rPr>
        <w:t>s</w:t>
      </w:r>
      <w:r w:rsidRPr="00FA4D5C">
        <w:rPr>
          <w:spacing w:val="1"/>
          <w:szCs w:val="24"/>
        </w:rPr>
        <w:t>c</w:t>
      </w:r>
      <w:r w:rsidRPr="00FA4D5C">
        <w:rPr>
          <w:szCs w:val="24"/>
        </w:rPr>
        <w:t>a</w:t>
      </w:r>
      <w:r w:rsidRPr="00FA4D5C">
        <w:rPr>
          <w:spacing w:val="-1"/>
          <w:szCs w:val="24"/>
        </w:rPr>
        <w:t>l</w:t>
      </w:r>
      <w:r w:rsidRPr="00FA4D5C">
        <w:rPr>
          <w:szCs w:val="24"/>
        </w:rPr>
        <w:t xml:space="preserve">e </w:t>
      </w:r>
      <w:r w:rsidR="00AA3056">
        <w:rPr>
          <w:szCs w:val="24"/>
        </w:rPr>
        <w:t xml:space="preserve">the </w:t>
      </w:r>
      <w:r w:rsidRPr="00FA4D5C">
        <w:rPr>
          <w:szCs w:val="24"/>
        </w:rPr>
        <w:t>vo</w:t>
      </w:r>
      <w:r w:rsidRPr="00FA4D5C">
        <w:rPr>
          <w:spacing w:val="1"/>
          <w:szCs w:val="24"/>
        </w:rPr>
        <w:t>l</w:t>
      </w:r>
      <w:r w:rsidRPr="00FA4D5C">
        <w:rPr>
          <w:spacing w:val="-1"/>
          <w:szCs w:val="24"/>
        </w:rPr>
        <w:t>t</w:t>
      </w:r>
      <w:r w:rsidRPr="00FA4D5C">
        <w:rPr>
          <w:szCs w:val="24"/>
        </w:rPr>
        <w:t>age</w:t>
      </w:r>
      <w:r w:rsidRPr="00FA4D5C">
        <w:rPr>
          <w:spacing w:val="1"/>
          <w:szCs w:val="24"/>
        </w:rPr>
        <w:t xml:space="preserve"> </w:t>
      </w:r>
      <w:r w:rsidRPr="00FA4D5C">
        <w:rPr>
          <w:szCs w:val="24"/>
        </w:rPr>
        <w:t xml:space="preserve">across </w:t>
      </w:r>
      <w:r w:rsidRPr="00FA4D5C">
        <w:rPr>
          <w:spacing w:val="-1"/>
          <w:szCs w:val="24"/>
        </w:rPr>
        <w:t>t</w:t>
      </w:r>
      <w:r w:rsidRPr="00FA4D5C">
        <w:rPr>
          <w:szCs w:val="24"/>
        </w:rPr>
        <w:t>he a</w:t>
      </w:r>
      <w:r w:rsidRPr="00FA4D5C">
        <w:rPr>
          <w:spacing w:val="1"/>
          <w:szCs w:val="24"/>
        </w:rPr>
        <w:t>m</w:t>
      </w:r>
      <w:r w:rsidRPr="00FA4D5C">
        <w:rPr>
          <w:spacing w:val="-1"/>
          <w:szCs w:val="24"/>
        </w:rPr>
        <w:t>m</w:t>
      </w:r>
      <w:r w:rsidRPr="00FA4D5C">
        <w:rPr>
          <w:szCs w:val="24"/>
        </w:rPr>
        <w:t>e</w:t>
      </w:r>
      <w:r w:rsidRPr="00FA4D5C">
        <w:rPr>
          <w:spacing w:val="1"/>
          <w:szCs w:val="24"/>
        </w:rPr>
        <w:t>t</w:t>
      </w:r>
      <w:r w:rsidRPr="00FA4D5C">
        <w:rPr>
          <w:szCs w:val="24"/>
        </w:rPr>
        <w:t>er shunt</w:t>
      </w:r>
      <w:r w:rsidRPr="00FA4D5C">
        <w:rPr>
          <w:spacing w:val="-1"/>
          <w:szCs w:val="24"/>
        </w:rPr>
        <w:t xml:space="preserve"> </w:t>
      </w:r>
      <w:r w:rsidRPr="00FA4D5C">
        <w:rPr>
          <w:szCs w:val="24"/>
        </w:rPr>
        <w:t>res</w:t>
      </w:r>
      <w:r w:rsidRPr="00FA4D5C">
        <w:rPr>
          <w:spacing w:val="-1"/>
          <w:szCs w:val="24"/>
        </w:rPr>
        <w:t>i</w:t>
      </w:r>
      <w:r w:rsidRPr="00FA4D5C">
        <w:rPr>
          <w:szCs w:val="24"/>
        </w:rPr>
        <w:t>s</w:t>
      </w:r>
      <w:r w:rsidRPr="00FA4D5C">
        <w:rPr>
          <w:spacing w:val="-1"/>
          <w:szCs w:val="24"/>
        </w:rPr>
        <w:t>t</w:t>
      </w:r>
      <w:r w:rsidRPr="00FA4D5C">
        <w:rPr>
          <w:szCs w:val="24"/>
        </w:rPr>
        <w:t xml:space="preserve">or up </w:t>
      </w:r>
      <w:r w:rsidRPr="00FA4D5C">
        <w:rPr>
          <w:spacing w:val="1"/>
          <w:szCs w:val="24"/>
        </w:rPr>
        <w:t>t</w:t>
      </w:r>
      <w:r w:rsidRPr="00FA4D5C">
        <w:rPr>
          <w:szCs w:val="24"/>
        </w:rPr>
        <w:t xml:space="preserve">o </w:t>
      </w:r>
      <w:r w:rsidRPr="00FA4D5C">
        <w:rPr>
          <w:spacing w:val="-1"/>
          <w:szCs w:val="24"/>
        </w:rPr>
        <w:t>t</w:t>
      </w:r>
      <w:r w:rsidRPr="00FA4D5C">
        <w:rPr>
          <w:szCs w:val="24"/>
        </w:rPr>
        <w:t>he range</w:t>
      </w:r>
      <w:r w:rsidRPr="00FA4D5C">
        <w:rPr>
          <w:spacing w:val="1"/>
          <w:szCs w:val="24"/>
        </w:rPr>
        <w:t xml:space="preserve"> </w:t>
      </w:r>
      <w:r w:rsidRPr="00FA4D5C">
        <w:rPr>
          <w:spacing w:val="-1"/>
          <w:szCs w:val="24"/>
        </w:rPr>
        <w:t>s</w:t>
      </w:r>
      <w:r w:rsidRPr="00FA4D5C">
        <w:rPr>
          <w:szCs w:val="24"/>
        </w:rPr>
        <w:t>uppor</w:t>
      </w:r>
      <w:r w:rsidRPr="00FA4D5C">
        <w:rPr>
          <w:spacing w:val="1"/>
          <w:szCs w:val="24"/>
        </w:rPr>
        <w:t>t</w:t>
      </w:r>
      <w:r w:rsidRPr="00FA4D5C">
        <w:rPr>
          <w:szCs w:val="24"/>
        </w:rPr>
        <w:t xml:space="preserve">ed by </w:t>
      </w:r>
      <w:r w:rsidRPr="00FA4D5C">
        <w:rPr>
          <w:spacing w:val="-1"/>
          <w:szCs w:val="24"/>
        </w:rPr>
        <w:t>t</w:t>
      </w:r>
      <w:r w:rsidRPr="00FA4D5C">
        <w:rPr>
          <w:szCs w:val="24"/>
        </w:rPr>
        <w:t>he</w:t>
      </w:r>
      <w:r w:rsidRPr="00FA4D5C">
        <w:rPr>
          <w:spacing w:val="-14"/>
          <w:szCs w:val="24"/>
        </w:rPr>
        <w:t xml:space="preserve"> </w:t>
      </w:r>
      <w:r w:rsidRPr="00FA4D5C">
        <w:rPr>
          <w:szCs w:val="24"/>
        </w:rPr>
        <w:t>ADC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CF5E15" w14:paraId="6C968807" w14:textId="77777777" w:rsidTr="00CF5E15">
        <w:tc>
          <w:tcPr>
            <w:tcW w:w="5148" w:type="dxa"/>
          </w:tcPr>
          <w:p w14:paraId="023B41E4" w14:textId="167D9443" w:rsidR="00CF5E15" w:rsidRDefault="00CF5E15" w:rsidP="005331C0">
            <w:pPr>
              <w:rPr>
                <w:szCs w:val="24"/>
              </w:rPr>
            </w:pPr>
            <w:r>
              <w:rPr>
                <w:noProof/>
                <w:szCs w:val="24"/>
              </w:rPr>
              <w:lastRenderedPageBreak/>
              <w:drawing>
                <wp:inline distT="0" distB="0" distL="0" distR="0" wp14:anchorId="6AAD9419" wp14:editId="13E5C78A">
                  <wp:extent cx="2974158" cy="23749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3.21 PM.png"/>
                          <pic:cNvPicPr/>
                        </pic:nvPicPr>
                        <pic:blipFill>
                          <a:blip r:embed="rId19" cstate="screen">
                            <a:extLst>
                              <a:ext uri="{28A0092B-C50C-407E-A947-70E740481C1C}">
                                <a14:useLocalDpi xmlns:a14="http://schemas.microsoft.com/office/drawing/2010/main"/>
                              </a:ext>
                            </a:extLst>
                          </a:blip>
                          <a:stretch>
                            <a:fillRect/>
                          </a:stretch>
                        </pic:blipFill>
                        <pic:spPr>
                          <a:xfrm>
                            <a:off x="0" y="0"/>
                            <a:ext cx="2974644" cy="2375288"/>
                          </a:xfrm>
                          <a:prstGeom prst="rect">
                            <a:avLst/>
                          </a:prstGeom>
                        </pic:spPr>
                      </pic:pic>
                    </a:graphicData>
                  </a:graphic>
                </wp:inline>
              </w:drawing>
            </w:r>
          </w:p>
        </w:tc>
        <w:tc>
          <w:tcPr>
            <w:tcW w:w="5148" w:type="dxa"/>
          </w:tcPr>
          <w:p w14:paraId="365B6DF8" w14:textId="280FC20F" w:rsidR="00CF5E15" w:rsidRDefault="00CF5E15" w:rsidP="00CF5E15">
            <w:pPr>
              <w:keepNext/>
              <w:rPr>
                <w:szCs w:val="24"/>
              </w:rPr>
            </w:pPr>
            <w:r>
              <w:rPr>
                <w:noProof/>
                <w:szCs w:val="24"/>
              </w:rPr>
              <w:drawing>
                <wp:inline distT="0" distB="0" distL="0" distR="0" wp14:anchorId="7F948B0B" wp14:editId="04010245">
                  <wp:extent cx="2473804" cy="2374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5.51 PM.png"/>
                          <pic:cNvPicPr/>
                        </pic:nvPicPr>
                        <pic:blipFill>
                          <a:blip r:embed="rId20" cstate="screen">
                            <a:extLst>
                              <a:ext uri="{28A0092B-C50C-407E-A947-70E740481C1C}">
                                <a14:useLocalDpi xmlns:a14="http://schemas.microsoft.com/office/drawing/2010/main"/>
                              </a:ext>
                            </a:extLst>
                          </a:blip>
                          <a:stretch>
                            <a:fillRect/>
                          </a:stretch>
                        </pic:blipFill>
                        <pic:spPr>
                          <a:xfrm>
                            <a:off x="0" y="0"/>
                            <a:ext cx="2475218" cy="2376258"/>
                          </a:xfrm>
                          <a:prstGeom prst="rect">
                            <a:avLst/>
                          </a:prstGeom>
                        </pic:spPr>
                      </pic:pic>
                    </a:graphicData>
                  </a:graphic>
                </wp:inline>
              </w:drawing>
            </w:r>
          </w:p>
        </w:tc>
      </w:tr>
    </w:tbl>
    <w:p w14:paraId="09A63888" w14:textId="08262578" w:rsidR="005331C0" w:rsidRPr="005331C0" w:rsidRDefault="00CF5E15" w:rsidP="00CF5E15">
      <w:pPr>
        <w:pStyle w:val="Caption"/>
      </w:pPr>
      <w:bookmarkStart w:id="1549" w:name="_Toc26612582"/>
      <w:bookmarkStart w:id="1550" w:name="_Toc132386915"/>
      <w:r>
        <w:t xml:space="preserve">Figure </w:t>
      </w:r>
      <w:ins w:id="1551" w:author="Chris Satterlee" w:date="2023-04-10T08:38:00Z">
        <w:r w:rsidR="00773954">
          <w:fldChar w:fldCharType="begin"/>
        </w:r>
        <w:r w:rsidR="00773954">
          <w:instrText xml:space="preserve"> STYLEREF 1 \s </w:instrText>
        </w:r>
      </w:ins>
      <w:r w:rsidR="00773954">
        <w:fldChar w:fldCharType="separate"/>
      </w:r>
      <w:r w:rsidR="0051422D">
        <w:rPr>
          <w:noProof/>
        </w:rPr>
        <w:t>3</w:t>
      </w:r>
      <w:ins w:id="1552"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1553" w:author="Chris Satterlee" w:date="2023-04-14T18:03:00Z">
        <w:r w:rsidR="0051422D">
          <w:rPr>
            <w:noProof/>
          </w:rPr>
          <w:t>3</w:t>
        </w:r>
      </w:ins>
      <w:ins w:id="1554" w:author="Chris Satterlee" w:date="2023-04-10T08:38:00Z">
        <w:r w:rsidR="00773954">
          <w:fldChar w:fldCharType="end"/>
        </w:r>
      </w:ins>
      <w:del w:id="1555"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3</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3</w:delText>
        </w:r>
        <w:r w:rsidDel="00773954">
          <w:rPr>
            <w:noProof/>
          </w:rPr>
          <w:fldChar w:fldCharType="end"/>
        </w:r>
      </w:del>
      <w:r>
        <w:t>: Circuit Board with Load Capacitors</w:t>
      </w:r>
      <w:bookmarkEnd w:id="1549"/>
      <w:bookmarkEnd w:id="1550"/>
    </w:p>
    <w:p w14:paraId="0BF6B727" w14:textId="12DD133C" w:rsidR="00E70636" w:rsidRDefault="00E70636" w:rsidP="009F65DA">
      <w:pPr>
        <w:pStyle w:val="Heading4"/>
      </w:pPr>
      <w:bookmarkStart w:id="1556" w:name="_Toc26612459"/>
      <w:bookmarkStart w:id="1557" w:name="_Toc132386769"/>
      <w:r>
        <w:t>Arduino UNO</w:t>
      </w:r>
      <w:bookmarkEnd w:id="1556"/>
      <w:bookmarkEnd w:id="1557"/>
    </w:p>
    <w:p w14:paraId="5F65D2B6" w14:textId="00F129F7" w:rsidR="00E70636" w:rsidRDefault="00E70636" w:rsidP="00E70636">
      <w:pPr>
        <w:rPr>
          <w:szCs w:val="24"/>
        </w:rPr>
      </w:pPr>
      <w:r>
        <w:rPr>
          <w:spacing w:val="-1"/>
          <w:szCs w:val="24"/>
        </w:rPr>
        <w:t>T</w:t>
      </w:r>
      <w:r>
        <w:rPr>
          <w:szCs w:val="24"/>
        </w:rPr>
        <w:t xml:space="preserve">he Arduino UNO is the board (with the USB port) mounted to the bottom of the case. This is a very inexpensive (~$10) and ubiquitous microcontroller that is a staple of the “maker” community. It runs software that communicates with the host laptop computer over USB. When instructed by the laptop, it runs the algorithm for swinging the IV curve. This algorithm consists of activating the relay and </w:t>
      </w:r>
      <w:r w:rsidR="00836517">
        <w:rPr>
          <w:szCs w:val="24"/>
        </w:rPr>
        <w:t xml:space="preserve">repeatedly </w:t>
      </w:r>
      <w:r>
        <w:rPr>
          <w:szCs w:val="24"/>
        </w:rPr>
        <w:t>reading the ammeter and voltmeter values from the ADC while the capacitor charges up. When the points have all been measured, the values are uploaded to the laptop.</w:t>
      </w:r>
    </w:p>
    <w:p w14:paraId="711EAE4E" w14:textId="77777777" w:rsidR="00AA6C83" w:rsidRDefault="00AA6C83" w:rsidP="00E70636">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F5E15" w14:paraId="0F1CF9E2" w14:textId="77777777" w:rsidTr="00AA6C83">
        <w:tc>
          <w:tcPr>
            <w:tcW w:w="10296" w:type="dxa"/>
          </w:tcPr>
          <w:p w14:paraId="0A663C1E" w14:textId="0FA620F0" w:rsidR="00CF5E15" w:rsidRDefault="00AA6C83" w:rsidP="00AA6C83">
            <w:pPr>
              <w:keepNext/>
            </w:pPr>
            <w:r>
              <w:rPr>
                <w:noProof/>
              </w:rPr>
              <w:drawing>
                <wp:inline distT="0" distB="0" distL="0" distR="0" wp14:anchorId="734A457E" wp14:editId="44FD1E4F">
                  <wp:extent cx="4176732" cy="32639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11.56 PM.png"/>
                          <pic:cNvPicPr/>
                        </pic:nvPicPr>
                        <pic:blipFill>
                          <a:blip r:embed="rId21" cstate="screen">
                            <a:extLst>
                              <a:ext uri="{28A0092B-C50C-407E-A947-70E740481C1C}">
                                <a14:useLocalDpi xmlns:a14="http://schemas.microsoft.com/office/drawing/2010/main"/>
                              </a:ext>
                            </a:extLst>
                          </a:blip>
                          <a:stretch>
                            <a:fillRect/>
                          </a:stretch>
                        </pic:blipFill>
                        <pic:spPr>
                          <a:xfrm>
                            <a:off x="0" y="0"/>
                            <a:ext cx="4177284" cy="3264332"/>
                          </a:xfrm>
                          <a:prstGeom prst="rect">
                            <a:avLst/>
                          </a:prstGeom>
                        </pic:spPr>
                      </pic:pic>
                    </a:graphicData>
                  </a:graphic>
                </wp:inline>
              </w:drawing>
            </w:r>
          </w:p>
        </w:tc>
      </w:tr>
    </w:tbl>
    <w:p w14:paraId="3D80A706" w14:textId="07C77143" w:rsidR="00AA6C83" w:rsidRDefault="00AA6C83" w:rsidP="00AA6C83">
      <w:pPr>
        <w:pStyle w:val="Caption"/>
      </w:pPr>
      <w:bookmarkStart w:id="1558" w:name="_Toc26612583"/>
      <w:bookmarkStart w:id="1559" w:name="_Toc132386916"/>
      <w:r>
        <w:t xml:space="preserve">Figure </w:t>
      </w:r>
      <w:ins w:id="1560" w:author="Chris Satterlee" w:date="2023-04-10T08:38:00Z">
        <w:r w:rsidR="00773954">
          <w:fldChar w:fldCharType="begin"/>
        </w:r>
        <w:r w:rsidR="00773954">
          <w:instrText xml:space="preserve"> STYLEREF 1 \s </w:instrText>
        </w:r>
      </w:ins>
      <w:r w:rsidR="00773954">
        <w:fldChar w:fldCharType="separate"/>
      </w:r>
      <w:r w:rsidR="0051422D">
        <w:rPr>
          <w:noProof/>
        </w:rPr>
        <w:t>3</w:t>
      </w:r>
      <w:ins w:id="1561"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1562" w:author="Chris Satterlee" w:date="2023-04-14T18:03:00Z">
        <w:r w:rsidR="0051422D">
          <w:rPr>
            <w:noProof/>
          </w:rPr>
          <w:t>4</w:t>
        </w:r>
      </w:ins>
      <w:ins w:id="1563" w:author="Chris Satterlee" w:date="2023-04-10T08:38:00Z">
        <w:r w:rsidR="00773954">
          <w:fldChar w:fldCharType="end"/>
        </w:r>
      </w:ins>
      <w:del w:id="1564"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3</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4</w:delText>
        </w:r>
        <w:r w:rsidDel="00773954">
          <w:rPr>
            <w:noProof/>
          </w:rPr>
          <w:fldChar w:fldCharType="end"/>
        </w:r>
      </w:del>
      <w:r>
        <w:t>: Arduino UNO</w:t>
      </w:r>
      <w:bookmarkEnd w:id="1558"/>
      <w:bookmarkEnd w:id="1559"/>
    </w:p>
    <w:p w14:paraId="7F468028" w14:textId="77777777" w:rsidR="00AA6C83" w:rsidRPr="00AA6C83" w:rsidRDefault="00AA6C83" w:rsidP="00AA6C83"/>
    <w:p w14:paraId="652260C2" w14:textId="18E2A1C3" w:rsidR="00AA6C83" w:rsidRPr="00836517" w:rsidRDefault="00E70636" w:rsidP="009F65DA">
      <w:pPr>
        <w:pStyle w:val="Heading4"/>
      </w:pPr>
      <w:bookmarkStart w:id="1565" w:name="_Ref410747117"/>
      <w:bookmarkStart w:id="1566" w:name="_Ref410747123"/>
      <w:bookmarkStart w:id="1567" w:name="_Toc26612460"/>
      <w:bookmarkStart w:id="1568" w:name="_Toc132386770"/>
      <w:r>
        <w:lastRenderedPageBreak/>
        <w:t>Relay Module</w:t>
      </w:r>
      <w:bookmarkEnd w:id="1565"/>
      <w:bookmarkEnd w:id="1566"/>
      <w:bookmarkEnd w:id="1567"/>
      <w:bookmarkEnd w:id="1568"/>
    </w:p>
    <w:p w14:paraId="0B991366" w14:textId="1F8E2E4B" w:rsidR="00E70636" w:rsidRDefault="00E70636" w:rsidP="00E70636">
      <w:pPr>
        <w:rPr>
          <w:szCs w:val="24"/>
        </w:rPr>
      </w:pPr>
      <w:r>
        <w:rPr>
          <w:szCs w:val="24"/>
        </w:rPr>
        <w:t>The relay is con</w:t>
      </w:r>
      <w:r>
        <w:rPr>
          <w:spacing w:val="-1"/>
          <w:szCs w:val="24"/>
        </w:rPr>
        <w:t>t</w:t>
      </w:r>
      <w:r>
        <w:rPr>
          <w:szCs w:val="24"/>
        </w:rPr>
        <w:t>ro</w:t>
      </w:r>
      <w:r>
        <w:rPr>
          <w:spacing w:val="-1"/>
          <w:szCs w:val="24"/>
        </w:rPr>
        <w:t>l</w:t>
      </w:r>
      <w:r>
        <w:rPr>
          <w:spacing w:val="1"/>
          <w:szCs w:val="24"/>
        </w:rPr>
        <w:t>l</w:t>
      </w:r>
      <w:r>
        <w:rPr>
          <w:szCs w:val="24"/>
        </w:rPr>
        <w:t xml:space="preserve">ed by </w:t>
      </w:r>
      <w:r>
        <w:rPr>
          <w:spacing w:val="-1"/>
          <w:szCs w:val="24"/>
        </w:rPr>
        <w:t>t</w:t>
      </w:r>
      <w:r>
        <w:rPr>
          <w:szCs w:val="24"/>
        </w:rPr>
        <w:t>he Arduino</w:t>
      </w:r>
      <w:r>
        <w:rPr>
          <w:spacing w:val="1"/>
          <w:szCs w:val="24"/>
        </w:rPr>
        <w:t xml:space="preserve"> </w:t>
      </w:r>
      <w:r>
        <w:rPr>
          <w:spacing w:val="-1"/>
          <w:szCs w:val="24"/>
        </w:rPr>
        <w:t>s</w:t>
      </w:r>
      <w:r>
        <w:rPr>
          <w:szCs w:val="24"/>
        </w:rPr>
        <w:t>of</w:t>
      </w:r>
      <w:r>
        <w:rPr>
          <w:spacing w:val="1"/>
          <w:szCs w:val="24"/>
        </w:rPr>
        <w:t>t</w:t>
      </w:r>
      <w:r>
        <w:rPr>
          <w:spacing w:val="-1"/>
          <w:szCs w:val="24"/>
        </w:rPr>
        <w:t>w</w:t>
      </w:r>
      <w:r>
        <w:rPr>
          <w:spacing w:val="1"/>
          <w:szCs w:val="24"/>
        </w:rPr>
        <w:t>a</w:t>
      </w:r>
      <w:r>
        <w:rPr>
          <w:szCs w:val="24"/>
        </w:rPr>
        <w:t xml:space="preserve">re </w:t>
      </w:r>
      <w:r>
        <w:rPr>
          <w:spacing w:val="-1"/>
          <w:szCs w:val="24"/>
        </w:rPr>
        <w:t>t</w:t>
      </w:r>
      <w:r>
        <w:rPr>
          <w:szCs w:val="24"/>
        </w:rPr>
        <w:t>o switch what is across the capacitor load: the bleed resistor or the PV module.</w:t>
      </w:r>
      <w:r>
        <w:rPr>
          <w:spacing w:val="-14"/>
          <w:szCs w:val="24"/>
        </w:rPr>
        <w:t xml:space="preserve"> The bleed resistor is selected most of the time.  </w:t>
      </w:r>
      <w:del w:id="1569" w:author="Chris Satterlee" w:date="2023-04-07T22:13:00Z">
        <w:r w:rsidDel="002F6230">
          <w:rPr>
            <w:spacing w:val="-14"/>
            <w:szCs w:val="24"/>
          </w:rPr>
          <w:delText xml:space="preserve">The </w:delText>
        </w:r>
        <w:r w:rsidR="005E1F65" w:rsidDel="002F6230">
          <w:rPr>
            <w:spacing w:val="-14"/>
            <w:szCs w:val="24"/>
          </w:rPr>
          <w:delText xml:space="preserve"> PV</w:delText>
        </w:r>
      </w:del>
      <w:ins w:id="1570" w:author="Chris Satterlee" w:date="2023-04-07T22:13:00Z">
        <w:r w:rsidR="002F6230">
          <w:rPr>
            <w:spacing w:val="-14"/>
            <w:szCs w:val="24"/>
          </w:rPr>
          <w:t>The PV</w:t>
        </w:r>
      </w:ins>
      <w:r w:rsidR="005E1F65">
        <w:rPr>
          <w:spacing w:val="-14"/>
          <w:szCs w:val="24"/>
        </w:rPr>
        <w:t xml:space="preserve"> module</w:t>
      </w:r>
      <w:r>
        <w:rPr>
          <w:spacing w:val="-14"/>
          <w:szCs w:val="24"/>
        </w:rPr>
        <w:t xml:space="preserve"> is selected only for the brief amount of time that the IV curve is being traced. </w:t>
      </w:r>
      <w:r>
        <w:rPr>
          <w:szCs w:val="24"/>
        </w:rPr>
        <w:t>A</w:t>
      </w:r>
      <w:r>
        <w:rPr>
          <w:spacing w:val="-13"/>
          <w:szCs w:val="24"/>
        </w:rPr>
        <w:t xml:space="preserve"> </w:t>
      </w:r>
      <w:r>
        <w:rPr>
          <w:szCs w:val="24"/>
        </w:rPr>
        <w:t>r</w:t>
      </w:r>
      <w:r>
        <w:rPr>
          <w:spacing w:val="1"/>
          <w:szCs w:val="24"/>
        </w:rPr>
        <w:t>e</w:t>
      </w:r>
      <w:r>
        <w:rPr>
          <w:spacing w:val="-1"/>
          <w:szCs w:val="24"/>
        </w:rPr>
        <w:t>l</w:t>
      </w:r>
      <w:r>
        <w:rPr>
          <w:szCs w:val="24"/>
        </w:rPr>
        <w:t xml:space="preserve">ay </w:t>
      </w:r>
      <w:r>
        <w:rPr>
          <w:spacing w:val="1"/>
          <w:szCs w:val="24"/>
        </w:rPr>
        <w:t>i</w:t>
      </w:r>
      <w:r>
        <w:rPr>
          <w:szCs w:val="24"/>
        </w:rPr>
        <w:t>s</w:t>
      </w:r>
      <w:r>
        <w:rPr>
          <w:spacing w:val="-1"/>
          <w:szCs w:val="24"/>
        </w:rPr>
        <w:t xml:space="preserve"> </w:t>
      </w:r>
      <w:r>
        <w:rPr>
          <w:szCs w:val="24"/>
        </w:rPr>
        <w:t>a</w:t>
      </w:r>
      <w:r>
        <w:rPr>
          <w:spacing w:val="1"/>
          <w:szCs w:val="24"/>
        </w:rPr>
        <w:t xml:space="preserve"> </w:t>
      </w:r>
      <w:r>
        <w:rPr>
          <w:szCs w:val="24"/>
        </w:rPr>
        <w:t>phy</w:t>
      </w:r>
      <w:r>
        <w:rPr>
          <w:spacing w:val="-1"/>
          <w:szCs w:val="24"/>
        </w:rPr>
        <w:t>s</w:t>
      </w:r>
      <w:r>
        <w:rPr>
          <w:spacing w:val="1"/>
          <w:szCs w:val="24"/>
        </w:rPr>
        <w:t>i</w:t>
      </w:r>
      <w:r>
        <w:rPr>
          <w:szCs w:val="24"/>
        </w:rPr>
        <w:t>cal</w:t>
      </w:r>
      <w:r>
        <w:rPr>
          <w:spacing w:val="1"/>
          <w:szCs w:val="24"/>
        </w:rPr>
        <w:t xml:space="preserve"> </w:t>
      </w:r>
      <w:r>
        <w:rPr>
          <w:spacing w:val="-1"/>
          <w:szCs w:val="24"/>
        </w:rPr>
        <w:t>s</w:t>
      </w:r>
      <w:r>
        <w:rPr>
          <w:szCs w:val="24"/>
        </w:rPr>
        <w:t>w</w:t>
      </w:r>
      <w:r>
        <w:rPr>
          <w:spacing w:val="-1"/>
          <w:szCs w:val="24"/>
        </w:rPr>
        <w:t>i</w:t>
      </w:r>
      <w:r>
        <w:rPr>
          <w:spacing w:val="1"/>
          <w:szCs w:val="24"/>
        </w:rPr>
        <w:t>t</w:t>
      </w:r>
      <w:r>
        <w:rPr>
          <w:szCs w:val="24"/>
        </w:rPr>
        <w:t>ch opera</w:t>
      </w:r>
      <w:r>
        <w:rPr>
          <w:spacing w:val="-1"/>
          <w:szCs w:val="24"/>
        </w:rPr>
        <w:t>t</w:t>
      </w:r>
      <w:r>
        <w:rPr>
          <w:spacing w:val="1"/>
          <w:szCs w:val="24"/>
        </w:rPr>
        <w:t>e</w:t>
      </w:r>
      <w:r>
        <w:rPr>
          <w:szCs w:val="24"/>
        </w:rPr>
        <w:t>d by an e</w:t>
      </w:r>
      <w:r>
        <w:rPr>
          <w:spacing w:val="-1"/>
          <w:szCs w:val="24"/>
        </w:rPr>
        <w:t>l</w:t>
      </w:r>
      <w:r>
        <w:rPr>
          <w:spacing w:val="1"/>
          <w:szCs w:val="24"/>
        </w:rPr>
        <w:t>e</w:t>
      </w:r>
      <w:r>
        <w:rPr>
          <w:szCs w:val="24"/>
        </w:rPr>
        <w:t>c</w:t>
      </w:r>
      <w:r>
        <w:rPr>
          <w:spacing w:val="-1"/>
          <w:szCs w:val="24"/>
        </w:rPr>
        <w:t>t</w:t>
      </w:r>
      <w:r>
        <w:rPr>
          <w:szCs w:val="24"/>
        </w:rPr>
        <w:t>ro</w:t>
      </w:r>
      <w:r>
        <w:rPr>
          <w:spacing w:val="1"/>
          <w:szCs w:val="24"/>
        </w:rPr>
        <w:t>m</w:t>
      </w:r>
      <w:r>
        <w:rPr>
          <w:szCs w:val="24"/>
        </w:rPr>
        <w:t>agne</w:t>
      </w:r>
      <w:r>
        <w:rPr>
          <w:spacing w:val="-1"/>
          <w:szCs w:val="24"/>
        </w:rPr>
        <w:t>t</w:t>
      </w:r>
      <w:r>
        <w:rPr>
          <w:szCs w:val="24"/>
        </w:rPr>
        <w:t>.</w:t>
      </w:r>
      <w:r>
        <w:rPr>
          <w:spacing w:val="-8"/>
          <w:szCs w:val="24"/>
        </w:rPr>
        <w:t xml:space="preserve"> </w:t>
      </w:r>
      <w:r>
        <w:rPr>
          <w:spacing w:val="-23"/>
          <w:szCs w:val="24"/>
        </w:rPr>
        <w:t>Y</w:t>
      </w:r>
      <w:r>
        <w:rPr>
          <w:szCs w:val="24"/>
        </w:rPr>
        <w:t>ou can he</w:t>
      </w:r>
      <w:r>
        <w:rPr>
          <w:spacing w:val="1"/>
          <w:szCs w:val="24"/>
        </w:rPr>
        <w:t>a</w:t>
      </w:r>
      <w:r>
        <w:rPr>
          <w:szCs w:val="24"/>
        </w:rPr>
        <w:t xml:space="preserve">r </w:t>
      </w:r>
      <w:r>
        <w:rPr>
          <w:spacing w:val="-1"/>
          <w:szCs w:val="24"/>
        </w:rPr>
        <w:t>it</w:t>
      </w:r>
      <w:r>
        <w:rPr>
          <w:spacing w:val="1"/>
          <w:szCs w:val="24"/>
        </w:rPr>
        <w:t xml:space="preserve"> </w:t>
      </w:r>
      <w:r>
        <w:rPr>
          <w:szCs w:val="24"/>
        </w:rPr>
        <w:t>“c</w:t>
      </w:r>
      <w:r>
        <w:rPr>
          <w:spacing w:val="-1"/>
          <w:szCs w:val="24"/>
        </w:rPr>
        <w:t>l</w:t>
      </w:r>
      <w:r>
        <w:rPr>
          <w:spacing w:val="1"/>
          <w:szCs w:val="24"/>
        </w:rPr>
        <w:t>i</w:t>
      </w:r>
      <w:r>
        <w:rPr>
          <w:szCs w:val="24"/>
        </w:rPr>
        <w:t xml:space="preserve">ck” when </w:t>
      </w:r>
      <w:r>
        <w:rPr>
          <w:spacing w:val="1"/>
          <w:szCs w:val="24"/>
        </w:rPr>
        <w:t>it</w:t>
      </w:r>
      <w:r>
        <w:rPr>
          <w:szCs w:val="24"/>
        </w:rPr>
        <w:t xml:space="preserve"> s</w:t>
      </w:r>
      <w:r>
        <w:rPr>
          <w:spacing w:val="-1"/>
          <w:szCs w:val="24"/>
        </w:rPr>
        <w:t>w</w:t>
      </w:r>
      <w:r>
        <w:rPr>
          <w:spacing w:val="1"/>
          <w:szCs w:val="24"/>
        </w:rPr>
        <w:t>i</w:t>
      </w:r>
      <w:r>
        <w:rPr>
          <w:spacing w:val="-1"/>
          <w:szCs w:val="24"/>
        </w:rPr>
        <w:t>t</w:t>
      </w:r>
      <w:r>
        <w:rPr>
          <w:szCs w:val="24"/>
        </w:rPr>
        <w:t>ches. The two clicks (representing the beginning and end of the IV curve) will be very close together in most cases (“click-click”). But in low sun cases, there can be several seconds between the two clicks since the capacitor load takes a lot longer to charge up to the Voc voltage.</w:t>
      </w:r>
    </w:p>
    <w:p w14:paraId="45AA3319" w14:textId="77777777" w:rsidR="00AA6C83" w:rsidRDefault="00AA6C83" w:rsidP="00E70636">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A6C83" w14:paraId="799B7EB8" w14:textId="77777777" w:rsidTr="00AA6C83">
        <w:tc>
          <w:tcPr>
            <w:tcW w:w="10296" w:type="dxa"/>
          </w:tcPr>
          <w:p w14:paraId="16BD5CBD" w14:textId="6CBDB1A9" w:rsidR="00AA6C83" w:rsidRDefault="00AA6C83" w:rsidP="00AA6C83">
            <w:pPr>
              <w:keepNext/>
            </w:pPr>
            <w:r>
              <w:rPr>
                <w:noProof/>
              </w:rPr>
              <w:drawing>
                <wp:inline distT="0" distB="0" distL="0" distR="0" wp14:anchorId="4455846D" wp14:editId="5C89F811">
                  <wp:extent cx="4203700" cy="353853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15.43 PM.png"/>
                          <pic:cNvPicPr/>
                        </pic:nvPicPr>
                        <pic:blipFill>
                          <a:blip r:embed="rId22">
                            <a:extLst>
                              <a:ext uri="{28A0092B-C50C-407E-A947-70E740481C1C}">
                                <a14:useLocalDpi xmlns:a14="http://schemas.microsoft.com/office/drawing/2010/main"/>
                              </a:ext>
                            </a:extLst>
                          </a:blip>
                          <a:stretch>
                            <a:fillRect/>
                          </a:stretch>
                        </pic:blipFill>
                        <pic:spPr>
                          <a:xfrm>
                            <a:off x="0" y="0"/>
                            <a:ext cx="4203700" cy="3538531"/>
                          </a:xfrm>
                          <a:prstGeom prst="rect">
                            <a:avLst/>
                          </a:prstGeom>
                        </pic:spPr>
                      </pic:pic>
                    </a:graphicData>
                  </a:graphic>
                </wp:inline>
              </w:drawing>
            </w:r>
          </w:p>
        </w:tc>
      </w:tr>
    </w:tbl>
    <w:p w14:paraId="1B38FDB5" w14:textId="71069E9C" w:rsidR="00AA6C83" w:rsidRPr="00E70636" w:rsidRDefault="00AA6C83" w:rsidP="00AA6C83">
      <w:pPr>
        <w:pStyle w:val="Caption"/>
      </w:pPr>
      <w:bookmarkStart w:id="1571" w:name="_Toc26612584"/>
      <w:bookmarkStart w:id="1572" w:name="_Toc132386917"/>
      <w:r>
        <w:t xml:space="preserve">Figure </w:t>
      </w:r>
      <w:ins w:id="1573" w:author="Chris Satterlee" w:date="2023-04-10T08:38:00Z">
        <w:r w:rsidR="00773954">
          <w:fldChar w:fldCharType="begin"/>
        </w:r>
        <w:r w:rsidR="00773954">
          <w:instrText xml:space="preserve"> STYLEREF 1 \s </w:instrText>
        </w:r>
      </w:ins>
      <w:r w:rsidR="00773954">
        <w:fldChar w:fldCharType="separate"/>
      </w:r>
      <w:r w:rsidR="0051422D">
        <w:rPr>
          <w:noProof/>
        </w:rPr>
        <w:t>3</w:t>
      </w:r>
      <w:ins w:id="1574"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1575" w:author="Chris Satterlee" w:date="2023-04-14T18:03:00Z">
        <w:r w:rsidR="0051422D">
          <w:rPr>
            <w:noProof/>
          </w:rPr>
          <w:t>5</w:t>
        </w:r>
      </w:ins>
      <w:ins w:id="1576" w:author="Chris Satterlee" w:date="2023-04-10T08:38:00Z">
        <w:r w:rsidR="00773954">
          <w:fldChar w:fldCharType="end"/>
        </w:r>
      </w:ins>
      <w:del w:id="1577"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3</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5</w:delText>
        </w:r>
        <w:r w:rsidDel="00773954">
          <w:rPr>
            <w:noProof/>
          </w:rPr>
          <w:fldChar w:fldCharType="end"/>
        </w:r>
      </w:del>
      <w:r>
        <w:t>: Relay Module</w:t>
      </w:r>
      <w:bookmarkEnd w:id="1571"/>
      <w:bookmarkEnd w:id="1572"/>
    </w:p>
    <w:p w14:paraId="6116033F" w14:textId="77777777" w:rsidR="00FB2482" w:rsidRDefault="00FB2482" w:rsidP="004838F5"/>
    <w:p w14:paraId="303066E1" w14:textId="2E15EEFB" w:rsidR="00CA0B95" w:rsidRDefault="00641C8A" w:rsidP="0054405C">
      <w:pPr>
        <w:pStyle w:val="Heading2"/>
      </w:pPr>
      <w:bookmarkStart w:id="1578" w:name="_Ref410749225"/>
      <w:bookmarkStart w:id="1579" w:name="_Ref410749226"/>
      <w:bookmarkStart w:id="1580" w:name="_Toc26612461"/>
      <w:bookmarkStart w:id="1581" w:name="_Toc132386771"/>
      <w:r>
        <w:t>Newer hardware variants</w:t>
      </w:r>
      <w:bookmarkEnd w:id="1578"/>
      <w:bookmarkEnd w:id="1579"/>
      <w:bookmarkEnd w:id="1580"/>
      <w:bookmarkEnd w:id="1581"/>
    </w:p>
    <w:p w14:paraId="0D526C6B" w14:textId="39A48ABC" w:rsidR="00641C8A" w:rsidRDefault="00641C8A">
      <w:r>
        <w:t xml:space="preserve">Newer IV Swinger 2’s </w:t>
      </w:r>
      <w:proofErr w:type="gramStart"/>
      <w:r>
        <w:t>are</w:t>
      </w:r>
      <w:proofErr w:type="gramEnd"/>
      <w:r>
        <w:t xml:space="preserve"> constructed differently from what is described </w:t>
      </w:r>
      <w:r w:rsidR="006D2363">
        <w:t xml:space="preserve">and pictured </w:t>
      </w:r>
      <w:r>
        <w:t xml:space="preserve">in Section </w:t>
      </w:r>
      <w:r>
        <w:fldChar w:fldCharType="begin"/>
      </w:r>
      <w:r>
        <w:instrText xml:space="preserve"> REF _Ref410746656 \r \h </w:instrText>
      </w:r>
      <w:r>
        <w:fldChar w:fldCharType="separate"/>
      </w:r>
      <w:r w:rsidR="0051422D">
        <w:t>3.1</w:t>
      </w:r>
      <w:r>
        <w:fldChar w:fldCharType="end"/>
      </w:r>
      <w:r>
        <w:t xml:space="preserve"> </w:t>
      </w:r>
      <w:r>
        <w:fldChar w:fldCharType="begin"/>
      </w:r>
      <w:r>
        <w:instrText xml:space="preserve"> REF _Ref410746656 \p \h </w:instrText>
      </w:r>
      <w:r>
        <w:fldChar w:fldCharType="separate"/>
      </w:r>
      <w:r w:rsidR="0051422D">
        <w:t>above</w:t>
      </w:r>
      <w:r>
        <w:fldChar w:fldCharType="end"/>
      </w:r>
      <w:r>
        <w:t xml:space="preserve">. Instead of using a Perma-Proto board, they use a custom printed circuit board (PCB). The PCB is an “Arduino shield”, meaning it has </w:t>
      </w:r>
      <w:proofErr w:type="gramStart"/>
      <w:r>
        <w:t>pins</w:t>
      </w:r>
      <w:proofErr w:type="gramEnd"/>
      <w:r>
        <w:t xml:space="preserve"> that mate directly with the sockets on the top of the Arduino. This makes building an IV Swinger 2 much easier and mistake proof. Furthermore, there </w:t>
      </w:r>
      <w:ins w:id="1582" w:author="Chris Satterlee" w:date="2023-04-07T10:54:00Z">
        <w:r w:rsidR="00E11436">
          <w:t>are</w:t>
        </w:r>
      </w:ins>
      <w:del w:id="1583" w:author="Chris Satterlee" w:date="2023-04-07T10:54:00Z">
        <w:r w:rsidDel="00E11436">
          <w:delText>is an</w:delText>
        </w:r>
      </w:del>
      <w:r>
        <w:t xml:space="preserve"> option</w:t>
      </w:r>
      <w:ins w:id="1584" w:author="Chris Satterlee" w:date="2023-04-07T10:54:00Z">
        <w:r w:rsidR="00E11436">
          <w:t>s</w:t>
        </w:r>
      </w:ins>
      <w:r>
        <w:t xml:space="preserve"> to use solid-state relays (SSRs) </w:t>
      </w:r>
      <w:ins w:id="1585" w:author="Chris Satterlee" w:date="2023-04-07T10:54:00Z">
        <w:r w:rsidR="00E11436">
          <w:t>or field-effe</w:t>
        </w:r>
      </w:ins>
      <w:ins w:id="1586" w:author="Chris Satterlee" w:date="2023-04-07T10:55:00Z">
        <w:r w:rsidR="00E11436">
          <w:t xml:space="preserve">ct transistors (FETs) </w:t>
        </w:r>
      </w:ins>
      <w:r>
        <w:t xml:space="preserve">instead of the electromechanical relay (EMR) described in Section </w:t>
      </w:r>
      <w:r>
        <w:fldChar w:fldCharType="begin"/>
      </w:r>
      <w:r>
        <w:instrText xml:space="preserve"> REF _Ref410747117 \r \h </w:instrText>
      </w:r>
      <w:r>
        <w:fldChar w:fldCharType="separate"/>
      </w:r>
      <w:r w:rsidR="0051422D">
        <w:t>3.1.3.3</w:t>
      </w:r>
      <w:r>
        <w:fldChar w:fldCharType="end"/>
      </w:r>
      <w:r>
        <w:t xml:space="preserve"> </w:t>
      </w:r>
      <w:r>
        <w:fldChar w:fldCharType="begin"/>
      </w:r>
      <w:r>
        <w:instrText xml:space="preserve"> REF _Ref410747123 \p \h </w:instrText>
      </w:r>
      <w:r>
        <w:fldChar w:fldCharType="separate"/>
      </w:r>
      <w:r w:rsidR="0051422D">
        <w:t>above</w:t>
      </w:r>
      <w:r>
        <w:fldChar w:fldCharType="end"/>
      </w:r>
      <w:r>
        <w:t>. The only wires in SSR</w:t>
      </w:r>
      <w:ins w:id="1587" w:author="Chris Satterlee" w:date="2023-04-07T10:55:00Z">
        <w:r w:rsidR="00E11436">
          <w:t>/FET</w:t>
        </w:r>
      </w:ins>
      <w:r>
        <w:t xml:space="preserve"> models are from the PCB to the binding posts. SSRs</w:t>
      </w:r>
      <w:ins w:id="1588" w:author="Chris Satterlee" w:date="2023-04-07T10:55:00Z">
        <w:r w:rsidR="00E11436">
          <w:t xml:space="preserve"> and FETs</w:t>
        </w:r>
      </w:ins>
      <w:r>
        <w:t xml:space="preserve"> are silent, but more importantly, can handle a higher voltage and should never wear out like an EMR (the downside is that they are more expensive). </w:t>
      </w:r>
      <w:r>
        <w:fldChar w:fldCharType="begin"/>
      </w:r>
      <w:r>
        <w:instrText xml:space="preserve"> REF _Ref410748657 \h </w:instrText>
      </w:r>
      <w:r>
        <w:fldChar w:fldCharType="separate"/>
      </w:r>
      <w:ins w:id="1589" w:author="Chris Satterlee" w:date="2023-04-14T18:03:00Z">
        <w:r w:rsidR="0051422D">
          <w:t xml:space="preserve">Figure </w:t>
        </w:r>
        <w:r w:rsidR="0051422D">
          <w:rPr>
            <w:noProof/>
          </w:rPr>
          <w:t>3</w:t>
        </w:r>
        <w:r w:rsidR="0051422D">
          <w:noBreakHyphen/>
        </w:r>
        <w:r w:rsidR="0051422D">
          <w:rPr>
            <w:noProof/>
          </w:rPr>
          <w:t>6</w:t>
        </w:r>
        <w:r w:rsidR="0051422D" w:rsidDel="00773954">
          <w:rPr>
            <w:noProof/>
          </w:rPr>
          <w:t>3</w:t>
        </w:r>
        <w:r w:rsidR="0051422D" w:rsidDel="00773954">
          <w:noBreakHyphen/>
        </w:r>
        <w:r w:rsidR="0051422D" w:rsidDel="00773954">
          <w:rPr>
            <w:noProof/>
          </w:rPr>
          <w:t>6</w:t>
        </w:r>
      </w:ins>
      <w:del w:id="1590" w:author="Chris Satterlee" w:date="2023-04-14T17:45:00Z">
        <w:r w:rsidR="0054405C" w:rsidDel="00E84351">
          <w:delText xml:space="preserve">Figure </w:delText>
        </w:r>
        <w:r w:rsidR="0054405C" w:rsidDel="00E84351">
          <w:rPr>
            <w:noProof/>
          </w:rPr>
          <w:delText>3</w:delText>
        </w:r>
        <w:r w:rsidR="0054405C" w:rsidDel="00E84351">
          <w:noBreakHyphen/>
        </w:r>
        <w:r w:rsidR="0054405C" w:rsidDel="00E84351">
          <w:rPr>
            <w:noProof/>
          </w:rPr>
          <w:delText>6</w:delText>
        </w:r>
      </w:del>
      <w:r>
        <w:fldChar w:fldCharType="end"/>
      </w:r>
      <w:r>
        <w:t xml:space="preserve"> </w:t>
      </w:r>
      <w:r>
        <w:fldChar w:fldCharType="begin"/>
      </w:r>
      <w:r>
        <w:instrText xml:space="preserve"> REF _Ref410748666 \p \h </w:instrText>
      </w:r>
      <w:r>
        <w:fldChar w:fldCharType="separate"/>
      </w:r>
      <w:r w:rsidR="0051422D">
        <w:t>below</w:t>
      </w:r>
      <w:r>
        <w:fldChar w:fldCharType="end"/>
      </w:r>
      <w:r>
        <w:t xml:space="preserve"> shows the SSR version for PV modules. There is also a</w:t>
      </w:r>
      <w:ins w:id="1591" w:author="Chris Satterlee" w:date="2023-04-07T22:15:00Z">
        <w:r w:rsidR="002F6230">
          <w:t>n</w:t>
        </w:r>
      </w:ins>
      <w:del w:id="1592" w:author="Chris Satterlee" w:date="2023-04-07T22:15:00Z">
        <w:r w:rsidDel="002F6230">
          <w:delText>n</w:delText>
        </w:r>
      </w:del>
      <w:r>
        <w:t xml:space="preserve"> EMR version </w:t>
      </w:r>
      <w:ins w:id="1593" w:author="Chris Satterlee" w:date="2023-04-07T22:15:00Z">
        <w:r w:rsidR="002F6230">
          <w:t xml:space="preserve">and a FET version </w:t>
        </w:r>
      </w:ins>
      <w:r w:rsidR="007D1254">
        <w:t xml:space="preserve">of the PCB </w:t>
      </w:r>
      <w:r>
        <w:t xml:space="preserve">for PV modules and </w:t>
      </w:r>
      <w:ins w:id="1594" w:author="Chris Satterlee" w:date="2023-04-11T22:51:00Z">
        <w:r w:rsidR="005A2C4B">
          <w:t xml:space="preserve">[deprecated] </w:t>
        </w:r>
      </w:ins>
      <w:r>
        <w:t xml:space="preserve">EMR and SSR versions for </w:t>
      </w:r>
      <w:ins w:id="1595" w:author="Chris Satterlee" w:date="2023-04-11T22:16:00Z">
        <w:r w:rsidR="00A06642">
          <w:t xml:space="preserve">high-power </w:t>
        </w:r>
      </w:ins>
      <w:r>
        <w:t xml:space="preserve">PV cells. The current software works with all IV Swinger 2 variants, including the older ones. Most of what is in this document applies regardless of which variant is being used. However, there are a few cases where it is relevant. </w:t>
      </w:r>
    </w:p>
    <w:p w14:paraId="0D8E6AEC" w14:textId="77777777" w:rsidR="00641C8A" w:rsidRDefault="00641C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41C8A" w14:paraId="203AC0A6" w14:textId="77777777" w:rsidTr="00627A9C">
        <w:tc>
          <w:tcPr>
            <w:tcW w:w="10296" w:type="dxa"/>
            <w:shd w:val="clear" w:color="auto" w:fill="auto"/>
          </w:tcPr>
          <w:p w14:paraId="07854F2A" w14:textId="7B5F3078" w:rsidR="00641C8A" w:rsidRDefault="00641C8A" w:rsidP="00627A9C">
            <w:pPr>
              <w:keepNext/>
            </w:pPr>
            <w:r>
              <w:rPr>
                <w:noProof/>
              </w:rPr>
              <w:lastRenderedPageBreak/>
              <w:drawing>
                <wp:inline distT="0" distB="0" distL="0" distR="0" wp14:anchorId="0DD3559F" wp14:editId="0C534A1C">
                  <wp:extent cx="4320000" cy="327043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907.jpg"/>
                          <pic:cNvPicPr/>
                        </pic:nvPicPr>
                        <pic:blipFill>
                          <a:blip r:embed="rId23" cstate="screen">
                            <a:extLst>
                              <a:ext uri="{28A0092B-C50C-407E-A947-70E740481C1C}">
                                <a14:useLocalDpi xmlns:a14="http://schemas.microsoft.com/office/drawing/2010/main"/>
                              </a:ext>
                            </a:extLst>
                          </a:blip>
                          <a:stretch>
                            <a:fillRect/>
                          </a:stretch>
                        </pic:blipFill>
                        <pic:spPr>
                          <a:xfrm>
                            <a:off x="0" y="0"/>
                            <a:ext cx="4320000" cy="3270430"/>
                          </a:xfrm>
                          <a:prstGeom prst="rect">
                            <a:avLst/>
                          </a:prstGeom>
                        </pic:spPr>
                      </pic:pic>
                    </a:graphicData>
                  </a:graphic>
                </wp:inline>
              </w:drawing>
            </w:r>
          </w:p>
        </w:tc>
      </w:tr>
    </w:tbl>
    <w:p w14:paraId="2BA8A711" w14:textId="0C7782A4" w:rsidR="00641C8A" w:rsidRDefault="00641C8A" w:rsidP="00627A9C">
      <w:pPr>
        <w:pStyle w:val="Caption"/>
      </w:pPr>
      <w:bookmarkStart w:id="1596" w:name="_Ref410748657"/>
      <w:bookmarkStart w:id="1597" w:name="_Ref410748666"/>
      <w:bookmarkStart w:id="1598" w:name="_Toc26612585"/>
      <w:bookmarkStart w:id="1599" w:name="_Toc132386918"/>
      <w:r>
        <w:t xml:space="preserve">Figure </w:t>
      </w:r>
      <w:ins w:id="1600" w:author="Chris Satterlee" w:date="2023-04-10T08:38:00Z">
        <w:r w:rsidR="00773954">
          <w:fldChar w:fldCharType="begin"/>
        </w:r>
        <w:r w:rsidR="00773954">
          <w:instrText xml:space="preserve"> STYLEREF 1 \s </w:instrText>
        </w:r>
      </w:ins>
      <w:r w:rsidR="00773954">
        <w:fldChar w:fldCharType="separate"/>
      </w:r>
      <w:r w:rsidR="0051422D">
        <w:rPr>
          <w:noProof/>
        </w:rPr>
        <w:t>3</w:t>
      </w:r>
      <w:ins w:id="1601"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1602" w:author="Chris Satterlee" w:date="2023-04-14T18:03:00Z">
        <w:r w:rsidR="0051422D">
          <w:rPr>
            <w:noProof/>
          </w:rPr>
          <w:t>6</w:t>
        </w:r>
      </w:ins>
      <w:ins w:id="1603" w:author="Chris Satterlee" w:date="2023-04-10T08:38:00Z">
        <w:r w:rsidR="00773954">
          <w:fldChar w:fldCharType="end"/>
        </w:r>
      </w:ins>
      <w:del w:id="1604"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3</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6</w:delText>
        </w:r>
        <w:r w:rsidDel="00773954">
          <w:rPr>
            <w:noProof/>
          </w:rPr>
          <w:fldChar w:fldCharType="end"/>
        </w:r>
      </w:del>
      <w:bookmarkEnd w:id="1596"/>
      <w:r>
        <w:t>: SSR version for PV modules</w:t>
      </w:r>
      <w:bookmarkEnd w:id="1597"/>
      <w:bookmarkEnd w:id="1598"/>
      <w:bookmarkEnd w:id="1599"/>
    </w:p>
    <w:p w14:paraId="0DC38C9A" w14:textId="27D0E951" w:rsidR="00641C8A" w:rsidRDefault="00641C8A" w:rsidP="0054405C">
      <w:pPr>
        <w:pStyle w:val="Heading2"/>
      </w:pPr>
      <w:bookmarkStart w:id="1605" w:name="_Toc26612462"/>
      <w:bookmarkStart w:id="1606" w:name="_Ref46224724"/>
      <w:bookmarkStart w:id="1607" w:name="_Ref46224731"/>
      <w:bookmarkStart w:id="1608" w:name="_Toc132386772"/>
      <w:r>
        <w:t>Optional Environmental Sensors</w:t>
      </w:r>
      <w:bookmarkEnd w:id="1605"/>
      <w:bookmarkEnd w:id="1606"/>
      <w:bookmarkEnd w:id="1607"/>
      <w:bookmarkEnd w:id="1608"/>
    </w:p>
    <w:p w14:paraId="21F5B0E9" w14:textId="03C4F462" w:rsidR="00641C8A" w:rsidRPr="00641C8A" w:rsidRDefault="00641C8A">
      <w:r>
        <w:t xml:space="preserve">There is </w:t>
      </w:r>
      <w:del w:id="1609" w:author="Chris Satterlee" w:date="2023-04-11T22:52:00Z">
        <w:r w:rsidDel="005A2C4B">
          <w:delText xml:space="preserve">now </w:delText>
        </w:r>
      </w:del>
      <w:ins w:id="1610" w:author="Chris Satterlee" w:date="2023-04-11T22:52:00Z">
        <w:r w:rsidR="005A2C4B">
          <w:t xml:space="preserve">also </w:t>
        </w:r>
      </w:ins>
      <w:r>
        <w:t xml:space="preserve">support for optional temperature and irradiance sensors. </w:t>
      </w:r>
      <w:ins w:id="1611" w:author="Chris Satterlee" w:date="2023-04-11T22:52:00Z">
        <w:r w:rsidR="005A2C4B">
          <w:t>A</w:t>
        </w:r>
      </w:ins>
      <w:del w:id="1612" w:author="Chris Satterlee" w:date="2023-04-11T22:52:00Z">
        <w:r w:rsidDel="005A2C4B">
          <w:delText>There is a</w:delText>
        </w:r>
      </w:del>
      <w:r>
        <w:t xml:space="preserve"> separate document entitled “</w:t>
      </w:r>
      <w:ins w:id="1613" w:author="Chris Satterlee" w:date="2023-04-14T15:58:00Z">
        <w:r w:rsidR="00740338">
          <w:fldChar w:fldCharType="begin"/>
        </w:r>
        <w:r w:rsidR="00740338">
          <w:instrText xml:space="preserve"> HYPERLINK "https://raw.githubusercontent.com/csatt/IV_Swinger/master/docs/IV_Swinger2/IV_Swinger2_Sensors.pdf" </w:instrText>
        </w:r>
        <w:r w:rsidR="00740338">
          <w:fldChar w:fldCharType="separate"/>
        </w:r>
        <w:r w:rsidRPr="00740338">
          <w:rPr>
            <w:rStyle w:val="Hyperlink"/>
          </w:rPr>
          <w:t>IV Swinger 2: Optional Environmental Sensors</w:t>
        </w:r>
        <w:r w:rsidR="00740338">
          <w:fldChar w:fldCharType="end"/>
        </w:r>
      </w:ins>
      <w:r>
        <w:t xml:space="preserve">” </w:t>
      </w:r>
      <w:del w:id="1614" w:author="Chris Satterlee" w:date="2023-04-11T22:52:00Z">
        <w:r w:rsidDel="005A2C4B">
          <w:delText xml:space="preserve">that </w:delText>
        </w:r>
      </w:del>
      <w:r>
        <w:t>describes how to build those sensors and how to use them. For the most part, this document does not c</w:t>
      </w:r>
      <w:r w:rsidR="00326171">
        <w:t xml:space="preserve">over the usage of these sensors; </w:t>
      </w:r>
      <w:r w:rsidR="00990039">
        <w:t>however,</w:t>
      </w:r>
      <w:r w:rsidR="00326171">
        <w:t xml:space="preserve"> </w:t>
      </w:r>
      <w:r>
        <w:t xml:space="preserve">there are several places where they are mentioned. </w:t>
      </w:r>
    </w:p>
    <w:p w14:paraId="7B095D89" w14:textId="3112B34B" w:rsidR="00F44C42" w:rsidRDefault="00E70636" w:rsidP="002317A9">
      <w:pPr>
        <w:pStyle w:val="Heading1"/>
      </w:pPr>
      <w:bookmarkStart w:id="1615" w:name="_Toc26612463"/>
      <w:bookmarkStart w:id="1616" w:name="_Toc132386773"/>
      <w:r>
        <w:lastRenderedPageBreak/>
        <w:t xml:space="preserve">Using the IV Swinger 2 </w:t>
      </w:r>
      <w:r w:rsidR="00F17F1A">
        <w:t>Software</w:t>
      </w:r>
      <w:bookmarkEnd w:id="1615"/>
      <w:bookmarkEnd w:id="1616"/>
    </w:p>
    <w:p w14:paraId="0F787451" w14:textId="35751A6A" w:rsidR="00E70636" w:rsidRDefault="00E70636" w:rsidP="00E70636">
      <w:pPr>
        <w:rPr>
          <w:szCs w:val="24"/>
        </w:rPr>
      </w:pPr>
      <w:r>
        <w:rPr>
          <w:spacing w:val="-1"/>
          <w:szCs w:val="24"/>
        </w:rPr>
        <w:t>T</w:t>
      </w:r>
      <w:r>
        <w:rPr>
          <w:szCs w:val="24"/>
        </w:rPr>
        <w:t xml:space="preserve">he IV Swinger 2 </w:t>
      </w:r>
      <w:r w:rsidR="00F17F1A">
        <w:rPr>
          <w:szCs w:val="24"/>
        </w:rPr>
        <w:t xml:space="preserve">software </w:t>
      </w:r>
      <w:r>
        <w:rPr>
          <w:szCs w:val="24"/>
        </w:rPr>
        <w:t>application runs on a Mac or Windows laptop.  If it is already installed, you can recognize it from its icon:</w:t>
      </w:r>
    </w:p>
    <w:p w14:paraId="1B130DF0" w14:textId="77777777" w:rsidR="00E70636" w:rsidRDefault="00E70636" w:rsidP="00E70636">
      <w:pPr>
        <w:rPr>
          <w:b/>
          <w:spacing w:val="-1"/>
          <w:sz w:val="32"/>
          <w:szCs w:val="32"/>
        </w:rPr>
      </w:pPr>
      <w:r>
        <w:rPr>
          <w:b/>
          <w:spacing w:val="-1"/>
          <w:sz w:val="32"/>
          <w:szCs w:val="32"/>
        </w:rPr>
        <w:t xml:space="preserve">                                                    </w:t>
      </w:r>
      <w:r>
        <w:rPr>
          <w:b/>
          <w:noProof/>
          <w:spacing w:val="-1"/>
          <w:sz w:val="32"/>
          <w:szCs w:val="32"/>
        </w:rPr>
        <w:drawing>
          <wp:inline distT="0" distB="0" distL="0" distR="0" wp14:anchorId="63A84318" wp14:editId="4922E009">
            <wp:extent cx="1003300" cy="943674"/>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8" cstate="screen">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450A60BE" w14:textId="77777777" w:rsidR="00E70636" w:rsidRDefault="00E70636" w:rsidP="00E70636">
      <w:pPr>
        <w:rPr>
          <w:spacing w:val="-1"/>
          <w:szCs w:val="24"/>
        </w:rPr>
      </w:pPr>
    </w:p>
    <w:p w14:paraId="3A2E2779" w14:textId="77777777" w:rsidR="00E70636" w:rsidRDefault="00E70636" w:rsidP="00E70636">
      <w:pPr>
        <w:rPr>
          <w:szCs w:val="24"/>
        </w:rPr>
      </w:pPr>
      <w:r>
        <w:rPr>
          <w:spacing w:val="-1"/>
          <w:szCs w:val="24"/>
        </w:rPr>
        <w:t>O</w:t>
      </w:r>
      <w:r>
        <w:rPr>
          <w:szCs w:val="24"/>
        </w:rPr>
        <w:t>n a Mac, the program will be in the Applications folder. On Windows, it will be in the standard place that your version of Windows keeps programs (</w:t>
      </w:r>
      <w:proofErr w:type="gramStart"/>
      <w:r>
        <w:rPr>
          <w:szCs w:val="24"/>
        </w:rPr>
        <w:t>e.g.</w:t>
      </w:r>
      <w:proofErr w:type="gramEnd"/>
      <w:r>
        <w:rPr>
          <w:szCs w:val="24"/>
        </w:rPr>
        <w:t xml:space="preserve"> the “Program Files (x86)” folder).</w:t>
      </w:r>
    </w:p>
    <w:p w14:paraId="17AD2D9E" w14:textId="77777777" w:rsidR="00E70636" w:rsidRDefault="00E70636" w:rsidP="00E70636">
      <w:pPr>
        <w:rPr>
          <w:szCs w:val="24"/>
        </w:rPr>
      </w:pPr>
    </w:p>
    <w:p w14:paraId="58287859" w14:textId="22FD13A4" w:rsidR="00E70636" w:rsidRDefault="00E70636" w:rsidP="00E70636">
      <w:pPr>
        <w:rPr>
          <w:szCs w:val="24"/>
        </w:rPr>
      </w:pPr>
      <w:r>
        <w:rPr>
          <w:szCs w:val="24"/>
        </w:rPr>
        <w:t xml:space="preserve">If the application is not already installed, see the </w:t>
      </w:r>
      <w:r w:rsidRPr="00FC2D30">
        <w:rPr>
          <w:i/>
          <w:szCs w:val="24"/>
        </w:rPr>
        <w:t>Laptop Software Installation</w:t>
      </w:r>
      <w:r>
        <w:rPr>
          <w:szCs w:val="24"/>
        </w:rPr>
        <w:t xml:space="preserve"> sect</w:t>
      </w:r>
      <w:r w:rsidR="00B66C7C">
        <w:rPr>
          <w:szCs w:val="24"/>
        </w:rPr>
        <w:t xml:space="preserve">ion </w:t>
      </w:r>
      <w:r w:rsidR="00836517">
        <w:rPr>
          <w:szCs w:val="24"/>
        </w:rPr>
        <w:t xml:space="preserve">on page </w:t>
      </w:r>
      <w:r w:rsidR="00836517">
        <w:rPr>
          <w:szCs w:val="24"/>
        </w:rPr>
        <w:fldChar w:fldCharType="begin"/>
      </w:r>
      <w:r w:rsidR="00836517">
        <w:rPr>
          <w:szCs w:val="24"/>
        </w:rPr>
        <w:instrText xml:space="preserve"> PAGEREF _Ref354209840 \h </w:instrText>
      </w:r>
      <w:r w:rsidR="00836517">
        <w:rPr>
          <w:szCs w:val="24"/>
        </w:rPr>
      </w:r>
      <w:r w:rsidR="00836517">
        <w:rPr>
          <w:szCs w:val="24"/>
        </w:rPr>
        <w:fldChar w:fldCharType="separate"/>
      </w:r>
      <w:ins w:id="1617" w:author="Chris Satterlee" w:date="2023-04-14T18:03:00Z">
        <w:r w:rsidR="0051422D">
          <w:rPr>
            <w:noProof/>
            <w:szCs w:val="24"/>
          </w:rPr>
          <w:t>64</w:t>
        </w:r>
      </w:ins>
      <w:del w:id="1618" w:author="Chris Satterlee" w:date="2023-04-11T18:15:00Z">
        <w:r w:rsidR="005C4776" w:rsidDel="00335B82">
          <w:rPr>
            <w:noProof/>
            <w:szCs w:val="24"/>
          </w:rPr>
          <w:delText>59</w:delText>
        </w:r>
      </w:del>
      <w:r w:rsidR="00836517">
        <w:rPr>
          <w:szCs w:val="24"/>
        </w:rPr>
        <w:fldChar w:fldCharType="end"/>
      </w:r>
      <w:r w:rsidR="00836517">
        <w:rPr>
          <w:szCs w:val="24"/>
        </w:rPr>
        <w:t xml:space="preserve"> </w:t>
      </w:r>
      <w:r w:rsidR="00B66C7C">
        <w:rPr>
          <w:szCs w:val="24"/>
        </w:rPr>
        <w:t>of this document.</w:t>
      </w:r>
    </w:p>
    <w:p w14:paraId="239DE03A" w14:textId="449DFA53" w:rsidR="00E70636" w:rsidRDefault="00E70636" w:rsidP="0054405C">
      <w:pPr>
        <w:pStyle w:val="Heading2"/>
      </w:pPr>
      <w:bookmarkStart w:id="1619" w:name="_Toc26612464"/>
      <w:bookmarkStart w:id="1620" w:name="_Toc132386774"/>
      <w:r>
        <w:t>Main Window</w:t>
      </w:r>
      <w:bookmarkEnd w:id="1619"/>
      <w:bookmarkEnd w:id="16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70636" w14:paraId="41EDC5D0" w14:textId="77777777" w:rsidTr="00B66C7C">
        <w:tc>
          <w:tcPr>
            <w:tcW w:w="10296" w:type="dxa"/>
          </w:tcPr>
          <w:p w14:paraId="0458136C" w14:textId="165F11CD" w:rsidR="00E70636" w:rsidRDefault="00990039" w:rsidP="00B66C7C">
            <w:pPr>
              <w:keepNext/>
            </w:pPr>
            <w:r>
              <w:rPr>
                <w:noProof/>
              </w:rPr>
              <w:drawing>
                <wp:inline distT="0" distB="0" distL="0" distR="0" wp14:anchorId="4ED51DC5" wp14:editId="350BF437">
                  <wp:extent cx="5172892" cy="4749516"/>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7-20 at 4.54.41 PM.png"/>
                          <pic:cNvPicPr/>
                        </pic:nvPicPr>
                        <pic:blipFill>
                          <a:blip r:embed="rId24" cstate="screen">
                            <a:extLst>
                              <a:ext uri="{28A0092B-C50C-407E-A947-70E740481C1C}">
                                <a14:useLocalDpi xmlns:a14="http://schemas.microsoft.com/office/drawing/2010/main"/>
                              </a:ext>
                            </a:extLst>
                          </a:blip>
                          <a:stretch>
                            <a:fillRect/>
                          </a:stretch>
                        </pic:blipFill>
                        <pic:spPr>
                          <a:xfrm>
                            <a:off x="0" y="0"/>
                            <a:ext cx="5197781" cy="4772368"/>
                          </a:xfrm>
                          <a:prstGeom prst="rect">
                            <a:avLst/>
                          </a:prstGeom>
                        </pic:spPr>
                      </pic:pic>
                    </a:graphicData>
                  </a:graphic>
                </wp:inline>
              </w:drawing>
            </w:r>
          </w:p>
        </w:tc>
      </w:tr>
    </w:tbl>
    <w:p w14:paraId="7AAFC824" w14:textId="07F5F83F" w:rsidR="00E70636" w:rsidRDefault="00B66C7C" w:rsidP="00B66C7C">
      <w:pPr>
        <w:pStyle w:val="Caption"/>
      </w:pPr>
      <w:bookmarkStart w:id="1621" w:name="_Ref354150687"/>
      <w:bookmarkStart w:id="1622" w:name="_Ref354156180"/>
      <w:bookmarkStart w:id="1623" w:name="_Toc26612586"/>
      <w:bookmarkStart w:id="1624" w:name="_Toc132386919"/>
      <w:r>
        <w:t xml:space="preserve">Figure </w:t>
      </w:r>
      <w:ins w:id="1625" w:author="Chris Satterlee" w:date="2023-04-10T08:38:00Z">
        <w:r w:rsidR="00773954">
          <w:fldChar w:fldCharType="begin"/>
        </w:r>
        <w:r w:rsidR="00773954">
          <w:instrText xml:space="preserve"> STYLEREF 1 \s </w:instrText>
        </w:r>
      </w:ins>
      <w:r w:rsidR="00773954">
        <w:fldChar w:fldCharType="separate"/>
      </w:r>
      <w:r w:rsidR="0051422D">
        <w:rPr>
          <w:noProof/>
        </w:rPr>
        <w:t>4</w:t>
      </w:r>
      <w:ins w:id="1626"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1627" w:author="Chris Satterlee" w:date="2023-04-14T18:03:00Z">
        <w:r w:rsidR="0051422D">
          <w:rPr>
            <w:noProof/>
          </w:rPr>
          <w:t>1</w:t>
        </w:r>
      </w:ins>
      <w:ins w:id="1628" w:author="Chris Satterlee" w:date="2023-04-10T08:38:00Z">
        <w:r w:rsidR="00773954">
          <w:fldChar w:fldCharType="end"/>
        </w:r>
      </w:ins>
      <w:del w:id="1629"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4</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1</w:delText>
        </w:r>
        <w:r w:rsidDel="00773954">
          <w:rPr>
            <w:noProof/>
          </w:rPr>
          <w:fldChar w:fldCharType="end"/>
        </w:r>
      </w:del>
      <w:bookmarkEnd w:id="1621"/>
      <w:r>
        <w:t>: Main Window</w:t>
      </w:r>
      <w:bookmarkEnd w:id="1622"/>
      <w:r w:rsidR="00557FFE">
        <w:t xml:space="preserve"> (annotated)</w:t>
      </w:r>
      <w:bookmarkEnd w:id="1623"/>
      <w:bookmarkEnd w:id="1624"/>
    </w:p>
    <w:p w14:paraId="7AE9D839" w14:textId="4A370B4D" w:rsidR="00B66C7C" w:rsidRPr="00B66C7C" w:rsidRDefault="00B66C7C" w:rsidP="00B66C7C">
      <w:pPr>
        <w:rPr>
          <w:spacing w:val="-1"/>
          <w:szCs w:val="24"/>
        </w:rPr>
      </w:pPr>
      <w:r>
        <w:rPr>
          <w:spacing w:val="-1"/>
          <w:szCs w:val="24"/>
        </w:rPr>
        <w:lastRenderedPageBreak/>
        <w:t>When the application is first opened, a “splash screen” with the logo and title is disp</w:t>
      </w:r>
      <w:r w:rsidR="00557FFE">
        <w:rPr>
          <w:spacing w:val="-1"/>
          <w:szCs w:val="24"/>
        </w:rPr>
        <w:t xml:space="preserve">layed. The annotated image in </w:t>
      </w:r>
      <w:r w:rsidR="00557FFE">
        <w:rPr>
          <w:spacing w:val="-1"/>
          <w:szCs w:val="24"/>
        </w:rPr>
        <w:fldChar w:fldCharType="begin"/>
      </w:r>
      <w:r w:rsidR="00557FFE">
        <w:rPr>
          <w:spacing w:val="-1"/>
          <w:szCs w:val="24"/>
        </w:rPr>
        <w:instrText xml:space="preserve"> REF _Ref354150687 \h </w:instrText>
      </w:r>
      <w:r w:rsidR="00557FFE">
        <w:rPr>
          <w:spacing w:val="-1"/>
          <w:szCs w:val="24"/>
        </w:rPr>
      </w:r>
      <w:r w:rsidR="00557FFE">
        <w:rPr>
          <w:spacing w:val="-1"/>
          <w:szCs w:val="24"/>
        </w:rPr>
        <w:fldChar w:fldCharType="separate"/>
      </w:r>
      <w:ins w:id="1630" w:author="Chris Satterlee" w:date="2023-04-14T18:03:00Z">
        <w:r w:rsidR="0051422D">
          <w:t xml:space="preserve">Figure </w:t>
        </w:r>
        <w:r w:rsidR="0051422D">
          <w:rPr>
            <w:noProof/>
          </w:rPr>
          <w:t>4</w:t>
        </w:r>
        <w:r w:rsidR="0051422D">
          <w:noBreakHyphen/>
        </w:r>
        <w:r w:rsidR="0051422D">
          <w:rPr>
            <w:noProof/>
          </w:rPr>
          <w:t>1</w:t>
        </w:r>
        <w:r w:rsidR="0051422D" w:rsidDel="00773954">
          <w:rPr>
            <w:noProof/>
          </w:rPr>
          <w:t>4</w:t>
        </w:r>
        <w:r w:rsidR="0051422D" w:rsidDel="00773954">
          <w:noBreakHyphen/>
        </w:r>
        <w:r w:rsidR="0051422D" w:rsidDel="00773954">
          <w:rPr>
            <w:noProof/>
          </w:rPr>
          <w:t>1</w:t>
        </w:r>
      </w:ins>
      <w:del w:id="1631"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1</w:delText>
        </w:r>
      </w:del>
      <w:r w:rsidR="00557FFE">
        <w:rPr>
          <w:spacing w:val="-1"/>
          <w:szCs w:val="24"/>
        </w:rPr>
        <w:fldChar w:fldCharType="end"/>
      </w:r>
      <w:r w:rsidR="00557FFE">
        <w:rPr>
          <w:spacing w:val="-1"/>
          <w:szCs w:val="24"/>
        </w:rPr>
        <w:t xml:space="preserve"> </w:t>
      </w:r>
      <w:r w:rsidR="00557FFE">
        <w:rPr>
          <w:spacing w:val="-1"/>
          <w:szCs w:val="24"/>
        </w:rPr>
        <w:fldChar w:fldCharType="begin"/>
      </w:r>
      <w:r w:rsidR="00557FFE">
        <w:rPr>
          <w:spacing w:val="-1"/>
          <w:szCs w:val="24"/>
        </w:rPr>
        <w:instrText xml:space="preserve"> REF _Ref354156180 \p \h </w:instrText>
      </w:r>
      <w:r w:rsidR="00557FFE">
        <w:rPr>
          <w:spacing w:val="-1"/>
          <w:szCs w:val="24"/>
        </w:rPr>
      </w:r>
      <w:r w:rsidR="00557FFE">
        <w:rPr>
          <w:spacing w:val="-1"/>
          <w:szCs w:val="24"/>
        </w:rPr>
        <w:fldChar w:fldCharType="separate"/>
      </w:r>
      <w:r w:rsidR="0051422D">
        <w:rPr>
          <w:spacing w:val="-1"/>
          <w:szCs w:val="24"/>
        </w:rPr>
        <w:t>above</w:t>
      </w:r>
      <w:r w:rsidR="00557FFE">
        <w:rPr>
          <w:spacing w:val="-1"/>
          <w:szCs w:val="24"/>
        </w:rPr>
        <w:fldChar w:fldCharType="end"/>
      </w:r>
      <w:r>
        <w:rPr>
          <w:spacing w:val="-1"/>
          <w:szCs w:val="24"/>
        </w:rPr>
        <w:t xml:space="preserve"> is from the Mac version. The Windows version is the same other than the standard window control buttons and the fact that Windows includes t</w:t>
      </w:r>
      <w:r w:rsidR="00557FFE">
        <w:rPr>
          <w:spacing w:val="-1"/>
          <w:szCs w:val="24"/>
        </w:rPr>
        <w:t>he menus on the window itself</w:t>
      </w:r>
      <w:r w:rsidR="00557FFE">
        <w:rPr>
          <w:rStyle w:val="FootnoteReference"/>
          <w:spacing w:val="-1"/>
          <w:szCs w:val="24"/>
        </w:rPr>
        <w:footnoteReference w:id="1"/>
      </w:r>
      <w:r w:rsidR="00557FFE">
        <w:rPr>
          <w:spacing w:val="-1"/>
          <w:szCs w:val="24"/>
        </w:rPr>
        <w:t xml:space="preserve">. </w:t>
      </w:r>
      <w:r>
        <w:rPr>
          <w:spacing w:val="-1"/>
          <w:szCs w:val="24"/>
        </w:rPr>
        <w:t>In order of importance, the annotated items are as follows:</w:t>
      </w:r>
    </w:p>
    <w:p w14:paraId="744382EF" w14:textId="5D03101F" w:rsidR="00B66C7C" w:rsidRDefault="00B66C7C" w:rsidP="0054405C">
      <w:pPr>
        <w:pStyle w:val="Heading3"/>
      </w:pPr>
      <w:bookmarkStart w:id="1632" w:name="_Toc26612465"/>
      <w:bookmarkStart w:id="1633" w:name="_Toc132386775"/>
      <w:r>
        <w:t>Swing! Button</w:t>
      </w:r>
      <w:bookmarkEnd w:id="1632"/>
      <w:bookmarkEnd w:id="1633"/>
    </w:p>
    <w:p w14:paraId="3CE43839" w14:textId="77777777" w:rsidR="008D69FF" w:rsidRDefault="008D69FF" w:rsidP="008D69FF">
      <w:pPr>
        <w:rPr>
          <w:spacing w:val="-1"/>
          <w:szCs w:val="24"/>
        </w:rPr>
      </w:pPr>
      <w:r>
        <w:rPr>
          <w:spacing w:val="-1"/>
          <w:szCs w:val="24"/>
        </w:rPr>
        <w:t>The Swing! button is used to initiate the tracing of an IV curve. Before the IV Swinger 2 hardware is connected, the button looks like this:</w:t>
      </w:r>
      <w:r>
        <w:rPr>
          <w:spacing w:val="-1"/>
          <w:szCs w:val="24"/>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40027E7A" w14:textId="77777777" w:rsidTr="008D69FF">
        <w:tc>
          <w:tcPr>
            <w:tcW w:w="10296" w:type="dxa"/>
          </w:tcPr>
          <w:p w14:paraId="3141AFD0" w14:textId="6A7A42BB" w:rsidR="008D69FF" w:rsidRDefault="008D69FF" w:rsidP="008D69FF">
            <w:pPr>
              <w:rPr>
                <w:spacing w:val="-1"/>
                <w:szCs w:val="24"/>
              </w:rPr>
            </w:pPr>
            <w:r>
              <w:rPr>
                <w:noProof/>
                <w:spacing w:val="-1"/>
                <w:szCs w:val="24"/>
              </w:rPr>
              <w:drawing>
                <wp:inline distT="0" distB="0" distL="0" distR="0" wp14:anchorId="6F5EE4DC" wp14:editId="267EBF77">
                  <wp:extent cx="1993900" cy="939800"/>
                  <wp:effectExtent l="0" t="0" r="1270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19.03 PM.png"/>
                          <pic:cNvPicPr/>
                        </pic:nvPicPr>
                        <pic:blipFill>
                          <a:blip r:embed="rId25">
                            <a:extLst>
                              <a:ext uri="{28A0092B-C50C-407E-A947-70E740481C1C}">
                                <a14:useLocalDpi xmlns:a14="http://schemas.microsoft.com/office/drawing/2010/main"/>
                              </a:ext>
                            </a:extLst>
                          </a:blip>
                          <a:stretch>
                            <a:fillRect/>
                          </a:stretch>
                        </pic:blipFill>
                        <pic:spPr>
                          <a:xfrm>
                            <a:off x="0" y="0"/>
                            <a:ext cx="1993900" cy="939800"/>
                          </a:xfrm>
                          <a:prstGeom prst="rect">
                            <a:avLst/>
                          </a:prstGeom>
                        </pic:spPr>
                      </pic:pic>
                    </a:graphicData>
                  </a:graphic>
                </wp:inline>
              </w:drawing>
            </w:r>
          </w:p>
        </w:tc>
      </w:tr>
    </w:tbl>
    <w:p w14:paraId="3C252456" w14:textId="77777777" w:rsidR="008D69FF" w:rsidRDefault="008D69FF" w:rsidP="008D69FF">
      <w:pPr>
        <w:rPr>
          <w:spacing w:val="-1"/>
          <w:szCs w:val="24"/>
        </w:rPr>
      </w:pPr>
    </w:p>
    <w:p w14:paraId="77EFCA8F" w14:textId="77777777" w:rsidR="008D69FF" w:rsidRDefault="008D69FF" w:rsidP="008D69FF">
      <w:pPr>
        <w:rPr>
          <w:spacing w:val="-1"/>
          <w:szCs w:val="24"/>
        </w:rPr>
      </w:pPr>
      <w:r>
        <w:rPr>
          <w:spacing w:val="-1"/>
          <w:szCs w:val="24"/>
        </w:rPr>
        <w:t>The button cannot be pressed until the hardware is connected and the button changes its appearance to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5AFAACC7" w14:textId="77777777" w:rsidTr="008D69FF">
        <w:tc>
          <w:tcPr>
            <w:tcW w:w="10296" w:type="dxa"/>
          </w:tcPr>
          <w:p w14:paraId="3A97573E" w14:textId="472C994E" w:rsidR="008D69FF" w:rsidRDefault="008D69FF" w:rsidP="008D69FF">
            <w:pPr>
              <w:rPr>
                <w:spacing w:val="-1"/>
                <w:szCs w:val="24"/>
              </w:rPr>
            </w:pPr>
            <w:r>
              <w:rPr>
                <w:noProof/>
                <w:spacing w:val="-1"/>
                <w:sz w:val="28"/>
                <w:szCs w:val="28"/>
              </w:rPr>
              <w:drawing>
                <wp:inline distT="0" distB="0" distL="0" distR="0" wp14:anchorId="15022206" wp14:editId="0DE00E1C">
                  <wp:extent cx="1917700" cy="965200"/>
                  <wp:effectExtent l="0" t="0" r="1270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23.51 PM.png"/>
                          <pic:cNvPicPr/>
                        </pic:nvPicPr>
                        <pic:blipFill>
                          <a:blip r:embed="rId26">
                            <a:extLst>
                              <a:ext uri="{28A0092B-C50C-407E-A947-70E740481C1C}">
                                <a14:useLocalDpi xmlns:a14="http://schemas.microsoft.com/office/drawing/2010/main"/>
                              </a:ext>
                            </a:extLst>
                          </a:blip>
                          <a:stretch>
                            <a:fillRect/>
                          </a:stretch>
                        </pic:blipFill>
                        <pic:spPr>
                          <a:xfrm>
                            <a:off x="0" y="0"/>
                            <a:ext cx="1917700" cy="965200"/>
                          </a:xfrm>
                          <a:prstGeom prst="rect">
                            <a:avLst/>
                          </a:prstGeom>
                        </pic:spPr>
                      </pic:pic>
                    </a:graphicData>
                  </a:graphic>
                </wp:inline>
              </w:drawing>
            </w:r>
          </w:p>
        </w:tc>
      </w:tr>
    </w:tbl>
    <w:p w14:paraId="40383E1E" w14:textId="77777777" w:rsidR="00D97B62" w:rsidRDefault="00D97B62" w:rsidP="008D69FF">
      <w:pPr>
        <w:rPr>
          <w:szCs w:val="24"/>
        </w:rPr>
      </w:pPr>
    </w:p>
    <w:p w14:paraId="20168D04" w14:textId="51860542" w:rsidR="00D97B62" w:rsidRDefault="00D97B62" w:rsidP="008D69FF">
      <w:pPr>
        <w:rPr>
          <w:spacing w:val="-1"/>
          <w:szCs w:val="24"/>
        </w:rPr>
      </w:pPr>
      <w:r>
        <w:rPr>
          <w:szCs w:val="24"/>
        </w:rPr>
        <w:t xml:space="preserve">If this does not happen, see section </w:t>
      </w:r>
      <w:r>
        <w:rPr>
          <w:szCs w:val="24"/>
        </w:rPr>
        <w:fldChar w:fldCharType="begin"/>
      </w:r>
      <w:r>
        <w:rPr>
          <w:szCs w:val="24"/>
        </w:rPr>
        <w:instrText xml:space="preserve"> REF _Ref380074336 \r \h </w:instrText>
      </w:r>
      <w:r>
        <w:rPr>
          <w:szCs w:val="24"/>
        </w:rPr>
      </w:r>
      <w:r>
        <w:rPr>
          <w:szCs w:val="24"/>
        </w:rPr>
        <w:fldChar w:fldCharType="separate"/>
      </w:r>
      <w:r w:rsidR="0051422D">
        <w:rPr>
          <w:szCs w:val="24"/>
        </w:rPr>
        <w:t>4.3.4</w:t>
      </w:r>
      <w:r>
        <w:rPr>
          <w:szCs w:val="24"/>
        </w:rPr>
        <w:fldChar w:fldCharType="end"/>
      </w:r>
      <w:r>
        <w:rPr>
          <w:szCs w:val="24"/>
        </w:rPr>
        <w:t xml:space="preserve"> on page </w:t>
      </w:r>
      <w:r>
        <w:rPr>
          <w:szCs w:val="24"/>
        </w:rPr>
        <w:fldChar w:fldCharType="begin"/>
      </w:r>
      <w:r>
        <w:rPr>
          <w:szCs w:val="24"/>
        </w:rPr>
        <w:instrText xml:space="preserve"> PAGEREF _Ref380074354 \h </w:instrText>
      </w:r>
      <w:r>
        <w:rPr>
          <w:szCs w:val="24"/>
        </w:rPr>
      </w:r>
      <w:r>
        <w:rPr>
          <w:szCs w:val="24"/>
        </w:rPr>
        <w:fldChar w:fldCharType="separate"/>
      </w:r>
      <w:ins w:id="1634" w:author="Chris Satterlee" w:date="2023-04-14T18:03:00Z">
        <w:r w:rsidR="0051422D">
          <w:rPr>
            <w:noProof/>
            <w:szCs w:val="24"/>
          </w:rPr>
          <w:t>24</w:t>
        </w:r>
      </w:ins>
      <w:del w:id="1635" w:author="Chris Satterlee" w:date="2023-04-11T18:15:00Z">
        <w:r w:rsidR="005C4776" w:rsidDel="00335B82">
          <w:rPr>
            <w:noProof/>
            <w:szCs w:val="24"/>
          </w:rPr>
          <w:delText>24</w:delText>
        </w:r>
      </w:del>
      <w:r>
        <w:rPr>
          <w:szCs w:val="24"/>
        </w:rPr>
        <w:fldChar w:fldCharType="end"/>
      </w:r>
      <w:r>
        <w:rPr>
          <w:szCs w:val="24"/>
        </w:rPr>
        <w:t>.</w:t>
      </w:r>
      <w:r w:rsidR="008D69FF">
        <w:rPr>
          <w:spacing w:val="-1"/>
          <w:szCs w:val="24"/>
        </w:rPr>
        <w:br/>
      </w:r>
    </w:p>
    <w:p w14:paraId="2C9F115D" w14:textId="1C2C942B" w:rsidR="008D69FF" w:rsidRPr="008D69FF" w:rsidRDefault="008D69FF" w:rsidP="008D69FF">
      <w:r>
        <w:rPr>
          <w:spacing w:val="-1"/>
          <w:szCs w:val="24"/>
        </w:rPr>
        <w:t>Pressing the button can be done either by clicking it with the mouse or by pressing the Enter key.</w:t>
      </w:r>
    </w:p>
    <w:p w14:paraId="444C60CE" w14:textId="1BA5A5B6" w:rsidR="00B66C7C" w:rsidRDefault="00B66C7C" w:rsidP="0054405C">
      <w:pPr>
        <w:pStyle w:val="Heading3"/>
      </w:pPr>
      <w:bookmarkStart w:id="1636" w:name="_Toc26612466"/>
      <w:bookmarkStart w:id="1637" w:name="_Toc132386776"/>
      <w:r>
        <w:t>Results Wizard Button</w:t>
      </w:r>
      <w:bookmarkEnd w:id="1636"/>
      <w:bookmarkEnd w:id="16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42F99FB7" w14:textId="77777777" w:rsidTr="008D69FF">
        <w:tc>
          <w:tcPr>
            <w:tcW w:w="10296" w:type="dxa"/>
          </w:tcPr>
          <w:p w14:paraId="561D740B" w14:textId="32D51DEC" w:rsidR="008D69FF" w:rsidRDefault="008D69FF" w:rsidP="008D69FF">
            <w:r>
              <w:rPr>
                <w:noProof/>
                <w:spacing w:val="-1"/>
                <w:sz w:val="28"/>
                <w:szCs w:val="28"/>
              </w:rPr>
              <w:drawing>
                <wp:inline distT="0" distB="0" distL="0" distR="0" wp14:anchorId="34E9A9F2" wp14:editId="03298022">
                  <wp:extent cx="1816100" cy="4318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28.48 PM.png"/>
                          <pic:cNvPicPr/>
                        </pic:nvPicPr>
                        <pic:blipFill>
                          <a:blip r:embed="rId27">
                            <a:extLst>
                              <a:ext uri="{28A0092B-C50C-407E-A947-70E740481C1C}">
                                <a14:useLocalDpi xmlns:a14="http://schemas.microsoft.com/office/drawing/2010/main"/>
                              </a:ext>
                            </a:extLst>
                          </a:blip>
                          <a:stretch>
                            <a:fillRect/>
                          </a:stretch>
                        </pic:blipFill>
                        <pic:spPr>
                          <a:xfrm>
                            <a:off x="0" y="0"/>
                            <a:ext cx="1816100" cy="431800"/>
                          </a:xfrm>
                          <a:prstGeom prst="rect">
                            <a:avLst/>
                          </a:prstGeom>
                        </pic:spPr>
                      </pic:pic>
                    </a:graphicData>
                  </a:graphic>
                </wp:inline>
              </w:drawing>
            </w:r>
          </w:p>
        </w:tc>
      </w:tr>
    </w:tbl>
    <w:p w14:paraId="2DAFF693" w14:textId="77777777" w:rsidR="008D69FF" w:rsidRDefault="008D69FF" w:rsidP="008D69FF">
      <w:pPr>
        <w:rPr>
          <w:spacing w:val="-1"/>
          <w:szCs w:val="24"/>
        </w:rPr>
      </w:pPr>
    </w:p>
    <w:p w14:paraId="5472A360" w14:textId="77777777" w:rsidR="008D69FF" w:rsidRPr="008D69FF" w:rsidRDefault="008D69FF" w:rsidP="008D69FF">
      <w:pPr>
        <w:rPr>
          <w:spacing w:val="-1"/>
          <w:szCs w:val="24"/>
        </w:rPr>
      </w:pPr>
      <w:r w:rsidRPr="008D69FF">
        <w:rPr>
          <w:spacing w:val="-1"/>
          <w:szCs w:val="24"/>
        </w:rPr>
        <w:t>Click this button to open the Results Wizard, which is a dialog that provides options to:</w:t>
      </w:r>
      <w:r w:rsidRPr="008D69FF">
        <w:rPr>
          <w:spacing w:val="-1"/>
          <w:szCs w:val="24"/>
        </w:rPr>
        <w:br/>
        <w:t xml:space="preserve"> </w:t>
      </w:r>
    </w:p>
    <w:p w14:paraId="4CF28971" w14:textId="77777777" w:rsidR="008D69FF" w:rsidRPr="00F63792" w:rsidRDefault="008D69FF" w:rsidP="00650AC5">
      <w:pPr>
        <w:pStyle w:val="ListParagraph"/>
        <w:numPr>
          <w:ilvl w:val="0"/>
          <w:numId w:val="9"/>
        </w:numPr>
        <w:rPr>
          <w:spacing w:val="-1"/>
          <w:szCs w:val="24"/>
        </w:rPr>
      </w:pPr>
      <w:r w:rsidRPr="00F63792">
        <w:rPr>
          <w:spacing w:val="-1"/>
          <w:szCs w:val="24"/>
        </w:rPr>
        <w:t>View results of previous runs</w:t>
      </w:r>
    </w:p>
    <w:p w14:paraId="0F8F9FA7" w14:textId="77777777" w:rsidR="008D69FF" w:rsidRPr="00F63792" w:rsidRDefault="008D69FF" w:rsidP="00650AC5">
      <w:pPr>
        <w:pStyle w:val="ListParagraph"/>
        <w:numPr>
          <w:ilvl w:val="0"/>
          <w:numId w:val="9"/>
        </w:numPr>
        <w:rPr>
          <w:spacing w:val="-1"/>
          <w:szCs w:val="24"/>
        </w:rPr>
      </w:pPr>
      <w:r w:rsidRPr="00F63792">
        <w:rPr>
          <w:spacing w:val="-1"/>
          <w:szCs w:val="24"/>
        </w:rPr>
        <w:t>Combine multiple curves on the same plot (overlays)</w:t>
      </w:r>
    </w:p>
    <w:p w14:paraId="13EC76DA" w14:textId="77777777" w:rsidR="008D69FF" w:rsidRPr="00F63792" w:rsidRDefault="008D69FF" w:rsidP="00650AC5">
      <w:pPr>
        <w:pStyle w:val="ListParagraph"/>
        <w:numPr>
          <w:ilvl w:val="0"/>
          <w:numId w:val="9"/>
        </w:numPr>
        <w:rPr>
          <w:spacing w:val="-1"/>
          <w:szCs w:val="24"/>
        </w:rPr>
      </w:pPr>
      <w:r w:rsidRPr="00F63792">
        <w:rPr>
          <w:spacing w:val="-1"/>
          <w:szCs w:val="24"/>
        </w:rPr>
        <w:t>Modify the title and appearance of curves and overlays</w:t>
      </w:r>
    </w:p>
    <w:p w14:paraId="719850F9" w14:textId="55531181" w:rsidR="008D69FF" w:rsidRPr="00F63792" w:rsidRDefault="008D69FF" w:rsidP="00650AC5">
      <w:pPr>
        <w:pStyle w:val="ListParagraph"/>
        <w:numPr>
          <w:ilvl w:val="0"/>
          <w:numId w:val="9"/>
        </w:numPr>
        <w:rPr>
          <w:spacing w:val="-1"/>
          <w:szCs w:val="24"/>
        </w:rPr>
      </w:pPr>
      <w:r w:rsidRPr="00F63792">
        <w:rPr>
          <w:spacing w:val="-1"/>
          <w:szCs w:val="24"/>
        </w:rPr>
        <w:t xml:space="preserve">Copy them to </w:t>
      </w:r>
      <w:r w:rsidR="005706B9">
        <w:rPr>
          <w:spacing w:val="-1"/>
          <w:szCs w:val="24"/>
        </w:rPr>
        <w:t xml:space="preserve">a </w:t>
      </w:r>
      <w:r w:rsidRPr="00F63792">
        <w:rPr>
          <w:spacing w:val="-1"/>
          <w:szCs w:val="24"/>
        </w:rPr>
        <w:t>USB</w:t>
      </w:r>
      <w:r w:rsidR="005706B9">
        <w:rPr>
          <w:spacing w:val="-1"/>
          <w:szCs w:val="24"/>
        </w:rPr>
        <w:t xml:space="preserve"> drive</w:t>
      </w:r>
      <w:r w:rsidRPr="00F63792">
        <w:rPr>
          <w:spacing w:val="-1"/>
          <w:szCs w:val="24"/>
        </w:rPr>
        <w:t xml:space="preserve"> (or elsewhere)</w:t>
      </w:r>
    </w:p>
    <w:p w14:paraId="7B67611B" w14:textId="77777777" w:rsidR="008D69FF" w:rsidRPr="00F63792" w:rsidRDefault="008D69FF" w:rsidP="00650AC5">
      <w:pPr>
        <w:pStyle w:val="ListParagraph"/>
        <w:numPr>
          <w:ilvl w:val="0"/>
          <w:numId w:val="9"/>
        </w:numPr>
        <w:rPr>
          <w:spacing w:val="-1"/>
          <w:szCs w:val="24"/>
        </w:rPr>
      </w:pPr>
      <w:r w:rsidRPr="00F63792">
        <w:rPr>
          <w:spacing w:val="-1"/>
          <w:szCs w:val="24"/>
        </w:rPr>
        <w:t>View the PDF</w:t>
      </w:r>
      <w:r>
        <w:rPr>
          <w:spacing w:val="-1"/>
          <w:szCs w:val="24"/>
        </w:rPr>
        <w:br/>
      </w:r>
    </w:p>
    <w:p w14:paraId="242A32A6" w14:textId="551E9537" w:rsidR="00836517" w:rsidRDefault="008D69FF" w:rsidP="008D69FF">
      <w:pPr>
        <w:rPr>
          <w:spacing w:val="-1"/>
          <w:szCs w:val="24"/>
        </w:rPr>
      </w:pPr>
      <w:r w:rsidRPr="00E71414">
        <w:rPr>
          <w:spacing w:val="-1"/>
          <w:szCs w:val="24"/>
        </w:rPr>
        <w:t xml:space="preserve">The Results Wizard does not require the hardware to be connected. In </w:t>
      </w:r>
      <w:r w:rsidR="007D1254" w:rsidRPr="00E71414">
        <w:rPr>
          <w:spacing w:val="-1"/>
          <w:szCs w:val="24"/>
        </w:rPr>
        <w:t>fact,</w:t>
      </w:r>
      <w:r w:rsidRPr="00E71414">
        <w:rPr>
          <w:spacing w:val="-1"/>
          <w:szCs w:val="24"/>
        </w:rPr>
        <w:t xml:space="preserve"> it</w:t>
      </w:r>
      <w:r>
        <w:rPr>
          <w:spacing w:val="-1"/>
          <w:szCs w:val="24"/>
        </w:rPr>
        <w:t xml:space="preserve"> </w:t>
      </w:r>
      <w:r w:rsidRPr="00E71414">
        <w:rPr>
          <w:spacing w:val="-1"/>
          <w:szCs w:val="24"/>
        </w:rPr>
        <w:t>can be run on r</w:t>
      </w:r>
      <w:r>
        <w:rPr>
          <w:spacing w:val="-1"/>
          <w:szCs w:val="24"/>
        </w:rPr>
        <w:t xml:space="preserve">esults </w:t>
      </w:r>
      <w:r w:rsidRPr="00E71414">
        <w:rPr>
          <w:spacing w:val="-1"/>
          <w:szCs w:val="24"/>
        </w:rPr>
        <w:t>that were collected by a different computer and copied</w:t>
      </w:r>
      <w:r>
        <w:rPr>
          <w:spacing w:val="-1"/>
          <w:szCs w:val="24"/>
        </w:rPr>
        <w:t xml:space="preserve"> </w:t>
      </w:r>
      <w:r w:rsidRPr="00E71414">
        <w:rPr>
          <w:spacing w:val="-1"/>
          <w:szCs w:val="24"/>
        </w:rPr>
        <w:t>to a USB drive.</w:t>
      </w:r>
    </w:p>
    <w:p w14:paraId="6B48D2CB" w14:textId="77777777" w:rsidR="00836517" w:rsidRDefault="00836517" w:rsidP="008D69FF">
      <w:pPr>
        <w:rPr>
          <w:spacing w:val="-1"/>
          <w:szCs w:val="24"/>
        </w:rPr>
      </w:pPr>
    </w:p>
    <w:p w14:paraId="4805445D" w14:textId="00CF6075" w:rsidR="008D69FF" w:rsidRDefault="00836517" w:rsidP="00D97B62">
      <w:pPr>
        <w:keepLines/>
        <w:rPr>
          <w:spacing w:val="-1"/>
          <w:szCs w:val="24"/>
        </w:rPr>
      </w:pPr>
      <w:r>
        <w:rPr>
          <w:spacing w:val="-1"/>
          <w:szCs w:val="24"/>
        </w:rPr>
        <w:lastRenderedPageBreak/>
        <w:t>Detailed usage instructions are provided in the</w:t>
      </w:r>
      <w:r w:rsidR="006E526B">
        <w:rPr>
          <w:spacing w:val="-1"/>
          <w:szCs w:val="24"/>
        </w:rPr>
        <w:t xml:space="preserve"> Results Wizard Dialog </w:t>
      </w:r>
      <w:r>
        <w:rPr>
          <w:spacing w:val="-1"/>
          <w:szCs w:val="24"/>
        </w:rPr>
        <w:t xml:space="preserve">section on page </w:t>
      </w:r>
      <w:r>
        <w:rPr>
          <w:spacing w:val="-1"/>
          <w:szCs w:val="24"/>
        </w:rPr>
        <w:fldChar w:fldCharType="begin"/>
      </w:r>
      <w:r>
        <w:rPr>
          <w:spacing w:val="-1"/>
          <w:szCs w:val="24"/>
        </w:rPr>
        <w:instrText xml:space="preserve"> PAGEREF _Ref354253938 \h </w:instrText>
      </w:r>
      <w:r>
        <w:rPr>
          <w:spacing w:val="-1"/>
          <w:szCs w:val="24"/>
        </w:rPr>
      </w:r>
      <w:r>
        <w:rPr>
          <w:spacing w:val="-1"/>
          <w:szCs w:val="24"/>
        </w:rPr>
        <w:fldChar w:fldCharType="separate"/>
      </w:r>
      <w:ins w:id="1638" w:author="Chris Satterlee" w:date="2023-04-14T18:03:00Z">
        <w:r w:rsidR="0051422D">
          <w:rPr>
            <w:noProof/>
            <w:spacing w:val="-1"/>
            <w:szCs w:val="24"/>
          </w:rPr>
          <w:t>36</w:t>
        </w:r>
      </w:ins>
      <w:del w:id="1639" w:author="Chris Satterlee" w:date="2023-04-11T18:15:00Z">
        <w:r w:rsidR="005C4776" w:rsidDel="00335B82">
          <w:rPr>
            <w:noProof/>
            <w:spacing w:val="-1"/>
            <w:szCs w:val="24"/>
          </w:rPr>
          <w:delText>33</w:delText>
        </w:r>
      </w:del>
      <w:r>
        <w:rPr>
          <w:spacing w:val="-1"/>
          <w:szCs w:val="24"/>
        </w:rPr>
        <w:fldChar w:fldCharType="end"/>
      </w:r>
      <w:r>
        <w:rPr>
          <w:spacing w:val="-1"/>
          <w:szCs w:val="24"/>
        </w:rPr>
        <w:t xml:space="preserve">. </w:t>
      </w:r>
      <w:r w:rsidR="008D69FF">
        <w:rPr>
          <w:spacing w:val="-1"/>
          <w:szCs w:val="24"/>
        </w:rPr>
        <w:br/>
      </w:r>
    </w:p>
    <w:p w14:paraId="412AA26A" w14:textId="02A11958" w:rsidR="00B66C7C" w:rsidRDefault="00B66C7C" w:rsidP="0054405C">
      <w:pPr>
        <w:pStyle w:val="Heading3"/>
      </w:pPr>
      <w:bookmarkStart w:id="1640" w:name="_Toc26612467"/>
      <w:bookmarkStart w:id="1641" w:name="_Toc132386777"/>
      <w:r>
        <w:t>Preferences Button</w:t>
      </w:r>
      <w:bookmarkEnd w:id="1640"/>
      <w:bookmarkEnd w:id="16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50037A79" w14:textId="77777777" w:rsidTr="00C51509">
        <w:tc>
          <w:tcPr>
            <w:tcW w:w="10296" w:type="dxa"/>
          </w:tcPr>
          <w:p w14:paraId="5B2FB36E" w14:textId="76DA8F88" w:rsidR="00C51509" w:rsidRDefault="00C51509" w:rsidP="00C51509">
            <w:r>
              <w:rPr>
                <w:noProof/>
              </w:rPr>
              <w:drawing>
                <wp:inline distT="0" distB="0" distL="0" distR="0" wp14:anchorId="39C143E6" wp14:editId="0724E9BE">
                  <wp:extent cx="1574800" cy="444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48.11 PM.png"/>
                          <pic:cNvPicPr/>
                        </pic:nvPicPr>
                        <pic:blipFill>
                          <a:blip r:embed="rId28">
                            <a:extLst>
                              <a:ext uri="{28A0092B-C50C-407E-A947-70E740481C1C}">
                                <a14:useLocalDpi xmlns:a14="http://schemas.microsoft.com/office/drawing/2010/main"/>
                              </a:ext>
                            </a:extLst>
                          </a:blip>
                          <a:stretch>
                            <a:fillRect/>
                          </a:stretch>
                        </pic:blipFill>
                        <pic:spPr>
                          <a:xfrm>
                            <a:off x="0" y="0"/>
                            <a:ext cx="1574800" cy="444500"/>
                          </a:xfrm>
                          <a:prstGeom prst="rect">
                            <a:avLst/>
                          </a:prstGeom>
                        </pic:spPr>
                      </pic:pic>
                    </a:graphicData>
                  </a:graphic>
                </wp:inline>
              </w:drawing>
            </w:r>
          </w:p>
        </w:tc>
      </w:tr>
    </w:tbl>
    <w:p w14:paraId="5444138D" w14:textId="77777777" w:rsidR="00C51509" w:rsidRDefault="00C51509" w:rsidP="00C51509"/>
    <w:p w14:paraId="5A519A9A" w14:textId="6035AF55" w:rsidR="00C51509" w:rsidRDefault="00C51509" w:rsidP="00C51509">
      <w:r>
        <w:t>Click this button to open the Preferences Dialog, which provides options to:</w:t>
      </w:r>
      <w:r>
        <w:br/>
      </w:r>
    </w:p>
    <w:p w14:paraId="2E27E56E" w14:textId="2D0618F9" w:rsidR="00C51509" w:rsidRDefault="00C51509" w:rsidP="00650AC5">
      <w:pPr>
        <w:pStyle w:val="ListParagraph"/>
        <w:numPr>
          <w:ilvl w:val="0"/>
          <w:numId w:val="10"/>
        </w:numPr>
      </w:pPr>
      <w:r>
        <w:t xml:space="preserve">Change the appearance of the plotted graph (font size, line size, </w:t>
      </w:r>
      <w:r w:rsidR="00076448">
        <w:t>etc.</w:t>
      </w:r>
      <w:r>
        <w:t>)</w:t>
      </w:r>
    </w:p>
    <w:p w14:paraId="46FE5966" w14:textId="2BD56C16" w:rsidR="00C51509" w:rsidRDefault="00C51509" w:rsidP="00650AC5">
      <w:pPr>
        <w:pStyle w:val="ListParagraph"/>
        <w:numPr>
          <w:ilvl w:val="0"/>
          <w:numId w:val="10"/>
        </w:numPr>
      </w:pPr>
      <w:r>
        <w:t>Change the behavior of the looping option</w:t>
      </w:r>
    </w:p>
    <w:p w14:paraId="6AC53D81" w14:textId="71CEE88B" w:rsidR="00C51509" w:rsidRDefault="00C51509" w:rsidP="00650AC5">
      <w:pPr>
        <w:pStyle w:val="ListParagraph"/>
        <w:numPr>
          <w:ilvl w:val="0"/>
          <w:numId w:val="10"/>
        </w:numPr>
      </w:pPr>
      <w:r>
        <w:t>Change the behavior of the low-level Arduino code</w:t>
      </w:r>
    </w:p>
    <w:p w14:paraId="29BC0253" w14:textId="17FEFDF2" w:rsidR="007D1254" w:rsidRDefault="007D1254" w:rsidP="00650AC5">
      <w:pPr>
        <w:pStyle w:val="ListParagraph"/>
        <w:numPr>
          <w:ilvl w:val="0"/>
          <w:numId w:val="10"/>
        </w:numPr>
        <w:rPr>
          <w:ins w:id="1642" w:author="Chris Satterlee" w:date="2023-04-07T10:58:00Z"/>
        </w:rPr>
      </w:pPr>
      <w:r>
        <w:t>Specify a PV model for the Plot Reference feature</w:t>
      </w:r>
    </w:p>
    <w:p w14:paraId="12181C40" w14:textId="23462B80" w:rsidR="00E11436" w:rsidRDefault="00E11436" w:rsidP="00650AC5">
      <w:pPr>
        <w:pStyle w:val="ListParagraph"/>
        <w:numPr>
          <w:ilvl w:val="0"/>
          <w:numId w:val="10"/>
        </w:numPr>
      </w:pPr>
      <w:ins w:id="1643" w:author="Chris Satterlee" w:date="2023-04-07T10:58:00Z">
        <w:r>
          <w:t>Configure the Remote Command feature</w:t>
        </w:r>
      </w:ins>
    </w:p>
    <w:p w14:paraId="0694332A" w14:textId="77777777" w:rsidR="00C51509" w:rsidRDefault="00C51509" w:rsidP="00C51509"/>
    <w:p w14:paraId="164B7EE2" w14:textId="084278CF" w:rsidR="00C51509" w:rsidRPr="00C51509" w:rsidRDefault="00C51509" w:rsidP="00C51509">
      <w:r>
        <w:t>Detailed usage instructions are provided in t</w:t>
      </w:r>
      <w:r w:rsidR="00836517">
        <w:t xml:space="preserve">he </w:t>
      </w:r>
      <w:r w:rsidR="00836517">
        <w:fldChar w:fldCharType="begin"/>
      </w:r>
      <w:r w:rsidR="00836517">
        <w:instrText xml:space="preserve"> REF _Ref354150106 \h </w:instrText>
      </w:r>
      <w:r w:rsidR="00836517">
        <w:fldChar w:fldCharType="separate"/>
      </w:r>
      <w:r w:rsidR="0051422D">
        <w:t>Preferences Dialog</w:t>
      </w:r>
      <w:r w:rsidR="00836517">
        <w:fldChar w:fldCharType="end"/>
      </w:r>
      <w:r w:rsidR="00836517">
        <w:t xml:space="preserve"> </w:t>
      </w:r>
      <w:r>
        <w:t xml:space="preserve">section on page </w:t>
      </w:r>
      <w:r>
        <w:fldChar w:fldCharType="begin"/>
      </w:r>
      <w:r>
        <w:instrText xml:space="preserve"> PAGEREF _Ref354150169 \h </w:instrText>
      </w:r>
      <w:r>
        <w:fldChar w:fldCharType="separate"/>
      </w:r>
      <w:ins w:id="1644" w:author="Chris Satterlee" w:date="2023-04-14T18:03:00Z">
        <w:r w:rsidR="0051422D">
          <w:rPr>
            <w:noProof/>
          </w:rPr>
          <w:t>48</w:t>
        </w:r>
      </w:ins>
      <w:del w:id="1645" w:author="Chris Satterlee" w:date="2023-04-11T18:15:00Z">
        <w:r w:rsidR="005C4776" w:rsidDel="00335B82">
          <w:rPr>
            <w:noProof/>
          </w:rPr>
          <w:delText>45</w:delText>
        </w:r>
      </w:del>
      <w:r>
        <w:fldChar w:fldCharType="end"/>
      </w:r>
      <w:r>
        <w:t>.</w:t>
      </w:r>
    </w:p>
    <w:p w14:paraId="3CD2EB7E" w14:textId="706E5300" w:rsidR="00B66C7C" w:rsidRDefault="00B66C7C" w:rsidP="0054405C">
      <w:pPr>
        <w:pStyle w:val="Heading3"/>
      </w:pPr>
      <w:bookmarkStart w:id="1646" w:name="_Toc26612468"/>
      <w:bookmarkStart w:id="1647" w:name="_Toc132386778"/>
      <w:r>
        <w:t>Plot Power Button</w:t>
      </w:r>
      <w:bookmarkEnd w:id="1646"/>
      <w:bookmarkEnd w:id="16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56D0F891" w14:textId="77777777" w:rsidTr="00C51509">
        <w:tc>
          <w:tcPr>
            <w:tcW w:w="10296" w:type="dxa"/>
          </w:tcPr>
          <w:p w14:paraId="2D5527EA" w14:textId="77777777" w:rsidR="00C51509" w:rsidRDefault="00C51509" w:rsidP="00C51509">
            <w:r>
              <w:rPr>
                <w:noProof/>
              </w:rPr>
              <w:drawing>
                <wp:inline distT="0" distB="0" distL="0" distR="0" wp14:anchorId="44311D99" wp14:editId="2B493E71">
                  <wp:extent cx="157480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5.57 PM.png"/>
                          <pic:cNvPicPr/>
                        </pic:nvPicPr>
                        <pic:blipFill>
                          <a:blip r:embed="rId29">
                            <a:extLst>
                              <a:ext uri="{28A0092B-C50C-407E-A947-70E740481C1C}">
                                <a14:useLocalDpi xmlns:a14="http://schemas.microsoft.com/office/drawing/2010/main"/>
                              </a:ext>
                            </a:extLst>
                          </a:blip>
                          <a:stretch>
                            <a:fillRect/>
                          </a:stretch>
                        </pic:blipFill>
                        <pic:spPr>
                          <a:xfrm>
                            <a:off x="0" y="0"/>
                            <a:ext cx="1574800" cy="685800"/>
                          </a:xfrm>
                          <a:prstGeom prst="rect">
                            <a:avLst/>
                          </a:prstGeom>
                        </pic:spPr>
                      </pic:pic>
                    </a:graphicData>
                  </a:graphic>
                </wp:inline>
              </w:drawing>
            </w:r>
          </w:p>
          <w:p w14:paraId="7947E960" w14:textId="233F0860" w:rsidR="00C51509" w:rsidRDefault="00C51509" w:rsidP="00C51509"/>
        </w:tc>
      </w:tr>
    </w:tbl>
    <w:p w14:paraId="52AEE8F4" w14:textId="33ED2FF2" w:rsidR="00C51509" w:rsidRDefault="00C51509" w:rsidP="00C51509">
      <w:r>
        <w:t>Check this box to display the power curve overlaid on the IV curve.</w:t>
      </w:r>
    </w:p>
    <w:p w14:paraId="78D2706A" w14:textId="77777777" w:rsidR="00C51509" w:rsidRDefault="00C51509"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6BFB7DB8" w14:textId="77777777" w:rsidTr="00C51509">
        <w:tc>
          <w:tcPr>
            <w:tcW w:w="10296" w:type="dxa"/>
          </w:tcPr>
          <w:p w14:paraId="7CD3FF71" w14:textId="2CE9737E" w:rsidR="00C51509" w:rsidRDefault="00392559" w:rsidP="00C51509">
            <w:pPr>
              <w:keepNext/>
            </w:pPr>
            <w:r>
              <w:rPr>
                <w:noProof/>
              </w:rPr>
              <w:lastRenderedPageBreak/>
              <w:drawing>
                <wp:inline distT="0" distB="0" distL="0" distR="0" wp14:anchorId="79EAB3CC" wp14:editId="12A55D13">
                  <wp:extent cx="5816600" cy="44784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07 at 12.22.37 PM.png"/>
                          <pic:cNvPicPr/>
                        </pic:nvPicPr>
                        <pic:blipFill>
                          <a:blip r:embed="rId30" cstate="screen">
                            <a:extLst>
                              <a:ext uri="{28A0092B-C50C-407E-A947-70E740481C1C}">
                                <a14:useLocalDpi xmlns:a14="http://schemas.microsoft.com/office/drawing/2010/main"/>
                              </a:ext>
                            </a:extLst>
                          </a:blip>
                          <a:stretch>
                            <a:fillRect/>
                          </a:stretch>
                        </pic:blipFill>
                        <pic:spPr>
                          <a:xfrm>
                            <a:off x="0" y="0"/>
                            <a:ext cx="5817379" cy="4479036"/>
                          </a:xfrm>
                          <a:prstGeom prst="rect">
                            <a:avLst/>
                          </a:prstGeom>
                        </pic:spPr>
                      </pic:pic>
                    </a:graphicData>
                  </a:graphic>
                </wp:inline>
              </w:drawing>
            </w:r>
          </w:p>
        </w:tc>
      </w:tr>
    </w:tbl>
    <w:p w14:paraId="36E8FD0C" w14:textId="6565F0FD" w:rsidR="00C51509" w:rsidRDefault="00C51509" w:rsidP="00C51509">
      <w:pPr>
        <w:pStyle w:val="Caption"/>
      </w:pPr>
      <w:bookmarkStart w:id="1648" w:name="_Ref354150695"/>
      <w:bookmarkStart w:id="1649" w:name="_Ref354150703"/>
      <w:bookmarkStart w:id="1650" w:name="_Toc26612587"/>
      <w:bookmarkStart w:id="1651" w:name="_Toc132386920"/>
      <w:r>
        <w:t xml:space="preserve">Figure </w:t>
      </w:r>
      <w:ins w:id="1652" w:author="Chris Satterlee" w:date="2023-04-10T08:38:00Z">
        <w:r w:rsidR="00773954">
          <w:fldChar w:fldCharType="begin"/>
        </w:r>
        <w:r w:rsidR="00773954">
          <w:instrText xml:space="preserve"> STYLEREF 1 \s </w:instrText>
        </w:r>
      </w:ins>
      <w:r w:rsidR="00773954">
        <w:fldChar w:fldCharType="separate"/>
      </w:r>
      <w:r w:rsidR="0051422D">
        <w:rPr>
          <w:noProof/>
        </w:rPr>
        <w:t>4</w:t>
      </w:r>
      <w:ins w:id="1653"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1654" w:author="Chris Satterlee" w:date="2023-04-14T18:03:00Z">
        <w:r w:rsidR="0051422D">
          <w:rPr>
            <w:noProof/>
          </w:rPr>
          <w:t>2</w:t>
        </w:r>
      </w:ins>
      <w:ins w:id="1655" w:author="Chris Satterlee" w:date="2023-04-10T08:38:00Z">
        <w:r w:rsidR="00773954">
          <w:fldChar w:fldCharType="end"/>
        </w:r>
      </w:ins>
      <w:del w:id="1656"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4</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2</w:delText>
        </w:r>
        <w:r w:rsidDel="00773954">
          <w:rPr>
            <w:noProof/>
          </w:rPr>
          <w:fldChar w:fldCharType="end"/>
        </w:r>
      </w:del>
      <w:bookmarkEnd w:id="1648"/>
      <w:r>
        <w:t>: IV Curve with Power Plotted</w:t>
      </w:r>
      <w:bookmarkEnd w:id="1649"/>
      <w:bookmarkEnd w:id="1650"/>
      <w:bookmarkEnd w:id="1651"/>
    </w:p>
    <w:p w14:paraId="5B327951" w14:textId="28124E6B" w:rsidR="00D65FF1" w:rsidRPr="00D65FF1" w:rsidRDefault="00D65FF1" w:rsidP="00D65FF1">
      <w:r>
        <w:fldChar w:fldCharType="begin"/>
      </w:r>
      <w:r>
        <w:instrText xml:space="preserve"> REF _Ref354150695 \h </w:instrText>
      </w:r>
      <w:r>
        <w:fldChar w:fldCharType="separate"/>
      </w:r>
      <w:ins w:id="1657" w:author="Chris Satterlee" w:date="2023-04-14T18:03:00Z">
        <w:r w:rsidR="0051422D">
          <w:t xml:space="preserve">Figure </w:t>
        </w:r>
        <w:r w:rsidR="0051422D">
          <w:rPr>
            <w:noProof/>
          </w:rPr>
          <w:t>4</w:t>
        </w:r>
        <w:r w:rsidR="0051422D">
          <w:noBreakHyphen/>
        </w:r>
        <w:r w:rsidR="0051422D">
          <w:rPr>
            <w:noProof/>
          </w:rPr>
          <w:t>2</w:t>
        </w:r>
        <w:r w:rsidR="0051422D" w:rsidDel="00773954">
          <w:rPr>
            <w:noProof/>
          </w:rPr>
          <w:t>4</w:t>
        </w:r>
        <w:r w:rsidR="0051422D" w:rsidDel="00773954">
          <w:noBreakHyphen/>
        </w:r>
        <w:r w:rsidR="0051422D" w:rsidDel="00773954">
          <w:rPr>
            <w:noProof/>
          </w:rPr>
          <w:t>2</w:t>
        </w:r>
      </w:ins>
      <w:del w:id="1658"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2</w:delText>
        </w:r>
      </w:del>
      <w:r>
        <w:fldChar w:fldCharType="end"/>
      </w:r>
      <w:r>
        <w:t xml:space="preserve"> </w:t>
      </w:r>
      <w:r>
        <w:fldChar w:fldCharType="begin"/>
      </w:r>
      <w:r>
        <w:instrText xml:space="preserve"> REF _Ref354150703 \p \h </w:instrText>
      </w:r>
      <w:r>
        <w:fldChar w:fldCharType="separate"/>
      </w:r>
      <w:r w:rsidR="0051422D">
        <w:t>above</w:t>
      </w:r>
      <w:r>
        <w:fldChar w:fldCharType="end"/>
      </w:r>
      <w:r>
        <w:t xml:space="preserve"> is an example. The graph now has </w:t>
      </w:r>
      <w:r w:rsidR="00836517">
        <w:t xml:space="preserve">a </w:t>
      </w:r>
      <w:r>
        <w:t xml:space="preserve">secondary vertical axis on the right indicating power in watts. This axis is scaled such that the power curve (dashed red line) intersects the IV curve at the Maximum Power Point (MPP).  </w:t>
      </w:r>
    </w:p>
    <w:p w14:paraId="387CF702" w14:textId="06FC14DB" w:rsidR="00990039" w:rsidRDefault="00990039" w:rsidP="0054405C">
      <w:pPr>
        <w:pStyle w:val="Heading3"/>
      </w:pPr>
      <w:bookmarkStart w:id="1659" w:name="_Ref46218665"/>
      <w:bookmarkStart w:id="1660" w:name="_Toc132386779"/>
      <w:bookmarkStart w:id="1661" w:name="_Ref354225004"/>
      <w:bookmarkStart w:id="1662" w:name="_Ref354225009"/>
      <w:bookmarkStart w:id="1663" w:name="_Toc26612469"/>
      <w:r>
        <w:t>Plot Reference Button</w:t>
      </w:r>
      <w:r w:rsidR="00375F31">
        <w:t xml:space="preserve"> (advanced feature)</w:t>
      </w:r>
      <w:bookmarkEnd w:id="1659"/>
      <w:bookmarkEnd w:id="16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11CD0" w14:paraId="5478B2BE" w14:textId="77777777" w:rsidTr="00E11436">
        <w:tc>
          <w:tcPr>
            <w:tcW w:w="10296" w:type="dxa"/>
          </w:tcPr>
          <w:p w14:paraId="1540A6E9" w14:textId="77777777" w:rsidR="00B11CD0" w:rsidRDefault="00B11CD0" w:rsidP="00B11CD0">
            <w:r>
              <w:rPr>
                <w:noProof/>
              </w:rPr>
              <w:drawing>
                <wp:inline distT="0" distB="0" distL="0" distR="0" wp14:anchorId="3D4B4083" wp14:editId="6A6E8570">
                  <wp:extent cx="1868129" cy="81167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7-20 at 5.14.35 PM.png"/>
                          <pic:cNvPicPr/>
                        </pic:nvPicPr>
                        <pic:blipFill>
                          <a:blip r:embed="rId31"/>
                          <a:stretch>
                            <a:fillRect/>
                          </a:stretch>
                        </pic:blipFill>
                        <pic:spPr>
                          <a:xfrm>
                            <a:off x="0" y="0"/>
                            <a:ext cx="1885538" cy="819234"/>
                          </a:xfrm>
                          <a:prstGeom prst="rect">
                            <a:avLst/>
                          </a:prstGeom>
                        </pic:spPr>
                      </pic:pic>
                    </a:graphicData>
                  </a:graphic>
                </wp:inline>
              </w:drawing>
            </w:r>
          </w:p>
          <w:p w14:paraId="4BA35820" w14:textId="4761FD56" w:rsidR="00B11CD0" w:rsidRDefault="00B11CD0" w:rsidP="00B11CD0"/>
        </w:tc>
      </w:tr>
    </w:tbl>
    <w:p w14:paraId="48678B90" w14:textId="3CB1C058" w:rsidR="00B11CD0" w:rsidRDefault="00B11CD0" w:rsidP="00B11CD0">
      <w:r>
        <w:t xml:space="preserve">Check this box to display the PV model reference curve overlaid on the IV curve. This button is disabled unless a PV has been selected on the “PV Model” tab of Preferences.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E5FDD" w14:paraId="6E11B4B7" w14:textId="77777777" w:rsidTr="00E11436">
        <w:tc>
          <w:tcPr>
            <w:tcW w:w="10296" w:type="dxa"/>
          </w:tcPr>
          <w:p w14:paraId="2CDE7A97" w14:textId="35A15240" w:rsidR="00AE5FDD" w:rsidRDefault="00AE5FDD" w:rsidP="00E11436">
            <w:pPr>
              <w:keepNext/>
            </w:pPr>
            <w:r>
              <w:rPr>
                <w:noProof/>
              </w:rPr>
              <w:lastRenderedPageBreak/>
              <w:drawing>
                <wp:inline distT="0" distB="0" distL="0" distR="0" wp14:anchorId="08DD3C24" wp14:editId="4F2DD143">
                  <wp:extent cx="5921217" cy="45965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7-20 at 5.27.27 PM.png"/>
                          <pic:cNvPicPr/>
                        </pic:nvPicPr>
                        <pic:blipFill>
                          <a:blip r:embed="rId32" cstate="screen">
                            <a:extLst>
                              <a:ext uri="{28A0092B-C50C-407E-A947-70E740481C1C}">
                                <a14:useLocalDpi xmlns:a14="http://schemas.microsoft.com/office/drawing/2010/main"/>
                              </a:ext>
                            </a:extLst>
                          </a:blip>
                          <a:stretch>
                            <a:fillRect/>
                          </a:stretch>
                        </pic:blipFill>
                        <pic:spPr>
                          <a:xfrm>
                            <a:off x="0" y="0"/>
                            <a:ext cx="5939421" cy="4610711"/>
                          </a:xfrm>
                          <a:prstGeom prst="rect">
                            <a:avLst/>
                          </a:prstGeom>
                        </pic:spPr>
                      </pic:pic>
                    </a:graphicData>
                  </a:graphic>
                </wp:inline>
              </w:drawing>
            </w:r>
          </w:p>
        </w:tc>
      </w:tr>
    </w:tbl>
    <w:p w14:paraId="26246D71" w14:textId="5F45CC1D" w:rsidR="005E68F6" w:rsidRDefault="005E68F6" w:rsidP="005E68F6">
      <w:pPr>
        <w:pStyle w:val="Caption"/>
      </w:pPr>
      <w:bookmarkStart w:id="1664" w:name="_Ref46163163"/>
      <w:bookmarkStart w:id="1665" w:name="_Toc132386921"/>
      <w:r>
        <w:t xml:space="preserve">Figure </w:t>
      </w:r>
      <w:ins w:id="1666" w:author="Chris Satterlee" w:date="2023-04-10T08:38:00Z">
        <w:r w:rsidR="00773954">
          <w:fldChar w:fldCharType="begin"/>
        </w:r>
        <w:r w:rsidR="00773954">
          <w:instrText xml:space="preserve"> STYLEREF 1 \s </w:instrText>
        </w:r>
      </w:ins>
      <w:r w:rsidR="00773954">
        <w:fldChar w:fldCharType="separate"/>
      </w:r>
      <w:r w:rsidR="0051422D">
        <w:rPr>
          <w:noProof/>
        </w:rPr>
        <w:t>4</w:t>
      </w:r>
      <w:ins w:id="1667"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1668" w:author="Chris Satterlee" w:date="2023-04-14T18:03:00Z">
        <w:r w:rsidR="0051422D">
          <w:rPr>
            <w:noProof/>
          </w:rPr>
          <w:t>3</w:t>
        </w:r>
      </w:ins>
      <w:ins w:id="1669" w:author="Chris Satterlee" w:date="2023-04-10T08:38:00Z">
        <w:r w:rsidR="00773954">
          <w:fldChar w:fldCharType="end"/>
        </w:r>
      </w:ins>
      <w:del w:id="1670"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4</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3</w:delText>
        </w:r>
        <w:r w:rsidDel="00773954">
          <w:rPr>
            <w:noProof/>
          </w:rPr>
          <w:fldChar w:fldCharType="end"/>
        </w:r>
      </w:del>
      <w:bookmarkEnd w:id="1664"/>
      <w:r>
        <w:t>: IV Curve with Reference Curve Plotted</w:t>
      </w:r>
      <w:bookmarkEnd w:id="1665"/>
    </w:p>
    <w:p w14:paraId="739A4CE4" w14:textId="1A76C390" w:rsidR="005E68F6" w:rsidRPr="00E11436" w:rsidRDefault="008E3714" w:rsidP="00E11436">
      <w:r>
        <w:fldChar w:fldCharType="begin"/>
      </w:r>
      <w:r>
        <w:instrText xml:space="preserve"> REF _Ref46163163 \h </w:instrText>
      </w:r>
      <w:r>
        <w:fldChar w:fldCharType="separate"/>
      </w:r>
      <w:ins w:id="1671" w:author="Chris Satterlee" w:date="2023-04-14T18:03:00Z">
        <w:r w:rsidR="0051422D">
          <w:t xml:space="preserve">Figure </w:t>
        </w:r>
        <w:r w:rsidR="0051422D">
          <w:rPr>
            <w:noProof/>
          </w:rPr>
          <w:t>4</w:t>
        </w:r>
        <w:r w:rsidR="0051422D">
          <w:noBreakHyphen/>
        </w:r>
        <w:r w:rsidR="0051422D">
          <w:rPr>
            <w:noProof/>
          </w:rPr>
          <w:t>3</w:t>
        </w:r>
        <w:r w:rsidR="0051422D" w:rsidDel="00773954">
          <w:rPr>
            <w:noProof/>
          </w:rPr>
          <w:t>4</w:t>
        </w:r>
        <w:r w:rsidR="0051422D" w:rsidDel="00773954">
          <w:noBreakHyphen/>
        </w:r>
        <w:r w:rsidR="0051422D" w:rsidDel="00773954">
          <w:rPr>
            <w:noProof/>
          </w:rPr>
          <w:t>3</w:t>
        </w:r>
      </w:ins>
      <w:del w:id="1672"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3</w:delText>
        </w:r>
      </w:del>
      <w:r>
        <w:fldChar w:fldCharType="end"/>
      </w:r>
      <w:r>
        <w:t xml:space="preserve"> </w:t>
      </w:r>
      <w:r w:rsidR="00AE5FDD">
        <w:t>above is an example.</w:t>
      </w:r>
      <w:r>
        <w:t xml:space="preserve"> Generating the reference curve is performed using a mathematical model of the PV from the specifications contained in the datasheet for the particular PV under test. The irradiance and cell temperature are needed, which implies the use of optional sensors. However, it is possible to estimate the irradiance and cell temperature from the measured I</w:t>
      </w:r>
      <w:r w:rsidRPr="00E11436">
        <w:rPr>
          <w:vertAlign w:val="subscript"/>
        </w:rPr>
        <w:t>SC</w:t>
      </w:r>
      <w:r>
        <w:t xml:space="preserve"> and V</w:t>
      </w:r>
      <w:r w:rsidRPr="00E11436">
        <w:rPr>
          <w:vertAlign w:val="subscript"/>
        </w:rPr>
        <w:t>OC</w:t>
      </w:r>
      <w:r>
        <w:t xml:space="preserve"> values. See Section</w:t>
      </w:r>
      <w:r w:rsidR="00203643">
        <w:t xml:space="preserve"> </w:t>
      </w:r>
      <w:r w:rsidR="00203643">
        <w:fldChar w:fldCharType="begin"/>
      </w:r>
      <w:r w:rsidR="00203643">
        <w:instrText xml:space="preserve"> REF _Ref47352180 \r \h </w:instrText>
      </w:r>
      <w:r w:rsidR="00203643">
        <w:fldChar w:fldCharType="separate"/>
      </w:r>
      <w:r w:rsidR="0051422D">
        <w:t>4.5.4</w:t>
      </w:r>
      <w:r w:rsidR="00203643">
        <w:fldChar w:fldCharType="end"/>
      </w:r>
      <w:r w:rsidR="00203643">
        <w:t xml:space="preserve"> “</w:t>
      </w:r>
      <w:r w:rsidR="00203643">
        <w:fldChar w:fldCharType="begin"/>
      </w:r>
      <w:r w:rsidR="00203643">
        <w:instrText xml:space="preserve"> REF _Ref47352180 \h </w:instrText>
      </w:r>
      <w:r w:rsidR="00203643">
        <w:fldChar w:fldCharType="separate"/>
      </w:r>
      <w:ins w:id="1673" w:author="Chris Satterlee" w:date="2023-04-14T18:03:00Z">
        <w:r w:rsidR="0051422D">
          <w:t>PV Model Preferences Tab</w:t>
        </w:r>
      </w:ins>
      <w:del w:id="1674" w:author="Chris Satterlee" w:date="2023-04-11T18:15:00Z">
        <w:r w:rsidR="005C4776" w:rsidDel="00335B82">
          <w:delText>PV Model Tab</w:delText>
        </w:r>
      </w:del>
      <w:r w:rsidR="00203643">
        <w:fldChar w:fldCharType="end"/>
      </w:r>
      <w:r w:rsidR="00203643">
        <w:t xml:space="preserve">” on page </w:t>
      </w:r>
      <w:r w:rsidR="00203643">
        <w:fldChar w:fldCharType="begin"/>
      </w:r>
      <w:r w:rsidR="00203643">
        <w:instrText xml:space="preserve"> PAGEREF _Ref47352180 \h </w:instrText>
      </w:r>
      <w:r w:rsidR="00203643">
        <w:fldChar w:fldCharType="separate"/>
      </w:r>
      <w:ins w:id="1675" w:author="Chris Satterlee" w:date="2023-04-14T18:03:00Z">
        <w:r w:rsidR="0051422D">
          <w:rPr>
            <w:noProof/>
          </w:rPr>
          <w:t>55</w:t>
        </w:r>
      </w:ins>
      <w:del w:id="1676" w:author="Chris Satterlee" w:date="2023-04-11T18:15:00Z">
        <w:r w:rsidR="005C4776" w:rsidDel="00335B82">
          <w:rPr>
            <w:noProof/>
          </w:rPr>
          <w:delText>52</w:delText>
        </w:r>
      </w:del>
      <w:r w:rsidR="00203643">
        <w:fldChar w:fldCharType="end"/>
      </w:r>
      <w:r w:rsidR="00203643">
        <w:t xml:space="preserve"> </w:t>
      </w:r>
      <w:r>
        <w:t>for more information.</w:t>
      </w:r>
    </w:p>
    <w:p w14:paraId="44592A05" w14:textId="1DBDC15B" w:rsidR="00C51509" w:rsidRPr="00C51509" w:rsidRDefault="00B66C7C" w:rsidP="0054405C">
      <w:pPr>
        <w:pStyle w:val="Heading3"/>
      </w:pPr>
      <w:bookmarkStart w:id="1677" w:name="_Toc132386780"/>
      <w:r>
        <w:t>Loop Mode Controls</w:t>
      </w:r>
      <w:bookmarkEnd w:id="1661"/>
      <w:bookmarkEnd w:id="1662"/>
      <w:bookmarkEnd w:id="1663"/>
      <w:bookmarkEnd w:id="16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1969B23B" w14:textId="77777777" w:rsidTr="00D65FF1">
        <w:tc>
          <w:tcPr>
            <w:tcW w:w="10296" w:type="dxa"/>
          </w:tcPr>
          <w:p w14:paraId="45B705E3" w14:textId="1BE60C52" w:rsidR="00C51509" w:rsidRDefault="00D65FF1" w:rsidP="00C51509">
            <w:r>
              <w:rPr>
                <w:noProof/>
              </w:rPr>
              <w:drawing>
                <wp:inline distT="0" distB="0" distL="0" distR="0" wp14:anchorId="63735C8F" wp14:editId="76230A73">
                  <wp:extent cx="2374900" cy="10668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09.55 PM.png"/>
                          <pic:cNvPicPr/>
                        </pic:nvPicPr>
                        <pic:blipFill>
                          <a:blip r:embed="rId33">
                            <a:extLst>
                              <a:ext uri="{28A0092B-C50C-407E-A947-70E740481C1C}">
                                <a14:useLocalDpi xmlns:a14="http://schemas.microsoft.com/office/drawing/2010/main"/>
                              </a:ext>
                            </a:extLst>
                          </a:blip>
                          <a:stretch>
                            <a:fillRect/>
                          </a:stretch>
                        </pic:blipFill>
                        <pic:spPr>
                          <a:xfrm>
                            <a:off x="0" y="0"/>
                            <a:ext cx="2374900" cy="1066800"/>
                          </a:xfrm>
                          <a:prstGeom prst="rect">
                            <a:avLst/>
                          </a:prstGeom>
                        </pic:spPr>
                      </pic:pic>
                    </a:graphicData>
                  </a:graphic>
                </wp:inline>
              </w:drawing>
            </w:r>
          </w:p>
        </w:tc>
      </w:tr>
    </w:tbl>
    <w:p w14:paraId="29DCB3B6" w14:textId="12E70936" w:rsidR="00C51509" w:rsidRDefault="00C51509" w:rsidP="00C51509"/>
    <w:p w14:paraId="7DE1BFFE" w14:textId="504E4872" w:rsidR="00D65FF1" w:rsidRDefault="006456BC" w:rsidP="00C51509">
      <w:r>
        <w:t>By default, pressing the Swing! button generates a single IV curve. Checking the “Loop Mode” box enables automatic repetition of the curve tracing. When this box is checked, pressing the Swing! button starts the looping. The Swing! button changes to a STOP button and the looping continues until that button is pressed.</w:t>
      </w:r>
    </w:p>
    <w:p w14:paraId="663E2843" w14:textId="77777777" w:rsidR="006456BC" w:rsidRDefault="006456BC" w:rsidP="00C51509"/>
    <w:p w14:paraId="799B6CED" w14:textId="1EF94066" w:rsidR="006456BC" w:rsidRDefault="006456BC" w:rsidP="00C51509">
      <w:r>
        <w:lastRenderedPageBreak/>
        <w:t>If neither of the other two boxes are checked, a maximum of one IV curve is traced every one second and none of the results are saved.</w:t>
      </w:r>
      <w:r w:rsidR="00CB159F">
        <w:t xml:space="preserve"> This mode can be useful to observe the effect of different types of shading in real time without cluttering your disk with the all of the saved results.</w:t>
      </w:r>
    </w:p>
    <w:p w14:paraId="1FC68C18" w14:textId="77777777" w:rsidR="00CB159F" w:rsidRDefault="00CB159F" w:rsidP="00C51509"/>
    <w:p w14:paraId="3AF14612" w14:textId="413C1EB2" w:rsidR="00CB159F" w:rsidRDefault="00CB159F" w:rsidP="00C51509">
      <w:r>
        <w:t>If the Rate Limit box is checked, a small dialog pops up requesting the number of seconds to delay between repetitions</w:t>
      </w:r>
      <w:r w:rsidR="005F5C05">
        <w:rPr>
          <w:rStyle w:val="FootnoteReference"/>
        </w:rPr>
        <w:footnoteReference w:id="2"/>
      </w:r>
      <w:r>
        <w:t>:</w:t>
      </w:r>
    </w:p>
    <w:p w14:paraId="218480C6" w14:textId="77777777" w:rsidR="00CB159F" w:rsidRDefault="00CB159F"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B159F" w14:paraId="178F15AC" w14:textId="77777777" w:rsidTr="00CB159F">
        <w:tc>
          <w:tcPr>
            <w:tcW w:w="10296" w:type="dxa"/>
          </w:tcPr>
          <w:p w14:paraId="27F90705" w14:textId="48365F42" w:rsidR="00CB159F" w:rsidRDefault="00CB159F" w:rsidP="00CB159F">
            <w:r>
              <w:rPr>
                <w:noProof/>
              </w:rPr>
              <w:drawing>
                <wp:inline distT="0" distB="0" distL="0" distR="0" wp14:anchorId="28DFDC08" wp14:editId="051C15FF">
                  <wp:extent cx="3568700" cy="15875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39.45 PM.png"/>
                          <pic:cNvPicPr/>
                        </pic:nvPicPr>
                        <pic:blipFill>
                          <a:blip r:embed="rId34">
                            <a:extLst>
                              <a:ext uri="{28A0092B-C50C-407E-A947-70E740481C1C}">
                                <a14:useLocalDpi xmlns:a14="http://schemas.microsoft.com/office/drawing/2010/main"/>
                              </a:ext>
                            </a:extLst>
                          </a:blip>
                          <a:stretch>
                            <a:fillRect/>
                          </a:stretch>
                        </pic:blipFill>
                        <pic:spPr>
                          <a:xfrm>
                            <a:off x="0" y="0"/>
                            <a:ext cx="3568700" cy="1587500"/>
                          </a:xfrm>
                          <a:prstGeom prst="rect">
                            <a:avLst/>
                          </a:prstGeom>
                        </pic:spPr>
                      </pic:pic>
                    </a:graphicData>
                  </a:graphic>
                </wp:inline>
              </w:drawing>
            </w:r>
          </w:p>
        </w:tc>
      </w:tr>
    </w:tbl>
    <w:p w14:paraId="5B284E10" w14:textId="5519F9B4" w:rsidR="00CB159F" w:rsidRDefault="00CB159F" w:rsidP="00C51509">
      <w:r>
        <w:t xml:space="preserve"> </w:t>
      </w:r>
    </w:p>
    <w:p w14:paraId="11EA699E" w14:textId="7967B250" w:rsidR="00B664CE" w:rsidRDefault="00CB159F" w:rsidP="00C51509">
      <w:r>
        <w:t xml:space="preserve">If the Save Results box is checked, </w:t>
      </w:r>
      <w:r w:rsidR="00B664CE">
        <w:t>the following dialog pops 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664CE" w14:paraId="44569285" w14:textId="77777777" w:rsidTr="00B664CE">
        <w:tc>
          <w:tcPr>
            <w:tcW w:w="10296" w:type="dxa"/>
          </w:tcPr>
          <w:p w14:paraId="1A30A6E5" w14:textId="63EE2E02" w:rsidR="00B664CE" w:rsidRDefault="00B664CE" w:rsidP="00B664CE">
            <w:pPr>
              <w:jc w:val="left"/>
            </w:pPr>
          </w:p>
          <w:p w14:paraId="6E1F5D98" w14:textId="72BDF2CA" w:rsidR="00B664CE" w:rsidRDefault="00B664CE" w:rsidP="00C51509">
            <w:r>
              <w:rPr>
                <w:noProof/>
              </w:rPr>
              <w:drawing>
                <wp:inline distT="0" distB="0" distL="0" distR="0" wp14:anchorId="7C1818DF" wp14:editId="7BC23167">
                  <wp:extent cx="5321300" cy="1917700"/>
                  <wp:effectExtent l="0" t="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46.21 PM.png"/>
                          <pic:cNvPicPr/>
                        </pic:nvPicPr>
                        <pic:blipFill>
                          <a:blip r:embed="rId35">
                            <a:extLst>
                              <a:ext uri="{28A0092B-C50C-407E-A947-70E740481C1C}">
                                <a14:useLocalDpi xmlns:a14="http://schemas.microsoft.com/office/drawing/2010/main"/>
                              </a:ext>
                            </a:extLst>
                          </a:blip>
                          <a:stretch>
                            <a:fillRect/>
                          </a:stretch>
                        </pic:blipFill>
                        <pic:spPr>
                          <a:xfrm>
                            <a:off x="0" y="0"/>
                            <a:ext cx="5321300" cy="1917700"/>
                          </a:xfrm>
                          <a:prstGeom prst="rect">
                            <a:avLst/>
                          </a:prstGeom>
                        </pic:spPr>
                      </pic:pic>
                    </a:graphicData>
                  </a:graphic>
                </wp:inline>
              </w:drawing>
            </w:r>
          </w:p>
        </w:tc>
      </w:tr>
    </w:tbl>
    <w:p w14:paraId="0F8901EC" w14:textId="77777777" w:rsidR="00B664CE" w:rsidRDefault="00B664CE" w:rsidP="00C51509"/>
    <w:p w14:paraId="726D434A" w14:textId="34780DFD" w:rsidR="00B664CE" w:rsidRPr="00C51509" w:rsidRDefault="00B664CE" w:rsidP="00C51509">
      <w:r>
        <w:t>If you choose “No”, only the (very small) CSV files are saved and the graph files are not saved. However, if the Results Wizard is used to browse these results later, it will re-generate the graph files. If you choose “Yes”, the graph files will be saved too.</w:t>
      </w:r>
    </w:p>
    <w:p w14:paraId="53732C4C" w14:textId="7C75574B" w:rsidR="00B66C7C" w:rsidRDefault="00B66C7C" w:rsidP="0054405C">
      <w:pPr>
        <w:pStyle w:val="Heading3"/>
      </w:pPr>
      <w:bookmarkStart w:id="1678" w:name="_Toc26612470"/>
      <w:bookmarkStart w:id="1679" w:name="_Toc132386781"/>
      <w:r>
        <w:t>Axis Ranges Control</w:t>
      </w:r>
      <w:bookmarkEnd w:id="1678"/>
      <w:bookmarkEnd w:id="16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48659ED8" w14:textId="77777777" w:rsidTr="00BC09DB">
        <w:tc>
          <w:tcPr>
            <w:tcW w:w="10296" w:type="dxa"/>
          </w:tcPr>
          <w:p w14:paraId="0C1CD009" w14:textId="34EE6D32" w:rsidR="00C51509" w:rsidRDefault="00BC09DB" w:rsidP="00C51509">
            <w:r>
              <w:rPr>
                <w:noProof/>
              </w:rPr>
              <w:drawing>
                <wp:inline distT="0" distB="0" distL="0" distR="0" wp14:anchorId="39DFD894" wp14:editId="02AAAB4F">
                  <wp:extent cx="1993900" cy="1181100"/>
                  <wp:effectExtent l="0" t="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53.38 PM.png"/>
                          <pic:cNvPicPr/>
                        </pic:nvPicPr>
                        <pic:blipFill>
                          <a:blip r:embed="rId36">
                            <a:extLst>
                              <a:ext uri="{28A0092B-C50C-407E-A947-70E740481C1C}">
                                <a14:useLocalDpi xmlns:a14="http://schemas.microsoft.com/office/drawing/2010/main"/>
                              </a:ext>
                            </a:extLst>
                          </a:blip>
                          <a:stretch>
                            <a:fillRect/>
                          </a:stretch>
                        </pic:blipFill>
                        <pic:spPr>
                          <a:xfrm>
                            <a:off x="0" y="0"/>
                            <a:ext cx="1993900" cy="1181100"/>
                          </a:xfrm>
                          <a:prstGeom prst="rect">
                            <a:avLst/>
                          </a:prstGeom>
                        </pic:spPr>
                      </pic:pic>
                    </a:graphicData>
                  </a:graphic>
                </wp:inline>
              </w:drawing>
            </w:r>
          </w:p>
        </w:tc>
      </w:tr>
    </w:tbl>
    <w:p w14:paraId="06E72FF8" w14:textId="77777777" w:rsidR="00C51509" w:rsidRDefault="00C51509" w:rsidP="00C51509"/>
    <w:p w14:paraId="687A9684" w14:textId="06A908FE" w:rsidR="00BC09DB" w:rsidRDefault="00BC09DB" w:rsidP="00C51509">
      <w:r>
        <w:t xml:space="preserve">By default, the axis ranges are chosen automatically, </w:t>
      </w:r>
      <w:proofErr w:type="gramStart"/>
      <w:r>
        <w:t>i.e.</w:t>
      </w:r>
      <w:proofErr w:type="gramEnd"/>
      <w:r>
        <w:t xml:space="preserve"> the maximum voltage on the X-axis and the maximum current on the Y-axis are chosen so the displayed IV curve fits nicely on the graph.  The axis range controls can be used to override this behavior.</w:t>
      </w:r>
    </w:p>
    <w:p w14:paraId="2148CF43" w14:textId="77777777" w:rsidR="00033D80" w:rsidRDefault="00033D80" w:rsidP="00C51509"/>
    <w:p w14:paraId="01440FEA" w14:textId="048C2E2F" w:rsidR="00033D80" w:rsidRDefault="00033D80" w:rsidP="00C51509">
      <w:r>
        <w:t>The Lock box</w:t>
      </w:r>
      <w:r w:rsidRPr="00033D80">
        <w:t xml:space="preserve"> can be checked to lock the ranges to the values of the first (or most recent) run or to values entered by the user</w:t>
      </w:r>
      <w:r w:rsidR="001A6EDA">
        <w:t xml:space="preserve"> (just type the desired value and hit Enter)</w:t>
      </w:r>
      <w:r w:rsidRPr="00033D80">
        <w:t>. If the values are changed when a plot is currently displayed, it will be redrawn using the new values</w:t>
      </w:r>
      <w:r>
        <w:t>.</w:t>
      </w:r>
    </w:p>
    <w:p w14:paraId="475A5D5D" w14:textId="77777777" w:rsidR="000C4D0D" w:rsidRDefault="000C4D0D"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C4D0D" w14:paraId="26A02F22" w14:textId="77777777" w:rsidTr="000C4D0D">
        <w:tc>
          <w:tcPr>
            <w:tcW w:w="10296" w:type="dxa"/>
          </w:tcPr>
          <w:p w14:paraId="0B611646" w14:textId="1300852A" w:rsidR="000C4D0D" w:rsidRDefault="000D557E" w:rsidP="00C51509">
            <w:r>
              <w:rPr>
                <w:noProof/>
              </w:rPr>
              <w:drawing>
                <wp:inline distT="0" distB="0" distL="0" distR="0" wp14:anchorId="77F72CED" wp14:editId="2F0930D4">
                  <wp:extent cx="2095500" cy="1206500"/>
                  <wp:effectExtent l="0" t="0" r="12700" b="1270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18 at 1.18.55 PM.png"/>
                          <pic:cNvPicPr/>
                        </pic:nvPicPr>
                        <pic:blipFill>
                          <a:blip r:embed="rId37">
                            <a:extLst>
                              <a:ext uri="{28A0092B-C50C-407E-A947-70E740481C1C}">
                                <a14:useLocalDpi xmlns:a14="http://schemas.microsoft.com/office/drawing/2010/main"/>
                              </a:ext>
                            </a:extLst>
                          </a:blip>
                          <a:stretch>
                            <a:fillRect/>
                          </a:stretch>
                        </pic:blipFill>
                        <pic:spPr>
                          <a:xfrm>
                            <a:off x="0" y="0"/>
                            <a:ext cx="2095500" cy="1206500"/>
                          </a:xfrm>
                          <a:prstGeom prst="rect">
                            <a:avLst/>
                          </a:prstGeom>
                        </pic:spPr>
                      </pic:pic>
                    </a:graphicData>
                  </a:graphic>
                </wp:inline>
              </w:drawing>
            </w:r>
          </w:p>
        </w:tc>
      </w:tr>
    </w:tbl>
    <w:p w14:paraId="4182B1C8" w14:textId="77777777" w:rsidR="00033D80" w:rsidRDefault="00033D80" w:rsidP="00C51509"/>
    <w:p w14:paraId="4DEB274A" w14:textId="1FAC9CC2" w:rsidR="00033D80" w:rsidRDefault="00033D80" w:rsidP="00C51509">
      <w:r>
        <w:t>A typical use case for this would be if you want to swing a series of IV curves and see them all at the same scale.</w:t>
      </w:r>
      <w:r w:rsidR="000C4D0D">
        <w:t xml:space="preserve"> After swinging the first one in the series, check the box and then swing the others.</w:t>
      </w:r>
    </w:p>
    <w:p w14:paraId="1DCABA36" w14:textId="77777777" w:rsidR="00BC09DB" w:rsidRDefault="00BC09DB" w:rsidP="00C51509"/>
    <w:p w14:paraId="05567D77" w14:textId="1B2DCC51" w:rsidR="00BC09DB" w:rsidRPr="00C51509" w:rsidRDefault="00BC09DB" w:rsidP="00C51509">
      <w:r>
        <w:t xml:space="preserve">Note that </w:t>
      </w:r>
      <w:r w:rsidR="00033D80">
        <w:t xml:space="preserve">when Loop Mode is enabled, the </w:t>
      </w:r>
      <w:r>
        <w:t>Lock box is automatically checked</w:t>
      </w:r>
      <w:del w:id="1680" w:author="Chris Satterlee" w:date="2023-04-07T22:19:00Z">
        <w:r w:rsidR="000C4D0D" w:rsidDel="00457591">
          <w:delText xml:space="preserve"> (and grayed out)</w:delText>
        </w:r>
      </w:del>
      <w:r>
        <w:t xml:space="preserve">. </w:t>
      </w:r>
      <w:r w:rsidR="00033D80">
        <w:t xml:space="preserve">This is so all iterations of the loop are plotted at the same scale so </w:t>
      </w:r>
      <w:ins w:id="1681" w:author="Chris Satterlee" w:date="2023-04-09T14:32:00Z">
        <w:r w:rsidR="00C41EFF">
          <w:t>the</w:t>
        </w:r>
      </w:ins>
      <w:del w:id="1682" w:author="Chris Satterlee" w:date="2023-04-09T14:32:00Z">
        <w:r w:rsidR="00033D80" w:rsidDel="00C41EFF">
          <w:delText>all</w:delText>
        </w:r>
      </w:del>
      <w:r w:rsidR="00033D80">
        <w:t xml:space="preserve"> changes from</w:t>
      </w:r>
      <w:ins w:id="1683" w:author="Chris Satterlee" w:date="2023-04-09T14:32:00Z">
        <w:r w:rsidR="00C41EFF">
          <w:t xml:space="preserve"> each</w:t>
        </w:r>
      </w:ins>
      <w:del w:id="1684" w:author="Chris Satterlee" w:date="2023-04-09T14:32:00Z">
        <w:r w:rsidR="00033D80" w:rsidDel="00C41EFF">
          <w:delText xml:space="preserve"> one</w:delText>
        </w:r>
      </w:del>
      <w:r w:rsidR="00033D80">
        <w:t xml:space="preserve"> iteration </w:t>
      </w:r>
      <w:ins w:id="1685" w:author="Chris Satterlee" w:date="2023-04-09T14:32:00Z">
        <w:r w:rsidR="00C41EFF">
          <w:t xml:space="preserve">to the next </w:t>
        </w:r>
      </w:ins>
      <w:r w:rsidR="00033D80">
        <w:t>are properly visualized relative to each other.</w:t>
      </w:r>
      <w:ins w:id="1686" w:author="Chris Satterlee" w:date="2023-04-07T22:19:00Z">
        <w:r w:rsidR="00457591">
          <w:t xml:space="preserve"> </w:t>
        </w:r>
      </w:ins>
      <w:ins w:id="1687" w:author="Chris Satterlee" w:date="2023-04-07T22:20:00Z">
        <w:r w:rsidR="00457591">
          <w:t xml:space="preserve">However, for long running tests where the </w:t>
        </w:r>
      </w:ins>
      <w:ins w:id="1688" w:author="Chris Satterlee" w:date="2023-04-07T22:21:00Z">
        <w:r w:rsidR="00457591">
          <w:t>irradiance is expected to change a lot, it may make sense to</w:t>
        </w:r>
      </w:ins>
      <w:ins w:id="1689" w:author="Chris Satterlee" w:date="2023-04-07T22:22:00Z">
        <w:r w:rsidR="00457591">
          <w:t xml:space="preserve"> uncheck the Lock box so the curves don’t go out of range</w:t>
        </w:r>
      </w:ins>
      <w:ins w:id="1690" w:author="Chris Satterlee" w:date="2023-04-07T22:23:00Z">
        <w:r w:rsidR="00457591">
          <w:t xml:space="preserve"> (this </w:t>
        </w:r>
      </w:ins>
      <w:ins w:id="1691" w:author="Chris Satterlee" w:date="2023-04-09T14:33:00Z">
        <w:r w:rsidR="00C41EFF">
          <w:t xml:space="preserve">override </w:t>
        </w:r>
      </w:ins>
      <w:ins w:id="1692" w:author="Chris Satterlee" w:date="2023-04-07T22:23:00Z">
        <w:r w:rsidR="00457591">
          <w:t xml:space="preserve">was not possible prior to </w:t>
        </w:r>
      </w:ins>
      <w:ins w:id="1693" w:author="Chris Satterlee" w:date="2023-04-10T22:07:00Z">
        <w:r w:rsidR="00B966A3">
          <w:t>v</w:t>
        </w:r>
      </w:ins>
      <w:ins w:id="1694" w:author="Chris Satterlee" w:date="2023-04-07T22:23:00Z">
        <w:r w:rsidR="00457591">
          <w:t>2.8.0.)</w:t>
        </w:r>
      </w:ins>
      <w:ins w:id="1695" w:author="Chris Satterlee" w:date="2023-04-07T22:21:00Z">
        <w:r w:rsidR="00457591">
          <w:t xml:space="preserve"> </w:t>
        </w:r>
      </w:ins>
      <w:r w:rsidR="00033D80">
        <w:t xml:space="preserve"> </w:t>
      </w:r>
    </w:p>
    <w:p w14:paraId="3CA2C185" w14:textId="1822B37F" w:rsidR="00B66C7C" w:rsidRDefault="00B66C7C" w:rsidP="0054405C">
      <w:pPr>
        <w:pStyle w:val="Heading3"/>
      </w:pPr>
      <w:bookmarkStart w:id="1696" w:name="_Ref354176704"/>
      <w:bookmarkStart w:id="1697" w:name="_Ref354176712"/>
      <w:bookmarkStart w:id="1698" w:name="_Toc26612471"/>
      <w:bookmarkStart w:id="1699" w:name="_Toc132386782"/>
      <w:r>
        <w:t>Image Size Control</w:t>
      </w:r>
      <w:bookmarkEnd w:id="1696"/>
      <w:bookmarkEnd w:id="1697"/>
      <w:bookmarkEnd w:id="1698"/>
      <w:bookmarkEnd w:id="16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36548DE9" w14:textId="77777777" w:rsidTr="000C4D0D">
        <w:tc>
          <w:tcPr>
            <w:tcW w:w="10296" w:type="dxa"/>
          </w:tcPr>
          <w:p w14:paraId="18FC23C6" w14:textId="45B85066" w:rsidR="00C51509" w:rsidRDefault="000C4D0D" w:rsidP="00C51509">
            <w:r>
              <w:rPr>
                <w:noProof/>
              </w:rPr>
              <w:drawing>
                <wp:inline distT="0" distB="0" distL="0" distR="0" wp14:anchorId="43F09BBD" wp14:editId="360C82A1">
                  <wp:extent cx="1498600" cy="16891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17.50 PM.png"/>
                          <pic:cNvPicPr/>
                        </pic:nvPicPr>
                        <pic:blipFill>
                          <a:blip r:embed="rId38">
                            <a:extLst>
                              <a:ext uri="{28A0092B-C50C-407E-A947-70E740481C1C}">
                                <a14:useLocalDpi xmlns:a14="http://schemas.microsoft.com/office/drawing/2010/main"/>
                              </a:ext>
                            </a:extLst>
                          </a:blip>
                          <a:stretch>
                            <a:fillRect/>
                          </a:stretch>
                        </pic:blipFill>
                        <pic:spPr>
                          <a:xfrm>
                            <a:off x="0" y="0"/>
                            <a:ext cx="1498600" cy="1689100"/>
                          </a:xfrm>
                          <a:prstGeom prst="rect">
                            <a:avLst/>
                          </a:prstGeom>
                        </pic:spPr>
                      </pic:pic>
                    </a:graphicData>
                  </a:graphic>
                </wp:inline>
              </w:drawing>
            </w:r>
          </w:p>
          <w:p w14:paraId="24160935" w14:textId="77777777" w:rsidR="000C4D0D" w:rsidRDefault="000C4D0D" w:rsidP="000C4D0D">
            <w:pPr>
              <w:jc w:val="left"/>
            </w:pPr>
          </w:p>
          <w:p w14:paraId="4A695395" w14:textId="657C36F5" w:rsidR="007A7457" w:rsidRDefault="000C4D0D" w:rsidP="000C4D0D">
            <w:pPr>
              <w:jc w:val="left"/>
            </w:pPr>
            <w:r>
              <w:t>The image size control in the upper left of the main window controls t</w:t>
            </w:r>
            <w:r w:rsidR="00836517">
              <w:t xml:space="preserve">he size of the displayed image </w:t>
            </w:r>
            <w:r>
              <w:t>in pixels (width x height). If the default size isn’t a good fit for your laptop screen, use this to change it.</w:t>
            </w:r>
            <w:r w:rsidR="007A7457">
              <w:t xml:space="preserve"> The </w:t>
            </w:r>
            <w:del w:id="1700" w:author="Chris Satterlee" w:date="2023-04-09T14:33:00Z">
              <w:r w:rsidR="007A7457" w:rsidDel="00C41EFF">
                <w:delText>pull down</w:delText>
              </w:r>
            </w:del>
            <w:ins w:id="1701" w:author="Chris Satterlee" w:date="2023-04-09T14:33:00Z">
              <w:r w:rsidR="00C41EFF">
                <w:t>drop-down</w:t>
              </w:r>
            </w:ins>
            <w:r w:rsidR="007A7457">
              <w:t xml:space="preserve"> menu has several choices. You may also just type in a size, but it must be in the ratio of 11.0 x 8.5 (actually, just type in the width</w:t>
            </w:r>
            <w:r w:rsidR="00D97B62">
              <w:t>,</w:t>
            </w:r>
            <w:r w:rsidR="007A7457">
              <w:t xml:space="preserve"> and the height will be calculated for you).</w:t>
            </w:r>
          </w:p>
          <w:p w14:paraId="4AF127A7" w14:textId="77777777" w:rsidR="007A7457" w:rsidRDefault="007A7457" w:rsidP="000C4D0D">
            <w:pPr>
              <w:jc w:val="left"/>
            </w:pPr>
          </w:p>
          <w:p w14:paraId="24644916" w14:textId="4FFD3638" w:rsidR="000C4D0D" w:rsidRDefault="007A7457" w:rsidP="000C4D0D">
            <w:pPr>
              <w:jc w:val="left"/>
            </w:pPr>
            <w:r>
              <w:t xml:space="preserve">Note that this only affects the size of the GIF image that is used to display the graph on your laptop screen. The PDF is always the same size: 11.0” x 8.5”. </w:t>
            </w:r>
            <w:r w:rsidR="000C4D0D">
              <w:t xml:space="preserve"> </w:t>
            </w:r>
          </w:p>
        </w:tc>
      </w:tr>
    </w:tbl>
    <w:p w14:paraId="4AE6ED19" w14:textId="2B03556E" w:rsidR="00B66C7C" w:rsidRDefault="00557FFE" w:rsidP="0054405C">
      <w:pPr>
        <w:pStyle w:val="Heading3"/>
      </w:pPr>
      <w:bookmarkStart w:id="1702" w:name="_Toc26612472"/>
      <w:bookmarkStart w:id="1703" w:name="_Toc132386783"/>
      <w:r>
        <w:t>Version</w:t>
      </w:r>
      <w:bookmarkEnd w:id="1702"/>
      <w:bookmarkEnd w:id="17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4ACABD29" w14:textId="77777777" w:rsidTr="007A7457">
        <w:tc>
          <w:tcPr>
            <w:tcW w:w="10296" w:type="dxa"/>
          </w:tcPr>
          <w:p w14:paraId="5BC90B7E" w14:textId="16014E50" w:rsidR="00C51509" w:rsidRDefault="005E1F65" w:rsidP="00C51509">
            <w:r>
              <w:rPr>
                <w:noProof/>
              </w:rPr>
              <w:drawing>
                <wp:inline distT="0" distB="0" distL="0" distR="0" wp14:anchorId="671268D8" wp14:editId="5116BA12">
                  <wp:extent cx="1371600" cy="3556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17 at 5.01.25 PM.png"/>
                          <pic:cNvPicPr/>
                        </pic:nvPicPr>
                        <pic:blipFill>
                          <a:blip r:embed="rId39">
                            <a:extLst>
                              <a:ext uri="{28A0092B-C50C-407E-A947-70E740481C1C}">
                                <a14:useLocalDpi xmlns:a14="http://schemas.microsoft.com/office/drawing/2010/main"/>
                              </a:ext>
                            </a:extLst>
                          </a:blip>
                          <a:stretch>
                            <a:fillRect/>
                          </a:stretch>
                        </pic:blipFill>
                        <pic:spPr>
                          <a:xfrm>
                            <a:off x="0" y="0"/>
                            <a:ext cx="1371600" cy="355600"/>
                          </a:xfrm>
                          <a:prstGeom prst="rect">
                            <a:avLst/>
                          </a:prstGeom>
                        </pic:spPr>
                      </pic:pic>
                    </a:graphicData>
                  </a:graphic>
                </wp:inline>
              </w:drawing>
            </w:r>
          </w:p>
        </w:tc>
      </w:tr>
    </w:tbl>
    <w:p w14:paraId="54516B3B" w14:textId="77777777" w:rsidR="007A7457" w:rsidRDefault="007A7457" w:rsidP="00C51509"/>
    <w:p w14:paraId="64D4F0F8" w14:textId="0209FD92" w:rsidR="00C51509" w:rsidRPr="00C51509" w:rsidRDefault="007A7457" w:rsidP="00C51509">
      <w:r>
        <w:t xml:space="preserve">The version number of the software is displayed in the upper right corner of the main window. </w:t>
      </w:r>
    </w:p>
    <w:p w14:paraId="432D7580" w14:textId="501B6A73" w:rsidR="00456A0D" w:rsidRDefault="00456A0D" w:rsidP="0054405C">
      <w:pPr>
        <w:pStyle w:val="Heading2"/>
      </w:pPr>
      <w:bookmarkStart w:id="1704" w:name="_Toc26612473"/>
      <w:bookmarkStart w:id="1705" w:name="_Toc132386784"/>
      <w:bookmarkStart w:id="1706" w:name="_Ref354148135"/>
      <w:bookmarkStart w:id="1707" w:name="_Ref354148188"/>
      <w:r>
        <w:lastRenderedPageBreak/>
        <w:t>Tooltips</w:t>
      </w:r>
      <w:bookmarkEnd w:id="1704"/>
      <w:bookmarkEnd w:id="1705"/>
    </w:p>
    <w:p w14:paraId="6102402B" w14:textId="469BEF04" w:rsidR="00905EA3" w:rsidRDefault="00456A0D" w:rsidP="00456A0D">
      <w:r>
        <w:t>Most of the user interface</w:t>
      </w:r>
      <w:r w:rsidR="00905EA3">
        <w:t xml:space="preserve"> tools (</w:t>
      </w:r>
      <w:proofErr w:type="gramStart"/>
      <w:r w:rsidR="00905EA3">
        <w:t>e.g.</w:t>
      </w:r>
      <w:proofErr w:type="gramEnd"/>
      <w:r w:rsidR="00905EA3">
        <w:t xml:space="preserve"> buttons, checkboxes, </w:t>
      </w:r>
      <w:ins w:id="1708" w:author="Chris Satterlee" w:date="2023-04-09T14:34:00Z">
        <w:r w:rsidR="00C41EFF">
          <w:t>drop-</w:t>
        </w:r>
      </w:ins>
      <w:del w:id="1709" w:author="Chris Satterlee" w:date="2023-04-09T14:34:00Z">
        <w:r w:rsidR="00905EA3" w:rsidDel="00C41EFF">
          <w:delText>pull</w:delText>
        </w:r>
      </w:del>
      <w:r w:rsidR="00905EA3">
        <w:t>downs, etc.) have “tooltips”, which are little yellow pop-up help windows that appear when the mouse is hovered over the tool. For example:</w:t>
      </w:r>
    </w:p>
    <w:p w14:paraId="2CDF002A" w14:textId="77777777" w:rsidR="00905EA3" w:rsidRDefault="00905EA3" w:rsidP="00456A0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05EA3" w14:paraId="79C8B6D2" w14:textId="77777777" w:rsidTr="00905EA3">
        <w:tc>
          <w:tcPr>
            <w:tcW w:w="10296" w:type="dxa"/>
          </w:tcPr>
          <w:p w14:paraId="5FE54659" w14:textId="28714F87" w:rsidR="00905EA3" w:rsidRDefault="00905EA3" w:rsidP="00456A0D">
            <w:r>
              <w:rPr>
                <w:noProof/>
              </w:rPr>
              <w:drawing>
                <wp:inline distT="0" distB="0" distL="0" distR="0" wp14:anchorId="1E04A50B" wp14:editId="333C56E9">
                  <wp:extent cx="5257800" cy="317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7.16.16 PM.png"/>
                          <pic:cNvPicPr/>
                        </pic:nvPicPr>
                        <pic:blipFill>
                          <a:blip r:embed="rId40">
                            <a:extLst>
                              <a:ext uri="{28A0092B-C50C-407E-A947-70E740481C1C}">
                                <a14:useLocalDpi xmlns:a14="http://schemas.microsoft.com/office/drawing/2010/main"/>
                              </a:ext>
                            </a:extLst>
                          </a:blip>
                          <a:stretch>
                            <a:fillRect/>
                          </a:stretch>
                        </pic:blipFill>
                        <pic:spPr>
                          <a:xfrm>
                            <a:off x="0" y="0"/>
                            <a:ext cx="5257800" cy="3175000"/>
                          </a:xfrm>
                          <a:prstGeom prst="rect">
                            <a:avLst/>
                          </a:prstGeom>
                        </pic:spPr>
                      </pic:pic>
                    </a:graphicData>
                  </a:graphic>
                </wp:inline>
              </w:drawing>
            </w:r>
          </w:p>
        </w:tc>
      </w:tr>
    </w:tbl>
    <w:p w14:paraId="42018A17" w14:textId="2E64A9BC" w:rsidR="00456A0D" w:rsidRDefault="00905EA3" w:rsidP="00456A0D">
      <w:r>
        <w:t xml:space="preserve"> </w:t>
      </w:r>
    </w:p>
    <w:p w14:paraId="021604BB" w14:textId="0201E213" w:rsidR="00905EA3" w:rsidRPr="00456A0D" w:rsidRDefault="00905EA3" w:rsidP="00456A0D">
      <w:r>
        <w:t>The tooltip disappears after yo</w:t>
      </w:r>
      <w:r w:rsidR="00B128A4">
        <w:t>u’ve had enough time to read it.</w:t>
      </w:r>
      <w:r>
        <w:t xml:space="preserve"> But if you weren’t finished, just move the mouse off and then back onto the tool and it will reappear.</w:t>
      </w:r>
    </w:p>
    <w:p w14:paraId="528BA22F" w14:textId="51D9B732" w:rsidR="007A7457" w:rsidRDefault="007A7457" w:rsidP="0054405C">
      <w:pPr>
        <w:pStyle w:val="Heading2"/>
      </w:pPr>
      <w:bookmarkStart w:id="1710" w:name="_Toc26612474"/>
      <w:bookmarkStart w:id="1711" w:name="_Toc132386785"/>
      <w:r>
        <w:t>Menus</w:t>
      </w:r>
      <w:bookmarkEnd w:id="1710"/>
      <w:bookmarkEnd w:id="1711"/>
    </w:p>
    <w:p w14:paraId="0AE5B3D8" w14:textId="6F1B3C1C" w:rsidR="00F07479" w:rsidRDefault="00F07479" w:rsidP="00F07479">
      <w:r>
        <w:t>As mentioned earlier, the Windows version has the menus along the top of the application window (like all Windows applications):</w:t>
      </w:r>
    </w:p>
    <w:p w14:paraId="6AA7877D" w14:textId="77777777" w:rsidR="00F07479" w:rsidRDefault="00F07479" w:rsidP="00F074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07479" w14:paraId="77D99FCB" w14:textId="77777777" w:rsidTr="00F07479">
        <w:tc>
          <w:tcPr>
            <w:tcW w:w="10296" w:type="dxa"/>
          </w:tcPr>
          <w:p w14:paraId="15FF2275" w14:textId="522545EC" w:rsidR="00F07479" w:rsidRDefault="00F07479" w:rsidP="00F07479">
            <w:r>
              <w:rPr>
                <w:noProof/>
              </w:rPr>
              <w:drawing>
                <wp:inline distT="0" distB="0" distL="0" distR="0" wp14:anchorId="7AF84892" wp14:editId="6AE83E36">
                  <wp:extent cx="3378200" cy="13064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1">
                            <a:extLst>
                              <a:ext uri="{28A0092B-C50C-407E-A947-70E740481C1C}">
                                <a14:useLocalDpi xmlns:a14="http://schemas.microsoft.com/office/drawing/2010/main"/>
                              </a:ext>
                            </a:extLst>
                          </a:blip>
                          <a:stretch>
                            <a:fillRect/>
                          </a:stretch>
                        </pic:blipFill>
                        <pic:spPr>
                          <a:xfrm>
                            <a:off x="0" y="0"/>
                            <a:ext cx="3378200" cy="1306413"/>
                          </a:xfrm>
                          <a:prstGeom prst="rect">
                            <a:avLst/>
                          </a:prstGeom>
                        </pic:spPr>
                      </pic:pic>
                    </a:graphicData>
                  </a:graphic>
                </wp:inline>
              </w:drawing>
            </w:r>
          </w:p>
        </w:tc>
      </w:tr>
    </w:tbl>
    <w:p w14:paraId="755C404A" w14:textId="77777777" w:rsidR="00F07479" w:rsidRDefault="00F07479" w:rsidP="00F07479"/>
    <w:p w14:paraId="3805B993" w14:textId="6DF80402" w:rsidR="00F07479" w:rsidRDefault="00F07479" w:rsidP="00F07479">
      <w:r>
        <w:t>The Mac version puts the menus at the top of the screen when the application has focus (like all Mac applications):</w:t>
      </w:r>
    </w:p>
    <w:p w14:paraId="05FD2EBB" w14:textId="77777777" w:rsidR="00614371" w:rsidRDefault="00614371" w:rsidP="00F074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07479" w14:paraId="1EC4A6A2" w14:textId="77777777" w:rsidTr="00F07479">
        <w:tc>
          <w:tcPr>
            <w:tcW w:w="10296" w:type="dxa"/>
          </w:tcPr>
          <w:p w14:paraId="08C23DAC" w14:textId="55F17C74" w:rsidR="00F07479" w:rsidRDefault="00F07479" w:rsidP="00F07479">
            <w:del w:id="1712" w:author="Chris Satterlee" w:date="2023-04-10T14:15:00Z">
              <w:r w:rsidDel="008C0207">
                <w:rPr>
                  <w:noProof/>
                </w:rPr>
                <w:lastRenderedPageBreak/>
                <w:drawing>
                  <wp:inline distT="0" distB="0" distL="0" distR="0" wp14:anchorId="09B1F47E" wp14:editId="199CC0C3">
                    <wp:extent cx="5452219" cy="12573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51.04 PM.png"/>
                            <pic:cNvPicPr/>
                          </pic:nvPicPr>
                          <pic:blipFill>
                            <a:blip r:embed="rId42" cstate="screen">
                              <a:extLst>
                                <a:ext uri="{28A0092B-C50C-407E-A947-70E740481C1C}">
                                  <a14:useLocalDpi xmlns:a14="http://schemas.microsoft.com/office/drawing/2010/main"/>
                                </a:ext>
                              </a:extLst>
                            </a:blip>
                            <a:stretch>
                              <a:fillRect/>
                            </a:stretch>
                          </pic:blipFill>
                          <pic:spPr>
                            <a:xfrm>
                              <a:off x="0" y="0"/>
                              <a:ext cx="5453265" cy="1257541"/>
                            </a:xfrm>
                            <a:prstGeom prst="rect">
                              <a:avLst/>
                            </a:prstGeom>
                          </pic:spPr>
                        </pic:pic>
                      </a:graphicData>
                    </a:graphic>
                  </wp:inline>
                </w:drawing>
              </w:r>
            </w:del>
            <w:ins w:id="1713" w:author="Chris Satterlee" w:date="2023-04-10T14:17:00Z">
              <w:r w:rsidR="008C0207">
                <w:rPr>
                  <w:noProof/>
                </w:rPr>
                <w:drawing>
                  <wp:inline distT="0" distB="0" distL="0" distR="0" wp14:anchorId="2C4045F5" wp14:editId="4ED6D4C8">
                    <wp:extent cx="5455920" cy="1171291"/>
                    <wp:effectExtent l="0" t="0" r="0" b="0"/>
                    <wp:docPr id="20193904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90466" name="Picture 2019390466"/>
                            <pic:cNvPicPr/>
                          </pic:nvPicPr>
                          <pic:blipFill>
                            <a:blip r:embed="rId43"/>
                            <a:stretch>
                              <a:fillRect/>
                            </a:stretch>
                          </pic:blipFill>
                          <pic:spPr>
                            <a:xfrm>
                              <a:off x="0" y="0"/>
                              <a:ext cx="5585797" cy="1199173"/>
                            </a:xfrm>
                            <a:prstGeom prst="rect">
                              <a:avLst/>
                            </a:prstGeom>
                          </pic:spPr>
                        </pic:pic>
                      </a:graphicData>
                    </a:graphic>
                  </wp:inline>
                </w:drawing>
              </w:r>
            </w:ins>
          </w:p>
        </w:tc>
      </w:tr>
    </w:tbl>
    <w:p w14:paraId="4EAD1D36" w14:textId="77777777" w:rsidR="00F07479" w:rsidRDefault="00F07479" w:rsidP="00F07479"/>
    <w:p w14:paraId="435DCB8D" w14:textId="6503B15E" w:rsidR="00614371" w:rsidRDefault="00614371" w:rsidP="00F07479">
      <w:r>
        <w:t>T</w:t>
      </w:r>
      <w:r w:rsidR="000D557E">
        <w:t>wo</w:t>
      </w:r>
      <w:r>
        <w:t xml:space="preserve"> other minor difference</w:t>
      </w:r>
      <w:r w:rsidR="000D557E">
        <w:t>s</w:t>
      </w:r>
      <w:r>
        <w:t xml:space="preserve"> </w:t>
      </w:r>
      <w:r w:rsidR="000D557E">
        <w:t>are</w:t>
      </w:r>
      <w:r>
        <w:t xml:space="preserve"> that the first menu is named “About” in the Windows version and is named “IV Swinger 2” in the Mac version</w:t>
      </w:r>
      <w:r w:rsidR="000D557E">
        <w:t>, and there is a “Window” menu in the Mac version</w:t>
      </w:r>
      <w:r>
        <w:t xml:space="preserve">. </w:t>
      </w:r>
      <w:del w:id="1714" w:author="Chris Satterlee" w:date="2023-04-07T22:24:00Z">
        <w:r w:rsidDel="00457591">
          <w:delText>Otherwise</w:delText>
        </w:r>
      </w:del>
      <w:ins w:id="1715" w:author="Chris Satterlee" w:date="2023-04-07T22:24:00Z">
        <w:r w:rsidR="00457591">
          <w:t>Otherwise,</w:t>
        </w:r>
      </w:ins>
      <w:r>
        <w:t xml:space="preserve"> they are identical.</w:t>
      </w:r>
    </w:p>
    <w:p w14:paraId="4C10A78D" w14:textId="418985DE" w:rsidR="00614371" w:rsidRDefault="00614371" w:rsidP="0054405C">
      <w:pPr>
        <w:pStyle w:val="Heading3"/>
      </w:pPr>
      <w:bookmarkStart w:id="1716" w:name="_Toc26612475"/>
      <w:bookmarkStart w:id="1717" w:name="_Toc132386786"/>
      <w:r>
        <w:t>About Menu (Windows)</w:t>
      </w:r>
      <w:bookmarkEnd w:id="1716"/>
      <w:bookmarkEnd w:id="1717"/>
    </w:p>
    <w:p w14:paraId="661B549A" w14:textId="118B6541" w:rsidR="00614371" w:rsidRDefault="00614371" w:rsidP="00614371">
      <w:r>
        <w:t xml:space="preserve">This menu has only one item: “About IV Swinger 2”.  This brings up a dialog with the </w:t>
      </w:r>
      <w:r w:rsidR="005F5C05">
        <w:t xml:space="preserve">software </w:t>
      </w:r>
      <w:r>
        <w:t>version n</w:t>
      </w:r>
      <w:r w:rsidR="00836517">
        <w:t xml:space="preserve">umber, </w:t>
      </w:r>
      <w:del w:id="1718" w:author="Chris Satterlee" w:date="2023-04-07T22:24:00Z">
        <w:r w:rsidR="00836517" w:rsidDel="00457591">
          <w:delText>open source</w:delText>
        </w:r>
      </w:del>
      <w:ins w:id="1719" w:author="Chris Satterlee" w:date="2023-04-07T22:24:00Z">
        <w:r w:rsidR="00457591">
          <w:t>open-source</w:t>
        </w:r>
      </w:ins>
      <w:r w:rsidR="00836517">
        <w:t xml:space="preserve"> license info</w:t>
      </w:r>
      <w:r>
        <w:t xml:space="preserve"> and copyright.</w:t>
      </w:r>
    </w:p>
    <w:p w14:paraId="7D1DEEEC" w14:textId="0E006FCE" w:rsidR="00614371" w:rsidRDefault="00614371" w:rsidP="0054405C">
      <w:pPr>
        <w:pStyle w:val="Heading3"/>
      </w:pPr>
      <w:bookmarkStart w:id="1720" w:name="_Toc26612476"/>
      <w:bookmarkStart w:id="1721" w:name="_Toc132386787"/>
      <w:r>
        <w:t>IV Swinger 2 Menu (Mac)</w:t>
      </w:r>
      <w:bookmarkEnd w:id="1720"/>
      <w:bookmarkEnd w:id="1721"/>
    </w:p>
    <w:p w14:paraId="41CDF952" w14:textId="46C8BEE6" w:rsidR="00614371" w:rsidRDefault="00614371" w:rsidP="00614371">
      <w:r>
        <w:t>This menu is the typical Mac “application” menu:</w:t>
      </w:r>
    </w:p>
    <w:p w14:paraId="4B2B9E41" w14:textId="77777777" w:rsidR="006931C1" w:rsidRDefault="006931C1" w:rsidP="0061437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14371" w14:paraId="387638B1" w14:textId="77777777" w:rsidTr="006931C1">
        <w:tc>
          <w:tcPr>
            <w:tcW w:w="10296" w:type="dxa"/>
          </w:tcPr>
          <w:p w14:paraId="0AF37257" w14:textId="2448EE53" w:rsidR="00614371" w:rsidRDefault="006931C1" w:rsidP="00614371">
            <w:del w:id="1722" w:author="Chris Satterlee" w:date="2023-04-10T14:20:00Z">
              <w:r w:rsidDel="00982A78">
                <w:rPr>
                  <w:noProof/>
                </w:rPr>
                <w:drawing>
                  <wp:inline distT="0" distB="0" distL="0" distR="0" wp14:anchorId="4296FA9C" wp14:editId="108280AD">
                    <wp:extent cx="3073400" cy="27305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01.00 PM.png"/>
                            <pic:cNvPicPr/>
                          </pic:nvPicPr>
                          <pic:blipFill>
                            <a:blip r:embed="rId44">
                              <a:extLst>
                                <a:ext uri="{28A0092B-C50C-407E-A947-70E740481C1C}">
                                  <a14:useLocalDpi xmlns:a14="http://schemas.microsoft.com/office/drawing/2010/main"/>
                                </a:ext>
                              </a:extLst>
                            </a:blip>
                            <a:stretch>
                              <a:fillRect/>
                            </a:stretch>
                          </pic:blipFill>
                          <pic:spPr>
                            <a:xfrm>
                              <a:off x="0" y="0"/>
                              <a:ext cx="3073400" cy="2730500"/>
                            </a:xfrm>
                            <a:prstGeom prst="rect">
                              <a:avLst/>
                            </a:prstGeom>
                          </pic:spPr>
                        </pic:pic>
                      </a:graphicData>
                    </a:graphic>
                  </wp:inline>
                </w:drawing>
              </w:r>
            </w:del>
            <w:ins w:id="1723" w:author="Chris Satterlee" w:date="2023-04-10T14:21:00Z">
              <w:r w:rsidR="00982A78">
                <w:rPr>
                  <w:noProof/>
                </w:rPr>
                <w:drawing>
                  <wp:inline distT="0" distB="0" distL="0" distR="0" wp14:anchorId="1CEBA1CC" wp14:editId="5E913E62">
                    <wp:extent cx="3093720" cy="2870220"/>
                    <wp:effectExtent l="0" t="0" r="5080" b="0"/>
                    <wp:docPr id="3589009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00935" name="Picture 358900935"/>
                            <pic:cNvPicPr/>
                          </pic:nvPicPr>
                          <pic:blipFill>
                            <a:blip r:embed="rId45"/>
                            <a:stretch>
                              <a:fillRect/>
                            </a:stretch>
                          </pic:blipFill>
                          <pic:spPr>
                            <a:xfrm>
                              <a:off x="0" y="0"/>
                              <a:ext cx="3136996" cy="2910369"/>
                            </a:xfrm>
                            <a:prstGeom prst="rect">
                              <a:avLst/>
                            </a:prstGeom>
                          </pic:spPr>
                        </pic:pic>
                      </a:graphicData>
                    </a:graphic>
                  </wp:inline>
                </w:drawing>
              </w:r>
            </w:ins>
          </w:p>
        </w:tc>
      </w:tr>
    </w:tbl>
    <w:p w14:paraId="0ED61AA4" w14:textId="77777777" w:rsidR="00614371" w:rsidRDefault="00614371" w:rsidP="00614371"/>
    <w:p w14:paraId="6362F2D0" w14:textId="0DAE0AED" w:rsidR="006931C1" w:rsidRDefault="006931C1" w:rsidP="00614371">
      <w:r>
        <w:t xml:space="preserve">The “About IV Swinger 2” item brings up a dialog with the </w:t>
      </w:r>
      <w:r w:rsidR="005F5C05">
        <w:t xml:space="preserve">software </w:t>
      </w:r>
      <w:r>
        <w:t>version n</w:t>
      </w:r>
      <w:r w:rsidR="00836517">
        <w:t xml:space="preserve">umber, </w:t>
      </w:r>
      <w:del w:id="1724" w:author="Chris Satterlee" w:date="2023-04-07T22:25:00Z">
        <w:r w:rsidR="00836517" w:rsidDel="00457591">
          <w:delText>open source</w:delText>
        </w:r>
      </w:del>
      <w:ins w:id="1725" w:author="Chris Satterlee" w:date="2023-04-07T22:25:00Z">
        <w:r w:rsidR="00457591">
          <w:t>open-source</w:t>
        </w:r>
      </w:ins>
      <w:r w:rsidR="00836517">
        <w:t xml:space="preserve"> license info</w:t>
      </w:r>
      <w:r>
        <w:t xml:space="preserve"> and copyright.</w:t>
      </w:r>
    </w:p>
    <w:p w14:paraId="75833610" w14:textId="77777777" w:rsidR="006931C1" w:rsidRDefault="006931C1" w:rsidP="00614371"/>
    <w:p w14:paraId="5725FEC4" w14:textId="73206AE4" w:rsidR="006931C1" w:rsidRDefault="006931C1" w:rsidP="00614371">
      <w:r>
        <w:t>The others are standard for all Mac applications, but not necessarily useful. The Preferences item brings up the Preferences Dialog and is equivalent to pressing the Preferences button.</w:t>
      </w:r>
    </w:p>
    <w:p w14:paraId="3DB1A8FC" w14:textId="63ACA4A2" w:rsidR="006931C1" w:rsidRDefault="006931C1" w:rsidP="0054405C">
      <w:pPr>
        <w:pStyle w:val="Heading3"/>
      </w:pPr>
      <w:bookmarkStart w:id="1726" w:name="_Toc26612477"/>
      <w:bookmarkStart w:id="1727" w:name="_Toc132386788"/>
      <w:r>
        <w:t>File Menu</w:t>
      </w:r>
      <w:bookmarkEnd w:id="1726"/>
      <w:bookmarkEnd w:id="1727"/>
    </w:p>
    <w:p w14:paraId="2DDF5028" w14:textId="4DB96314" w:rsidR="006931C1" w:rsidRDefault="00265E48" w:rsidP="006931C1">
      <w:r>
        <w:t xml:space="preserve">The File menu has </w:t>
      </w:r>
      <w:r w:rsidR="00583015">
        <w:t>f</w:t>
      </w:r>
      <w:ins w:id="1728" w:author="Chris Satterlee" w:date="2023-04-07T11:05:00Z">
        <w:r w:rsidR="00D3768A">
          <w:t>our</w:t>
        </w:r>
      </w:ins>
      <w:del w:id="1729" w:author="Chris Satterlee" w:date="2023-04-07T11:05:00Z">
        <w:r w:rsidR="00583015" w:rsidDel="00D3768A">
          <w:delText>ive</w:delText>
        </w:r>
      </w:del>
      <w:r w:rsidR="006931C1">
        <w:t xml:space="preserve"> item</w:t>
      </w:r>
      <w:r>
        <w:t>s</w:t>
      </w:r>
      <w:r w:rsidR="006931C1">
        <w:t>: View Log File</w:t>
      </w:r>
      <w:r w:rsidR="00641C8A">
        <w:t xml:space="preserve">, </w:t>
      </w:r>
      <w:r>
        <w:t>View Config File</w:t>
      </w:r>
      <w:r w:rsidR="00326171">
        <w:t xml:space="preserve">, </w:t>
      </w:r>
      <w:r w:rsidR="00641C8A">
        <w:t>View Run Info File</w:t>
      </w:r>
      <w:r w:rsidR="00583015">
        <w:t xml:space="preserve">, and </w:t>
      </w:r>
      <w:r w:rsidR="00DB1BBB">
        <w:t>Open Run Folder</w:t>
      </w:r>
      <w:r>
        <w:t>.</w:t>
      </w:r>
    </w:p>
    <w:p w14:paraId="39FD10AE" w14:textId="77777777" w:rsidR="006931C1" w:rsidRDefault="006931C1" w:rsidP="006931C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931C1" w14:paraId="59DCD11A" w14:textId="77777777" w:rsidTr="006931C1">
        <w:tc>
          <w:tcPr>
            <w:tcW w:w="10296" w:type="dxa"/>
          </w:tcPr>
          <w:p w14:paraId="276B4903" w14:textId="6AB3ED2E" w:rsidR="006931C1" w:rsidRDefault="00D3370E" w:rsidP="006931C1">
            <w:del w:id="1730" w:author="Chris Satterlee" w:date="2023-04-10T14:22:00Z">
              <w:r w:rsidDel="00982A78">
                <w:rPr>
                  <w:noProof/>
                </w:rPr>
                <w:lastRenderedPageBreak/>
                <w:drawing>
                  <wp:inline distT="0" distB="0" distL="0" distR="0" wp14:anchorId="049D8DE4" wp14:editId="415B822F">
                    <wp:extent cx="3746500" cy="146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2-07 at 11.20.51 AM.png"/>
                            <pic:cNvPicPr/>
                          </pic:nvPicPr>
                          <pic:blipFill>
                            <a:blip r:embed="rId46"/>
                            <a:stretch>
                              <a:fillRect/>
                            </a:stretch>
                          </pic:blipFill>
                          <pic:spPr>
                            <a:xfrm>
                              <a:off x="0" y="0"/>
                              <a:ext cx="3746500" cy="1460500"/>
                            </a:xfrm>
                            <a:prstGeom prst="rect">
                              <a:avLst/>
                            </a:prstGeom>
                          </pic:spPr>
                        </pic:pic>
                      </a:graphicData>
                    </a:graphic>
                  </wp:inline>
                </w:drawing>
              </w:r>
            </w:del>
            <w:ins w:id="1731" w:author="Chris Satterlee" w:date="2023-04-10T14:22:00Z">
              <w:r w:rsidR="00982A78">
                <w:rPr>
                  <w:noProof/>
                </w:rPr>
                <w:drawing>
                  <wp:inline distT="0" distB="0" distL="0" distR="0" wp14:anchorId="139EE830" wp14:editId="64636D29">
                    <wp:extent cx="4206240" cy="1580182"/>
                    <wp:effectExtent l="0" t="0" r="0" b="0"/>
                    <wp:docPr id="20658136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13625" name="Picture 2065813625"/>
                            <pic:cNvPicPr/>
                          </pic:nvPicPr>
                          <pic:blipFill>
                            <a:blip r:embed="rId47"/>
                            <a:stretch>
                              <a:fillRect/>
                            </a:stretch>
                          </pic:blipFill>
                          <pic:spPr>
                            <a:xfrm>
                              <a:off x="0" y="0"/>
                              <a:ext cx="4225337" cy="1587356"/>
                            </a:xfrm>
                            <a:prstGeom prst="rect">
                              <a:avLst/>
                            </a:prstGeom>
                          </pic:spPr>
                        </pic:pic>
                      </a:graphicData>
                    </a:graphic>
                  </wp:inline>
                </w:drawing>
              </w:r>
            </w:ins>
          </w:p>
        </w:tc>
      </w:tr>
    </w:tbl>
    <w:p w14:paraId="4F343572" w14:textId="6B12D21D" w:rsidR="006931C1" w:rsidRDefault="006931C1" w:rsidP="006931C1">
      <w:r>
        <w:t xml:space="preserve"> </w:t>
      </w:r>
    </w:p>
    <w:p w14:paraId="3681DC8E" w14:textId="2ED0BB49" w:rsidR="00641C8A" w:rsidRDefault="00326171" w:rsidP="009F65DA">
      <w:pPr>
        <w:pStyle w:val="Heading4"/>
      </w:pPr>
      <w:bookmarkStart w:id="1732" w:name="_Toc26612478"/>
      <w:bookmarkStart w:id="1733" w:name="_Toc132386789"/>
      <w:r>
        <w:t xml:space="preserve">View </w:t>
      </w:r>
      <w:r w:rsidR="00641C8A">
        <w:t>Log File</w:t>
      </w:r>
      <w:bookmarkEnd w:id="1732"/>
      <w:bookmarkEnd w:id="1733"/>
    </w:p>
    <w:p w14:paraId="6836EEB2" w14:textId="021CA612" w:rsidR="00641C8A" w:rsidRDefault="00EC313D" w:rsidP="006931C1">
      <w:r>
        <w:t>The log file contains debug information logged by the software.</w:t>
      </w:r>
      <w:r w:rsidR="00265E48">
        <w:t xml:space="preserve"> </w:t>
      </w:r>
      <w:r w:rsidR="00641C8A">
        <w:t>This can be useful for troubleshooting software problems, and you may be asked to send this file to the developer if you run into a bug. There is a single log file for each session (</w:t>
      </w:r>
      <w:proofErr w:type="gramStart"/>
      <w:r w:rsidR="00641C8A">
        <w:t>i.e.</w:t>
      </w:r>
      <w:proofErr w:type="gramEnd"/>
      <w:r w:rsidR="00641C8A">
        <w:t xml:space="preserve"> from the time you start the application until you close it), so it contains the information for all runs that were performed during that session. Selecting this menu item brings up a file dialog allowing you to select which log file to view. The default selection is the current log file unless you are looking at an older run from a previous session using the Results Wizard, in which case the default selection is the log file for that older session. The editor that is used depends on how you have your computer set up to open text files (.txt extension).</w:t>
      </w:r>
    </w:p>
    <w:p w14:paraId="1E7016E1" w14:textId="18ADB624" w:rsidR="00641C8A" w:rsidRDefault="00326171" w:rsidP="009F65DA">
      <w:pPr>
        <w:pStyle w:val="Heading4"/>
      </w:pPr>
      <w:bookmarkStart w:id="1734" w:name="_Toc26612479"/>
      <w:bookmarkStart w:id="1735" w:name="_Toc132386790"/>
      <w:r>
        <w:t xml:space="preserve">View </w:t>
      </w:r>
      <w:r w:rsidR="00641C8A">
        <w:t>Config File</w:t>
      </w:r>
      <w:bookmarkEnd w:id="1734"/>
      <w:bookmarkEnd w:id="1735"/>
    </w:p>
    <w:p w14:paraId="0E217CE7" w14:textId="1DB6B4DC" w:rsidR="00641C8A" w:rsidRDefault="00641C8A" w:rsidP="006931C1">
      <w:r>
        <w:t xml:space="preserve">Most users will never need to use this. </w:t>
      </w:r>
      <w:r w:rsidR="00265E48">
        <w:t xml:space="preserve">The </w:t>
      </w:r>
      <w:r>
        <w:t>C</w:t>
      </w:r>
      <w:r w:rsidR="00265E48">
        <w:t>onfig file contains the preferences and o</w:t>
      </w:r>
      <w:r w:rsidR="005F5C05">
        <w:t>ther values that are</w:t>
      </w:r>
      <w:r w:rsidR="00265E48">
        <w:t xml:space="preserve"> retained between invocations of the application. A copy of the </w:t>
      </w:r>
      <w:r>
        <w:t>C</w:t>
      </w:r>
      <w:r w:rsidR="00265E48">
        <w:t xml:space="preserve">onfig file is also saved for each run so that the values applicable to that run are saved (and possibly modified later). When the Results Wizard is in use and a previous run is being viewed, the </w:t>
      </w:r>
      <w:r>
        <w:t>C</w:t>
      </w:r>
      <w:r w:rsidR="00265E48">
        <w:t>onfig file for that run is displayed when “View Config File” is selected.</w:t>
      </w:r>
    </w:p>
    <w:p w14:paraId="0A75BF36" w14:textId="5B3135A7" w:rsidR="00641C8A" w:rsidRDefault="00326171" w:rsidP="009F65DA">
      <w:pPr>
        <w:pStyle w:val="Heading4"/>
      </w:pPr>
      <w:bookmarkStart w:id="1736" w:name="_Ref411097789"/>
      <w:bookmarkStart w:id="1737" w:name="_Ref411097795"/>
      <w:bookmarkStart w:id="1738" w:name="_Toc26612480"/>
      <w:bookmarkStart w:id="1739" w:name="_Toc132386791"/>
      <w:r>
        <w:t xml:space="preserve">View </w:t>
      </w:r>
      <w:r w:rsidR="00641C8A">
        <w:t>Run Info File</w:t>
      </w:r>
      <w:bookmarkEnd w:id="1736"/>
      <w:bookmarkEnd w:id="1737"/>
      <w:bookmarkEnd w:id="1738"/>
      <w:bookmarkEnd w:id="1739"/>
    </w:p>
    <w:p w14:paraId="29525B7B" w14:textId="2508B867" w:rsidR="00641C8A" w:rsidRDefault="00641C8A">
      <w:r>
        <w:t>The Run Info file is a text file that may be used to capture additional information about a particular run. If the optional temperature and/or irradiance sensors are used for a given run, those measurements are written to this file by the software. The user may also add temperature and irradiance measurements manually, if those were taken using independent sensors. And finally, the user may add any additional info that they want to, in any format - for example, module (or cell) type, til</w:t>
      </w:r>
      <w:r w:rsidR="008106C1">
        <w:t>t</w:t>
      </w:r>
      <w:r>
        <w:t xml:space="preserve"> angle, notes on shading, notes on sky conditions, etc.</w:t>
      </w:r>
    </w:p>
    <w:p w14:paraId="1E1F8CC3" w14:textId="77777777" w:rsidR="00641C8A" w:rsidRDefault="00641C8A"/>
    <w:p w14:paraId="3B67D069" w14:textId="50893742" w:rsidR="00641C8A" w:rsidRDefault="00641C8A">
      <w:r>
        <w:t>If the Results Wizard is not in use, the Run Info file for the current run is opened in your text editor when this menu item is selected. When the Results Wizard is in use and a previous run is being viewed, the Run Info file for that run is opened. Therefore</w:t>
      </w:r>
      <w:r w:rsidR="008106C1">
        <w:t>,</w:t>
      </w:r>
      <w:r>
        <w:t xml:space="preserve"> you may either add your info immediately after the run, or you may add it later. The editor that is used depends on how you have your computer set up to open text files (.txt extension).</w:t>
      </w:r>
    </w:p>
    <w:p w14:paraId="3C03F880" w14:textId="77777777" w:rsidR="00641C8A" w:rsidRDefault="00641C8A"/>
    <w:p w14:paraId="08760AC2" w14:textId="55725479" w:rsidR="00641C8A" w:rsidRDefault="00641C8A">
      <w:r>
        <w:t>If the optional temperature and/or irradiance sensors are used, the measurement values that the software writes to this file are also displayed in the legend of the IV curve plot. If independent sensors are used for these measurements, those values will also be displayed in the legend of the plot if the user enters them in the same format that the software uses, e.g.:</w:t>
      </w:r>
    </w:p>
    <w:p w14:paraId="6FCAE95B" w14:textId="77777777" w:rsidR="00641C8A" w:rsidRDefault="00641C8A"/>
    <w:p w14:paraId="37E0195A" w14:textId="74C6A069" w:rsidR="00641C8A" w:rsidRPr="00627A9C" w:rsidRDefault="00641C8A" w:rsidP="00641C8A">
      <w:pPr>
        <w:rPr>
          <w:rFonts w:ascii="Courier New" w:hAnsi="Courier New" w:cs="Courier New"/>
        </w:rPr>
      </w:pPr>
      <w:r w:rsidRPr="00627A9C">
        <w:rPr>
          <w:rFonts w:ascii="Courier New" w:hAnsi="Courier New" w:cs="Courier New"/>
        </w:rPr>
        <w:t>Irradiance: 774 W/m^2</w:t>
      </w:r>
    </w:p>
    <w:p w14:paraId="2B3973C7" w14:textId="77777777" w:rsidR="00641C8A" w:rsidRDefault="00641C8A" w:rsidP="00641C8A">
      <w:r w:rsidRPr="00627A9C">
        <w:rPr>
          <w:rFonts w:ascii="Courier New" w:hAnsi="Courier New" w:cs="Courier New"/>
        </w:rPr>
        <w:t>Temperature at sensor #1 is 52.00 degrees Celsius</w:t>
      </w:r>
    </w:p>
    <w:p w14:paraId="0304D396" w14:textId="77777777" w:rsidR="00641C8A" w:rsidRDefault="00641C8A" w:rsidP="00641C8A"/>
    <w:p w14:paraId="3DF91891" w14:textId="77777777" w:rsidR="00583015" w:rsidRDefault="00641C8A" w:rsidP="00641C8A">
      <w:r>
        <w:t>The irradiance value must be a positive integer (no decimal point).  The temperature value may be positive or negative, and may be either integer or floating point. If there are multiple temperature sensors, each must be listed on a new line. They are displayed in the order they appear in the file.</w:t>
      </w:r>
    </w:p>
    <w:p w14:paraId="51EA0995" w14:textId="1F60A5F4" w:rsidR="00583015" w:rsidRDefault="00D3370E" w:rsidP="009F65DA">
      <w:pPr>
        <w:pStyle w:val="Heading4"/>
      </w:pPr>
      <w:bookmarkStart w:id="1740" w:name="_Ref26611613"/>
      <w:bookmarkStart w:id="1741" w:name="_Toc26612481"/>
      <w:bookmarkStart w:id="1742" w:name="_Toc132386792"/>
      <w:r>
        <w:t>Open Run Folder</w:t>
      </w:r>
      <w:bookmarkEnd w:id="1740"/>
      <w:bookmarkEnd w:id="1741"/>
      <w:bookmarkEnd w:id="1742"/>
    </w:p>
    <w:p w14:paraId="411DB0EE" w14:textId="5A7C0455" w:rsidR="000B09CE" w:rsidRDefault="00D3370E" w:rsidP="00583015">
      <w:r>
        <w:t>If the Results Wizard is not in use, the folder for the current run is opened when this menu item is selected. When the Results Wizard is in use and a previous run is being viewed, the folder for that run is opened. The default file manager application is used (</w:t>
      </w:r>
      <w:proofErr w:type="gramStart"/>
      <w:r>
        <w:t>e.g.</w:t>
      </w:r>
      <w:proofErr w:type="gramEnd"/>
      <w:r>
        <w:t xml:space="preserve"> Finder for Mac, Explorer for Windows). See Section </w:t>
      </w:r>
      <w:r>
        <w:fldChar w:fldCharType="begin"/>
      </w:r>
      <w:r>
        <w:instrText xml:space="preserve"> REF _Ref26610487 \r \h </w:instrText>
      </w:r>
      <w:r>
        <w:fldChar w:fldCharType="separate"/>
      </w:r>
      <w:r w:rsidR="0051422D">
        <w:t>4.6.3</w:t>
      </w:r>
      <w:r>
        <w:fldChar w:fldCharType="end"/>
      </w:r>
      <w:r>
        <w:t xml:space="preserve"> on page </w:t>
      </w:r>
      <w:r>
        <w:fldChar w:fldCharType="begin"/>
      </w:r>
      <w:r>
        <w:instrText xml:space="preserve"> PAGEREF _Ref26610490 \h </w:instrText>
      </w:r>
      <w:r>
        <w:fldChar w:fldCharType="separate"/>
      </w:r>
      <w:ins w:id="1743" w:author="Chris Satterlee" w:date="2023-04-14T18:03:00Z">
        <w:r w:rsidR="0051422D">
          <w:rPr>
            <w:noProof/>
          </w:rPr>
          <w:t>60</w:t>
        </w:r>
      </w:ins>
      <w:del w:id="1744" w:author="Chris Satterlee" w:date="2023-04-11T18:15:00Z">
        <w:r w:rsidR="005C4776" w:rsidDel="00335B82">
          <w:rPr>
            <w:noProof/>
          </w:rPr>
          <w:delText>55</w:delText>
        </w:r>
      </w:del>
      <w:r>
        <w:fldChar w:fldCharType="end"/>
      </w:r>
      <w:r>
        <w:t xml:space="preserve"> for descriptions of the files in the run folder.</w:t>
      </w:r>
      <w:r w:rsidR="002131E0">
        <w:t xml:space="preserve"> Most users will have no need for this. It can be useful, however, to open the CSV files to see the actual measurement values. Just be warned that any changes made to the ADC CSV file (and saved) will cause the loss of the recorded values. If you want to make changes to the CSV files, it </w:t>
      </w:r>
      <w:r w:rsidR="000A19A7">
        <w:t>is</w:t>
      </w:r>
      <w:r w:rsidR="002131E0">
        <w:t xml:space="preserve"> </w:t>
      </w:r>
      <w:r w:rsidR="000A19A7">
        <w:t>recommended</w:t>
      </w:r>
      <w:r w:rsidR="002131E0">
        <w:t xml:space="preserve"> to first use the Results Wizard “Copy” button to create a </w:t>
      </w:r>
      <w:r w:rsidR="000A19A7">
        <w:t>copy of the run directory.</w:t>
      </w:r>
      <w:r w:rsidR="002131E0">
        <w:t xml:space="preserve">  </w:t>
      </w:r>
      <w:r>
        <w:t xml:space="preserve"> </w:t>
      </w:r>
      <w:r w:rsidR="000B6E5C">
        <w:t xml:space="preserve">  </w:t>
      </w:r>
    </w:p>
    <w:p w14:paraId="7134D9ED" w14:textId="7D5FAC94" w:rsidR="006931C1" w:rsidRDefault="006931C1" w:rsidP="0054405C">
      <w:pPr>
        <w:pStyle w:val="Heading3"/>
      </w:pPr>
      <w:bookmarkStart w:id="1745" w:name="_Toc26611952"/>
      <w:bookmarkStart w:id="1746" w:name="_Toc26612482"/>
      <w:bookmarkStart w:id="1747" w:name="_Toc26614209"/>
      <w:bookmarkStart w:id="1748" w:name="_Toc26614581"/>
      <w:bookmarkStart w:id="1749" w:name="_Toc26614910"/>
      <w:bookmarkStart w:id="1750" w:name="_Ref380074336"/>
      <w:bookmarkStart w:id="1751" w:name="_Ref380074354"/>
      <w:bookmarkStart w:id="1752" w:name="_Toc26612483"/>
      <w:bookmarkStart w:id="1753" w:name="_Toc132386793"/>
      <w:bookmarkEnd w:id="1745"/>
      <w:bookmarkEnd w:id="1746"/>
      <w:bookmarkEnd w:id="1747"/>
      <w:bookmarkEnd w:id="1748"/>
      <w:bookmarkEnd w:id="1749"/>
      <w:r>
        <w:t>USB Port Menu</w:t>
      </w:r>
      <w:bookmarkEnd w:id="1750"/>
      <w:bookmarkEnd w:id="1751"/>
      <w:bookmarkEnd w:id="1752"/>
      <w:bookmarkEnd w:id="1753"/>
    </w:p>
    <w:p w14:paraId="5811C178" w14:textId="48C52730" w:rsidR="00EC313D" w:rsidRDefault="00EC313D" w:rsidP="00EC313D">
      <w:r>
        <w:t xml:space="preserve">The USB Port menu lists each </w:t>
      </w:r>
      <w:r w:rsidR="00326171">
        <w:t>serial</w:t>
      </w:r>
      <w:r>
        <w:t xml:space="preserve"> port that is connected to a device. It can be used (if necessary) to tell the software what </w:t>
      </w:r>
      <w:r w:rsidR="00326171">
        <w:t xml:space="preserve">USB </w:t>
      </w:r>
      <w:r>
        <w:t>port the IV Swinger 2 is connected to.</w:t>
      </w:r>
    </w:p>
    <w:p w14:paraId="1C18154C" w14:textId="77777777" w:rsidR="00EC313D" w:rsidRDefault="00EC313D" w:rsidP="00EC31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C313D" w14:paraId="33034F58" w14:textId="77777777" w:rsidTr="00EC313D">
        <w:tc>
          <w:tcPr>
            <w:tcW w:w="10296" w:type="dxa"/>
          </w:tcPr>
          <w:p w14:paraId="134757E3" w14:textId="38FC1150" w:rsidR="00EC313D" w:rsidRDefault="00EC313D" w:rsidP="00EC313D">
            <w:del w:id="1754" w:author="Chris Satterlee" w:date="2023-04-10T13:56:00Z">
              <w:r w:rsidDel="00E54FA6">
                <w:rPr>
                  <w:noProof/>
                </w:rPr>
                <w:drawing>
                  <wp:inline distT="0" distB="0" distL="0" distR="0" wp14:anchorId="785E1892" wp14:editId="21275917">
                    <wp:extent cx="6311900" cy="990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14.38 PM.png"/>
                            <pic:cNvPicPr/>
                          </pic:nvPicPr>
                          <pic:blipFill>
                            <a:blip r:embed="rId48">
                              <a:extLst>
                                <a:ext uri="{28A0092B-C50C-407E-A947-70E740481C1C}">
                                  <a14:useLocalDpi xmlns:a14="http://schemas.microsoft.com/office/drawing/2010/main"/>
                                </a:ext>
                              </a:extLst>
                            </a:blip>
                            <a:stretch>
                              <a:fillRect/>
                            </a:stretch>
                          </pic:blipFill>
                          <pic:spPr>
                            <a:xfrm>
                              <a:off x="0" y="0"/>
                              <a:ext cx="6311900" cy="990600"/>
                            </a:xfrm>
                            <a:prstGeom prst="rect">
                              <a:avLst/>
                            </a:prstGeom>
                          </pic:spPr>
                        </pic:pic>
                      </a:graphicData>
                    </a:graphic>
                  </wp:inline>
                </w:drawing>
              </w:r>
            </w:del>
            <w:ins w:id="1755" w:author="Chris Satterlee" w:date="2023-04-10T13:56:00Z">
              <w:r w:rsidR="00E54FA6">
                <w:rPr>
                  <w:noProof/>
                </w:rPr>
                <w:drawing>
                  <wp:inline distT="0" distB="0" distL="0" distR="0" wp14:anchorId="393102B4" wp14:editId="1A90F24B">
                    <wp:extent cx="5212080" cy="1169098"/>
                    <wp:effectExtent l="0" t="0" r="0" b="0"/>
                    <wp:docPr id="8398955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5536" name="Picture 839895536"/>
                            <pic:cNvPicPr/>
                          </pic:nvPicPr>
                          <pic:blipFill>
                            <a:blip r:embed="rId49"/>
                            <a:stretch>
                              <a:fillRect/>
                            </a:stretch>
                          </pic:blipFill>
                          <pic:spPr>
                            <a:xfrm>
                              <a:off x="0" y="0"/>
                              <a:ext cx="5397181" cy="1210617"/>
                            </a:xfrm>
                            <a:prstGeom prst="rect">
                              <a:avLst/>
                            </a:prstGeom>
                          </pic:spPr>
                        </pic:pic>
                      </a:graphicData>
                    </a:graphic>
                  </wp:inline>
                </w:drawing>
              </w:r>
            </w:ins>
          </w:p>
        </w:tc>
      </w:tr>
    </w:tbl>
    <w:p w14:paraId="4E16F933" w14:textId="3C37EC5D" w:rsidR="00EC313D" w:rsidRDefault="00EC313D" w:rsidP="00EC313D">
      <w:r>
        <w:t xml:space="preserve"> </w:t>
      </w:r>
    </w:p>
    <w:p w14:paraId="40B26422" w14:textId="4E7D3560" w:rsidR="006573E7" w:rsidRDefault="00EC313D" w:rsidP="00EC313D">
      <w:r>
        <w:t>Normally the software figures this out by itself and automatically selects th</w:t>
      </w:r>
      <w:r w:rsidR="006573E7">
        <w:t>e correct port, so you may never need to use this menu.</w:t>
      </w:r>
      <w:r w:rsidR="00FE560E">
        <w:t xml:space="preserve">  However, if the “Swing!” button does not turn red when you plug the IV Swinger 2 USB cable into the laptop, you need to figure out which port is the correct one and select it manually. </w:t>
      </w:r>
      <w:r w:rsidR="00326171">
        <w:t xml:space="preserve">It may be obvious from the name.  If not, </w:t>
      </w:r>
      <w:r w:rsidR="00FE560E">
        <w:t>do this:</w:t>
      </w:r>
      <w:r w:rsidR="00FE560E">
        <w:br/>
      </w:r>
    </w:p>
    <w:p w14:paraId="7F3FC6A4" w14:textId="572F0DF8" w:rsidR="00FE560E" w:rsidRDefault="00FE560E" w:rsidP="00D97B62">
      <w:pPr>
        <w:pStyle w:val="ListParagraph"/>
        <w:numPr>
          <w:ilvl w:val="0"/>
          <w:numId w:val="26"/>
        </w:numPr>
      </w:pPr>
      <w:r>
        <w:t>Close the IV Swinger 2 application and disconnect the IV Swinger 2 USB cable from the laptop</w:t>
      </w:r>
    </w:p>
    <w:p w14:paraId="44A71E9C" w14:textId="4337C686" w:rsidR="00FE560E" w:rsidRDefault="00FE560E" w:rsidP="00D97B62">
      <w:pPr>
        <w:pStyle w:val="ListParagraph"/>
        <w:numPr>
          <w:ilvl w:val="0"/>
          <w:numId w:val="26"/>
        </w:numPr>
      </w:pPr>
      <w:r>
        <w:t>Re-open the IV Swinger 2 application (leave the cable disconnected)</w:t>
      </w:r>
    </w:p>
    <w:p w14:paraId="31C35EE2" w14:textId="77777777" w:rsidR="00FE560E" w:rsidRDefault="00FE560E" w:rsidP="00D97B62">
      <w:pPr>
        <w:pStyle w:val="ListParagraph"/>
        <w:numPr>
          <w:ilvl w:val="0"/>
          <w:numId w:val="26"/>
        </w:numPr>
      </w:pPr>
      <w:r>
        <w:t>Pull down the USB Port menu and take note of the listed ports</w:t>
      </w:r>
    </w:p>
    <w:p w14:paraId="3B9BBA34" w14:textId="77777777" w:rsidR="00FE560E" w:rsidRDefault="00FE560E" w:rsidP="00D97B62">
      <w:pPr>
        <w:pStyle w:val="ListParagraph"/>
        <w:numPr>
          <w:ilvl w:val="0"/>
          <w:numId w:val="26"/>
        </w:numPr>
      </w:pPr>
      <w:r w:rsidRPr="00D97B62">
        <w:t>Connect the USB cable from the IV Swinger 2 hardware to the laptop</w:t>
      </w:r>
    </w:p>
    <w:p w14:paraId="02EF4047" w14:textId="06298317" w:rsidR="00FE560E" w:rsidRPr="00FE560E" w:rsidRDefault="00FE560E" w:rsidP="00D97B62">
      <w:pPr>
        <w:pStyle w:val="ListParagraph"/>
        <w:numPr>
          <w:ilvl w:val="0"/>
          <w:numId w:val="26"/>
        </w:numPr>
      </w:pPr>
      <w:r>
        <w:t>Pull down the USB Port menu and select the port that is new to the list</w:t>
      </w:r>
      <w:r w:rsidRPr="00FE560E">
        <w:t xml:space="preserve"> </w:t>
      </w:r>
    </w:p>
    <w:p w14:paraId="35782256" w14:textId="77777777" w:rsidR="006573E7" w:rsidRDefault="006573E7" w:rsidP="00EC313D"/>
    <w:p w14:paraId="3EC6DC25" w14:textId="77777777" w:rsidR="00E54FA6" w:rsidRDefault="006573E7" w:rsidP="00EC313D">
      <w:pPr>
        <w:rPr>
          <w:ins w:id="1756" w:author="Chris Satterlee" w:date="2023-04-10T13:57:00Z"/>
        </w:rPr>
      </w:pPr>
      <w:r>
        <w:t xml:space="preserve">Note that if you unplug the IV Swinger 2 from one USB port and plug it into a different one while the application is running, </w:t>
      </w:r>
      <w:r w:rsidR="00641C8A">
        <w:t>you may need to manually select the new USB port using the menu (depends on the OS and version)</w:t>
      </w:r>
      <w:r>
        <w:t xml:space="preserve">. </w:t>
      </w:r>
      <w:r w:rsidR="00641C8A">
        <w:t>You may even need to</w:t>
      </w:r>
      <w:r>
        <w:t xml:space="preserve"> close the application and open it again.</w:t>
      </w:r>
      <w:r w:rsidR="00641C8A">
        <w:t xml:space="preserve"> It is best to choose one USB port and stick with it.</w:t>
      </w:r>
    </w:p>
    <w:p w14:paraId="41D85470" w14:textId="77777777" w:rsidR="00E54FA6" w:rsidRDefault="00E54FA6" w:rsidP="00EC313D">
      <w:pPr>
        <w:rPr>
          <w:ins w:id="1757" w:author="Chris Satterlee" w:date="2023-04-10T13:57:00Z"/>
        </w:rPr>
      </w:pPr>
    </w:p>
    <w:p w14:paraId="597ED483" w14:textId="510875A0" w:rsidR="00EC313D" w:rsidRPr="00EC313D" w:rsidRDefault="00E54FA6" w:rsidP="00EC313D">
      <w:ins w:id="1758" w:author="Chris Satterlee" w:date="2023-04-10T13:57:00Z">
        <w:r>
          <w:t xml:space="preserve">The DISCONNECTED menu entry may be selected </w:t>
        </w:r>
      </w:ins>
      <w:ins w:id="1759" w:author="Chris Satterlee" w:date="2023-04-10T13:58:00Z">
        <w:r>
          <w:t xml:space="preserve">to force the </w:t>
        </w:r>
      </w:ins>
      <w:ins w:id="1760" w:author="Chris Satterlee" w:date="2023-04-10T14:11:00Z">
        <w:r w:rsidR="008C0207">
          <w:t>software</w:t>
        </w:r>
      </w:ins>
      <w:ins w:id="1761" w:author="Chris Satterlee" w:date="2023-04-10T13:58:00Z">
        <w:r>
          <w:t xml:space="preserve"> </w:t>
        </w:r>
      </w:ins>
      <w:ins w:id="1762" w:author="Chris Satterlee" w:date="2023-04-10T14:00:00Z">
        <w:r w:rsidR="00397907">
          <w:t xml:space="preserve">to </w:t>
        </w:r>
      </w:ins>
      <w:ins w:id="1763" w:author="Chris Satterlee" w:date="2023-04-10T14:10:00Z">
        <w:r w:rsidR="008C0207">
          <w:t xml:space="preserve">not </w:t>
        </w:r>
      </w:ins>
      <w:ins w:id="1764" w:author="Chris Satterlee" w:date="2023-04-10T13:58:00Z">
        <w:r>
          <w:t>connect to any USB port</w:t>
        </w:r>
      </w:ins>
      <w:ins w:id="1765" w:author="Chris Satterlee" w:date="2023-04-10T13:59:00Z">
        <w:r>
          <w:t xml:space="preserve">. This </w:t>
        </w:r>
      </w:ins>
      <w:ins w:id="1766" w:author="Chris Satterlee" w:date="2023-04-10T14:09:00Z">
        <w:r w:rsidR="00397907">
          <w:t>can</w:t>
        </w:r>
      </w:ins>
      <w:ins w:id="1767" w:author="Chris Satterlee" w:date="2023-04-10T14:01:00Z">
        <w:r w:rsidR="00397907">
          <w:t xml:space="preserve"> be</w:t>
        </w:r>
      </w:ins>
      <w:ins w:id="1768" w:author="Chris Satterlee" w:date="2023-04-10T13:59:00Z">
        <w:r>
          <w:t xml:space="preserve"> </w:t>
        </w:r>
      </w:ins>
      <w:ins w:id="1769" w:author="Chris Satterlee" w:date="2023-04-10T14:00:00Z">
        <w:r>
          <w:t>needed</w:t>
        </w:r>
      </w:ins>
      <w:ins w:id="1770" w:author="Chris Satterlee" w:date="2023-04-10T14:01:00Z">
        <w:r w:rsidR="00397907">
          <w:t xml:space="preserve"> when using the “instances” feature (see</w:t>
        </w:r>
      </w:ins>
      <w:ins w:id="1771" w:author="Chris Satterlee" w:date="2023-04-10T14:07:00Z">
        <w:r w:rsidR="00397907">
          <w:t xml:space="preserve"> </w:t>
        </w:r>
      </w:ins>
      <w:ins w:id="1772" w:author="Chris Satterlee" w:date="2023-04-10T14:08:00Z">
        <w:r w:rsidR="00397907">
          <w:fldChar w:fldCharType="begin"/>
        </w:r>
        <w:r w:rsidR="00397907">
          <w:instrText xml:space="preserve"> REF _Ref132027760 \h </w:instrText>
        </w:r>
      </w:ins>
      <w:r w:rsidR="00397907">
        <w:fldChar w:fldCharType="separate"/>
      </w:r>
      <w:ins w:id="1773" w:author="Chris Satterlee" w:date="2023-04-14T18:03:00Z">
        <w:r w:rsidR="0051422D">
          <w:t>Instances Menu</w:t>
        </w:r>
      </w:ins>
      <w:ins w:id="1774" w:author="Chris Satterlee" w:date="2023-04-10T14:08:00Z">
        <w:r w:rsidR="00397907">
          <w:fldChar w:fldCharType="end"/>
        </w:r>
        <w:r w:rsidR="00397907">
          <w:t xml:space="preserve"> o</w:t>
        </w:r>
      </w:ins>
      <w:ins w:id="1775" w:author="Chris Satterlee" w:date="2023-04-10T14:09:00Z">
        <w:r w:rsidR="00397907">
          <w:t>n p.</w:t>
        </w:r>
      </w:ins>
      <w:ins w:id="1776" w:author="Chris Satterlee" w:date="2023-04-10T14:08:00Z">
        <w:r w:rsidR="00397907">
          <w:fldChar w:fldCharType="begin"/>
        </w:r>
        <w:r w:rsidR="00397907">
          <w:instrText xml:space="preserve"> PAGEREF _Ref132027760 \h </w:instrText>
        </w:r>
      </w:ins>
      <w:r w:rsidR="00397907">
        <w:fldChar w:fldCharType="separate"/>
      </w:r>
      <w:ins w:id="1777" w:author="Chris Satterlee" w:date="2023-04-14T18:03:00Z">
        <w:r w:rsidR="0051422D">
          <w:rPr>
            <w:noProof/>
          </w:rPr>
          <w:t>33</w:t>
        </w:r>
      </w:ins>
      <w:ins w:id="1778" w:author="Chris Satterlee" w:date="2023-04-10T14:08:00Z">
        <w:r w:rsidR="00397907">
          <w:fldChar w:fldCharType="end"/>
        </w:r>
      </w:ins>
      <w:ins w:id="1779" w:author="Chris Satterlee" w:date="2023-04-10T14:01:00Z">
        <w:r w:rsidR="00397907">
          <w:t xml:space="preserve">.) </w:t>
        </w:r>
      </w:ins>
      <w:del w:id="1780" w:author="Chris Satterlee" w:date="2023-04-10T13:59:00Z">
        <w:r w:rsidR="00EC313D" w:rsidDel="00E54FA6">
          <w:delText xml:space="preserve"> </w:delText>
        </w:r>
      </w:del>
    </w:p>
    <w:p w14:paraId="13995BB3" w14:textId="143792A3" w:rsidR="006931C1" w:rsidRDefault="006931C1" w:rsidP="0054405C">
      <w:pPr>
        <w:pStyle w:val="Heading3"/>
      </w:pPr>
      <w:bookmarkStart w:id="1781" w:name="_Ref392082616"/>
      <w:bookmarkStart w:id="1782" w:name="_Ref392082622"/>
      <w:bookmarkStart w:id="1783" w:name="_Toc26612484"/>
      <w:bookmarkStart w:id="1784" w:name="_Toc132386794"/>
      <w:r>
        <w:lastRenderedPageBreak/>
        <w:t>Calibrate Menu</w:t>
      </w:r>
      <w:bookmarkEnd w:id="1781"/>
      <w:bookmarkEnd w:id="1782"/>
      <w:bookmarkEnd w:id="1783"/>
      <w:bookmarkEnd w:id="1784"/>
    </w:p>
    <w:p w14:paraId="2C9416AC" w14:textId="12A4DFD1" w:rsidR="00641C8A" w:rsidRDefault="00641C8A" w:rsidP="00732F42">
      <w:r>
        <w:t xml:space="preserve">For the </w:t>
      </w:r>
      <w:r w:rsidR="00326171">
        <w:t>original</w:t>
      </w:r>
      <w:r>
        <w:t xml:space="preserve"> target users of IV Swinger 2 (students </w:t>
      </w:r>
      <w:r w:rsidR="00627A9C">
        <w:t xml:space="preserve">first </w:t>
      </w:r>
      <w:r>
        <w:t>learning about PV technology), a high degree of accuracy is not critical. Without calibration, the voltage and/or current measurements may be inaccurate by 10% or more, but that will have virtually no impact on the learning value because</w:t>
      </w:r>
      <w:r w:rsidR="00051EA6">
        <w:t xml:space="preserve"> the IV curve </w:t>
      </w:r>
      <w:r w:rsidR="00051EA6" w:rsidRPr="00583015">
        <w:rPr>
          <w:u w:val="single"/>
        </w:rPr>
        <w:t>shapes</w:t>
      </w:r>
      <w:r w:rsidR="00051EA6">
        <w:t xml:space="preserve"> will be correct and</w:t>
      </w:r>
      <w:r>
        <w:t xml:space="preserve"> </w:t>
      </w:r>
      <w:r w:rsidRPr="00627A9C">
        <w:rPr>
          <w:u w:val="single"/>
        </w:rPr>
        <w:t>differences</w:t>
      </w:r>
      <w:r>
        <w:t xml:space="preserve"> will be accurately represented. More sun will always result in higher current, higher temperature will always result in lower voltage, etc.</w:t>
      </w:r>
      <w:r w:rsidR="00980C79">
        <w:t xml:space="preserve"> IV Swinger 2 can be extremely useful with no calibration whatsoever.</w:t>
      </w:r>
    </w:p>
    <w:p w14:paraId="7095DCA5" w14:textId="77777777" w:rsidR="00641C8A" w:rsidRDefault="00641C8A" w:rsidP="00732F42"/>
    <w:p w14:paraId="768E8B0C" w14:textId="5A971903" w:rsidR="00627A9C" w:rsidRDefault="00641C8A" w:rsidP="00732F42">
      <w:r>
        <w:t>For some users, however, the ability to calibrate to a higher level of accuracy is desirable. The Calibrate menu provides this ability.</w:t>
      </w:r>
    </w:p>
    <w:p w14:paraId="5982049D" w14:textId="6BF7DA1E" w:rsidR="00FC3594" w:rsidRDefault="00FC3594" w:rsidP="00732F42"/>
    <w:p w14:paraId="1E779DFF" w14:textId="33B76480" w:rsidR="00FC3594" w:rsidRDefault="00FC3594" w:rsidP="00732F42">
      <w:r>
        <w:t xml:space="preserve">Users who require the </w:t>
      </w:r>
      <w:r w:rsidRPr="00583015">
        <w:rPr>
          <w:b/>
        </w:rPr>
        <w:t>highest degree of accuracy</w:t>
      </w:r>
      <w:r>
        <w:t xml:space="preserve"> should do the following:</w:t>
      </w:r>
    </w:p>
    <w:p w14:paraId="1D9743FD" w14:textId="77777777" w:rsidR="00FC3594" w:rsidRDefault="00FC3594" w:rsidP="00732F42"/>
    <w:p w14:paraId="6C0A4DFE" w14:textId="07931F99" w:rsidR="00FC3594" w:rsidDel="00EE5A55" w:rsidRDefault="00FC3594" w:rsidP="00FC3594">
      <w:pPr>
        <w:pStyle w:val="ListParagraph"/>
        <w:numPr>
          <w:ilvl w:val="0"/>
          <w:numId w:val="36"/>
        </w:numPr>
        <w:rPr>
          <w:del w:id="1785" w:author="Chris Satterlee" w:date="2023-04-13T11:20:00Z"/>
        </w:rPr>
      </w:pPr>
      <w:del w:id="1786" w:author="Chris Satterlee" w:date="2023-04-13T11:20:00Z">
        <w:r w:rsidDel="00EE5A55">
          <w:delText xml:space="preserve">Use </w:delText>
        </w:r>
        <w:r w:rsidRPr="00583015" w:rsidDel="00EE5A55">
          <w:rPr>
            <w:b/>
          </w:rPr>
          <w:delText>SSR-based</w:delText>
        </w:r>
        <w:r w:rsidDel="00EE5A55">
          <w:delText xml:space="preserve"> IV Swinger 2</w:delText>
        </w:r>
        <w:r w:rsidR="001400A6" w:rsidDel="00EE5A55">
          <w:delText xml:space="preserve"> hardware</w:delText>
        </w:r>
        <w:r w:rsidDel="00EE5A55">
          <w:br/>
        </w:r>
        <w:r w:rsidDel="00EE5A55">
          <w:br/>
          <w:delText>The SSR-based hardware supports a more accurate method of calibrating the current measurements. This method may be performed using a bench DC power supply. EMR-based IV Swinger 2 hardware cannot use this method.</w:delText>
        </w:r>
        <w:r w:rsidDel="00EE5A55">
          <w:br/>
        </w:r>
      </w:del>
    </w:p>
    <w:p w14:paraId="5F65BB22" w14:textId="19A4057D" w:rsidR="00457FBC" w:rsidRDefault="00FC3594" w:rsidP="00FC3594">
      <w:pPr>
        <w:pStyle w:val="ListParagraph"/>
        <w:numPr>
          <w:ilvl w:val="0"/>
          <w:numId w:val="36"/>
        </w:numPr>
      </w:pPr>
      <w:r w:rsidRPr="00583015">
        <w:rPr>
          <w:b/>
        </w:rPr>
        <w:t xml:space="preserve">Power the </w:t>
      </w:r>
      <w:r w:rsidR="0068040E">
        <w:rPr>
          <w:b/>
        </w:rPr>
        <w:t>hardware</w:t>
      </w:r>
      <w:r>
        <w:t xml:space="preserve"> using a </w:t>
      </w:r>
      <w:r w:rsidR="00980C79">
        <w:t>DC power supply</w:t>
      </w:r>
      <w:r w:rsidR="00113579">
        <w:rPr>
          <w:rStyle w:val="FootnoteReference"/>
        </w:rPr>
        <w:footnoteReference w:id="3"/>
      </w:r>
      <w:r w:rsidR="00980C79">
        <w:br/>
      </w:r>
      <w:r w:rsidR="00980C79">
        <w:br/>
        <w:t>Normally the Arduino</w:t>
      </w:r>
      <w:r w:rsidR="0068040E">
        <w:t xml:space="preserve"> </w:t>
      </w:r>
      <w:r w:rsidR="00980C79">
        <w:t xml:space="preserve">is powered from the USB port. This bypasses the Arduino’s voltage regulator, so it is only as accurate and stable as the laptop provides. When the Arduino is powered via its barrel jack </w:t>
      </w:r>
      <w:r w:rsidR="00BA7D1F">
        <w:t xml:space="preserve">or Vin pin </w:t>
      </w:r>
      <w:r w:rsidR="00980C79">
        <w:t>(7 – 12 volts), it regulates that to a very accurate +5V and the USB power is not used.</w:t>
      </w:r>
      <w:r w:rsidR="00457FBC">
        <w:t xml:space="preserve"> </w:t>
      </w:r>
      <w:r w:rsidR="0068040E">
        <w:t xml:space="preserve">The IV Swinger 2 </w:t>
      </w:r>
      <w:r w:rsidR="001400A6">
        <w:t>ammeter</w:t>
      </w:r>
      <w:r w:rsidR="00051EA6">
        <w:t>/</w:t>
      </w:r>
      <w:r w:rsidR="001400A6">
        <w:t xml:space="preserve">voltmeter </w:t>
      </w:r>
      <w:r w:rsidR="0068040E">
        <w:t xml:space="preserve">circuitry uses the power from the Arduino and can be more accurate with the regulated +5V. </w:t>
      </w:r>
      <w:r w:rsidR="005F1B4F">
        <w:br/>
      </w:r>
      <w:r w:rsidR="005F1B4F">
        <w:br/>
      </w:r>
      <w:r w:rsidR="0062311A">
        <w:t xml:space="preserve">NOTE: </w:t>
      </w:r>
      <w:r w:rsidR="005F1B4F">
        <w:t xml:space="preserve">An improvement in the </w:t>
      </w:r>
      <w:r w:rsidR="00457FBC">
        <w:t xml:space="preserve">Vref (+5V) calibration (see section  </w:t>
      </w:r>
      <w:r w:rsidR="00457FBC">
        <w:fldChar w:fldCharType="begin"/>
      </w:r>
      <w:r w:rsidR="00457FBC">
        <w:instrText xml:space="preserve"> REF _Ref8401637 \r \p \h </w:instrText>
      </w:r>
      <w:r w:rsidR="00457FBC">
        <w:fldChar w:fldCharType="separate"/>
      </w:r>
      <w:r w:rsidR="0051422D">
        <w:t>4.3.5.1 below</w:t>
      </w:r>
      <w:r w:rsidR="00457FBC">
        <w:fldChar w:fldCharType="end"/>
      </w:r>
      <w:r w:rsidR="00457FBC">
        <w:t xml:space="preserve">) </w:t>
      </w:r>
      <w:r w:rsidR="005F1B4F">
        <w:t xml:space="preserve">introduced in software release v2.6.0 has </w:t>
      </w:r>
      <w:r w:rsidR="0062311A">
        <w:t xml:space="preserve">substantially </w:t>
      </w:r>
      <w:r w:rsidR="005F1B4F">
        <w:t>narrowed the gap between powering the Arduino via USB and powering it using a DC power supply</w:t>
      </w:r>
      <w:r w:rsidR="0062311A">
        <w:t xml:space="preserve">. The software now essentially </w:t>
      </w:r>
      <w:r w:rsidR="00871E58">
        <w:t>measures</w:t>
      </w:r>
      <w:r w:rsidR="0062311A">
        <w:t xml:space="preserve"> Vref on every IV curve, which mostly solves the issue of USB voltage variability. The advantage of using a separate DC supply is minimal, and it is certainly much less convenient.</w:t>
      </w:r>
      <w:r w:rsidR="00457FBC">
        <w:t xml:space="preserve"> </w:t>
      </w:r>
      <w:r w:rsidR="00457FBC">
        <w:br/>
      </w:r>
    </w:p>
    <w:p w14:paraId="1EF535C3" w14:textId="18D183A7" w:rsidR="00FC3594" w:rsidRDefault="00457FBC" w:rsidP="00583015">
      <w:pPr>
        <w:pStyle w:val="ListParagraph"/>
        <w:numPr>
          <w:ilvl w:val="0"/>
          <w:numId w:val="36"/>
        </w:numPr>
      </w:pPr>
      <w:r>
        <w:t xml:space="preserve">Use the </w:t>
      </w:r>
      <w:r w:rsidRPr="00583015">
        <w:rPr>
          <w:b/>
        </w:rPr>
        <w:t xml:space="preserve">advanced voltage </w:t>
      </w:r>
      <w:r w:rsidRPr="00457FBC">
        <w:t>and</w:t>
      </w:r>
      <w:r w:rsidRPr="00583015">
        <w:rPr>
          <w:b/>
        </w:rPr>
        <w:t xml:space="preserve"> </w:t>
      </w:r>
      <w:r>
        <w:rPr>
          <w:b/>
        </w:rPr>
        <w:t xml:space="preserve">advanced </w:t>
      </w:r>
      <w:r w:rsidRPr="00583015">
        <w:rPr>
          <w:b/>
        </w:rPr>
        <w:t xml:space="preserve">current </w:t>
      </w:r>
      <w:r w:rsidRPr="00457FBC">
        <w:t>calibration</w:t>
      </w:r>
      <w:r>
        <w:t xml:space="preserve"> options</w:t>
      </w:r>
      <w:r>
        <w:br/>
      </w:r>
      <w:r>
        <w:br/>
        <w:t xml:space="preserve">The advanced calibration uses two points instead of just one for each calibration. This results in </w:t>
      </w:r>
      <w:r w:rsidR="001400A6">
        <w:t>better</w:t>
      </w:r>
      <w:r>
        <w:t xml:space="preserve"> accuracy across the whole range</w:t>
      </w:r>
      <w:r w:rsidR="0068040E">
        <w:t xml:space="preserve">. </w:t>
      </w:r>
      <w:ins w:id="1787" w:author="Chris Satterlee" w:date="2023-04-13T11:20:00Z">
        <w:r w:rsidR="00EE5A55">
          <w:t>T</w:t>
        </w:r>
      </w:ins>
      <w:del w:id="1788" w:author="Chris Satterlee" w:date="2023-04-13T11:20:00Z">
        <w:r w:rsidR="0068040E" w:rsidDel="00EE5A55">
          <w:delText>For SSR-based hardware, t</w:delText>
        </w:r>
      </w:del>
      <w:r w:rsidR="0068040E">
        <w:t>he advanced current calibration can be performed with a bench DC power supply, which not only is more convenient but also much more controllable.</w:t>
      </w:r>
      <w:ins w:id="1789" w:author="Chris Satterlee" w:date="2023-04-13T11:21:00Z">
        <w:r w:rsidR="00EE5A55">
          <w:t xml:space="preserve"> As of v2.8.0, </w:t>
        </w:r>
      </w:ins>
      <w:ins w:id="1790" w:author="Chris Satterlee" w:date="2023-04-13T11:22:00Z">
        <w:r w:rsidR="00EE5A55">
          <w:t xml:space="preserve">current calibration </w:t>
        </w:r>
      </w:ins>
      <w:ins w:id="1791" w:author="Chris Satterlee" w:date="2023-04-13T11:23:00Z">
        <w:r w:rsidR="00EE5A55">
          <w:t xml:space="preserve">of EMR-based IV Swinger 2 hardware </w:t>
        </w:r>
      </w:ins>
      <w:ins w:id="1792" w:author="Chris Satterlee" w:date="2023-04-13T11:22:00Z">
        <w:r w:rsidR="00EE5A55">
          <w:t>may be performed with a bench DC power supply</w:t>
        </w:r>
      </w:ins>
      <w:ins w:id="1793" w:author="Chris Satterlee" w:date="2023-04-13T11:24:00Z">
        <w:r w:rsidR="00EE5A55">
          <w:t xml:space="preserve"> (previously this only worked for the SSR/FET design.)</w:t>
        </w:r>
      </w:ins>
    </w:p>
    <w:p w14:paraId="5E495D89" w14:textId="35475ADF" w:rsidR="007540E6" w:rsidRDefault="007540E6" w:rsidP="00732F42"/>
    <w:p w14:paraId="0D75F91A" w14:textId="3969BE03" w:rsidR="007540E6" w:rsidRDefault="007540E6" w:rsidP="00732F42">
      <w:r>
        <w:t xml:space="preserve">Accuracy of better than </w:t>
      </w:r>
      <w:r w:rsidR="00BA7D1F">
        <w:t xml:space="preserve">± </w:t>
      </w:r>
      <w:r>
        <w:t>0.5% across most of the range (</w:t>
      </w:r>
      <w:proofErr w:type="gramStart"/>
      <w:r>
        <w:t>i.e.</w:t>
      </w:r>
      <w:proofErr w:type="gramEnd"/>
      <w:r>
        <w:t xml:space="preserve"> excluding very low voltages and currents) can be achieved when all of the above guidelines are followed.</w:t>
      </w:r>
    </w:p>
    <w:p w14:paraId="1F57830E" w14:textId="24D39430" w:rsidR="00641C8A" w:rsidRDefault="00641C8A" w:rsidP="00732F42"/>
    <w:p w14:paraId="364C56B8" w14:textId="4865AEEB" w:rsidR="001F44C2" w:rsidRDefault="00F0771E" w:rsidP="00732F42">
      <w:ins w:id="1794" w:author="Chris Satterlee" w:date="2023-04-14T11:34:00Z">
        <w:r>
          <w:br w:type="page"/>
        </w:r>
      </w:ins>
      <w:r w:rsidR="001F44C2">
        <w:lastRenderedPageBreak/>
        <w:t xml:space="preserve">The </w:t>
      </w:r>
      <w:ins w:id="1795" w:author="Chris Satterlee" w:date="2023-04-10T14:22:00Z">
        <w:r w:rsidR="00982A78">
          <w:t>C</w:t>
        </w:r>
      </w:ins>
      <w:del w:id="1796" w:author="Chris Satterlee" w:date="2023-04-10T14:22:00Z">
        <w:r w:rsidR="001F44C2" w:rsidDel="00982A78">
          <w:delText>c</w:delText>
        </w:r>
      </w:del>
      <w:r w:rsidR="001F44C2">
        <w:t>alibrat</w:t>
      </w:r>
      <w:ins w:id="1797" w:author="Chris Satterlee" w:date="2023-04-10T14:22:00Z">
        <w:r w:rsidR="00982A78">
          <w:t>e</w:t>
        </w:r>
      </w:ins>
      <w:del w:id="1798" w:author="Chris Satterlee" w:date="2023-04-10T14:22:00Z">
        <w:r w:rsidR="001F44C2" w:rsidDel="00982A78">
          <w:delText>ion</w:delText>
        </w:r>
      </w:del>
      <w:r w:rsidR="001F44C2">
        <w:t xml:space="preserve"> menu looks like this:</w:t>
      </w:r>
    </w:p>
    <w:p w14:paraId="32475DEB" w14:textId="77777777" w:rsidR="00732F42" w:rsidRDefault="00732F42"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32F42" w14:paraId="3263FB03" w14:textId="77777777" w:rsidTr="00732F42">
        <w:tc>
          <w:tcPr>
            <w:tcW w:w="10296" w:type="dxa"/>
          </w:tcPr>
          <w:p w14:paraId="11A642F9" w14:textId="12A54FFA" w:rsidR="00732F42" w:rsidRDefault="00EA11CA" w:rsidP="00732F42">
            <w:del w:id="1799" w:author="Chris Satterlee" w:date="2023-04-10T14:13:00Z">
              <w:r w:rsidDel="008C0207">
                <w:rPr>
                  <w:noProof/>
                </w:rPr>
                <w:drawing>
                  <wp:inline distT="0" distB="0" distL="0" distR="0" wp14:anchorId="13C8C15B" wp14:editId="08E205EF">
                    <wp:extent cx="3666837" cy="2619169"/>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5-10 at 5.57.25 PM.png"/>
                            <pic:cNvPicPr/>
                          </pic:nvPicPr>
                          <pic:blipFill>
                            <a:blip r:embed="rId50"/>
                            <a:stretch>
                              <a:fillRect/>
                            </a:stretch>
                          </pic:blipFill>
                          <pic:spPr>
                            <a:xfrm>
                              <a:off x="0" y="0"/>
                              <a:ext cx="3679580" cy="2628271"/>
                            </a:xfrm>
                            <a:prstGeom prst="rect">
                              <a:avLst/>
                            </a:prstGeom>
                          </pic:spPr>
                        </pic:pic>
                      </a:graphicData>
                    </a:graphic>
                  </wp:inline>
                </w:drawing>
              </w:r>
            </w:del>
            <w:ins w:id="1800" w:author="Chris Satterlee" w:date="2023-04-10T14:13:00Z">
              <w:r w:rsidR="008C0207">
                <w:rPr>
                  <w:noProof/>
                </w:rPr>
                <w:drawing>
                  <wp:inline distT="0" distB="0" distL="0" distR="0" wp14:anchorId="6AF9D25B" wp14:editId="48F7305B">
                    <wp:extent cx="3482340" cy="1741170"/>
                    <wp:effectExtent l="0" t="0" r="2540" b="0"/>
                    <wp:docPr id="4694336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33629" name="Picture 469433629"/>
                            <pic:cNvPicPr/>
                          </pic:nvPicPr>
                          <pic:blipFill>
                            <a:blip r:embed="rId51"/>
                            <a:stretch>
                              <a:fillRect/>
                            </a:stretch>
                          </pic:blipFill>
                          <pic:spPr>
                            <a:xfrm>
                              <a:off x="0" y="0"/>
                              <a:ext cx="3482340" cy="1741170"/>
                            </a:xfrm>
                            <a:prstGeom prst="rect">
                              <a:avLst/>
                            </a:prstGeom>
                          </pic:spPr>
                        </pic:pic>
                      </a:graphicData>
                    </a:graphic>
                  </wp:inline>
                </w:drawing>
              </w:r>
            </w:ins>
          </w:p>
        </w:tc>
      </w:tr>
    </w:tbl>
    <w:p w14:paraId="4D894AEB" w14:textId="77777777" w:rsidR="00732F42" w:rsidRDefault="00732F42" w:rsidP="00732F42"/>
    <w:p w14:paraId="185B318B" w14:textId="7D884EE6" w:rsidR="00641C8A" w:rsidRDefault="00641C8A" w:rsidP="009F65DA">
      <w:pPr>
        <w:pStyle w:val="Heading4"/>
      </w:pPr>
      <w:bookmarkStart w:id="1801" w:name="_Ref8401637"/>
      <w:bookmarkStart w:id="1802" w:name="_Toc26612485"/>
      <w:bookmarkStart w:id="1803" w:name="_Toc132386795"/>
      <w:r>
        <w:t>Vref (+5V)</w:t>
      </w:r>
      <w:bookmarkEnd w:id="1801"/>
      <w:bookmarkEnd w:id="1802"/>
      <w:bookmarkEnd w:id="1803"/>
    </w:p>
    <w:p w14:paraId="09F41EF0" w14:textId="791622DA" w:rsidR="00641C8A" w:rsidRDefault="00EA11CA" w:rsidP="00641C8A">
      <w:r>
        <w:t xml:space="preserve">As mentioned above, using an external DC power supply results in the most accurate and stable </w:t>
      </w:r>
      <w:r w:rsidR="008E7283">
        <w:t>measurements.</w:t>
      </w:r>
      <w:r>
        <w:t xml:space="preserve"> </w:t>
      </w:r>
      <w:r w:rsidR="00051EA6">
        <w:t>Normally, however</w:t>
      </w:r>
      <w:r w:rsidR="008E7283">
        <w:t>, t</w:t>
      </w:r>
      <w:r w:rsidR="00641C8A">
        <w:t xml:space="preserve">he IV Swinger 2 hardware power comes from the laptop via the USB cable. </w:t>
      </w:r>
      <w:r w:rsidR="008E7283">
        <w:t xml:space="preserve">This is much more convenient than using an external power supply. </w:t>
      </w:r>
      <w:r w:rsidR="00641C8A">
        <w:t>USB nominally provides +5V, but this voltage can vary from one laptop to another</w:t>
      </w:r>
      <w:r w:rsidR="0062311A">
        <w:t xml:space="preserve"> and even on the same laptop </w:t>
      </w:r>
      <w:r w:rsidR="00F61BED">
        <w:t>at different</w:t>
      </w:r>
      <w:r w:rsidR="008663A2">
        <w:t xml:space="preserve"> time</w:t>
      </w:r>
      <w:r w:rsidR="00F61BED">
        <w:t>s</w:t>
      </w:r>
      <w:r w:rsidR="00641C8A">
        <w:t>. This voltage is used as the reference voltage (Vref) for the ammeter and voltmeter circuitry; if it is not exactly 5V, the measurements will be inaccurate</w:t>
      </w:r>
      <w:r w:rsidR="00B64DEB">
        <w:t xml:space="preserve"> </w:t>
      </w:r>
      <w:r w:rsidR="00BA7D1F">
        <w:t>until</w:t>
      </w:r>
      <w:r w:rsidR="00B64DEB">
        <w:t xml:space="preserve"> a Vref calibration is performed</w:t>
      </w:r>
      <w:r w:rsidR="00641C8A">
        <w:t xml:space="preserve">. </w:t>
      </w:r>
      <w:r w:rsidR="00F61BED">
        <w:t xml:space="preserve">As of software release v2.6.0 there is an algorithm that compensates for variations in the Vref voltage after the calibration, both due to using a different laptop and due to changes on the same laptop. </w:t>
      </w:r>
      <w:r w:rsidR="00641C8A">
        <w:t>The first item on the Calibrate menu, Vref (+5V) allows the user to input the measured value of the +5V Vref, which the software then uses in its calculations. When this menu item is selected, the following dialog comes up:</w:t>
      </w:r>
    </w:p>
    <w:p w14:paraId="175DC151" w14:textId="77777777" w:rsidR="00641C8A" w:rsidRDefault="00641C8A" w:rsidP="00641C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41C8A" w14:paraId="786CDCBE" w14:textId="77777777" w:rsidTr="00627A9C">
        <w:tc>
          <w:tcPr>
            <w:tcW w:w="10296" w:type="dxa"/>
          </w:tcPr>
          <w:p w14:paraId="1099D429" w14:textId="15172015" w:rsidR="00641C8A" w:rsidRDefault="00641C8A" w:rsidP="00641C8A">
            <w:r>
              <w:rPr>
                <w:noProof/>
              </w:rPr>
              <w:drawing>
                <wp:inline distT="0" distB="0" distL="0" distR="0" wp14:anchorId="333685FE" wp14:editId="3AD11EA5">
                  <wp:extent cx="3649338" cy="1513440"/>
                  <wp:effectExtent l="0" t="0" r="8890" b="1079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3.54.57 PM.png"/>
                          <pic:cNvPicPr/>
                        </pic:nvPicPr>
                        <pic:blipFill>
                          <a:blip r:embed="rId52">
                            <a:extLst>
                              <a:ext uri="{28A0092B-C50C-407E-A947-70E740481C1C}">
                                <a14:useLocalDpi xmlns:a14="http://schemas.microsoft.com/office/drawing/2010/main"/>
                              </a:ext>
                            </a:extLst>
                          </a:blip>
                          <a:stretch>
                            <a:fillRect/>
                          </a:stretch>
                        </pic:blipFill>
                        <pic:spPr>
                          <a:xfrm>
                            <a:off x="0" y="0"/>
                            <a:ext cx="3649338" cy="1513440"/>
                          </a:xfrm>
                          <a:prstGeom prst="rect">
                            <a:avLst/>
                          </a:prstGeom>
                        </pic:spPr>
                      </pic:pic>
                    </a:graphicData>
                  </a:graphic>
                </wp:inline>
              </w:drawing>
            </w:r>
          </w:p>
        </w:tc>
      </w:tr>
    </w:tbl>
    <w:p w14:paraId="11124CCF" w14:textId="755389FE" w:rsidR="00641C8A" w:rsidRDefault="00641C8A" w:rsidP="00641C8A">
      <w:r>
        <w:t xml:space="preserve">  </w:t>
      </w:r>
    </w:p>
    <w:p w14:paraId="2FA6CA1E" w14:textId="325F5392" w:rsidR="00641C8A" w:rsidRDefault="00641C8A" w:rsidP="00641C8A">
      <w:r>
        <w:t xml:space="preserve">To measure this voltage, you need to have the lid off with the USB cable connected to the laptop. </w:t>
      </w:r>
      <w:r w:rsidR="00BA7D1F">
        <w:t xml:space="preserve">The IV Swinger 2 application should be running. </w:t>
      </w:r>
      <w:r>
        <w:t>Use a digital multimeter (DMM) to measure the voltage between pin 4 (V</w:t>
      </w:r>
      <w:r w:rsidRPr="00627A9C">
        <w:rPr>
          <w:vertAlign w:val="subscript"/>
        </w:rPr>
        <w:t>SS</w:t>
      </w:r>
      <w:r>
        <w:t>) and pin 8 (V</w:t>
      </w:r>
      <w:r w:rsidRPr="00627A9C">
        <w:rPr>
          <w:vertAlign w:val="subscript"/>
        </w:rPr>
        <w:t>DD</w:t>
      </w:r>
      <w:r>
        <w:t>/V</w:t>
      </w:r>
      <w:r w:rsidRPr="00627A9C">
        <w:rPr>
          <w:vertAlign w:val="subscript"/>
        </w:rPr>
        <w:t>REF</w:t>
      </w:r>
      <w:r>
        <w:t xml:space="preserve">) of the MCP3202 chip. </w:t>
      </w:r>
      <w:r w:rsidR="008E7283">
        <w:t>Alternately</w:t>
      </w:r>
      <w:r w:rsidR="00627EB6">
        <w:t>, t</w:t>
      </w:r>
      <w:r w:rsidR="008E7283">
        <w:t xml:space="preserve">he black DMM lead may be connected to the black binding post, which is GND. </w:t>
      </w:r>
      <w:r>
        <w:t>If your IV Swinger 2 is built with a PCB, there is a small female header on the board that has two ground pins and two +5V pins that may be more convenient (using male-to-male jumpers and alligator clip DMM probes).</w:t>
      </w:r>
      <w:r w:rsidR="00B64DEB">
        <w:t xml:space="preserve"> There are also +5V and GND pins on the Arduino power header.</w:t>
      </w:r>
      <w:r w:rsidR="00051EA6">
        <w:t xml:space="preserve"> Measurement between any one of the GND points to any one of the +5V points is fine.</w:t>
      </w:r>
    </w:p>
    <w:p w14:paraId="470E1110" w14:textId="77777777" w:rsidR="00641C8A" w:rsidRDefault="00641C8A" w:rsidP="00641C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41C8A" w14:paraId="535BCE19" w14:textId="77777777" w:rsidTr="00627A9C">
        <w:tc>
          <w:tcPr>
            <w:tcW w:w="10296" w:type="dxa"/>
          </w:tcPr>
          <w:p w14:paraId="0B18D97A" w14:textId="4993E414" w:rsidR="00641C8A" w:rsidRDefault="00591A43" w:rsidP="00641C8A">
            <w:r>
              <w:rPr>
                <w:noProof/>
              </w:rPr>
              <w:lastRenderedPageBreak/>
              <w:drawing>
                <wp:inline distT="0" distB="0" distL="0" distR="0" wp14:anchorId="431BF927" wp14:editId="0E144629">
                  <wp:extent cx="3337407" cy="250305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4849.JPG"/>
                          <pic:cNvPicPr/>
                        </pic:nvPicPr>
                        <pic:blipFill>
                          <a:blip r:embed="rId53" cstate="screen">
                            <a:extLst>
                              <a:ext uri="{28A0092B-C50C-407E-A947-70E740481C1C}">
                                <a14:useLocalDpi xmlns:a14="http://schemas.microsoft.com/office/drawing/2010/main"/>
                              </a:ext>
                            </a:extLst>
                          </a:blip>
                          <a:stretch>
                            <a:fillRect/>
                          </a:stretch>
                        </pic:blipFill>
                        <pic:spPr>
                          <a:xfrm>
                            <a:off x="0" y="0"/>
                            <a:ext cx="3359201" cy="2519400"/>
                          </a:xfrm>
                          <a:prstGeom prst="rect">
                            <a:avLst/>
                          </a:prstGeom>
                        </pic:spPr>
                      </pic:pic>
                    </a:graphicData>
                  </a:graphic>
                </wp:inline>
              </w:drawing>
            </w:r>
          </w:p>
        </w:tc>
      </w:tr>
    </w:tbl>
    <w:p w14:paraId="024DC28C" w14:textId="77777777" w:rsidR="00641C8A" w:rsidRDefault="00641C8A" w:rsidP="00641C8A"/>
    <w:p w14:paraId="7C2D1AB2" w14:textId="69661474" w:rsidR="00641C8A" w:rsidRDefault="00641C8A" w:rsidP="00641C8A">
      <w:r>
        <w:t xml:space="preserve">Enter the measured voltage in the box and click OK. </w:t>
      </w:r>
    </w:p>
    <w:p w14:paraId="0C2B8561" w14:textId="7FCDA501" w:rsidR="00641C8A" w:rsidRDefault="00641C8A" w:rsidP="00641C8A"/>
    <w:p w14:paraId="0F402325" w14:textId="1AD5C8A6" w:rsidR="00CB0F5C" w:rsidRDefault="00CB0F5C" w:rsidP="00641C8A">
      <w:r>
        <w:t xml:space="preserve">Starting with software release v2.6.0, the calibration is stored in non-volatile memory on the IV Swinger 2 device (Arduino EEPROM). This means that a calibrated IV Swinger 2 can be used by multiple laptops, and the results should be the same even if the Vref voltage is different. This is possible by comparing the Vref voltage to an internal </w:t>
      </w:r>
      <w:r w:rsidR="00726FC4">
        <w:t xml:space="preserve">(1.1V nominal) </w:t>
      </w:r>
      <w:r>
        <w:t>reference voltage in the Arduino</w:t>
      </w:r>
      <w:r w:rsidR="00726FC4">
        <w:t>. The internal reference voltage differs slightly from one Arduino to another, but is very stable on each</w:t>
      </w:r>
      <w:r w:rsidR="00F778E5">
        <w:t xml:space="preserve"> and does not depend on the +5V Vref</w:t>
      </w:r>
      <w:r w:rsidR="00726FC4">
        <w:t xml:space="preserve">. The Vref (+5V) calibration is technically now a misnomer; it is actually determining the precise value of the Arduino’s internal (1.1V) reference voltage, which </w:t>
      </w:r>
      <w:r w:rsidR="00871E58">
        <w:t xml:space="preserve">is </w:t>
      </w:r>
      <w:r w:rsidR="00726FC4">
        <w:t>then</w:t>
      </w:r>
      <w:r w:rsidR="00871E58">
        <w:t xml:space="preserve"> </w:t>
      </w:r>
      <w:r w:rsidR="00726FC4">
        <w:t>used to measure the +5V Vref voltage</w:t>
      </w:r>
      <w:r w:rsidR="00871E58">
        <w:t xml:space="preserve"> just before swinging each IV curve</w:t>
      </w:r>
      <w:r w:rsidR="00F778E5">
        <w:rPr>
          <w:rStyle w:val="FootnoteReference"/>
        </w:rPr>
        <w:footnoteReference w:id="4"/>
      </w:r>
      <w:r w:rsidR="00726FC4">
        <w:t xml:space="preserve">.  </w:t>
      </w:r>
    </w:p>
    <w:p w14:paraId="54482B8C" w14:textId="77777777" w:rsidR="00726FC4" w:rsidRDefault="00726FC4" w:rsidP="00641C8A"/>
    <w:p w14:paraId="6DE2B1B8" w14:textId="36FB05E2" w:rsidR="00051EA6" w:rsidRDefault="00627EB6" w:rsidP="00732F42">
      <w:r>
        <w:t>If you do use an external power supply, the voltage should be very close to 5.0 V.</w:t>
      </w:r>
      <w:r w:rsidR="00B64DEB">
        <w:t xml:space="preserve"> It is still a good idea to measure it to make sure.</w:t>
      </w:r>
    </w:p>
    <w:p w14:paraId="3FD701EE" w14:textId="49A1A5C3" w:rsidR="00641C8A" w:rsidRDefault="00641C8A" w:rsidP="009F65DA">
      <w:pPr>
        <w:pStyle w:val="Heading4"/>
      </w:pPr>
      <w:bookmarkStart w:id="1804" w:name="_Toc47352387"/>
      <w:bookmarkStart w:id="1805" w:name="_Toc47358580"/>
      <w:bookmarkStart w:id="1806" w:name="_Toc26612486"/>
      <w:bookmarkStart w:id="1807" w:name="_Toc132386796"/>
      <w:bookmarkEnd w:id="1804"/>
      <w:bookmarkEnd w:id="1805"/>
      <w:r>
        <w:t xml:space="preserve">Voltage </w:t>
      </w:r>
      <w:r w:rsidR="00627EB6">
        <w:t>– basic</w:t>
      </w:r>
      <w:bookmarkEnd w:id="1806"/>
      <w:bookmarkEnd w:id="1807"/>
    </w:p>
    <w:p w14:paraId="3D725785" w14:textId="59610327" w:rsidR="00641C8A" w:rsidRDefault="00641C8A" w:rsidP="00732F42">
      <w:r>
        <w:t xml:space="preserve">The </w:t>
      </w:r>
      <w:r w:rsidR="00627EB6">
        <w:t>“</w:t>
      </w:r>
      <w:r>
        <w:t>Voltage</w:t>
      </w:r>
      <w:r w:rsidR="00627EB6">
        <w:t xml:space="preserve"> – basic”</w:t>
      </w:r>
      <w:r>
        <w:t xml:space="preserve"> item on the Calibrate menu allows you to “correct” the open circuit voltage (Voc) value of a given IV curve with the value that is measured with a digital multimeter (DMM). The curve will be regenerated with Voc calibrated to the measured value, and future curves will be generated using the new calibration.</w:t>
      </w:r>
      <w:r w:rsidR="00627EB6">
        <w:t xml:space="preserve"> This is a 1-point calibration, and has been </w:t>
      </w:r>
      <w:r w:rsidR="00BE73C8">
        <w:t xml:space="preserve">supported since the </w:t>
      </w:r>
      <w:r w:rsidR="00C814E5">
        <w:t xml:space="preserve">original </w:t>
      </w:r>
      <w:r w:rsidR="00BE73C8">
        <w:t>v2.0.</w:t>
      </w:r>
      <w:r w:rsidR="00C814E5">
        <w:t>1 release.</w:t>
      </w:r>
    </w:p>
    <w:p w14:paraId="2198C123" w14:textId="77777777" w:rsidR="00641C8A" w:rsidRDefault="00641C8A" w:rsidP="00732F42"/>
    <w:p w14:paraId="1E2C85B1" w14:textId="79C2DCC9" w:rsidR="001F44C2" w:rsidRDefault="001F44C2" w:rsidP="00732F42">
      <w:r>
        <w:t xml:space="preserve">When the </w:t>
      </w:r>
      <w:r w:rsidR="00627EB6">
        <w:t>“</w:t>
      </w:r>
      <w:r>
        <w:t xml:space="preserve">Voltage </w:t>
      </w:r>
      <w:r w:rsidR="00627EB6">
        <w:t>– basic”</w:t>
      </w:r>
      <w:r>
        <w:t xml:space="preserve"> item is selected, the following dialog comes up:</w:t>
      </w:r>
    </w:p>
    <w:p w14:paraId="67FDC21F" w14:textId="77777777" w:rsidR="001F44C2" w:rsidRDefault="001F44C2"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F44C2" w14:paraId="2A0EE795" w14:textId="77777777" w:rsidTr="001F44C2">
        <w:tc>
          <w:tcPr>
            <w:tcW w:w="10296" w:type="dxa"/>
          </w:tcPr>
          <w:p w14:paraId="1A397A20" w14:textId="0AC1037E" w:rsidR="001F44C2" w:rsidRDefault="001F44C2" w:rsidP="00732F42">
            <w:r>
              <w:rPr>
                <w:noProof/>
              </w:rPr>
              <w:drawing>
                <wp:inline distT="0" distB="0" distL="0" distR="0" wp14:anchorId="29AF9DF1" wp14:editId="40250A02">
                  <wp:extent cx="3251200" cy="1511300"/>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50.50 PM.png"/>
                          <pic:cNvPicPr/>
                        </pic:nvPicPr>
                        <pic:blipFill>
                          <a:blip r:embed="rId54">
                            <a:extLst>
                              <a:ext uri="{28A0092B-C50C-407E-A947-70E740481C1C}">
                                <a14:useLocalDpi xmlns:a14="http://schemas.microsoft.com/office/drawing/2010/main"/>
                              </a:ext>
                            </a:extLst>
                          </a:blip>
                          <a:stretch>
                            <a:fillRect/>
                          </a:stretch>
                        </pic:blipFill>
                        <pic:spPr>
                          <a:xfrm>
                            <a:off x="0" y="0"/>
                            <a:ext cx="3251200" cy="1511300"/>
                          </a:xfrm>
                          <a:prstGeom prst="rect">
                            <a:avLst/>
                          </a:prstGeom>
                        </pic:spPr>
                      </pic:pic>
                    </a:graphicData>
                  </a:graphic>
                </wp:inline>
              </w:drawing>
            </w:r>
          </w:p>
        </w:tc>
      </w:tr>
    </w:tbl>
    <w:p w14:paraId="5ACF0A57" w14:textId="77777777" w:rsidR="000C46B0" w:rsidRDefault="000C46B0" w:rsidP="00732F42"/>
    <w:p w14:paraId="305D1676" w14:textId="22B37CFF" w:rsidR="001F44C2" w:rsidRDefault="000C46B0" w:rsidP="00732F42">
      <w:r>
        <w:t>You then overtype the value with the measured value and press OK.</w:t>
      </w:r>
    </w:p>
    <w:p w14:paraId="6B4F7072" w14:textId="77777777" w:rsidR="00641C8A" w:rsidRDefault="00641C8A" w:rsidP="00732F42"/>
    <w:p w14:paraId="1A312E39" w14:textId="439D0142" w:rsidR="00641C8A" w:rsidRDefault="00641C8A" w:rsidP="00732F42">
      <w:r>
        <w:t xml:space="preserve">Note that the </w:t>
      </w:r>
      <w:r w:rsidR="00627EB6">
        <w:t>“</w:t>
      </w:r>
      <w:r>
        <w:t xml:space="preserve">Voltage </w:t>
      </w:r>
      <w:r w:rsidR="00627EB6">
        <w:t xml:space="preserve">– basic” menu </w:t>
      </w:r>
      <w:r>
        <w:t>item is only available immediately after you have swung an IV curve. It is not possible to perform a calibration using an older curve being viewed with the Results Wizard.</w:t>
      </w:r>
    </w:p>
    <w:p w14:paraId="6BC7068A" w14:textId="77777777" w:rsidR="00641C8A" w:rsidRDefault="00641C8A" w:rsidP="00732F42"/>
    <w:p w14:paraId="4D52C110" w14:textId="549E953A" w:rsidR="00641C8A" w:rsidRDefault="00641C8A" w:rsidP="00732F42">
      <w:r w:rsidRPr="005F5C05">
        <w:rPr>
          <w:b/>
        </w:rPr>
        <w:t xml:space="preserve">The Calibration Help </w:t>
      </w:r>
      <w:r w:rsidR="006967DB">
        <w:rPr>
          <w:b/>
        </w:rPr>
        <w:t xml:space="preserve">menu </w:t>
      </w:r>
      <w:r w:rsidRPr="005F5C05">
        <w:rPr>
          <w:b/>
        </w:rPr>
        <w:t xml:space="preserve">item has detailed instructions on how to perform the </w:t>
      </w:r>
      <w:r w:rsidR="00627EB6">
        <w:rPr>
          <w:b/>
        </w:rPr>
        <w:t xml:space="preserve">basic </w:t>
      </w:r>
      <w:r>
        <w:rPr>
          <w:b/>
        </w:rPr>
        <w:t>voltage calibration</w:t>
      </w:r>
      <w:r w:rsidRPr="005F5C05">
        <w:rPr>
          <w:b/>
        </w:rPr>
        <w:t xml:space="preserve"> with a DMM. Those instructions will not be repeated here, but are important to follow carefully</w:t>
      </w:r>
      <w:r>
        <w:t>.</w:t>
      </w:r>
    </w:p>
    <w:p w14:paraId="6CEDE11F" w14:textId="77777777" w:rsidR="000C46B0" w:rsidRDefault="000C46B0" w:rsidP="00732F42"/>
    <w:p w14:paraId="1526150E" w14:textId="28498197" w:rsidR="00641C8A" w:rsidRDefault="00641C8A" w:rsidP="00732F42">
      <w:r>
        <w:t>The voltage calibration value is stored in non-volatile memory on the IV Swinger 2 device (Arduino EEPROM). This means that a calibrated IV Swinger 2 can be used by multiple laptops, and the results should be the same.</w:t>
      </w:r>
    </w:p>
    <w:p w14:paraId="4B304962" w14:textId="79460CBA" w:rsidR="00641C8A" w:rsidRDefault="00641C8A" w:rsidP="009F65DA">
      <w:pPr>
        <w:pStyle w:val="Heading4"/>
      </w:pPr>
      <w:bookmarkStart w:id="1808" w:name="_Toc26612487"/>
      <w:bookmarkStart w:id="1809" w:name="_Toc132386797"/>
      <w:r>
        <w:t xml:space="preserve">Current </w:t>
      </w:r>
      <w:r w:rsidR="00627EB6">
        <w:t>– basic</w:t>
      </w:r>
      <w:bookmarkEnd w:id="1808"/>
      <w:bookmarkEnd w:id="1809"/>
    </w:p>
    <w:p w14:paraId="7CE248E9" w14:textId="6AE524AD" w:rsidR="000C46B0" w:rsidRDefault="00641C8A" w:rsidP="00732F42">
      <w:r>
        <w:t xml:space="preserve">The </w:t>
      </w:r>
      <w:r w:rsidR="00627EB6">
        <w:t>“</w:t>
      </w:r>
      <w:r>
        <w:t>Current</w:t>
      </w:r>
      <w:r w:rsidR="00627EB6">
        <w:t xml:space="preserve"> – basic”</w:t>
      </w:r>
      <w:r>
        <w:t xml:space="preserve"> item on the Calibrate menu allows you to “correct” the short circuit current (Isc) value of a given IV curve with the value that is measured with a digital multimeter (DMM). The curve will be regenerated with Isc calibrated to the measured value, and future curves will be generated using the new calibration. The </w:t>
      </w:r>
      <w:r w:rsidR="00627EB6">
        <w:t xml:space="preserve">basic </w:t>
      </w:r>
      <w:r>
        <w:t xml:space="preserve">Current Calibration dialog is very similar to the </w:t>
      </w:r>
      <w:r w:rsidR="00627EB6">
        <w:t xml:space="preserve">basic </w:t>
      </w:r>
      <w:r>
        <w:t>Voltage Calibration dialog.</w:t>
      </w:r>
      <w:r w:rsidR="00532B87">
        <w:t xml:space="preserve"> This is a 1-point calibration, and </w:t>
      </w:r>
      <w:r w:rsidR="00C814E5">
        <w:t>has been supported since the original v2.0.1 release</w:t>
      </w:r>
      <w:r w:rsidR="00532B87">
        <w:t>.</w:t>
      </w:r>
    </w:p>
    <w:p w14:paraId="6C496A68" w14:textId="77777777" w:rsidR="000C46B0" w:rsidRDefault="000C46B0" w:rsidP="00732F42"/>
    <w:p w14:paraId="65A4216E" w14:textId="5F51F951" w:rsidR="00ED1946" w:rsidRDefault="000C46B0" w:rsidP="00732F42">
      <w:r w:rsidRPr="005F5C05">
        <w:rPr>
          <w:b/>
        </w:rPr>
        <w:t xml:space="preserve">The Calibration Help </w:t>
      </w:r>
      <w:r w:rsidR="006967DB">
        <w:rPr>
          <w:b/>
        </w:rPr>
        <w:t xml:space="preserve">menu </w:t>
      </w:r>
      <w:r w:rsidRPr="005F5C05">
        <w:rPr>
          <w:b/>
        </w:rPr>
        <w:t xml:space="preserve">item has detailed instructions on how to perform the </w:t>
      </w:r>
      <w:r w:rsidR="00532B87">
        <w:rPr>
          <w:b/>
        </w:rPr>
        <w:t xml:space="preserve">basic </w:t>
      </w:r>
      <w:r w:rsidR="00641C8A">
        <w:rPr>
          <w:b/>
        </w:rPr>
        <w:t xml:space="preserve">current </w:t>
      </w:r>
      <w:r w:rsidRPr="005F5C05">
        <w:rPr>
          <w:b/>
        </w:rPr>
        <w:t>calibration with a DMM. Those instructions will not be repeated here, but are important to follow carefully</w:t>
      </w:r>
      <w:r>
        <w:t>.</w:t>
      </w:r>
    </w:p>
    <w:p w14:paraId="49F500C5" w14:textId="77777777" w:rsidR="00CC10DF" w:rsidRDefault="00CC10DF" w:rsidP="00732F42"/>
    <w:p w14:paraId="0E5C4D43" w14:textId="26FD3634" w:rsidR="00641C8A" w:rsidRDefault="00641C8A" w:rsidP="00732F42">
      <w:r>
        <w:t>The current calibration value is stored in non-volatile memory on the IV Swinger 2 device (Arduino EEPROM). This means that a calibrated IV Swinger 2 can be used by multiple laptops, and the results should be the same.</w:t>
      </w:r>
    </w:p>
    <w:p w14:paraId="468531C7" w14:textId="2D10733E" w:rsidR="00532B87" w:rsidRDefault="00532B87" w:rsidP="009F65DA">
      <w:pPr>
        <w:pStyle w:val="Heading4"/>
      </w:pPr>
      <w:bookmarkStart w:id="1810" w:name="_Toc26612488"/>
      <w:bookmarkStart w:id="1811" w:name="_Toc132386798"/>
      <w:r>
        <w:t>Voltage – advanced</w:t>
      </w:r>
      <w:bookmarkEnd w:id="1810"/>
      <w:bookmarkEnd w:id="1811"/>
    </w:p>
    <w:p w14:paraId="18E2D5F8" w14:textId="2212AC00" w:rsidR="00C32290" w:rsidRDefault="00532B87" w:rsidP="00532B87">
      <w:r>
        <w:t>The “Voltage – advanced” item on the Calibrate menu allows you to perform a more accurate 2-point voltage calibration.</w:t>
      </w:r>
      <w:r w:rsidR="00C814E5">
        <w:t xml:space="preserve"> Supported for advanced calibration was added in the v2.5.0 release.</w:t>
      </w:r>
    </w:p>
    <w:p w14:paraId="5076838E" w14:textId="77777777" w:rsidR="00C32290" w:rsidRDefault="00C32290" w:rsidP="00532B87"/>
    <w:p w14:paraId="0FE8FF7C" w14:textId="3CAC3163" w:rsidR="00C32290" w:rsidRDefault="00C32290" w:rsidP="00C32290">
      <w:r>
        <w:t xml:space="preserve">A </w:t>
      </w:r>
      <w:r w:rsidR="00C814E5">
        <w:t xml:space="preserve">bench </w:t>
      </w:r>
      <w:r>
        <w:t>DC power supply is required to perform this calibration. This is because the Voc of a PV module or cell is not controllable. The DC power supply should be able to generate voltages up to about 80% of the maximum Voc that you expect to be measuring.</w:t>
      </w:r>
    </w:p>
    <w:p w14:paraId="5C251F14" w14:textId="77777777" w:rsidR="00C32290" w:rsidRDefault="00C32290" w:rsidP="00C32290"/>
    <w:p w14:paraId="6EAC0CDC" w14:textId="6B925876" w:rsidR="00C32290" w:rsidRDefault="00C32290" w:rsidP="00C32290">
      <w:r>
        <w:t>The dialog that comes up when you select this menu item looks like this:</w:t>
      </w:r>
    </w:p>
    <w:p w14:paraId="68589695" w14:textId="77777777" w:rsidR="00C32290" w:rsidRDefault="00C32290" w:rsidP="00C3229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32290" w14:paraId="48138746" w14:textId="77777777" w:rsidTr="00583015">
        <w:tc>
          <w:tcPr>
            <w:tcW w:w="10296" w:type="dxa"/>
          </w:tcPr>
          <w:p w14:paraId="2A8EEC7F" w14:textId="2656ABEF" w:rsidR="00C32290" w:rsidRDefault="00C32290" w:rsidP="00C32290">
            <w:r>
              <w:rPr>
                <w:noProof/>
              </w:rPr>
              <w:lastRenderedPageBreak/>
              <w:drawing>
                <wp:inline distT="0" distB="0" distL="0" distR="0" wp14:anchorId="660EA429" wp14:editId="760C5E27">
                  <wp:extent cx="2922308" cy="4033049"/>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5-10 at 6.49.35 PM.png"/>
                          <pic:cNvPicPr/>
                        </pic:nvPicPr>
                        <pic:blipFill>
                          <a:blip r:embed="rId55"/>
                          <a:stretch>
                            <a:fillRect/>
                          </a:stretch>
                        </pic:blipFill>
                        <pic:spPr>
                          <a:xfrm>
                            <a:off x="0" y="0"/>
                            <a:ext cx="2967729" cy="4095735"/>
                          </a:xfrm>
                          <a:prstGeom prst="rect">
                            <a:avLst/>
                          </a:prstGeom>
                        </pic:spPr>
                      </pic:pic>
                    </a:graphicData>
                  </a:graphic>
                </wp:inline>
              </w:drawing>
            </w:r>
          </w:p>
        </w:tc>
      </w:tr>
    </w:tbl>
    <w:p w14:paraId="2CACE529" w14:textId="77777777" w:rsidR="00C32290" w:rsidRDefault="00C32290" w:rsidP="00C32290"/>
    <w:p w14:paraId="68402D7D" w14:textId="4AA20BC1" w:rsidR="00C32290" w:rsidRDefault="00593DEA" w:rsidP="00C32290">
      <w:r>
        <w:rPr>
          <w:b/>
        </w:rPr>
        <w:t>Click on the Help button for</w:t>
      </w:r>
      <w:r w:rsidR="00C32290" w:rsidRPr="005F5C05">
        <w:rPr>
          <w:b/>
        </w:rPr>
        <w:t xml:space="preserve"> detailed instructions on how to perform the </w:t>
      </w:r>
      <w:r>
        <w:rPr>
          <w:b/>
        </w:rPr>
        <w:t>advanced</w:t>
      </w:r>
      <w:r w:rsidR="00C32290">
        <w:rPr>
          <w:b/>
        </w:rPr>
        <w:t xml:space="preserve"> </w:t>
      </w:r>
      <w:r>
        <w:rPr>
          <w:b/>
        </w:rPr>
        <w:t>voltage</w:t>
      </w:r>
      <w:r w:rsidR="00C32290">
        <w:rPr>
          <w:b/>
        </w:rPr>
        <w:t xml:space="preserve"> </w:t>
      </w:r>
      <w:r w:rsidR="00C32290" w:rsidRPr="005F5C05">
        <w:rPr>
          <w:b/>
        </w:rPr>
        <w:t>calibration with a DMM</w:t>
      </w:r>
      <w:r>
        <w:rPr>
          <w:b/>
        </w:rPr>
        <w:t xml:space="preserve"> and DC power supply</w:t>
      </w:r>
      <w:r w:rsidR="00C32290" w:rsidRPr="005F5C05">
        <w:rPr>
          <w:b/>
        </w:rPr>
        <w:t>. Those instructions will not be repeated here, but are important to follow carefully</w:t>
      </w:r>
      <w:r w:rsidR="00C32290">
        <w:t>.</w:t>
      </w:r>
    </w:p>
    <w:p w14:paraId="6B21EB6F" w14:textId="45A9B8AA" w:rsidR="00532B87" w:rsidRDefault="00532B87" w:rsidP="00C32290"/>
    <w:p w14:paraId="1B1E2B86" w14:textId="2F5CDCAD" w:rsidR="00593DEA" w:rsidRPr="00583015" w:rsidRDefault="00593DEA" w:rsidP="00583015">
      <w:r>
        <w:t>Note that the Test button feature in this dialog may be used at any time, and can be useful to determine if a calibration is necessary.</w:t>
      </w:r>
    </w:p>
    <w:p w14:paraId="5A8DC26C" w14:textId="776C68A3" w:rsidR="00532B87" w:rsidRDefault="00532B87" w:rsidP="009F65DA">
      <w:pPr>
        <w:pStyle w:val="Heading4"/>
      </w:pPr>
      <w:bookmarkStart w:id="1812" w:name="_Toc26612489"/>
      <w:bookmarkStart w:id="1813" w:name="_Toc132386799"/>
      <w:r>
        <w:t>Current – advanced</w:t>
      </w:r>
      <w:bookmarkEnd w:id="1812"/>
      <w:bookmarkEnd w:id="1813"/>
    </w:p>
    <w:p w14:paraId="694ACCE4" w14:textId="65B4D229" w:rsidR="00593DEA" w:rsidRDefault="00593DEA" w:rsidP="00593DEA">
      <w:r>
        <w:t>The “Current – advanced” item on the Calibrate menu allows you to perform a more accurate 2-point current calibration.</w:t>
      </w:r>
      <w:r w:rsidR="00C814E5">
        <w:t xml:space="preserve"> Supported for advanced calibration was added in the v2.5.0 release.</w:t>
      </w:r>
    </w:p>
    <w:p w14:paraId="75A3392A" w14:textId="77777777" w:rsidR="00593DEA" w:rsidRDefault="00593DEA" w:rsidP="00593DEA"/>
    <w:p w14:paraId="3B50C91E" w14:textId="77777777" w:rsidR="00593DEA" w:rsidRDefault="00593DEA" w:rsidP="00593DEA">
      <w:r>
        <w:t>The dialog that comes up when you select this menu item looks like this:</w:t>
      </w:r>
    </w:p>
    <w:p w14:paraId="25404ADC" w14:textId="77777777" w:rsidR="00593DEA" w:rsidRDefault="00593DEA" w:rsidP="00593DE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93DEA" w14:paraId="2E4572D3" w14:textId="77777777" w:rsidTr="008106C1">
        <w:tc>
          <w:tcPr>
            <w:tcW w:w="10296" w:type="dxa"/>
          </w:tcPr>
          <w:p w14:paraId="2E848DEC" w14:textId="69162A21" w:rsidR="00593DEA" w:rsidRDefault="00593DEA" w:rsidP="008106C1">
            <w:del w:id="1814" w:author="Chris Satterlee" w:date="2023-04-09T14:49:00Z">
              <w:r w:rsidDel="004B3F59">
                <w:rPr>
                  <w:noProof/>
                </w:rPr>
                <w:lastRenderedPageBreak/>
                <w:drawing>
                  <wp:inline distT="0" distB="0" distL="0" distR="0" wp14:anchorId="0E37E7F1" wp14:editId="78FB18A0">
                    <wp:extent cx="2926080" cy="44256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5-10 at 7.00.13 PM.png"/>
                            <pic:cNvPicPr/>
                          </pic:nvPicPr>
                          <pic:blipFill>
                            <a:blip r:embed="rId56" cstate="screen">
                              <a:extLst>
                                <a:ext uri="{28A0092B-C50C-407E-A947-70E740481C1C}">
                                  <a14:useLocalDpi xmlns:a14="http://schemas.microsoft.com/office/drawing/2010/main"/>
                                </a:ext>
                              </a:extLst>
                            </a:blip>
                            <a:stretch>
                              <a:fillRect/>
                            </a:stretch>
                          </pic:blipFill>
                          <pic:spPr>
                            <a:xfrm>
                              <a:off x="0" y="0"/>
                              <a:ext cx="2971800" cy="4494848"/>
                            </a:xfrm>
                            <a:prstGeom prst="rect">
                              <a:avLst/>
                            </a:prstGeom>
                          </pic:spPr>
                        </pic:pic>
                      </a:graphicData>
                    </a:graphic>
                  </wp:inline>
                </w:drawing>
              </w:r>
            </w:del>
            <w:ins w:id="1815" w:author="Chris Satterlee" w:date="2023-04-13T11:29:00Z">
              <w:r w:rsidR="00F92CE3">
                <w:rPr>
                  <w:noProof/>
                </w:rPr>
                <w:drawing>
                  <wp:inline distT="0" distB="0" distL="0" distR="0" wp14:anchorId="125B3039" wp14:editId="7F63F789">
                    <wp:extent cx="2880360" cy="5439267"/>
                    <wp:effectExtent l="0" t="0" r="2540" b="0"/>
                    <wp:docPr id="15079253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5323" name="Picture 1507925323"/>
                            <pic:cNvPicPr/>
                          </pic:nvPicPr>
                          <pic:blipFill>
                            <a:blip r:embed="rId57"/>
                            <a:stretch>
                              <a:fillRect/>
                            </a:stretch>
                          </pic:blipFill>
                          <pic:spPr>
                            <a:xfrm>
                              <a:off x="0" y="0"/>
                              <a:ext cx="2891757" cy="5460790"/>
                            </a:xfrm>
                            <a:prstGeom prst="rect">
                              <a:avLst/>
                            </a:prstGeom>
                          </pic:spPr>
                        </pic:pic>
                      </a:graphicData>
                    </a:graphic>
                  </wp:inline>
                </w:drawing>
              </w:r>
            </w:ins>
          </w:p>
        </w:tc>
      </w:tr>
    </w:tbl>
    <w:p w14:paraId="3952C532" w14:textId="48EB404E" w:rsidR="00593DEA" w:rsidRDefault="00593DEA" w:rsidP="00593DEA"/>
    <w:p w14:paraId="1304619E" w14:textId="08EDF7E6" w:rsidR="002E001F" w:rsidRDefault="00593DEA" w:rsidP="00593DEA">
      <w:r>
        <w:t xml:space="preserve">The first thing you must do is select which type of relay the IV Swinger 2 </w:t>
      </w:r>
      <w:r w:rsidR="002E001F">
        <w:t xml:space="preserve">hardware </w:t>
      </w:r>
      <w:r>
        <w:t>has: SSR</w:t>
      </w:r>
      <w:ins w:id="1816" w:author="Chris Satterlee" w:date="2023-04-09T14:50:00Z">
        <w:r w:rsidR="004B3F59">
          <w:t>/FET</w:t>
        </w:r>
      </w:ins>
      <w:r>
        <w:t xml:space="preserve"> or EMR. </w:t>
      </w:r>
      <w:del w:id="1817" w:author="Chris Satterlee" w:date="2023-04-13T11:29:00Z">
        <w:r w:rsidDel="00F92CE3">
          <w:delText>This selection must be made even before the Help button is used.</w:delText>
        </w:r>
      </w:del>
    </w:p>
    <w:p w14:paraId="6564FB0C" w14:textId="77777777" w:rsidR="002E001F" w:rsidRDefault="002E001F" w:rsidP="00593DEA"/>
    <w:p w14:paraId="040ED305" w14:textId="16F61BA7" w:rsidR="00593DEA" w:rsidRDefault="00F92CE3" w:rsidP="00593DEA">
      <w:ins w:id="1818" w:author="Chris Satterlee" w:date="2023-04-13T11:30:00Z">
        <w:r>
          <w:t xml:space="preserve">The </w:t>
        </w:r>
      </w:ins>
      <w:del w:id="1819" w:author="Chris Satterlee" w:date="2023-04-13T11:30:00Z">
        <w:r w:rsidR="002E001F" w:rsidDel="00F92CE3">
          <w:delText xml:space="preserve">SSR-based </w:delText>
        </w:r>
      </w:del>
      <w:r w:rsidR="002E001F">
        <w:t xml:space="preserve">hardware can (and should) be calibrated with a bench DC power supply. EMR-based hardware </w:t>
      </w:r>
      <w:ins w:id="1820" w:author="Chris Satterlee" w:date="2023-04-13T11:31:00Z">
        <w:r>
          <w:t>requires an external jumper</w:t>
        </w:r>
      </w:ins>
      <w:ins w:id="1821" w:author="Chris Satterlee" w:date="2023-04-13T11:34:00Z">
        <w:r>
          <w:t xml:space="preserve"> (</w:t>
        </w:r>
      </w:ins>
      <w:ins w:id="1822" w:author="Chris Satterlee" w:date="2023-04-13T11:35:00Z">
        <w:r>
          <w:t xml:space="preserve">see </w:t>
        </w:r>
      </w:ins>
      <w:ins w:id="1823" w:author="Chris Satterlee" w:date="2023-04-13T11:36:00Z">
        <w:r>
          <w:t xml:space="preserve">section </w:t>
        </w:r>
      </w:ins>
      <w:ins w:id="1824" w:author="Chris Satterlee" w:date="2023-04-13T11:35:00Z">
        <w:r>
          <w:fldChar w:fldCharType="begin"/>
        </w:r>
        <w:r>
          <w:instrText xml:space="preserve"> REF _Ref132278165 \r \p \h </w:instrText>
        </w:r>
      </w:ins>
      <w:r>
        <w:fldChar w:fldCharType="separate"/>
      </w:r>
      <w:ins w:id="1825" w:author="Chris Satterlee" w:date="2023-04-14T18:03:00Z">
        <w:r w:rsidR="0051422D">
          <w:t>4.3.5.5.1 below</w:t>
        </w:r>
      </w:ins>
      <w:ins w:id="1826" w:author="Chris Satterlee" w:date="2023-04-13T11:35:00Z">
        <w:r>
          <w:fldChar w:fldCharType="end"/>
        </w:r>
        <w:r>
          <w:t>)</w:t>
        </w:r>
      </w:ins>
      <w:del w:id="1827" w:author="Chris Satterlee" w:date="2023-04-13T11:31:00Z">
        <w:r w:rsidR="002E001F" w:rsidDel="00F92CE3">
          <w:delText>must</w:delText>
        </w:r>
      </w:del>
      <w:del w:id="1828" w:author="Chris Satterlee" w:date="2023-04-13T11:30:00Z">
        <w:r w:rsidR="002E001F" w:rsidDel="00F92CE3">
          <w:delText xml:space="preserve"> be calibrated using a PV module or cell</w:delText>
        </w:r>
      </w:del>
      <w:r w:rsidR="002E001F">
        <w:t>.</w:t>
      </w:r>
    </w:p>
    <w:p w14:paraId="2C02C4EA" w14:textId="774144FE" w:rsidR="00593DEA" w:rsidRDefault="00593DEA" w:rsidP="00593DEA">
      <w:pPr>
        <w:rPr>
          <w:b/>
        </w:rPr>
      </w:pPr>
    </w:p>
    <w:p w14:paraId="3763E003" w14:textId="3891D100" w:rsidR="00593DEA" w:rsidRDefault="00593DEA" w:rsidP="00593DEA">
      <w:r>
        <w:rPr>
          <w:b/>
        </w:rPr>
        <w:t>Click on the Help button for</w:t>
      </w:r>
      <w:r w:rsidRPr="005F5C05">
        <w:rPr>
          <w:b/>
        </w:rPr>
        <w:t xml:space="preserve"> detailed instructions on how to perform the </w:t>
      </w:r>
      <w:r>
        <w:rPr>
          <w:b/>
        </w:rPr>
        <w:t xml:space="preserve">advanced current </w:t>
      </w:r>
      <w:r w:rsidRPr="005F5C05">
        <w:rPr>
          <w:b/>
        </w:rPr>
        <w:t>calibration with a DMM</w:t>
      </w:r>
      <w:r>
        <w:rPr>
          <w:b/>
        </w:rPr>
        <w:t xml:space="preserve"> and DC power supply</w:t>
      </w:r>
      <w:del w:id="1829" w:author="Chris Satterlee" w:date="2023-04-13T11:31:00Z">
        <w:r w:rsidR="002E001F" w:rsidDel="00F92CE3">
          <w:rPr>
            <w:b/>
          </w:rPr>
          <w:delText xml:space="preserve"> or PV module/cell</w:delText>
        </w:r>
      </w:del>
      <w:r w:rsidRPr="005F5C05">
        <w:rPr>
          <w:b/>
        </w:rPr>
        <w:t>. Those instructions will not be repeated here, but are important to follow carefully</w:t>
      </w:r>
      <w:r>
        <w:t>.</w:t>
      </w:r>
    </w:p>
    <w:p w14:paraId="0D95AC8F" w14:textId="77777777" w:rsidR="00593DEA" w:rsidRDefault="00593DEA" w:rsidP="00593DEA"/>
    <w:p w14:paraId="3C517C35" w14:textId="24BEBB59" w:rsidR="00830CC2" w:rsidRDefault="00593DEA" w:rsidP="00593DEA">
      <w:pPr>
        <w:rPr>
          <w:ins w:id="1830" w:author="Chris Satterlee" w:date="2023-04-13T11:33:00Z"/>
        </w:rPr>
      </w:pPr>
      <w:r>
        <w:t>Note that the Test button feature in this dialog may be used at any time</w:t>
      </w:r>
      <w:ins w:id="1831" w:author="Chris Satterlee" w:date="2023-04-13T11:32:00Z">
        <w:r w:rsidR="00F92CE3">
          <w:rPr>
            <w:rStyle w:val="FootnoteReference"/>
          </w:rPr>
          <w:footnoteReference w:id="5"/>
        </w:r>
      </w:ins>
      <w:r>
        <w:t>, and can be useful to determine if a calibration is necessary.</w:t>
      </w:r>
    </w:p>
    <w:p w14:paraId="676DD2C5" w14:textId="7AF8C792" w:rsidR="00F92CE3" w:rsidRDefault="00F92CE3" w:rsidP="009F65DA">
      <w:pPr>
        <w:pStyle w:val="Heading5"/>
        <w:rPr>
          <w:ins w:id="1834" w:author="Chris Satterlee" w:date="2023-04-13T11:36:00Z"/>
        </w:rPr>
      </w:pPr>
      <w:bookmarkStart w:id="1835" w:name="_Ref132278165"/>
      <w:bookmarkStart w:id="1836" w:name="_Toc132386800"/>
      <w:ins w:id="1837" w:author="Chris Satterlee" w:date="2023-04-13T11:34:00Z">
        <w:r>
          <w:lastRenderedPageBreak/>
          <w:t xml:space="preserve">EMR </w:t>
        </w:r>
      </w:ins>
      <w:ins w:id="1838" w:author="Chris Satterlee" w:date="2023-04-13T11:53:00Z">
        <w:r w:rsidR="001B0B93">
          <w:t xml:space="preserve">advanced current calibration </w:t>
        </w:r>
      </w:ins>
      <w:ins w:id="1839" w:author="Chris Satterlee" w:date="2023-04-13T11:34:00Z">
        <w:r>
          <w:t>jumper</w:t>
        </w:r>
      </w:ins>
      <w:bookmarkEnd w:id="1835"/>
      <w:bookmarkEnd w:id="1836"/>
    </w:p>
    <w:p w14:paraId="3E558DD7" w14:textId="18137802" w:rsidR="000A4878" w:rsidRDefault="00F92CE3" w:rsidP="00F92CE3">
      <w:pPr>
        <w:rPr>
          <w:ins w:id="1840" w:author="Chris Satterlee" w:date="2023-04-13T11:52:00Z"/>
        </w:rPr>
      </w:pPr>
      <w:ins w:id="1841" w:author="Chris Satterlee" w:date="2023-04-13T11:36:00Z">
        <w:r>
          <w:t xml:space="preserve">The </w:t>
        </w:r>
      </w:ins>
      <w:ins w:id="1842" w:author="Chris Satterlee" w:date="2023-04-13T11:38:00Z">
        <w:r w:rsidR="002D4691">
          <w:t xml:space="preserve">EMR design has no way </w:t>
        </w:r>
      </w:ins>
      <w:ins w:id="1843" w:author="Chris Satterlee" w:date="2023-04-13T11:39:00Z">
        <w:r w:rsidR="002D4691">
          <w:t>for software to create a path around the load capacitors as do the SSR and FET designs</w:t>
        </w:r>
        <w:r w:rsidR="000A4878">
          <w:t>, so it requires the man</w:t>
        </w:r>
      </w:ins>
      <w:ins w:id="1844" w:author="Chris Satterlee" w:date="2023-04-13T11:40:00Z">
        <w:r w:rsidR="000A4878">
          <w:t>ual connection of a jumper wire.</w:t>
        </w:r>
      </w:ins>
      <w:ins w:id="1845" w:author="Chris Satterlee" w:date="2023-04-13T11:39:00Z">
        <w:r w:rsidR="002D4691">
          <w:t xml:space="preserve"> </w:t>
        </w:r>
      </w:ins>
      <w:ins w:id="1846" w:author="Chris Satterlee" w:date="2023-04-13T11:37:00Z">
        <w:r w:rsidR="002D4691" w:rsidRPr="000A4878">
          <w:rPr>
            <w:b/>
            <w:bCs/>
            <w:rPrChange w:id="1847" w:author="Chris Satterlee" w:date="2023-04-13T11:45:00Z">
              <w:rPr/>
            </w:rPrChange>
          </w:rPr>
          <w:t>This jumper is connected between the red binding post (PV+) and the exposed leg of the bleed resistor (Rb).</w:t>
        </w:r>
      </w:ins>
      <w:ins w:id="1848" w:author="Chris Satterlee" w:date="2023-04-13T11:41:00Z">
        <w:r w:rsidR="000A4878">
          <w:t xml:space="preserve"> This wire needs an alligator clip on at least one end, to connect to the Rb lead. T</w:t>
        </w:r>
      </w:ins>
      <w:ins w:id="1849" w:author="Chris Satterlee" w:date="2023-04-13T11:42:00Z">
        <w:r w:rsidR="000A4878">
          <w:t>he other end can be screwed into the hole on the side of the red binding post</w:t>
        </w:r>
      </w:ins>
      <w:ins w:id="1850" w:author="Chris Satterlee" w:date="2023-04-14T11:37:00Z">
        <w:r w:rsidR="00F0771E">
          <w:t xml:space="preserve"> (or an alligator clip can be used to </w:t>
        </w:r>
      </w:ins>
      <w:ins w:id="1851" w:author="Chris Satterlee" w:date="2023-04-14T11:38:00Z">
        <w:r w:rsidR="00F0771E">
          <w:t>clip it to the post</w:t>
        </w:r>
      </w:ins>
      <w:ins w:id="1852" w:author="Chris Satterlee" w:date="2023-04-13T11:42:00Z">
        <w:r w:rsidR="000A4878">
          <w:t>.</w:t>
        </w:r>
      </w:ins>
      <w:ins w:id="1853" w:author="Chris Satterlee" w:date="2023-04-14T11:38:00Z">
        <w:r w:rsidR="00F0771E">
          <w:t>)</w:t>
        </w:r>
      </w:ins>
      <w:ins w:id="1854" w:author="Chris Satterlee" w:date="2023-04-13T11:43:00Z">
        <w:r w:rsidR="000A4878">
          <w:t xml:space="preserve"> Here is a photo:</w:t>
        </w:r>
      </w:ins>
    </w:p>
    <w:p w14:paraId="4A770AE6" w14:textId="77777777" w:rsidR="001B0B93" w:rsidRDefault="001B0B93" w:rsidP="00F92CE3">
      <w:pPr>
        <w:rPr>
          <w:ins w:id="1855" w:author="Chris Satterlee" w:date="2023-04-13T11:46: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856" w:author="Chris Satterlee" w:date="2023-04-13T11:52:00Z">
          <w:tblPr>
            <w:tblStyle w:val="TableGrid"/>
            <w:tblW w:w="0" w:type="auto"/>
            <w:tblLook w:val="04A0" w:firstRow="1" w:lastRow="0" w:firstColumn="1" w:lastColumn="0" w:noHBand="0" w:noVBand="1"/>
          </w:tblPr>
        </w:tblPrChange>
      </w:tblPr>
      <w:tblGrid>
        <w:gridCol w:w="10296"/>
        <w:tblGridChange w:id="1857">
          <w:tblGrid>
            <w:gridCol w:w="10296"/>
          </w:tblGrid>
        </w:tblGridChange>
      </w:tblGrid>
      <w:tr w:rsidR="000A4878" w14:paraId="5B217918" w14:textId="77777777" w:rsidTr="001B0B93">
        <w:trPr>
          <w:ins w:id="1858" w:author="Chris Satterlee" w:date="2023-04-13T11:46:00Z"/>
        </w:trPr>
        <w:tc>
          <w:tcPr>
            <w:tcW w:w="10296" w:type="dxa"/>
            <w:tcPrChange w:id="1859" w:author="Chris Satterlee" w:date="2023-04-13T11:52:00Z">
              <w:tcPr>
                <w:tcW w:w="10296" w:type="dxa"/>
              </w:tcPr>
            </w:tcPrChange>
          </w:tcPr>
          <w:p w14:paraId="250565DC" w14:textId="29EDA88E" w:rsidR="000A4878" w:rsidRDefault="001B0B93" w:rsidP="00F92CE3">
            <w:pPr>
              <w:rPr>
                <w:ins w:id="1860" w:author="Chris Satterlee" w:date="2023-04-13T11:46:00Z"/>
              </w:rPr>
            </w:pPr>
            <w:ins w:id="1861" w:author="Chris Satterlee" w:date="2023-04-13T11:52:00Z">
              <w:r>
                <w:rPr>
                  <w:noProof/>
                </w:rPr>
                <w:drawing>
                  <wp:inline distT="0" distB="0" distL="0" distR="0" wp14:anchorId="1D682AED" wp14:editId="3EAAAA8E">
                    <wp:extent cx="6286281" cy="4914900"/>
                    <wp:effectExtent l="0" t="0" r="635" b="0"/>
                    <wp:docPr id="12022052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05296" name="Picture 1202205296"/>
                            <pic:cNvPicPr/>
                          </pic:nvPicPr>
                          <pic:blipFill>
                            <a:blip r:embed="rId58" cstate="screen">
                              <a:extLst>
                                <a:ext uri="{28A0092B-C50C-407E-A947-70E740481C1C}">
                                  <a14:useLocalDpi xmlns:a14="http://schemas.microsoft.com/office/drawing/2010/main"/>
                                </a:ext>
                              </a:extLst>
                            </a:blip>
                            <a:stretch>
                              <a:fillRect/>
                            </a:stretch>
                          </pic:blipFill>
                          <pic:spPr>
                            <a:xfrm>
                              <a:off x="0" y="0"/>
                              <a:ext cx="6438247" cy="5033714"/>
                            </a:xfrm>
                            <a:prstGeom prst="rect">
                              <a:avLst/>
                            </a:prstGeom>
                          </pic:spPr>
                        </pic:pic>
                      </a:graphicData>
                    </a:graphic>
                  </wp:inline>
                </w:drawing>
              </w:r>
            </w:ins>
          </w:p>
        </w:tc>
      </w:tr>
    </w:tbl>
    <w:p w14:paraId="0105AB5A" w14:textId="785F9316" w:rsidR="000A4878" w:rsidRDefault="002D4691" w:rsidP="00F92CE3">
      <w:pPr>
        <w:rPr>
          <w:ins w:id="1862" w:author="Chris Satterlee" w:date="2023-04-13T11:40:00Z"/>
        </w:rPr>
      </w:pPr>
      <w:ins w:id="1863" w:author="Chris Satterlee" w:date="2023-04-13T11:37:00Z">
        <w:r w:rsidRPr="002D4691">
          <w:t xml:space="preserve"> </w:t>
        </w:r>
      </w:ins>
    </w:p>
    <w:p w14:paraId="75E48F24" w14:textId="7BCCF5FB" w:rsidR="00F92CE3" w:rsidRDefault="002D4691" w:rsidP="00F92CE3">
      <w:pPr>
        <w:rPr>
          <w:ins w:id="1864" w:author="Chris Satterlee" w:date="2023-04-13T11:43:00Z"/>
        </w:rPr>
      </w:pPr>
      <w:ins w:id="1865" w:author="Chris Satterlee" w:date="2023-04-13T11:37:00Z">
        <w:r w:rsidRPr="002D4691">
          <w:t>The exposed leg of Rb is the LOAD_CAP- signal, which is also connected to the top of the shunt resistor. That creates a path between PV+ and PV- that bypasses the load capacitors but goes through the shunt. It is safe for this path to carry 10A of current (or more) indefinitely.</w:t>
        </w:r>
      </w:ins>
    </w:p>
    <w:p w14:paraId="55CE2F76" w14:textId="77777777" w:rsidR="000A4878" w:rsidRDefault="000A4878" w:rsidP="00F92CE3">
      <w:pPr>
        <w:rPr>
          <w:ins w:id="1866" w:author="Chris Satterlee" w:date="2023-04-13T11:43:00Z"/>
        </w:rPr>
      </w:pPr>
    </w:p>
    <w:p w14:paraId="79DE4DCD" w14:textId="288BC1A2" w:rsidR="000A4878" w:rsidRPr="00F92CE3" w:rsidRDefault="000A4878" w:rsidP="00F92CE3">
      <w:ins w:id="1867" w:author="Chris Satterlee" w:date="2023-04-13T11:43:00Z">
        <w:r>
          <w:t xml:space="preserve">Of course, this </w:t>
        </w:r>
      </w:ins>
      <w:ins w:id="1868" w:author="Chris Satterlee" w:date="2023-04-14T11:39:00Z">
        <w:r w:rsidR="00F0771E">
          <w:t>jumper</w:t>
        </w:r>
      </w:ins>
      <w:ins w:id="1869" w:author="Chris Satterlee" w:date="2023-04-13T11:43:00Z">
        <w:r>
          <w:t xml:space="preserve"> must be </w:t>
        </w:r>
      </w:ins>
      <w:ins w:id="1870" w:author="Chris Satterlee" w:date="2023-04-13T11:45:00Z">
        <w:r>
          <w:t>disconnected</w:t>
        </w:r>
      </w:ins>
      <w:ins w:id="1871" w:author="Chris Satterlee" w:date="2023-04-13T11:43:00Z">
        <w:r>
          <w:t xml:space="preserve"> </w:t>
        </w:r>
      </w:ins>
      <w:ins w:id="1872" w:author="Chris Satterlee" w:date="2023-04-14T11:39:00Z">
        <w:r w:rsidR="00F0771E">
          <w:t xml:space="preserve">after the calibration, </w:t>
        </w:r>
      </w:ins>
      <w:ins w:id="1873" w:author="Chris Satterlee" w:date="2023-04-13T11:43:00Z">
        <w:r>
          <w:t>b</w:t>
        </w:r>
      </w:ins>
      <w:ins w:id="1874" w:author="Chris Satterlee" w:date="2023-04-13T11:44:00Z">
        <w:r>
          <w:t>efore swinging IV curves.</w:t>
        </w:r>
      </w:ins>
    </w:p>
    <w:p w14:paraId="320EC208" w14:textId="6C0920E7" w:rsidR="00641C8A" w:rsidRDefault="00F0771E" w:rsidP="009F65DA">
      <w:pPr>
        <w:pStyle w:val="Heading4"/>
      </w:pPr>
      <w:bookmarkStart w:id="1875" w:name="_Toc9092048"/>
      <w:bookmarkStart w:id="1876" w:name="_Toc26612490"/>
      <w:bookmarkEnd w:id="1875"/>
      <w:ins w:id="1877" w:author="Chris Satterlee" w:date="2023-04-14T11:40:00Z">
        <w:r>
          <w:br w:type="page"/>
        </w:r>
      </w:ins>
      <w:bookmarkStart w:id="1878" w:name="_Toc132386801"/>
      <w:r w:rsidR="00641C8A">
        <w:lastRenderedPageBreak/>
        <w:t>Resistors</w:t>
      </w:r>
      <w:bookmarkEnd w:id="1876"/>
      <w:bookmarkEnd w:id="1878"/>
    </w:p>
    <w:p w14:paraId="572B6DCA" w14:textId="5097F820" w:rsidR="00CC10DF" w:rsidRDefault="00CC10DF" w:rsidP="00732F42">
      <w:r>
        <w:t>When the Resistors menu entry is selected, a dialog that looks like the following comes up:</w:t>
      </w:r>
    </w:p>
    <w:p w14:paraId="359320D1" w14:textId="77777777" w:rsidR="00CC10DF" w:rsidRDefault="00CC10DF"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C10DF" w14:paraId="1C254F89" w14:textId="77777777" w:rsidTr="00CC10DF">
        <w:tc>
          <w:tcPr>
            <w:tcW w:w="10296" w:type="dxa"/>
          </w:tcPr>
          <w:p w14:paraId="7925045D" w14:textId="064AB3BF" w:rsidR="00CC10DF" w:rsidRDefault="008556B8" w:rsidP="00732F42">
            <w:del w:id="1879" w:author="Chris Satterlee" w:date="2023-04-10T14:24:00Z">
              <w:r w:rsidDel="00982A78">
                <w:rPr>
                  <w:noProof/>
                </w:rPr>
                <w:drawing>
                  <wp:inline distT="0" distB="0" distL="0" distR="0" wp14:anchorId="67B72490" wp14:editId="189F4E0E">
                    <wp:extent cx="5003800" cy="4267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30 at 1.41.54 PM.png"/>
                            <pic:cNvPicPr/>
                          </pic:nvPicPr>
                          <pic:blipFill>
                            <a:blip r:embed="rId59">
                              <a:extLst>
                                <a:ext uri="{28A0092B-C50C-407E-A947-70E740481C1C}">
                                  <a14:useLocalDpi xmlns:a14="http://schemas.microsoft.com/office/drawing/2010/main"/>
                                </a:ext>
                              </a:extLst>
                            </a:blip>
                            <a:stretch>
                              <a:fillRect/>
                            </a:stretch>
                          </pic:blipFill>
                          <pic:spPr>
                            <a:xfrm>
                              <a:off x="0" y="0"/>
                              <a:ext cx="5003800" cy="4267200"/>
                            </a:xfrm>
                            <a:prstGeom prst="rect">
                              <a:avLst/>
                            </a:prstGeom>
                          </pic:spPr>
                        </pic:pic>
                      </a:graphicData>
                    </a:graphic>
                  </wp:inline>
                </w:drawing>
              </w:r>
            </w:del>
            <w:ins w:id="1880" w:author="Chris Satterlee" w:date="2023-04-10T14:24:00Z">
              <w:r w:rsidR="00982A78">
                <w:rPr>
                  <w:noProof/>
                </w:rPr>
                <w:drawing>
                  <wp:inline distT="0" distB="0" distL="0" distR="0" wp14:anchorId="7ADE52BE" wp14:editId="109AC355">
                    <wp:extent cx="2991456" cy="2727960"/>
                    <wp:effectExtent l="0" t="0" r="6350" b="2540"/>
                    <wp:docPr id="18995834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83455" name="Picture 1899583455"/>
                            <pic:cNvPicPr/>
                          </pic:nvPicPr>
                          <pic:blipFill>
                            <a:blip r:embed="rId60"/>
                            <a:stretch>
                              <a:fillRect/>
                            </a:stretch>
                          </pic:blipFill>
                          <pic:spPr>
                            <a:xfrm>
                              <a:off x="0" y="0"/>
                              <a:ext cx="3038899" cy="2771224"/>
                            </a:xfrm>
                            <a:prstGeom prst="rect">
                              <a:avLst/>
                            </a:prstGeom>
                          </pic:spPr>
                        </pic:pic>
                      </a:graphicData>
                    </a:graphic>
                  </wp:inline>
                </w:drawing>
              </w:r>
            </w:ins>
          </w:p>
        </w:tc>
      </w:tr>
    </w:tbl>
    <w:p w14:paraId="4FD4E9C8" w14:textId="77777777" w:rsidR="00CC10DF" w:rsidRDefault="00CC10DF" w:rsidP="00732F42"/>
    <w:p w14:paraId="2745B665" w14:textId="055CCFA1" w:rsidR="00641C8A" w:rsidRDefault="00641C8A" w:rsidP="00641C8A">
      <w:r>
        <w:t>This allows the precise measured values for these resistors to be specified.</w:t>
      </w:r>
      <w:r w:rsidR="003A5CCA">
        <w:t xml:space="preserve"> </w:t>
      </w:r>
      <w:r>
        <w:t>Also, some IV Swinger 2 variants use resistor values that are different in order to “scale up” or “scale down” the voltage and/or current range, and this allows those values to be specified.</w:t>
      </w:r>
      <w:del w:id="1881" w:author="Chris Satterlee" w:date="2023-04-11T22:17:00Z">
        <w:r w:rsidDel="00A06642">
          <w:delText xml:space="preserve">  The cell versions are </w:delText>
        </w:r>
      </w:del>
      <w:del w:id="1882" w:author="Chris Satterlee" w:date="2023-04-09T14:52:00Z">
        <w:r w:rsidDel="004B3F59">
          <w:delText>the main</w:delText>
        </w:r>
      </w:del>
      <w:del w:id="1883" w:author="Chris Satterlee" w:date="2023-04-11T22:17:00Z">
        <w:r w:rsidDel="00A06642">
          <w:delText xml:space="preserve"> example of this. For a </w:delText>
        </w:r>
        <w:r w:rsidRPr="00627A9C" w:rsidDel="00A06642">
          <w:rPr>
            <w:u w:val="single"/>
          </w:rPr>
          <w:delText>cell version</w:delText>
        </w:r>
        <w:r w:rsidDel="00A06642">
          <w:delText xml:space="preserve"> IV Swinger 2, resistor R1 must be set to a value of 0.0, and when the DIP switch is set to the OFF position (or the jumper is removed) the value of resistor RF must be set to RF + RF1 (755000 nominal). </w:delText>
        </w:r>
      </w:del>
    </w:p>
    <w:p w14:paraId="3077BFFB" w14:textId="77777777" w:rsidR="00641C8A" w:rsidRDefault="00641C8A" w:rsidP="00732F42"/>
    <w:p w14:paraId="5357B106" w14:textId="338B97B9" w:rsidR="00392559" w:rsidRDefault="00CC10DF" w:rsidP="00732F42">
      <w:r>
        <w:t>The resistor values are all stored in non-volatile memory on the IV Swinger 2 device (Arduino EEPROM)</w:t>
      </w:r>
      <w:r w:rsidR="00641C8A">
        <w:t>.</w:t>
      </w:r>
      <w:r>
        <w:t xml:space="preserve"> </w:t>
      </w:r>
    </w:p>
    <w:p w14:paraId="74B6EC3F" w14:textId="28922AFE" w:rsidR="00641C8A" w:rsidRDefault="00641C8A" w:rsidP="009F65DA">
      <w:pPr>
        <w:pStyle w:val="Heading4"/>
      </w:pPr>
      <w:bookmarkStart w:id="1884" w:name="_Toc26612491"/>
      <w:bookmarkStart w:id="1885" w:name="_Toc132386802"/>
      <w:r>
        <w:t>Pyranometer</w:t>
      </w:r>
      <w:bookmarkEnd w:id="1884"/>
      <w:bookmarkEnd w:id="1885"/>
    </w:p>
    <w:p w14:paraId="1BFAA66F" w14:textId="0A804446" w:rsidR="00641C8A" w:rsidRPr="00641C8A" w:rsidRDefault="00641C8A">
      <w:r>
        <w:t xml:space="preserve">The pyranometer </w:t>
      </w:r>
      <w:r w:rsidR="00326171">
        <w:t xml:space="preserve">(irradiance sensor) </w:t>
      </w:r>
      <w:r>
        <w:t>is one of the optional sensors described in the “</w:t>
      </w:r>
      <w:ins w:id="1886" w:author="Chris Satterlee" w:date="2023-04-14T15:58:00Z">
        <w:r w:rsidR="00740338">
          <w:fldChar w:fldCharType="begin"/>
        </w:r>
        <w:r w:rsidR="00740338">
          <w:instrText xml:space="preserve"> HYPERLINK "https://raw.githubusercontent.com/csatt/IV_Swinger/master/docs/IV_Swinger2/IV_Swinger2_Sensors.pdf" </w:instrText>
        </w:r>
        <w:r w:rsidR="00740338">
          <w:fldChar w:fldCharType="separate"/>
        </w:r>
        <w:r w:rsidRPr="00740338">
          <w:rPr>
            <w:rStyle w:val="Hyperlink"/>
          </w:rPr>
          <w:t>IV Swinger 2: Optional Environmental Sensors</w:t>
        </w:r>
        <w:r w:rsidR="00740338">
          <w:fldChar w:fldCharType="end"/>
        </w:r>
      </w:ins>
      <w:r>
        <w:t>” document. Refer to that document for more details, including calibration. Note that this calibration value is stored on the laptop, not on the IV Swinger 2 device. Ideally, it would be stored on the pyranometer hardware, but there is nowhere to store it.</w:t>
      </w:r>
    </w:p>
    <w:p w14:paraId="0A8820BA" w14:textId="235C39DE" w:rsidR="00641C8A" w:rsidRDefault="00641C8A" w:rsidP="009F65DA">
      <w:pPr>
        <w:pStyle w:val="Heading4"/>
      </w:pPr>
      <w:bookmarkStart w:id="1887" w:name="_Toc26612492"/>
      <w:bookmarkStart w:id="1888" w:name="_Toc132386803"/>
      <w:r>
        <w:t>Bias Battery</w:t>
      </w:r>
      <w:bookmarkEnd w:id="1887"/>
      <w:bookmarkEnd w:id="1888"/>
    </w:p>
    <w:p w14:paraId="4F5004F2" w14:textId="695664E6" w:rsidR="008556B8" w:rsidRDefault="00392559" w:rsidP="00392559">
      <w:r>
        <w:t xml:space="preserve">The “Bias Battery” calibration is used only for the cell version of IV Swinger 2, which sometimes requires a bias battery in series with the PV cell. </w:t>
      </w:r>
      <w:r w:rsidR="000D557E">
        <w:t xml:space="preserve">See Chapter </w:t>
      </w:r>
      <w:r w:rsidR="000D557E">
        <w:fldChar w:fldCharType="begin"/>
      </w:r>
      <w:r w:rsidR="000D557E">
        <w:instrText xml:space="preserve"> REF _Ref372632303 \r \h </w:instrText>
      </w:r>
      <w:r w:rsidR="000D557E">
        <w:fldChar w:fldCharType="separate"/>
      </w:r>
      <w:r w:rsidR="0051422D">
        <w:t>9</w:t>
      </w:r>
      <w:r w:rsidR="000D557E">
        <w:fldChar w:fldCharType="end"/>
      </w:r>
      <w:r w:rsidR="000D557E">
        <w:t xml:space="preserve"> on page </w:t>
      </w:r>
      <w:r w:rsidR="000D557E">
        <w:fldChar w:fldCharType="begin"/>
      </w:r>
      <w:r w:rsidR="000D557E">
        <w:instrText xml:space="preserve"> PAGEREF _Ref372632346 \h </w:instrText>
      </w:r>
      <w:r w:rsidR="000D557E">
        <w:fldChar w:fldCharType="separate"/>
      </w:r>
      <w:ins w:id="1889" w:author="Chris Satterlee" w:date="2023-04-14T18:03:00Z">
        <w:r w:rsidR="0051422D">
          <w:rPr>
            <w:noProof/>
          </w:rPr>
          <w:t>66</w:t>
        </w:r>
      </w:ins>
      <w:del w:id="1890" w:author="Chris Satterlee" w:date="2023-04-11T18:15:00Z">
        <w:r w:rsidR="005C4776" w:rsidDel="00335B82">
          <w:rPr>
            <w:noProof/>
          </w:rPr>
          <w:delText>61</w:delText>
        </w:r>
      </w:del>
      <w:r w:rsidR="000D557E">
        <w:fldChar w:fldCharType="end"/>
      </w:r>
      <w:r w:rsidR="000D557E">
        <w:t xml:space="preserve"> for more information.</w:t>
      </w:r>
    </w:p>
    <w:p w14:paraId="2424B944" w14:textId="2FE42159" w:rsidR="00641C8A" w:rsidRDefault="00641C8A" w:rsidP="009F65DA">
      <w:pPr>
        <w:pStyle w:val="Heading4"/>
      </w:pPr>
      <w:bookmarkStart w:id="1891" w:name="_Toc26612493"/>
      <w:bookmarkStart w:id="1892" w:name="_Toc132386804"/>
      <w:r>
        <w:t>Invalidate Arduino EEPROM</w:t>
      </w:r>
      <w:bookmarkEnd w:id="1891"/>
      <w:bookmarkEnd w:id="1892"/>
    </w:p>
    <w:p w14:paraId="5DE01D49" w14:textId="66362653" w:rsidR="00641C8A" w:rsidRDefault="008556B8" w:rsidP="00392559">
      <w:r>
        <w:t>The “Invalidate Arduino EEPROM” menu entry can be used to clear out the calibration values and start from the default calibration.</w:t>
      </w:r>
      <w:r w:rsidR="00641C8A">
        <w:t xml:space="preserve"> This applies only to the </w:t>
      </w:r>
      <w:r w:rsidR="00871E58">
        <w:t xml:space="preserve">Vref, </w:t>
      </w:r>
      <w:r w:rsidR="00641C8A">
        <w:t>Current, Voltage, and Resistor values.</w:t>
      </w:r>
    </w:p>
    <w:p w14:paraId="5EEA128C" w14:textId="77777777" w:rsidR="00641C8A" w:rsidRDefault="00641C8A" w:rsidP="009F65DA">
      <w:pPr>
        <w:pStyle w:val="Heading4"/>
      </w:pPr>
      <w:bookmarkStart w:id="1893" w:name="_Toc26612494"/>
      <w:bookmarkStart w:id="1894" w:name="_Toc132386805"/>
      <w:r>
        <w:t>Calibration Help</w:t>
      </w:r>
      <w:bookmarkEnd w:id="1893"/>
      <w:bookmarkEnd w:id="1894"/>
    </w:p>
    <w:p w14:paraId="4BDA8AB6" w14:textId="3C44161D" w:rsidR="008556B8" w:rsidRPr="006573E7" w:rsidRDefault="00641C8A">
      <w:r>
        <w:t>The Calibration Help item brings up a dialog with more information on how to perform calibrations.</w:t>
      </w:r>
    </w:p>
    <w:p w14:paraId="3CE1ECC0" w14:textId="799D7837" w:rsidR="00F27953" w:rsidRDefault="00F27953" w:rsidP="0054405C">
      <w:pPr>
        <w:pStyle w:val="Heading3"/>
        <w:rPr>
          <w:ins w:id="1895" w:author="Chris Satterlee" w:date="2023-04-10T12:33:00Z"/>
        </w:rPr>
      </w:pPr>
      <w:bookmarkStart w:id="1896" w:name="_Ref132027760"/>
      <w:bookmarkStart w:id="1897" w:name="_Toc132386806"/>
      <w:bookmarkStart w:id="1898" w:name="_Toc26612495"/>
      <w:ins w:id="1899" w:author="Chris Satterlee" w:date="2023-04-10T12:33:00Z">
        <w:r>
          <w:lastRenderedPageBreak/>
          <w:t>Instances Menu</w:t>
        </w:r>
        <w:bookmarkEnd w:id="1896"/>
        <w:bookmarkEnd w:id="1897"/>
      </w:ins>
    </w:p>
    <w:p w14:paraId="79B12511" w14:textId="7D9DE9B7" w:rsidR="00CC067C" w:rsidRDefault="00F27953" w:rsidP="00F27953">
      <w:pPr>
        <w:rPr>
          <w:ins w:id="1900" w:author="Chris Satterlee" w:date="2023-04-10T15:08:00Z"/>
        </w:rPr>
      </w:pPr>
      <w:ins w:id="1901" w:author="Chris Satterlee" w:date="2023-04-10T12:33:00Z">
        <w:r>
          <w:t xml:space="preserve">The </w:t>
        </w:r>
      </w:ins>
      <w:ins w:id="1902" w:author="Chris Satterlee" w:date="2023-04-10T12:34:00Z">
        <w:r>
          <w:t xml:space="preserve">Instances menu was </w:t>
        </w:r>
      </w:ins>
      <w:ins w:id="1903" w:author="Chris Satterlee" w:date="2023-04-10T17:22:00Z">
        <w:r w:rsidR="006E6E61">
          <w:t>introduced</w:t>
        </w:r>
      </w:ins>
      <w:ins w:id="1904" w:author="Chris Satterlee" w:date="2023-04-10T12:34:00Z">
        <w:r>
          <w:t xml:space="preserve"> in </w:t>
        </w:r>
      </w:ins>
      <w:ins w:id="1905" w:author="Chris Satterlee" w:date="2023-04-10T22:07:00Z">
        <w:r w:rsidR="00B966A3">
          <w:t>v</w:t>
        </w:r>
      </w:ins>
      <w:ins w:id="1906" w:author="Chris Satterlee" w:date="2023-04-10T12:34:00Z">
        <w:r>
          <w:t>2.8.0</w:t>
        </w:r>
      </w:ins>
      <w:ins w:id="1907" w:author="Chris Satterlee" w:date="2023-04-10T12:37:00Z">
        <w:r>
          <w:t>.</w:t>
        </w:r>
      </w:ins>
      <w:ins w:id="1908" w:author="Chris Satterlee" w:date="2023-04-10T15:07:00Z">
        <w:r w:rsidR="00CC067C">
          <w:t xml:space="preserve"> Ini</w:t>
        </w:r>
      </w:ins>
      <w:ins w:id="1909" w:author="Chris Satterlee" w:date="2023-04-10T15:08:00Z">
        <w:r w:rsidR="00CC067C">
          <w:t xml:space="preserve">tially, it has </w:t>
        </w:r>
      </w:ins>
      <w:ins w:id="1910" w:author="Chris Satterlee" w:date="2023-04-10T15:09:00Z">
        <w:r w:rsidR="00CC067C">
          <w:t xml:space="preserve">only </w:t>
        </w:r>
      </w:ins>
      <w:ins w:id="1911" w:author="Chris Satterlee" w:date="2023-04-10T15:08:00Z">
        <w:r w:rsidR="00CC067C">
          <w:t>two entries: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912" w:author="Chris Satterlee" w:date="2023-04-10T15:08:00Z">
          <w:tblPr>
            <w:tblStyle w:val="TableGrid"/>
            <w:tblW w:w="0" w:type="auto"/>
            <w:tblLook w:val="04A0" w:firstRow="1" w:lastRow="0" w:firstColumn="1" w:lastColumn="0" w:noHBand="0" w:noVBand="1"/>
          </w:tblPr>
        </w:tblPrChange>
      </w:tblPr>
      <w:tblGrid>
        <w:gridCol w:w="10296"/>
        <w:tblGridChange w:id="1913">
          <w:tblGrid>
            <w:gridCol w:w="10296"/>
          </w:tblGrid>
        </w:tblGridChange>
      </w:tblGrid>
      <w:tr w:rsidR="00CC067C" w14:paraId="25AD1E32" w14:textId="77777777" w:rsidTr="00CC067C">
        <w:trPr>
          <w:ins w:id="1914" w:author="Chris Satterlee" w:date="2023-04-10T15:08:00Z"/>
        </w:trPr>
        <w:tc>
          <w:tcPr>
            <w:tcW w:w="10296" w:type="dxa"/>
            <w:tcPrChange w:id="1915" w:author="Chris Satterlee" w:date="2023-04-10T15:08:00Z">
              <w:tcPr>
                <w:tcW w:w="10296" w:type="dxa"/>
              </w:tcPr>
            </w:tcPrChange>
          </w:tcPr>
          <w:p w14:paraId="377BDBD4" w14:textId="3F353F2E" w:rsidR="00CC067C" w:rsidRDefault="00CC067C" w:rsidP="00F27953">
            <w:pPr>
              <w:rPr>
                <w:ins w:id="1916" w:author="Chris Satterlee" w:date="2023-04-10T15:08:00Z"/>
              </w:rPr>
            </w:pPr>
          </w:p>
        </w:tc>
      </w:tr>
    </w:tbl>
    <w:p w14:paraId="09CED6DB" w14:textId="41930C19" w:rsidR="00F27953" w:rsidRDefault="00CC067C">
      <w:pPr>
        <w:jc w:val="center"/>
        <w:rPr>
          <w:ins w:id="1917" w:author="Chris Satterlee" w:date="2023-04-10T15:09:00Z"/>
        </w:rPr>
        <w:pPrChange w:id="1918" w:author="Chris Satterlee" w:date="2023-04-10T15:10:00Z">
          <w:pPr/>
        </w:pPrChange>
      </w:pPr>
      <w:ins w:id="1919" w:author="Chris Satterlee" w:date="2023-04-10T15:09:00Z">
        <w:r>
          <w:rPr>
            <w:noProof/>
          </w:rPr>
          <w:drawing>
            <wp:inline distT="0" distB="0" distL="0" distR="0" wp14:anchorId="3A0AE63B" wp14:editId="61C7EBD7">
              <wp:extent cx="5595402" cy="1005840"/>
              <wp:effectExtent l="0" t="0" r="5715" b="0"/>
              <wp:docPr id="15707522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2269" name="Picture 1570752269"/>
                      <pic:cNvPicPr/>
                    </pic:nvPicPr>
                    <pic:blipFill>
                      <a:blip r:embed="rId61"/>
                      <a:stretch>
                        <a:fillRect/>
                      </a:stretch>
                    </pic:blipFill>
                    <pic:spPr>
                      <a:xfrm>
                        <a:off x="0" y="0"/>
                        <a:ext cx="5857328" cy="1052924"/>
                      </a:xfrm>
                      <a:prstGeom prst="rect">
                        <a:avLst/>
                      </a:prstGeom>
                    </pic:spPr>
                  </pic:pic>
                </a:graphicData>
              </a:graphic>
            </wp:inline>
          </w:drawing>
        </w:r>
      </w:ins>
    </w:p>
    <w:p w14:paraId="067AE457" w14:textId="77777777" w:rsidR="00CC067C" w:rsidRDefault="00CC067C" w:rsidP="00F27953">
      <w:pPr>
        <w:rPr>
          <w:ins w:id="1920" w:author="Chris Satterlee" w:date="2023-04-10T15:09:00Z"/>
        </w:rPr>
      </w:pPr>
    </w:p>
    <w:p w14:paraId="5121186D" w14:textId="77777777" w:rsidR="00CC067C" w:rsidRDefault="00CC067C" w:rsidP="00CC067C">
      <w:pPr>
        <w:rPr>
          <w:ins w:id="1921" w:author="Chris Satterlee" w:date="2023-04-10T15:13:00Z"/>
        </w:rPr>
      </w:pPr>
      <w:ins w:id="1922" w:author="Chris Satterlee" w:date="2023-04-10T15:13:00Z">
        <w:r>
          <w:t>The "instances" feature provides the ability to concurrently control more than one IV Swinger 2 from a single laptop. Previously this required running the application from multiple user accounts.</w:t>
        </w:r>
      </w:ins>
    </w:p>
    <w:p w14:paraId="7DB2DE5E" w14:textId="77777777" w:rsidR="00CC067C" w:rsidRDefault="00CC067C" w:rsidP="00CC067C">
      <w:pPr>
        <w:rPr>
          <w:ins w:id="1923" w:author="Chris Satterlee" w:date="2023-04-10T15:13:00Z"/>
        </w:rPr>
      </w:pPr>
    </w:p>
    <w:p w14:paraId="5209B502" w14:textId="3603927B" w:rsidR="00CC067C" w:rsidRDefault="00CC067C" w:rsidP="00CC067C">
      <w:pPr>
        <w:rPr>
          <w:ins w:id="1924" w:author="Chris Satterlee" w:date="2023-04-10T15:13:00Z"/>
        </w:rPr>
      </w:pPr>
      <w:ins w:id="1925" w:author="Chris Satterlee" w:date="2023-04-10T15:13:00Z">
        <w:r>
          <w:t>When an instance is created, a dedicated subdirectory (folder) is created for its configuration and data</w:t>
        </w:r>
      </w:ins>
      <w:ins w:id="1926" w:author="Chris Satterlee" w:date="2023-04-10T21:57:00Z">
        <w:r w:rsidR="00966F48">
          <w:t xml:space="preserve"> (see section </w:t>
        </w:r>
        <w:r w:rsidR="00966F48">
          <w:fldChar w:fldCharType="begin"/>
        </w:r>
        <w:r w:rsidR="00966F48">
          <w:instrText xml:space="preserve"> REF _Ref132056289 \r \h </w:instrText>
        </w:r>
      </w:ins>
      <w:r w:rsidR="00966F48">
        <w:fldChar w:fldCharType="separate"/>
      </w:r>
      <w:ins w:id="1927" w:author="Chris Satterlee" w:date="2023-04-14T18:03:00Z">
        <w:r w:rsidR="0051422D">
          <w:t>4.6.5</w:t>
        </w:r>
      </w:ins>
      <w:ins w:id="1928" w:author="Chris Satterlee" w:date="2023-04-10T21:57:00Z">
        <w:r w:rsidR="00966F48">
          <w:fldChar w:fldCharType="end"/>
        </w:r>
      </w:ins>
      <w:ins w:id="1929" w:author="Chris Satterlee" w:date="2023-04-10T21:58:00Z">
        <w:r w:rsidR="00966F48">
          <w:t xml:space="preserve"> on page </w:t>
        </w:r>
        <w:r w:rsidR="00966F48">
          <w:fldChar w:fldCharType="begin"/>
        </w:r>
        <w:r w:rsidR="00966F48">
          <w:instrText xml:space="preserve"> PAGEREF _Ref132056289 \h </w:instrText>
        </w:r>
      </w:ins>
      <w:r w:rsidR="00966F48">
        <w:fldChar w:fldCharType="separate"/>
      </w:r>
      <w:ins w:id="1930" w:author="Chris Satterlee" w:date="2023-04-14T18:03:00Z">
        <w:r w:rsidR="0051422D">
          <w:rPr>
            <w:noProof/>
          </w:rPr>
          <w:t>61</w:t>
        </w:r>
      </w:ins>
      <w:ins w:id="1931" w:author="Chris Satterlee" w:date="2023-04-10T21:58:00Z">
        <w:r w:rsidR="00966F48">
          <w:fldChar w:fldCharType="end"/>
        </w:r>
      </w:ins>
      <w:ins w:id="1932" w:author="Chris Satterlee" w:date="2023-04-10T15:13:00Z">
        <w:r>
          <w:t>.</w:t>
        </w:r>
      </w:ins>
      <w:ins w:id="1933" w:author="Chris Satterlee" w:date="2023-04-10T21:57:00Z">
        <w:r w:rsidR="00966F48">
          <w:t>)</w:t>
        </w:r>
      </w:ins>
      <w:ins w:id="1934" w:author="Chris Satterlee" w:date="2023-04-10T15:13:00Z">
        <w:r>
          <w:t xml:space="preserve"> This prevents runtime collisions and conflicts and also makes it much easier for the user to identify which results are for which PV module or cell under test.</w:t>
        </w:r>
      </w:ins>
    </w:p>
    <w:p w14:paraId="5971E71D" w14:textId="77777777" w:rsidR="00CC067C" w:rsidRDefault="00CC067C" w:rsidP="00CC067C">
      <w:pPr>
        <w:rPr>
          <w:ins w:id="1935" w:author="Chris Satterlee" w:date="2023-04-10T15:13:00Z"/>
        </w:rPr>
      </w:pPr>
    </w:p>
    <w:p w14:paraId="004CDDE9" w14:textId="77777777" w:rsidR="00CC067C" w:rsidRDefault="00CC067C" w:rsidP="00CC067C">
      <w:pPr>
        <w:rPr>
          <w:ins w:id="1936" w:author="Chris Satterlee" w:date="2023-04-10T15:16:00Z"/>
        </w:rPr>
      </w:pPr>
      <w:ins w:id="1937" w:author="Chris Satterlee" w:date="2023-04-10T15:13:00Z">
        <w:r>
          <w:t>To create a new instance, select "Add New Instance" in the menu. This will prompt you to enter a name for the instance</w:t>
        </w:r>
      </w:ins>
      <w:ins w:id="1938" w:author="Chris Satterlee" w:date="2023-04-10T15:16:00Z">
        <w:r>
          <w:t>:</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939" w:author="Chris Satterlee" w:date="2023-04-10T15:16:00Z">
          <w:tblPr>
            <w:tblStyle w:val="TableGrid"/>
            <w:tblW w:w="0" w:type="auto"/>
            <w:tblLook w:val="04A0" w:firstRow="1" w:lastRow="0" w:firstColumn="1" w:lastColumn="0" w:noHBand="0" w:noVBand="1"/>
          </w:tblPr>
        </w:tblPrChange>
      </w:tblPr>
      <w:tblGrid>
        <w:gridCol w:w="10296"/>
        <w:tblGridChange w:id="1940">
          <w:tblGrid>
            <w:gridCol w:w="10296"/>
          </w:tblGrid>
        </w:tblGridChange>
      </w:tblGrid>
      <w:tr w:rsidR="00CC067C" w14:paraId="60E3BC16" w14:textId="77777777" w:rsidTr="00CC067C">
        <w:trPr>
          <w:ins w:id="1941" w:author="Chris Satterlee" w:date="2023-04-10T15:16:00Z"/>
        </w:trPr>
        <w:tc>
          <w:tcPr>
            <w:tcW w:w="10296" w:type="dxa"/>
            <w:tcPrChange w:id="1942" w:author="Chris Satterlee" w:date="2023-04-10T15:16:00Z">
              <w:tcPr>
                <w:tcW w:w="10296" w:type="dxa"/>
              </w:tcPr>
            </w:tcPrChange>
          </w:tcPr>
          <w:p w14:paraId="031F3FEB" w14:textId="1390FE70" w:rsidR="00CC067C" w:rsidRDefault="00CC067C" w:rsidP="00CC067C">
            <w:pPr>
              <w:rPr>
                <w:ins w:id="1943" w:author="Chris Satterlee" w:date="2023-04-10T15:16:00Z"/>
              </w:rPr>
            </w:pPr>
            <w:ins w:id="1944" w:author="Chris Satterlee" w:date="2023-04-10T15:16:00Z">
              <w:r>
                <w:rPr>
                  <w:noProof/>
                </w:rPr>
                <w:drawing>
                  <wp:inline distT="0" distB="0" distL="0" distR="0" wp14:anchorId="3C7DD1AD" wp14:editId="2473A293">
                    <wp:extent cx="2407920" cy="1112685"/>
                    <wp:effectExtent l="0" t="0" r="5080" b="5080"/>
                    <wp:docPr id="4290817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81717" name="Picture 429081717"/>
                            <pic:cNvPicPr/>
                          </pic:nvPicPr>
                          <pic:blipFill>
                            <a:blip r:embed="rId62"/>
                            <a:stretch>
                              <a:fillRect/>
                            </a:stretch>
                          </pic:blipFill>
                          <pic:spPr>
                            <a:xfrm>
                              <a:off x="0" y="0"/>
                              <a:ext cx="2447431" cy="1130943"/>
                            </a:xfrm>
                            <a:prstGeom prst="rect">
                              <a:avLst/>
                            </a:prstGeom>
                          </pic:spPr>
                        </pic:pic>
                      </a:graphicData>
                    </a:graphic>
                  </wp:inline>
                </w:drawing>
              </w:r>
            </w:ins>
          </w:p>
        </w:tc>
      </w:tr>
    </w:tbl>
    <w:p w14:paraId="405CC24B" w14:textId="77777777" w:rsidR="00CC067C" w:rsidRDefault="00CC067C" w:rsidP="00CC067C">
      <w:pPr>
        <w:rPr>
          <w:ins w:id="1945" w:author="Chris Satterlee" w:date="2023-04-10T15:16:00Z"/>
        </w:rPr>
      </w:pPr>
    </w:p>
    <w:p w14:paraId="3117915A" w14:textId="5DD4B002" w:rsidR="003E0C9D" w:rsidRDefault="00CC067C" w:rsidP="00CC067C">
      <w:pPr>
        <w:rPr>
          <w:ins w:id="1946" w:author="Chris Satterlee" w:date="2023-04-10T15:35:00Z"/>
        </w:rPr>
      </w:pPr>
      <w:ins w:id="1947" w:author="Chris Satterlee" w:date="2023-04-10T15:17:00Z">
        <w:r>
          <w:t>Clicking OK</w:t>
        </w:r>
      </w:ins>
      <w:ins w:id="1948" w:author="Chris Satterlee" w:date="2023-04-10T15:13:00Z">
        <w:r>
          <w:t xml:space="preserve"> will launch a new GUI </w:t>
        </w:r>
      </w:ins>
      <w:ins w:id="1949" w:author="Chris Satterlee" w:date="2023-04-10T17:35:00Z">
        <w:r w:rsidR="0018165F">
          <w:t>window</w:t>
        </w:r>
      </w:ins>
      <w:ins w:id="1950" w:author="Chris Satterlee" w:date="2023-04-10T21:23:00Z">
        <w:r w:rsidR="0004186E">
          <w:rPr>
            <w:rStyle w:val="FootnoteReference"/>
          </w:rPr>
          <w:footnoteReference w:id="6"/>
        </w:r>
      </w:ins>
      <w:ins w:id="1959" w:author="Chris Satterlee" w:date="2023-04-10T17:35:00Z">
        <w:r w:rsidR="0018165F">
          <w:t xml:space="preserve"> </w:t>
        </w:r>
      </w:ins>
      <w:ins w:id="1960" w:author="Chris Satterlee" w:date="2023-04-10T15:13:00Z">
        <w:r>
          <w:t>to control that instance</w:t>
        </w:r>
      </w:ins>
      <w:ins w:id="1961" w:author="Chris Satterlee" w:date="2023-04-10T15:34:00Z">
        <w:r w:rsidR="003E0C9D">
          <w:t>:</w:t>
        </w:r>
      </w:ins>
    </w:p>
    <w:p w14:paraId="2A4F94C1" w14:textId="77777777" w:rsidR="003E0C9D" w:rsidRDefault="003E0C9D" w:rsidP="00CC067C">
      <w:pPr>
        <w:rPr>
          <w:ins w:id="1962" w:author="Chris Satterlee" w:date="2023-04-10T15:33: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963" w:author="Chris Satterlee" w:date="2023-04-10T15:35:00Z">
          <w:tblPr>
            <w:tblStyle w:val="TableGrid"/>
            <w:tblW w:w="0" w:type="auto"/>
            <w:tblLook w:val="04A0" w:firstRow="1" w:lastRow="0" w:firstColumn="1" w:lastColumn="0" w:noHBand="0" w:noVBand="1"/>
          </w:tblPr>
        </w:tblPrChange>
      </w:tblPr>
      <w:tblGrid>
        <w:gridCol w:w="10296"/>
        <w:tblGridChange w:id="1964">
          <w:tblGrid>
            <w:gridCol w:w="10296"/>
          </w:tblGrid>
        </w:tblGridChange>
      </w:tblGrid>
      <w:tr w:rsidR="003E0C9D" w14:paraId="5CA6B5FD" w14:textId="77777777" w:rsidTr="003E0C9D">
        <w:trPr>
          <w:ins w:id="1965" w:author="Chris Satterlee" w:date="2023-04-10T15:33:00Z"/>
        </w:trPr>
        <w:tc>
          <w:tcPr>
            <w:tcW w:w="10296" w:type="dxa"/>
            <w:tcPrChange w:id="1966" w:author="Chris Satterlee" w:date="2023-04-10T15:35:00Z">
              <w:tcPr>
                <w:tcW w:w="10296" w:type="dxa"/>
              </w:tcPr>
            </w:tcPrChange>
          </w:tcPr>
          <w:p w14:paraId="67CDC90C" w14:textId="63E4DAC6" w:rsidR="003E0C9D" w:rsidRDefault="003E0C9D" w:rsidP="00CC067C">
            <w:pPr>
              <w:rPr>
                <w:ins w:id="1967" w:author="Chris Satterlee" w:date="2023-04-10T15:33:00Z"/>
              </w:rPr>
            </w:pPr>
            <w:ins w:id="1968" w:author="Chris Satterlee" w:date="2023-04-10T15:34:00Z">
              <w:r>
                <w:rPr>
                  <w:noProof/>
                </w:rPr>
                <w:drawing>
                  <wp:inline distT="0" distB="0" distL="0" distR="0" wp14:anchorId="5DA9C913" wp14:editId="2F15EFC5">
                    <wp:extent cx="6400800" cy="3285490"/>
                    <wp:effectExtent l="0" t="0" r="0" b="3810"/>
                    <wp:docPr id="17112405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40587" name="Picture 1711240587"/>
                            <pic:cNvPicPr/>
                          </pic:nvPicPr>
                          <pic:blipFill>
                            <a:blip r:embed="rId63" cstate="screen">
                              <a:extLst>
                                <a:ext uri="{28A0092B-C50C-407E-A947-70E740481C1C}">
                                  <a14:useLocalDpi xmlns:a14="http://schemas.microsoft.com/office/drawing/2010/main"/>
                                </a:ext>
                              </a:extLst>
                            </a:blip>
                            <a:stretch>
                              <a:fillRect/>
                            </a:stretch>
                          </pic:blipFill>
                          <pic:spPr>
                            <a:xfrm>
                              <a:off x="0" y="0"/>
                              <a:ext cx="6400800" cy="3285490"/>
                            </a:xfrm>
                            <a:prstGeom prst="rect">
                              <a:avLst/>
                            </a:prstGeom>
                          </pic:spPr>
                        </pic:pic>
                      </a:graphicData>
                    </a:graphic>
                  </wp:inline>
                </w:drawing>
              </w:r>
            </w:ins>
          </w:p>
        </w:tc>
      </w:tr>
    </w:tbl>
    <w:p w14:paraId="5BEE129C" w14:textId="77777777" w:rsidR="003E0C9D" w:rsidRDefault="003E0C9D" w:rsidP="00CC067C">
      <w:pPr>
        <w:rPr>
          <w:ins w:id="1969" w:author="Chris Satterlee" w:date="2023-04-10T15:33:00Z"/>
        </w:rPr>
      </w:pPr>
    </w:p>
    <w:p w14:paraId="50BA170E" w14:textId="6217C2BC" w:rsidR="0018165F" w:rsidRDefault="006E6E61" w:rsidP="00CC067C">
      <w:pPr>
        <w:rPr>
          <w:ins w:id="1970" w:author="Chris Satterlee" w:date="2023-04-10T17:34:00Z"/>
        </w:rPr>
      </w:pPr>
      <w:ins w:id="1971" w:author="Chris Satterlee" w:date="2023-04-10T17:24:00Z">
        <w:r w:rsidRPr="006E6E61">
          <w:rPr>
            <w:u w:val="single"/>
            <w:rPrChange w:id="1972" w:author="Chris Satterlee" w:date="2023-04-10T17:29:00Z">
              <w:rPr/>
            </w:rPrChange>
          </w:rPr>
          <w:t>Mac note</w:t>
        </w:r>
        <w:r>
          <w:t>: The</w:t>
        </w:r>
      </w:ins>
      <w:ins w:id="1973" w:author="Chris Satterlee" w:date="2023-04-10T17:30:00Z">
        <w:r>
          <w:t xml:space="preserve"> menu </w:t>
        </w:r>
        <w:r w:rsidR="0018165F">
          <w:t xml:space="preserve">bar </w:t>
        </w:r>
      </w:ins>
      <w:ins w:id="1974" w:author="Chris Satterlee" w:date="2023-04-10T17:32:00Z">
        <w:r w:rsidR="0018165F">
          <w:t xml:space="preserve">looks </w:t>
        </w:r>
      </w:ins>
      <w:ins w:id="1975" w:author="Chris Satterlee" w:date="2023-04-10T17:34:00Z">
        <w:r w:rsidR="0018165F">
          <w:t>identical</w:t>
        </w:r>
      </w:ins>
      <w:ins w:id="1976" w:author="Chris Satterlee" w:date="2023-04-10T17:32:00Z">
        <w:r w:rsidR="0018165F">
          <w:t xml:space="preserve"> for </w:t>
        </w:r>
      </w:ins>
      <w:ins w:id="1977" w:author="Chris Satterlee" w:date="2023-04-10T21:30:00Z">
        <w:r w:rsidR="0004186E">
          <w:t xml:space="preserve">all </w:t>
        </w:r>
      </w:ins>
      <w:ins w:id="1978" w:author="Chris Satterlee" w:date="2023-04-10T17:32:00Z">
        <w:r w:rsidR="0018165F">
          <w:t>GUI</w:t>
        </w:r>
      </w:ins>
      <w:ins w:id="1979" w:author="Chris Satterlee" w:date="2023-04-10T17:35:00Z">
        <w:r w:rsidR="0018165F">
          <w:t xml:space="preserve"> window</w:t>
        </w:r>
      </w:ins>
      <w:ins w:id="1980" w:author="Chris Satterlee" w:date="2023-04-10T17:32:00Z">
        <w:r w:rsidR="0018165F">
          <w:t>s</w:t>
        </w:r>
      </w:ins>
      <w:ins w:id="1981" w:author="Chris Satterlee" w:date="2023-04-10T17:38:00Z">
        <w:r w:rsidR="0018165F">
          <w:t xml:space="preserve">, but the menu bar </w:t>
        </w:r>
      </w:ins>
      <w:ins w:id="1982" w:author="Chris Satterlee" w:date="2023-04-10T17:39:00Z">
        <w:r w:rsidR="0018165F">
          <w:t xml:space="preserve">is </w:t>
        </w:r>
      </w:ins>
      <w:ins w:id="1983" w:author="Chris Satterlee" w:date="2023-04-10T17:41:00Z">
        <w:r w:rsidR="00E3792B">
          <w:t xml:space="preserve">associated </w:t>
        </w:r>
      </w:ins>
      <w:ins w:id="1984" w:author="Chris Satterlee" w:date="2023-04-10T17:42:00Z">
        <w:r w:rsidR="00E3792B">
          <w:t xml:space="preserve">only </w:t>
        </w:r>
      </w:ins>
      <w:ins w:id="1985" w:author="Chris Satterlee" w:date="2023-04-10T17:41:00Z">
        <w:r w:rsidR="00E3792B">
          <w:t>with</w:t>
        </w:r>
      </w:ins>
      <w:ins w:id="1986" w:author="Chris Satterlee" w:date="2023-04-10T17:39:00Z">
        <w:r w:rsidR="0018165F">
          <w:t xml:space="preserve"> the window </w:t>
        </w:r>
      </w:ins>
      <w:ins w:id="1987" w:author="Chris Satterlee" w:date="2023-04-10T17:42:00Z">
        <w:r w:rsidR="00E3792B">
          <w:t xml:space="preserve">that has </w:t>
        </w:r>
      </w:ins>
      <w:ins w:id="1988" w:author="Chris Satterlee" w:date="2023-04-10T17:39:00Z">
        <w:r w:rsidR="0018165F">
          <w:t>focus</w:t>
        </w:r>
      </w:ins>
      <w:ins w:id="1989" w:author="Chris Satterlee" w:date="2023-04-10T17:42:00Z">
        <w:r w:rsidR="00E3792B">
          <w:t xml:space="preserve"> (is selected</w:t>
        </w:r>
      </w:ins>
      <w:ins w:id="1990" w:author="Chris Satterlee" w:date="2023-04-10T17:39:00Z">
        <w:r w:rsidR="0018165F">
          <w:t>.</w:t>
        </w:r>
      </w:ins>
      <w:ins w:id="1991" w:author="Chris Satterlee" w:date="2023-04-10T17:42:00Z">
        <w:r w:rsidR="00E3792B">
          <w:t>)</w:t>
        </w:r>
      </w:ins>
      <w:ins w:id="1992" w:author="Chris Satterlee" w:date="2023-04-10T17:39:00Z">
        <w:r w:rsidR="0018165F">
          <w:t xml:space="preserve"> For this reason, </w:t>
        </w:r>
      </w:ins>
      <w:ins w:id="1993" w:author="Chris Satterlee" w:date="2023-04-10T17:32:00Z">
        <w:r w:rsidR="0018165F">
          <w:t>it is</w:t>
        </w:r>
      </w:ins>
      <w:ins w:id="1994" w:author="Chris Satterlee" w:date="2023-04-10T17:33:00Z">
        <w:r w:rsidR="0018165F">
          <w:t xml:space="preserve"> important to </w:t>
        </w:r>
      </w:ins>
      <w:ins w:id="1995" w:author="Chris Satterlee" w:date="2023-04-10T17:46:00Z">
        <w:r w:rsidR="00E3792B">
          <w:t>click</w:t>
        </w:r>
      </w:ins>
      <w:ins w:id="1996" w:author="Chris Satterlee" w:date="2023-04-10T17:33:00Z">
        <w:r w:rsidR="0018165F">
          <w:t xml:space="preserve"> on the </w:t>
        </w:r>
      </w:ins>
      <w:ins w:id="1997" w:author="Chris Satterlee" w:date="2023-04-10T17:34:00Z">
        <w:r w:rsidR="0018165F">
          <w:t xml:space="preserve">correct window </w:t>
        </w:r>
      </w:ins>
      <w:ins w:id="1998" w:author="Chris Satterlee" w:date="2023-04-10T17:47:00Z">
        <w:r w:rsidR="00E3792B">
          <w:t>before</w:t>
        </w:r>
      </w:ins>
      <w:ins w:id="1999" w:author="Chris Satterlee" w:date="2023-04-10T17:34:00Z">
        <w:r w:rsidR="0018165F">
          <w:t xml:space="preserve"> using the </w:t>
        </w:r>
      </w:ins>
      <w:ins w:id="2000" w:author="Chris Satterlee" w:date="2023-04-10T17:43:00Z">
        <w:r w:rsidR="00E3792B">
          <w:t>menu</w:t>
        </w:r>
      </w:ins>
      <w:ins w:id="2001" w:author="Chris Satterlee" w:date="2023-04-10T17:45:00Z">
        <w:r w:rsidR="00E3792B">
          <w:t xml:space="preserve"> or else the menu actions </w:t>
        </w:r>
      </w:ins>
      <w:ins w:id="2002" w:author="Chris Satterlee" w:date="2023-04-10T17:46:00Z">
        <w:r w:rsidR="00E3792B">
          <w:t>may</w:t>
        </w:r>
      </w:ins>
      <w:ins w:id="2003" w:author="Chris Satterlee" w:date="2023-04-10T17:45:00Z">
        <w:r w:rsidR="00E3792B">
          <w:t xml:space="preserve"> be </w:t>
        </w:r>
      </w:ins>
      <w:ins w:id="2004" w:author="Chris Satterlee" w:date="2023-04-10T21:32:00Z">
        <w:r w:rsidR="00C815E9">
          <w:t>applied</w:t>
        </w:r>
      </w:ins>
      <w:ins w:id="2005" w:author="Chris Satterlee" w:date="2023-04-10T17:45:00Z">
        <w:r w:rsidR="00E3792B">
          <w:t xml:space="preserve"> to the wrong </w:t>
        </w:r>
      </w:ins>
      <w:ins w:id="2006" w:author="Chris Satterlee" w:date="2023-04-10T21:32:00Z">
        <w:r w:rsidR="00C815E9">
          <w:t>one</w:t>
        </w:r>
      </w:ins>
      <w:ins w:id="2007" w:author="Chris Satterlee" w:date="2023-04-10T17:45:00Z">
        <w:r w:rsidR="00E3792B">
          <w:t xml:space="preserve">. </w:t>
        </w:r>
      </w:ins>
      <w:ins w:id="2008" w:author="Chris Satterlee" w:date="2023-04-10T17:43:00Z">
        <w:r w:rsidR="00E3792B">
          <w:t>This</w:t>
        </w:r>
      </w:ins>
      <w:ins w:id="2009" w:author="Chris Satterlee" w:date="2023-04-10T17:37:00Z">
        <w:r w:rsidR="0018165F">
          <w:t xml:space="preserve"> is not an issue on Windows because each window has its own menu ba</w:t>
        </w:r>
      </w:ins>
      <w:ins w:id="2010" w:author="Chris Satterlee" w:date="2023-04-10T17:38:00Z">
        <w:r w:rsidR="0018165F">
          <w:t>r.</w:t>
        </w:r>
      </w:ins>
    </w:p>
    <w:p w14:paraId="60206752" w14:textId="53F3F2E5" w:rsidR="006E6E61" w:rsidRDefault="0018165F" w:rsidP="00CC067C">
      <w:pPr>
        <w:rPr>
          <w:ins w:id="2011" w:author="Chris Satterlee" w:date="2023-04-10T17:24:00Z"/>
        </w:rPr>
      </w:pPr>
      <w:ins w:id="2012" w:author="Chris Satterlee" w:date="2023-04-10T17:34:00Z">
        <w:r>
          <w:t xml:space="preserve"> </w:t>
        </w:r>
      </w:ins>
      <w:ins w:id="2013" w:author="Chris Satterlee" w:date="2023-04-10T17:32:00Z">
        <w:r>
          <w:t xml:space="preserve"> </w:t>
        </w:r>
      </w:ins>
      <w:ins w:id="2014" w:author="Chris Satterlee" w:date="2023-04-10T17:24:00Z">
        <w:r w:rsidR="006E6E61">
          <w:t xml:space="preserve"> </w:t>
        </w:r>
      </w:ins>
    </w:p>
    <w:p w14:paraId="0C77F296" w14:textId="67CEFDFF" w:rsidR="0004186E" w:rsidRDefault="00CC067C" w:rsidP="0004186E">
      <w:pPr>
        <w:rPr>
          <w:ins w:id="2015" w:author="Chris Satterlee" w:date="2023-04-10T21:31:00Z"/>
        </w:rPr>
      </w:pPr>
      <w:ins w:id="2016" w:author="Chris Satterlee" w:date="2023-04-10T15:13:00Z">
        <w:r>
          <w:t>The USB port for a new instance must be assigned manually from the USB port menu.</w:t>
        </w:r>
      </w:ins>
      <w:ins w:id="2017" w:author="Chris Satterlee" w:date="2023-04-10T21:31:00Z">
        <w:r w:rsidR="0004186E">
          <w:t xml:space="preserve"> Each GUI window must have a different USB port selected in order to prevent contention issues. The ports that are already in use will be disabled (grayed out) in the USB Port menu. If a previously created instance which uses a USB port that is already in use is launched, it will come up with its USB port set to DISCONNECTED.</w:t>
        </w:r>
      </w:ins>
    </w:p>
    <w:p w14:paraId="2CC1EF61" w14:textId="77777777" w:rsidR="00CC067C" w:rsidRDefault="00CC067C" w:rsidP="00CC067C">
      <w:pPr>
        <w:rPr>
          <w:ins w:id="2018" w:author="Chris Satterlee" w:date="2023-04-10T15:13:00Z"/>
        </w:rPr>
      </w:pPr>
    </w:p>
    <w:p w14:paraId="27092838" w14:textId="149799BE" w:rsidR="00CC067C" w:rsidRDefault="00CC067C" w:rsidP="00CC067C">
      <w:pPr>
        <w:rPr>
          <w:ins w:id="2019" w:author="Chris Satterlee" w:date="2023-04-10T15:38:00Z"/>
        </w:rPr>
      </w:pPr>
      <w:ins w:id="2020" w:author="Chris Satterlee" w:date="2023-04-10T15:13:00Z">
        <w:r>
          <w:t>Instances that have been previously created will be listed in the menu and can be launched by selecting those menu entries</w:t>
        </w:r>
      </w:ins>
      <w:ins w:id="2021" w:author="Chris Satterlee" w:date="2023-04-10T15:36:00Z">
        <w:r w:rsidR="003E0C9D">
          <w:t>:</w:t>
        </w:r>
      </w:ins>
    </w:p>
    <w:p w14:paraId="36C8E304" w14:textId="77777777" w:rsidR="003E0C9D" w:rsidRDefault="003E0C9D" w:rsidP="00CC067C">
      <w:pPr>
        <w:rPr>
          <w:ins w:id="2022" w:author="Chris Satterlee" w:date="2023-04-10T15:36: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023" w:author="Chris Satterlee" w:date="2023-04-10T15:38:00Z">
          <w:tblPr>
            <w:tblStyle w:val="TableGrid"/>
            <w:tblW w:w="0" w:type="auto"/>
            <w:tblLook w:val="04A0" w:firstRow="1" w:lastRow="0" w:firstColumn="1" w:lastColumn="0" w:noHBand="0" w:noVBand="1"/>
          </w:tblPr>
        </w:tblPrChange>
      </w:tblPr>
      <w:tblGrid>
        <w:gridCol w:w="10296"/>
        <w:tblGridChange w:id="2024">
          <w:tblGrid>
            <w:gridCol w:w="10296"/>
          </w:tblGrid>
        </w:tblGridChange>
      </w:tblGrid>
      <w:tr w:rsidR="003E0C9D" w14:paraId="1686DA5E" w14:textId="77777777" w:rsidTr="003E0C9D">
        <w:trPr>
          <w:ins w:id="2025" w:author="Chris Satterlee" w:date="2023-04-10T15:37:00Z"/>
        </w:trPr>
        <w:tc>
          <w:tcPr>
            <w:tcW w:w="10296" w:type="dxa"/>
            <w:tcPrChange w:id="2026" w:author="Chris Satterlee" w:date="2023-04-10T15:38:00Z">
              <w:tcPr>
                <w:tcW w:w="10296" w:type="dxa"/>
              </w:tcPr>
            </w:tcPrChange>
          </w:tcPr>
          <w:p w14:paraId="425D760E" w14:textId="086098BA" w:rsidR="003E0C9D" w:rsidRDefault="003E0C9D" w:rsidP="00CC067C">
            <w:pPr>
              <w:rPr>
                <w:ins w:id="2027" w:author="Chris Satterlee" w:date="2023-04-10T15:37:00Z"/>
              </w:rPr>
            </w:pPr>
            <w:ins w:id="2028" w:author="Chris Satterlee" w:date="2023-04-10T15:37:00Z">
              <w:r>
                <w:rPr>
                  <w:noProof/>
                </w:rPr>
                <w:drawing>
                  <wp:inline distT="0" distB="0" distL="0" distR="0" wp14:anchorId="7CCFC559" wp14:editId="408D0E4F">
                    <wp:extent cx="5601428" cy="1219200"/>
                    <wp:effectExtent l="0" t="0" r="0" b="0"/>
                    <wp:docPr id="20774837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83718" name="Picture 2077483718"/>
                            <pic:cNvPicPr/>
                          </pic:nvPicPr>
                          <pic:blipFill>
                            <a:blip r:embed="rId64"/>
                            <a:stretch>
                              <a:fillRect/>
                            </a:stretch>
                          </pic:blipFill>
                          <pic:spPr>
                            <a:xfrm>
                              <a:off x="0" y="0"/>
                              <a:ext cx="5694853" cy="1239535"/>
                            </a:xfrm>
                            <a:prstGeom prst="rect">
                              <a:avLst/>
                            </a:prstGeom>
                          </pic:spPr>
                        </pic:pic>
                      </a:graphicData>
                    </a:graphic>
                  </wp:inline>
                </w:drawing>
              </w:r>
            </w:ins>
          </w:p>
        </w:tc>
      </w:tr>
    </w:tbl>
    <w:p w14:paraId="7CAB040D" w14:textId="77777777" w:rsidR="003E0C9D" w:rsidRDefault="003E0C9D" w:rsidP="00CC067C">
      <w:pPr>
        <w:rPr>
          <w:ins w:id="2029" w:author="Chris Satterlee" w:date="2023-04-10T15:13:00Z"/>
        </w:rPr>
      </w:pPr>
    </w:p>
    <w:p w14:paraId="5878B91A" w14:textId="081BEDB6" w:rsidR="00CC067C" w:rsidRDefault="00CC067C" w:rsidP="00CC067C">
      <w:pPr>
        <w:rPr>
          <w:ins w:id="2030" w:author="Chris Satterlee" w:date="2023-04-10T15:13:00Z"/>
        </w:rPr>
      </w:pPr>
      <w:ins w:id="2031" w:author="Chris Satterlee" w:date="2023-04-10T15:13:00Z">
        <w:r>
          <w:t xml:space="preserve">The main GUI </w:t>
        </w:r>
      </w:ins>
      <w:ins w:id="2032" w:author="Chris Satterlee" w:date="2023-04-10T21:35:00Z">
        <w:r w:rsidR="00C815E9">
          <w:t xml:space="preserve">window </w:t>
        </w:r>
      </w:ins>
      <w:ins w:id="2033" w:author="Chris Satterlee" w:date="2023-04-10T15:13:00Z">
        <w:r>
          <w:t>remains active even when one or more instance GUI</w:t>
        </w:r>
      </w:ins>
      <w:ins w:id="2034" w:author="Chris Satterlee" w:date="2023-04-10T21:35:00Z">
        <w:r w:rsidR="00C815E9">
          <w:t xml:space="preserve"> window</w:t>
        </w:r>
      </w:ins>
      <w:ins w:id="2035" w:author="Chris Satterlee" w:date="2023-04-10T15:13:00Z">
        <w:r>
          <w:t xml:space="preserve">s are active. Killing an instance GUI </w:t>
        </w:r>
      </w:ins>
      <w:ins w:id="2036" w:author="Chris Satterlee" w:date="2023-04-10T21:35:00Z">
        <w:r w:rsidR="00C815E9">
          <w:t xml:space="preserve">window </w:t>
        </w:r>
      </w:ins>
      <w:ins w:id="2037" w:author="Chris Satterlee" w:date="2023-04-10T15:13:00Z">
        <w:r>
          <w:t>doesn't affect the other GUIs, but killing the main GUI kills all GUIs. If the main GUI is not going to be used to control an IV Swinger 2, its USB port should be set to DISCONNECTED in the USB Port menu.</w:t>
        </w:r>
      </w:ins>
    </w:p>
    <w:p w14:paraId="3B2DA21C" w14:textId="77777777" w:rsidR="00CC067C" w:rsidRDefault="00CC067C" w:rsidP="00CC067C">
      <w:pPr>
        <w:rPr>
          <w:ins w:id="2038" w:author="Chris Satterlee" w:date="2023-04-10T15:13:00Z"/>
        </w:rPr>
      </w:pPr>
    </w:p>
    <w:p w14:paraId="60B0EFE6" w14:textId="0EF069FE" w:rsidR="00CC067C" w:rsidRDefault="00CC067C" w:rsidP="00CC067C">
      <w:pPr>
        <w:rPr>
          <w:ins w:id="2039" w:author="Chris Satterlee" w:date="2023-04-10T15:13:00Z"/>
        </w:rPr>
      </w:pPr>
      <w:ins w:id="2040" w:author="Chris Satterlee" w:date="2023-04-10T15:13:00Z">
        <w:r>
          <w:t xml:space="preserve">Each instance has its own </w:t>
        </w:r>
      </w:ins>
      <w:ins w:id="2041" w:author="Chris Satterlee" w:date="2023-04-10T15:47:00Z">
        <w:r w:rsidR="00982AB2">
          <w:t>p</w:t>
        </w:r>
      </w:ins>
      <w:ins w:id="2042" w:author="Chris Satterlee" w:date="2023-04-10T15:13:00Z">
        <w:r>
          <w:t>references</w:t>
        </w:r>
      </w:ins>
      <w:ins w:id="2043" w:author="Chris Satterlee" w:date="2023-04-10T15:47:00Z">
        <w:r w:rsidR="00982AB2">
          <w:t xml:space="preserve"> </w:t>
        </w:r>
      </w:ins>
      <w:ins w:id="2044" w:author="Chris Satterlee" w:date="2023-04-10T15:13:00Z">
        <w:r>
          <w:t>that are initially the defaults</w:t>
        </w:r>
      </w:ins>
      <w:ins w:id="2045" w:author="Chris Satterlee" w:date="2023-04-10T15:45:00Z">
        <w:r w:rsidR="00982AB2">
          <w:t xml:space="preserve"> - they are </w:t>
        </w:r>
        <w:r w:rsidR="00982AB2" w:rsidRPr="00982AB2">
          <w:rPr>
            <w:u w:val="single"/>
            <w:rPrChange w:id="2046" w:author="Chris Satterlee" w:date="2023-04-10T15:46:00Z">
              <w:rPr/>
            </w:rPrChange>
          </w:rPr>
          <w:t>not</w:t>
        </w:r>
        <w:r w:rsidR="00982AB2">
          <w:t xml:space="preserve"> inherited from the main GUI preferences or from any </w:t>
        </w:r>
      </w:ins>
      <w:ins w:id="2047" w:author="Chris Satterlee" w:date="2023-04-10T15:46:00Z">
        <w:r w:rsidR="00982AB2">
          <w:t>other instance.</w:t>
        </w:r>
      </w:ins>
      <w:ins w:id="2048" w:author="Chris Satterlee" w:date="2023-04-10T15:45:00Z">
        <w:r w:rsidR="00982AB2">
          <w:t xml:space="preserve"> </w:t>
        </w:r>
      </w:ins>
    </w:p>
    <w:p w14:paraId="7EF041B0" w14:textId="77777777" w:rsidR="00CC067C" w:rsidRDefault="00CC067C" w:rsidP="00CC067C">
      <w:pPr>
        <w:rPr>
          <w:ins w:id="2049" w:author="Chris Satterlee" w:date="2023-04-10T15:13:00Z"/>
        </w:rPr>
      </w:pPr>
    </w:p>
    <w:p w14:paraId="6214F5CC" w14:textId="14809142" w:rsidR="00CC067C" w:rsidRDefault="00CC067C" w:rsidP="00CC067C">
      <w:pPr>
        <w:rPr>
          <w:ins w:id="2050" w:author="Chris Satterlee" w:date="2023-04-10T15:13:00Z"/>
        </w:rPr>
      </w:pPr>
      <w:ins w:id="2051" w:author="Chris Satterlee" w:date="2023-04-10T15:13:00Z">
        <w:r>
          <w:t xml:space="preserve">The Results Wizard for each instance </w:t>
        </w:r>
      </w:ins>
      <w:ins w:id="2052" w:author="Chris Satterlee" w:date="2023-04-10T21:37:00Z">
        <w:r w:rsidR="00C815E9">
          <w:t xml:space="preserve">lists </w:t>
        </w:r>
      </w:ins>
      <w:ins w:id="2053" w:author="Chris Satterlee" w:date="2023-04-10T15:13:00Z">
        <w:r>
          <w:t>that instance's runs</w:t>
        </w:r>
      </w:ins>
      <w:ins w:id="2054" w:author="Chris Satterlee" w:date="2023-04-10T21:38:00Z">
        <w:r w:rsidR="00C815E9">
          <w:t xml:space="preserve"> only</w:t>
        </w:r>
      </w:ins>
      <w:ins w:id="2055" w:author="Chris Satterlee" w:date="2023-04-10T15:13:00Z">
        <w:r>
          <w:t>.</w:t>
        </w:r>
      </w:ins>
    </w:p>
    <w:p w14:paraId="59266C7F" w14:textId="77777777" w:rsidR="00CC067C" w:rsidRDefault="00CC067C" w:rsidP="00CC067C">
      <w:pPr>
        <w:rPr>
          <w:ins w:id="2056" w:author="Chris Satterlee" w:date="2023-04-10T15:13:00Z"/>
        </w:rPr>
      </w:pPr>
    </w:p>
    <w:p w14:paraId="411133FB" w14:textId="31CEC52C" w:rsidR="003729F6" w:rsidRPr="00F27953" w:rsidRDefault="00CC067C">
      <w:pPr>
        <w:rPr>
          <w:ins w:id="2057" w:author="Chris Satterlee" w:date="2023-04-10T12:33:00Z"/>
        </w:rPr>
        <w:pPrChange w:id="2058" w:author="Chris Satterlee" w:date="2023-04-10T12:33:00Z">
          <w:pPr>
            <w:pStyle w:val="Heading3"/>
          </w:pPr>
        </w:pPrChange>
      </w:pPr>
      <w:ins w:id="2059" w:author="Chris Satterlee" w:date="2023-04-10T15:13:00Z">
        <w:r>
          <w:t xml:space="preserve">Each instance GUI </w:t>
        </w:r>
      </w:ins>
      <w:ins w:id="2060" w:author="Chris Satterlee" w:date="2023-04-10T21:39:00Z">
        <w:r w:rsidR="00C815E9">
          <w:t>generates</w:t>
        </w:r>
      </w:ins>
      <w:ins w:id="2061" w:author="Chris Satterlee" w:date="2023-04-10T15:13:00Z">
        <w:r>
          <w:t xml:space="preserve"> its own log file</w:t>
        </w:r>
      </w:ins>
      <w:ins w:id="2062" w:author="Chris Satterlee" w:date="2023-04-10T21:38:00Z">
        <w:r w:rsidR="00C815E9">
          <w:t>, viewable from its File menu</w:t>
        </w:r>
      </w:ins>
      <w:ins w:id="2063" w:author="Chris Satterlee" w:date="2023-04-10T15:13:00Z">
        <w:r>
          <w:t>.</w:t>
        </w:r>
      </w:ins>
    </w:p>
    <w:p w14:paraId="5A6C9FB4" w14:textId="34124B5D" w:rsidR="006931C1" w:rsidRDefault="006931C1" w:rsidP="0054405C">
      <w:pPr>
        <w:pStyle w:val="Heading3"/>
      </w:pPr>
      <w:bookmarkStart w:id="2064" w:name="_Toc132386807"/>
      <w:r>
        <w:t>Help Menu</w:t>
      </w:r>
      <w:bookmarkEnd w:id="1898"/>
      <w:bookmarkEnd w:id="2064"/>
    </w:p>
    <w:p w14:paraId="5ED6CB3E" w14:textId="402C8E14" w:rsidR="009E3511" w:rsidRDefault="000C46B0" w:rsidP="000C46B0">
      <w:r>
        <w:t xml:space="preserve">The Help menu </w:t>
      </w:r>
      <w:r w:rsidR="00650AC5">
        <w:t xml:space="preserve">has </w:t>
      </w:r>
      <w:del w:id="2065" w:author="Chris Satterlee" w:date="2023-04-13T18:00:00Z">
        <w:r w:rsidR="009E3511" w:rsidDel="0037573A">
          <w:delText>two</w:delText>
        </w:r>
        <w:r w:rsidR="00650AC5" w:rsidDel="0037573A">
          <w:delText xml:space="preserve"> </w:delText>
        </w:r>
      </w:del>
      <w:ins w:id="2066" w:author="Chris Satterlee" w:date="2023-04-13T18:00:00Z">
        <w:r w:rsidR="0037573A">
          <w:t xml:space="preserve">three </w:t>
        </w:r>
      </w:ins>
      <w:r w:rsidR="00650AC5">
        <w:t>item</w:t>
      </w:r>
      <w:r w:rsidR="009E3511">
        <w:t>s</w:t>
      </w:r>
      <w:r w:rsidR="00650AC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E3511" w14:paraId="54F3F48E" w14:textId="77777777" w:rsidTr="00E11436">
        <w:tc>
          <w:tcPr>
            <w:tcW w:w="10296" w:type="dxa"/>
          </w:tcPr>
          <w:p w14:paraId="58767F06" w14:textId="08364497" w:rsidR="009E3511" w:rsidRDefault="00756A4A" w:rsidP="000C46B0">
            <w:del w:id="2067" w:author="Chris Satterlee" w:date="2023-04-10T14:25:00Z">
              <w:r w:rsidDel="00982A78">
                <w:rPr>
                  <w:noProof/>
                </w:rPr>
                <w:drawing>
                  <wp:inline distT="0" distB="0" distL="0" distR="0" wp14:anchorId="509055D9" wp14:editId="6CDE35A2">
                    <wp:extent cx="2663687" cy="744759"/>
                    <wp:effectExtent l="0" t="0" r="381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8-02 at 5.58.43 PM.png"/>
                            <pic:cNvPicPr/>
                          </pic:nvPicPr>
                          <pic:blipFill>
                            <a:blip r:embed="rId65"/>
                            <a:stretch>
                              <a:fillRect/>
                            </a:stretch>
                          </pic:blipFill>
                          <pic:spPr>
                            <a:xfrm>
                              <a:off x="0" y="0"/>
                              <a:ext cx="2714633" cy="759003"/>
                            </a:xfrm>
                            <a:prstGeom prst="rect">
                              <a:avLst/>
                            </a:prstGeom>
                          </pic:spPr>
                        </pic:pic>
                      </a:graphicData>
                    </a:graphic>
                  </wp:inline>
                </w:drawing>
              </w:r>
            </w:del>
            <w:ins w:id="2068" w:author="Chris Satterlee" w:date="2023-04-13T18:04:00Z">
              <w:r w:rsidR="0037573A">
                <w:rPr>
                  <w:noProof/>
                </w:rPr>
                <w:drawing>
                  <wp:inline distT="0" distB="0" distL="0" distR="0" wp14:anchorId="24F1FF7E" wp14:editId="558EBD39">
                    <wp:extent cx="3947160" cy="1252464"/>
                    <wp:effectExtent l="0" t="0" r="2540" b="5080"/>
                    <wp:docPr id="4135803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80383" name="Picture 413580383"/>
                            <pic:cNvPicPr/>
                          </pic:nvPicPr>
                          <pic:blipFill>
                            <a:blip r:embed="rId66"/>
                            <a:stretch>
                              <a:fillRect/>
                            </a:stretch>
                          </pic:blipFill>
                          <pic:spPr>
                            <a:xfrm>
                              <a:off x="0" y="0"/>
                              <a:ext cx="4144862" cy="1315196"/>
                            </a:xfrm>
                            <a:prstGeom prst="rect">
                              <a:avLst/>
                            </a:prstGeom>
                          </pic:spPr>
                        </pic:pic>
                      </a:graphicData>
                    </a:graphic>
                  </wp:inline>
                </w:drawing>
              </w:r>
            </w:ins>
          </w:p>
        </w:tc>
      </w:tr>
    </w:tbl>
    <w:p w14:paraId="3AE870A0" w14:textId="77777777" w:rsidR="009E3511" w:rsidRDefault="009E3511" w:rsidP="000C46B0"/>
    <w:p w14:paraId="00C517E2" w14:textId="4FD97714" w:rsidR="000C46B0" w:rsidRDefault="00650AC5" w:rsidP="009E3511">
      <w:pPr>
        <w:pStyle w:val="ListParagraph"/>
        <w:numPr>
          <w:ilvl w:val="0"/>
          <w:numId w:val="43"/>
        </w:numPr>
        <w:rPr>
          <w:ins w:id="2069" w:author="Chris Satterlee" w:date="2023-04-13T18:02:00Z"/>
        </w:rPr>
      </w:pPr>
      <w:r>
        <w:t>“IV Swinger 2 Help” brings up a dialog with a very coarse overview of how to use the application.</w:t>
      </w:r>
    </w:p>
    <w:p w14:paraId="4B555947" w14:textId="72D5BFA2" w:rsidR="0037573A" w:rsidRDefault="0037573A" w:rsidP="009E3511">
      <w:pPr>
        <w:pStyle w:val="ListParagraph"/>
        <w:numPr>
          <w:ilvl w:val="0"/>
          <w:numId w:val="43"/>
        </w:numPr>
      </w:pPr>
      <w:ins w:id="2070" w:author="Chris Satterlee" w:date="2023-04-13T18:02:00Z">
        <w:r>
          <w:t xml:space="preserve">“User Guide” </w:t>
        </w:r>
      </w:ins>
      <w:ins w:id="2071" w:author="Chris Satterlee" w:date="2023-04-13T18:03:00Z">
        <w:r>
          <w:t>opens the “IV Swinger 2 User Guide PDF”</w:t>
        </w:r>
      </w:ins>
    </w:p>
    <w:p w14:paraId="275E861C" w14:textId="628D3E3C" w:rsidR="009E3511" w:rsidRDefault="009E3511" w:rsidP="00E11436">
      <w:pPr>
        <w:pStyle w:val="ListParagraph"/>
        <w:numPr>
          <w:ilvl w:val="0"/>
          <w:numId w:val="43"/>
        </w:numPr>
      </w:pPr>
      <w:r>
        <w:lastRenderedPageBreak/>
        <w:t>“Run Simulator” helps choose components for “scaled” versions of the hardware that are capable of measuring IV curves for PV modules or cells that are smaller or larger than the standard design supports. The vast majority of users will have no reason to use it. There is another document entitled “</w:t>
      </w:r>
      <w:ins w:id="2072" w:author="Chris Satterlee" w:date="2023-04-14T15:47:00Z">
        <w:r w:rsidR="00E06077">
          <w:fldChar w:fldCharType="begin"/>
        </w:r>
        <w:r w:rsidR="00E06077">
          <w:instrText xml:space="preserve"> HYPERLINK "https://raw.githubusercontent.com/csatt/IV_Swinger/master/docs/IV_Swinger2/IV_Swinger2_Scaling.pdf" </w:instrText>
        </w:r>
        <w:r w:rsidR="00E06077">
          <w:fldChar w:fldCharType="separate"/>
        </w:r>
        <w:r w:rsidRPr="00E06077">
          <w:rPr>
            <w:rStyle w:val="Hyperlink"/>
          </w:rPr>
          <w:t>IV Swinger2: Hardware Scaling</w:t>
        </w:r>
        <w:r w:rsidR="00E06077">
          <w:fldChar w:fldCharType="end"/>
        </w:r>
      </w:ins>
      <w:r>
        <w:t>” that describes how to use the simulator.</w:t>
      </w:r>
    </w:p>
    <w:p w14:paraId="5A7EB2FE" w14:textId="32197D4B" w:rsidR="00650AC5" w:rsidDel="00A912E7" w:rsidRDefault="00650AC5">
      <w:pPr>
        <w:pStyle w:val="Heading2"/>
        <w:rPr>
          <w:del w:id="2073" w:author="Chris Satterlee" w:date="2023-04-13T18:08:00Z"/>
        </w:rPr>
        <w:pPrChange w:id="2074" w:author="Chris Satterlee" w:date="2023-04-13T18:08:00Z">
          <w:pPr/>
        </w:pPrChange>
      </w:pPr>
      <w:bookmarkStart w:id="2075" w:name="_Toc132301783"/>
      <w:bookmarkStart w:id="2076" w:name="_Toc132386808"/>
      <w:bookmarkEnd w:id="2075"/>
      <w:bookmarkEnd w:id="2076"/>
    </w:p>
    <w:p w14:paraId="6F4158F0" w14:textId="5E307877" w:rsidR="00650AC5" w:rsidRPr="000C46B0" w:rsidDel="00A912E7" w:rsidRDefault="00650AC5">
      <w:pPr>
        <w:pStyle w:val="Heading2"/>
        <w:rPr>
          <w:del w:id="2077" w:author="Chris Satterlee" w:date="2023-04-13T18:08:00Z"/>
        </w:rPr>
        <w:pPrChange w:id="2078" w:author="Chris Satterlee" w:date="2023-04-13T18:08:00Z">
          <w:pPr/>
        </w:pPrChange>
      </w:pPr>
      <w:bookmarkStart w:id="2079" w:name="_Toc132301784"/>
      <w:bookmarkStart w:id="2080" w:name="_Toc132386809"/>
      <w:bookmarkEnd w:id="2079"/>
      <w:bookmarkEnd w:id="2080"/>
    </w:p>
    <w:p w14:paraId="4D482AE0" w14:textId="6B0B5C4A" w:rsidR="00B66C7C" w:rsidRDefault="00392559" w:rsidP="0054405C">
      <w:pPr>
        <w:pStyle w:val="Heading2"/>
      </w:pPr>
      <w:bookmarkStart w:id="2081" w:name="_Ref354253938"/>
      <w:bookmarkStart w:id="2082" w:name="_Ref354253986"/>
      <w:bookmarkStart w:id="2083" w:name="_Ref354254022"/>
      <w:r>
        <w:br w:type="page"/>
      </w:r>
      <w:bookmarkStart w:id="2084" w:name="_Toc26612496"/>
      <w:bookmarkStart w:id="2085" w:name="_Toc132386810"/>
      <w:r w:rsidR="00B66C7C">
        <w:lastRenderedPageBreak/>
        <w:t>Results Wizard Dialog</w:t>
      </w:r>
      <w:bookmarkEnd w:id="1706"/>
      <w:bookmarkEnd w:id="1707"/>
      <w:bookmarkEnd w:id="2081"/>
      <w:bookmarkEnd w:id="2082"/>
      <w:bookmarkEnd w:id="2083"/>
      <w:bookmarkEnd w:id="2084"/>
      <w:bookmarkEnd w:id="2085"/>
    </w:p>
    <w:p w14:paraId="3928AB75" w14:textId="1508868D" w:rsidR="00E61F1C" w:rsidRDefault="00E61F1C" w:rsidP="00E61F1C">
      <w:r>
        <w:t xml:space="preserve">The Results Wizard dialog is shown in </w:t>
      </w:r>
      <w:r>
        <w:fldChar w:fldCharType="begin"/>
      </w:r>
      <w:r>
        <w:instrText xml:space="preserve"> REF _Ref354168913 \h </w:instrText>
      </w:r>
      <w:r>
        <w:fldChar w:fldCharType="separate"/>
      </w:r>
      <w:ins w:id="2086" w:author="Chris Satterlee" w:date="2023-04-14T18:03:00Z">
        <w:r w:rsidR="0051422D">
          <w:t xml:space="preserve">Figure </w:t>
        </w:r>
        <w:r w:rsidR="0051422D">
          <w:rPr>
            <w:noProof/>
          </w:rPr>
          <w:t>4</w:t>
        </w:r>
        <w:r w:rsidR="0051422D">
          <w:noBreakHyphen/>
        </w:r>
        <w:r w:rsidR="0051422D">
          <w:rPr>
            <w:noProof/>
          </w:rPr>
          <w:t>4</w:t>
        </w:r>
        <w:r w:rsidR="0051422D" w:rsidDel="00773954">
          <w:rPr>
            <w:noProof/>
          </w:rPr>
          <w:t>4</w:t>
        </w:r>
        <w:r w:rsidR="0051422D" w:rsidDel="00773954">
          <w:noBreakHyphen/>
        </w:r>
        <w:r w:rsidR="0051422D" w:rsidDel="00773954">
          <w:rPr>
            <w:noProof/>
          </w:rPr>
          <w:t>4</w:t>
        </w:r>
      </w:ins>
      <w:del w:id="2087"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4</w:delText>
        </w:r>
      </w:del>
      <w:r>
        <w:fldChar w:fldCharType="end"/>
      </w:r>
      <w:r>
        <w:t xml:space="preserve"> </w:t>
      </w:r>
      <w:r>
        <w:fldChar w:fldCharType="begin"/>
      </w:r>
      <w:r>
        <w:instrText xml:space="preserve"> REF _Ref354168918 \p \h </w:instrText>
      </w:r>
      <w:r>
        <w:fldChar w:fldCharType="separate"/>
      </w:r>
      <w:r w:rsidR="0051422D">
        <w:t>below</w:t>
      </w:r>
      <w:r>
        <w:fldChar w:fldCharType="end"/>
      </w:r>
      <w:r w:rsidR="00DF2042">
        <w:t>. It provides the tools for viewing results of previous runs, combining</w:t>
      </w:r>
      <w:r w:rsidR="00DF2042" w:rsidRPr="00DF2042">
        <w:t xml:space="preserve"> multiple curves on the same plot, modify</w:t>
      </w:r>
      <w:r w:rsidR="00DF2042">
        <w:t>ing</w:t>
      </w:r>
      <w:r w:rsidR="00DF2042" w:rsidRPr="00DF2042">
        <w:t xml:space="preserve"> their title and appearance, copy</w:t>
      </w:r>
      <w:r w:rsidR="00DF2042">
        <w:t>ing</w:t>
      </w:r>
      <w:r w:rsidR="00DF2042" w:rsidRPr="00DF2042">
        <w:t xml:space="preserve"> them</w:t>
      </w:r>
      <w:r w:rsidR="00DF2042">
        <w:t xml:space="preserve"> to </w:t>
      </w:r>
      <w:r w:rsidR="005706B9">
        <w:t xml:space="preserve">a </w:t>
      </w:r>
      <w:r w:rsidR="00DF2042">
        <w:t xml:space="preserve">USB </w:t>
      </w:r>
      <w:r w:rsidR="005706B9">
        <w:t xml:space="preserve">drive </w:t>
      </w:r>
      <w:r w:rsidR="00DF2042">
        <w:t>(or elsewhere), deleting them, etc.</w:t>
      </w:r>
    </w:p>
    <w:p w14:paraId="6136CAD4" w14:textId="77777777" w:rsidR="005706B9" w:rsidRPr="00E61F1C" w:rsidRDefault="005706B9" w:rsidP="00E61F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7C686E6B" w14:textId="77777777" w:rsidTr="00E61F1C">
        <w:tc>
          <w:tcPr>
            <w:tcW w:w="10296" w:type="dxa"/>
          </w:tcPr>
          <w:p w14:paraId="49772F8F" w14:textId="196C47E9" w:rsidR="00C51509" w:rsidRDefault="00E61F1C" w:rsidP="00E61F1C">
            <w:pPr>
              <w:keepNext/>
            </w:pPr>
            <w:r>
              <w:rPr>
                <w:noProof/>
              </w:rPr>
              <w:drawing>
                <wp:inline distT="0" distB="0" distL="0" distR="0" wp14:anchorId="6A0F78B4" wp14:editId="7B6507CC">
                  <wp:extent cx="4672012" cy="27686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03.59 PM.png"/>
                          <pic:cNvPicPr/>
                        </pic:nvPicPr>
                        <pic:blipFill>
                          <a:blip r:embed="rId67" cstate="screen">
                            <a:extLst>
                              <a:ext uri="{28A0092B-C50C-407E-A947-70E740481C1C}">
                                <a14:useLocalDpi xmlns:a14="http://schemas.microsoft.com/office/drawing/2010/main"/>
                              </a:ext>
                            </a:extLst>
                          </a:blip>
                          <a:stretch>
                            <a:fillRect/>
                          </a:stretch>
                        </pic:blipFill>
                        <pic:spPr>
                          <a:xfrm>
                            <a:off x="0" y="0"/>
                            <a:ext cx="4672012" cy="2768600"/>
                          </a:xfrm>
                          <a:prstGeom prst="rect">
                            <a:avLst/>
                          </a:prstGeom>
                        </pic:spPr>
                      </pic:pic>
                    </a:graphicData>
                  </a:graphic>
                </wp:inline>
              </w:drawing>
            </w:r>
          </w:p>
        </w:tc>
      </w:tr>
    </w:tbl>
    <w:p w14:paraId="5EC7A64F" w14:textId="0435505A" w:rsidR="00C51509" w:rsidRDefault="00E61F1C" w:rsidP="00E61F1C">
      <w:pPr>
        <w:pStyle w:val="Caption"/>
      </w:pPr>
      <w:bookmarkStart w:id="2088" w:name="_Ref354168913"/>
      <w:bookmarkStart w:id="2089" w:name="_Ref354168918"/>
      <w:bookmarkStart w:id="2090" w:name="_Toc26612588"/>
      <w:bookmarkStart w:id="2091" w:name="_Toc132386922"/>
      <w:r>
        <w:t xml:space="preserve">Figure </w:t>
      </w:r>
      <w:ins w:id="2092" w:author="Chris Satterlee" w:date="2023-04-10T08:38:00Z">
        <w:r w:rsidR="00773954">
          <w:fldChar w:fldCharType="begin"/>
        </w:r>
        <w:r w:rsidR="00773954">
          <w:instrText xml:space="preserve"> STYLEREF 1 \s </w:instrText>
        </w:r>
      </w:ins>
      <w:r w:rsidR="00773954">
        <w:fldChar w:fldCharType="separate"/>
      </w:r>
      <w:r w:rsidR="0051422D">
        <w:rPr>
          <w:noProof/>
        </w:rPr>
        <w:t>4</w:t>
      </w:r>
      <w:ins w:id="2093"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094" w:author="Chris Satterlee" w:date="2023-04-14T18:03:00Z">
        <w:r w:rsidR="0051422D">
          <w:rPr>
            <w:noProof/>
          </w:rPr>
          <w:t>4</w:t>
        </w:r>
      </w:ins>
      <w:ins w:id="2095" w:author="Chris Satterlee" w:date="2023-04-10T08:38:00Z">
        <w:r w:rsidR="00773954">
          <w:fldChar w:fldCharType="end"/>
        </w:r>
      </w:ins>
      <w:del w:id="2096"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4</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4</w:delText>
        </w:r>
        <w:r w:rsidDel="00773954">
          <w:rPr>
            <w:noProof/>
          </w:rPr>
          <w:fldChar w:fldCharType="end"/>
        </w:r>
      </w:del>
      <w:bookmarkEnd w:id="2088"/>
      <w:r>
        <w:t>: Results Wizard Dialog</w:t>
      </w:r>
      <w:bookmarkEnd w:id="2089"/>
      <w:bookmarkEnd w:id="2090"/>
      <w:bookmarkEnd w:id="2091"/>
    </w:p>
    <w:p w14:paraId="5CE2F47E" w14:textId="2378FC69" w:rsidR="006E7640" w:rsidRDefault="006E7640" w:rsidP="0054405C">
      <w:pPr>
        <w:pStyle w:val="Heading3"/>
      </w:pPr>
      <w:bookmarkStart w:id="2097" w:name="_Toc26612497"/>
      <w:bookmarkStart w:id="2098" w:name="_Toc132386811"/>
      <w:r>
        <w:t>Expanding and Collapsing Date Groups</w:t>
      </w:r>
      <w:bookmarkEnd w:id="2097"/>
      <w:bookmarkEnd w:id="2098"/>
    </w:p>
    <w:p w14:paraId="25C96175" w14:textId="6490D290" w:rsidR="00DF2042" w:rsidRDefault="00DF2042" w:rsidP="00DF2042">
      <w:r>
        <w:t xml:space="preserve">The </w:t>
      </w:r>
      <w:r w:rsidR="003A5CCA">
        <w:t>left-hand</w:t>
      </w:r>
      <w:r>
        <w:t xml:space="preserve"> side of the dialog is a “tree</w:t>
      </w:r>
      <w:r w:rsidR="00482033">
        <w:t xml:space="preserve"> </w:t>
      </w:r>
      <w:r>
        <w:t xml:space="preserve">view” that groups </w:t>
      </w:r>
      <w:proofErr w:type="gramStart"/>
      <w:r>
        <w:t>results</w:t>
      </w:r>
      <w:proofErr w:type="gramEnd"/>
      <w:r>
        <w:t xml:space="preserve"> by the date they were captured. Each date group can be expanded or collapsed (by default all come up collapsed</w:t>
      </w:r>
      <w:r w:rsidR="006E7640">
        <w:t>, as above</w:t>
      </w:r>
      <w:r>
        <w:t>). To expand a date grou</w:t>
      </w:r>
      <w:r w:rsidR="006E7640">
        <w:t>p, click on the small triangle</w:t>
      </w:r>
      <w:r w:rsidR="00577E59">
        <w:t xml:space="preserve"> (plus sign in Windows)</w:t>
      </w:r>
      <w:r w:rsidR="006E7640">
        <w:t xml:space="preserve"> to its left, for example:</w:t>
      </w:r>
    </w:p>
    <w:p w14:paraId="11CEE3DC" w14:textId="77777777" w:rsidR="006E7640" w:rsidRDefault="006E7640" w:rsidP="00DF20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E7640" w14:paraId="5EF4FBAE" w14:textId="77777777" w:rsidTr="006E7640">
        <w:tc>
          <w:tcPr>
            <w:tcW w:w="10296" w:type="dxa"/>
          </w:tcPr>
          <w:p w14:paraId="4850CDD3" w14:textId="72DA6FEE" w:rsidR="006E7640" w:rsidRDefault="006E7640" w:rsidP="006E7640">
            <w:pPr>
              <w:keepNext/>
            </w:pPr>
            <w:r>
              <w:rPr>
                <w:noProof/>
              </w:rPr>
              <w:drawing>
                <wp:inline distT="0" distB="0" distL="0" distR="0" wp14:anchorId="4104FEB6" wp14:editId="1D84EAAE">
                  <wp:extent cx="4735419" cy="2794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20.53 PM.png"/>
                          <pic:cNvPicPr/>
                        </pic:nvPicPr>
                        <pic:blipFill>
                          <a:blip r:embed="rId68" cstate="screen">
                            <a:extLst>
                              <a:ext uri="{28A0092B-C50C-407E-A947-70E740481C1C}">
                                <a14:useLocalDpi xmlns:a14="http://schemas.microsoft.com/office/drawing/2010/main"/>
                              </a:ext>
                            </a:extLst>
                          </a:blip>
                          <a:stretch>
                            <a:fillRect/>
                          </a:stretch>
                        </pic:blipFill>
                        <pic:spPr>
                          <a:xfrm>
                            <a:off x="0" y="0"/>
                            <a:ext cx="4735419" cy="2794000"/>
                          </a:xfrm>
                          <a:prstGeom prst="rect">
                            <a:avLst/>
                          </a:prstGeom>
                        </pic:spPr>
                      </pic:pic>
                    </a:graphicData>
                  </a:graphic>
                </wp:inline>
              </w:drawing>
            </w:r>
          </w:p>
        </w:tc>
      </w:tr>
    </w:tbl>
    <w:p w14:paraId="5F728441" w14:textId="19615647" w:rsidR="006E7640" w:rsidRDefault="006E7640" w:rsidP="006E7640">
      <w:pPr>
        <w:pStyle w:val="Caption"/>
      </w:pPr>
      <w:bookmarkStart w:id="2099" w:name="_Toc26612589"/>
      <w:bookmarkStart w:id="2100" w:name="_Toc132386923"/>
      <w:r>
        <w:t xml:space="preserve">Figure </w:t>
      </w:r>
      <w:ins w:id="2101" w:author="Chris Satterlee" w:date="2023-04-10T08:38:00Z">
        <w:r w:rsidR="00773954">
          <w:fldChar w:fldCharType="begin"/>
        </w:r>
        <w:r w:rsidR="00773954">
          <w:instrText xml:space="preserve"> STYLEREF 1 \s </w:instrText>
        </w:r>
      </w:ins>
      <w:r w:rsidR="00773954">
        <w:fldChar w:fldCharType="separate"/>
      </w:r>
      <w:r w:rsidR="0051422D">
        <w:rPr>
          <w:noProof/>
        </w:rPr>
        <w:t>4</w:t>
      </w:r>
      <w:ins w:id="2102"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103" w:author="Chris Satterlee" w:date="2023-04-14T18:03:00Z">
        <w:r w:rsidR="0051422D">
          <w:rPr>
            <w:noProof/>
          </w:rPr>
          <w:t>5</w:t>
        </w:r>
      </w:ins>
      <w:ins w:id="2104" w:author="Chris Satterlee" w:date="2023-04-10T08:38:00Z">
        <w:r w:rsidR="00773954">
          <w:fldChar w:fldCharType="end"/>
        </w:r>
      </w:ins>
      <w:del w:id="2105"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4</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5</w:delText>
        </w:r>
        <w:r w:rsidDel="00773954">
          <w:rPr>
            <w:noProof/>
          </w:rPr>
          <w:fldChar w:fldCharType="end"/>
        </w:r>
      </w:del>
      <w:r w:rsidR="00482033">
        <w:t>: Expanding a Date G</w:t>
      </w:r>
      <w:r>
        <w:t>roup</w:t>
      </w:r>
      <w:bookmarkEnd w:id="2099"/>
      <w:bookmarkEnd w:id="2100"/>
    </w:p>
    <w:p w14:paraId="2C5372C6" w14:textId="229F05FB" w:rsidR="004A4E92" w:rsidRDefault="006E7640" w:rsidP="006E7640">
      <w:r>
        <w:lastRenderedPageBreak/>
        <w:t>Within each date group are the runs that were captured on that date</w:t>
      </w:r>
      <w:r w:rsidR="004A4E92">
        <w:t>, labeled by the time that they were captured.</w:t>
      </w:r>
      <w:r w:rsidR="004F0E3B">
        <w:t xml:space="preserve"> Note that all runs (and date groups) are sorted from newest to oldest.</w:t>
      </w:r>
    </w:p>
    <w:p w14:paraId="3DE702D0" w14:textId="77777777" w:rsidR="004A4E92" w:rsidRDefault="004A4E92" w:rsidP="006E7640"/>
    <w:p w14:paraId="737812C5" w14:textId="0294D279" w:rsidR="006E7640" w:rsidRDefault="006E7640" w:rsidP="006E7640">
      <w:r>
        <w:t>The Expand All and Collapse All buttons at the upper right expand and collapse all date groups</w:t>
      </w:r>
      <w:r w:rsidR="00577E59">
        <w:t xml:space="preserve"> at once</w:t>
      </w:r>
      <w:r>
        <w:t>.</w:t>
      </w:r>
    </w:p>
    <w:p w14:paraId="27460C3C" w14:textId="4550136B" w:rsidR="006E7640" w:rsidRDefault="006E7640" w:rsidP="0054405C">
      <w:pPr>
        <w:pStyle w:val="Heading3"/>
      </w:pPr>
      <w:bookmarkStart w:id="2106" w:name="_Toc26612498"/>
      <w:bookmarkStart w:id="2107" w:name="_Toc132386812"/>
      <w:r>
        <w:t>Selecting Runs</w:t>
      </w:r>
      <w:bookmarkEnd w:id="2106"/>
      <w:bookmarkEnd w:id="2107"/>
    </w:p>
    <w:p w14:paraId="5E96796B" w14:textId="77777777" w:rsidR="004A4E92" w:rsidRDefault="004A4E92" w:rsidP="006E7640">
      <w:r>
        <w:t>Click on a single run to select it. The IV curve will be displayed in the main window:</w:t>
      </w:r>
    </w:p>
    <w:p w14:paraId="48CEAC5D" w14:textId="77777777" w:rsidR="004A4E92" w:rsidRDefault="004A4E92" w:rsidP="006E764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A4E92" w14:paraId="42A039BB" w14:textId="77777777" w:rsidTr="004A4E92">
        <w:tc>
          <w:tcPr>
            <w:tcW w:w="10296" w:type="dxa"/>
          </w:tcPr>
          <w:p w14:paraId="583D4C2D" w14:textId="2C4F9279" w:rsidR="004A4E92" w:rsidRDefault="004A4E92" w:rsidP="004A4E92">
            <w:pPr>
              <w:keepNext/>
            </w:pPr>
            <w:r>
              <w:rPr>
                <w:noProof/>
              </w:rPr>
              <w:drawing>
                <wp:inline distT="0" distB="0" distL="0" distR="0" wp14:anchorId="03B2EF8C" wp14:editId="482EDC85">
                  <wp:extent cx="6400800" cy="4045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33.19 PM.png"/>
                          <pic:cNvPicPr/>
                        </pic:nvPicPr>
                        <pic:blipFill>
                          <a:blip r:embed="rId69" cstate="screen">
                            <a:extLst>
                              <a:ext uri="{28A0092B-C50C-407E-A947-70E740481C1C}">
                                <a14:useLocalDpi xmlns:a14="http://schemas.microsoft.com/office/drawing/2010/main"/>
                              </a:ext>
                            </a:extLst>
                          </a:blip>
                          <a:stretch>
                            <a:fillRect/>
                          </a:stretch>
                        </pic:blipFill>
                        <pic:spPr>
                          <a:xfrm>
                            <a:off x="0" y="0"/>
                            <a:ext cx="6400800" cy="4045585"/>
                          </a:xfrm>
                          <a:prstGeom prst="rect">
                            <a:avLst/>
                          </a:prstGeom>
                        </pic:spPr>
                      </pic:pic>
                    </a:graphicData>
                  </a:graphic>
                </wp:inline>
              </w:drawing>
            </w:r>
          </w:p>
        </w:tc>
      </w:tr>
    </w:tbl>
    <w:p w14:paraId="035E67BB" w14:textId="095E73D1" w:rsidR="004A4E92" w:rsidRDefault="004A4E92">
      <w:pPr>
        <w:pStyle w:val="Caption"/>
      </w:pPr>
      <w:bookmarkStart w:id="2108" w:name="_Toc26612590"/>
      <w:bookmarkStart w:id="2109" w:name="_Toc132386924"/>
      <w:r>
        <w:t xml:space="preserve">Figure </w:t>
      </w:r>
      <w:ins w:id="2110" w:author="Chris Satterlee" w:date="2023-04-10T08:38:00Z">
        <w:r w:rsidR="00773954">
          <w:fldChar w:fldCharType="begin"/>
        </w:r>
        <w:r w:rsidR="00773954">
          <w:instrText xml:space="preserve"> STYLEREF 1 \s </w:instrText>
        </w:r>
      </w:ins>
      <w:r w:rsidR="00773954">
        <w:fldChar w:fldCharType="separate"/>
      </w:r>
      <w:r w:rsidR="0051422D">
        <w:rPr>
          <w:noProof/>
        </w:rPr>
        <w:t>4</w:t>
      </w:r>
      <w:ins w:id="2111"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112" w:author="Chris Satterlee" w:date="2023-04-14T18:03:00Z">
        <w:r w:rsidR="0051422D">
          <w:rPr>
            <w:noProof/>
          </w:rPr>
          <w:t>6</w:t>
        </w:r>
      </w:ins>
      <w:ins w:id="2113" w:author="Chris Satterlee" w:date="2023-04-10T08:38:00Z">
        <w:r w:rsidR="00773954">
          <w:fldChar w:fldCharType="end"/>
        </w:r>
      </w:ins>
      <w:del w:id="2114"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4</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6</w:delText>
        </w:r>
        <w:r w:rsidDel="00773954">
          <w:rPr>
            <w:noProof/>
          </w:rPr>
          <w:fldChar w:fldCharType="end"/>
        </w:r>
      </w:del>
      <w:r>
        <w:t>: Selecting a Run</w:t>
      </w:r>
      <w:bookmarkEnd w:id="2108"/>
      <w:bookmarkEnd w:id="2109"/>
    </w:p>
    <w:p w14:paraId="3012EE57" w14:textId="22EAB801" w:rsidR="004F0E3B" w:rsidRDefault="004F0E3B" w:rsidP="006E7640">
      <w:r>
        <w:t xml:space="preserve">The up and down arrow keys can be used to move up and down the list. This can be very useful to quickly “flip through” the results. In </w:t>
      </w:r>
      <w:r w:rsidR="003A5CCA">
        <w:t>fact,</w:t>
      </w:r>
      <w:r>
        <w:t xml:space="preserve"> it can be used to create a sort of “animation” if there’s a series of runs that were generated with the axes locked.</w:t>
      </w:r>
    </w:p>
    <w:p w14:paraId="49B5301F" w14:textId="614E3E18" w:rsidR="004F0E3B" w:rsidRDefault="004A4E92" w:rsidP="006E7640">
      <w:r>
        <w:t xml:space="preserve"> </w:t>
      </w:r>
    </w:p>
    <w:p w14:paraId="2C05BD80" w14:textId="604B06FD" w:rsidR="006E7640" w:rsidRDefault="004A4E92" w:rsidP="006E7640">
      <w:r>
        <w:t>Some actions support multiple selected runs. Use</w:t>
      </w:r>
      <w:r w:rsidR="004F0E3B">
        <w:t xml:space="preserve"> “Shift-click” to select a contiguous range of runs and “Control-click” to select non-contiguous runs, just as you would in other Mac and Windows applications.</w:t>
      </w:r>
      <w:r>
        <w:t xml:space="preserve"> </w:t>
      </w:r>
      <w:r w:rsidR="004F0E3B">
        <w:t>Note that when multiple runs are selected, the oldest one is displayed.</w:t>
      </w:r>
    </w:p>
    <w:p w14:paraId="64B15849" w14:textId="225B194A" w:rsidR="00577E59" w:rsidRDefault="00577E59" w:rsidP="0054405C">
      <w:pPr>
        <w:pStyle w:val="Heading3"/>
      </w:pPr>
      <w:bookmarkStart w:id="2115" w:name="_Toc26612499"/>
      <w:bookmarkStart w:id="2116" w:name="_Toc132386813"/>
      <w:r>
        <w:t>Changing the Title</w:t>
      </w:r>
      <w:bookmarkEnd w:id="2115"/>
      <w:bookmarkEnd w:id="2116"/>
    </w:p>
    <w:p w14:paraId="0777BB6E" w14:textId="77777777" w:rsidR="00482033" w:rsidRDefault="003A6B31" w:rsidP="003A6B31">
      <w:r>
        <w:t>The default title at the top of each graph is “IV Swinger Plot for mm/dd/</w:t>
      </w:r>
      <w:proofErr w:type="spellStart"/>
      <w:r>
        <w:t>yy@hh:</w:t>
      </w:r>
      <w:proofErr w:type="gramStart"/>
      <w:r>
        <w:t>mm:ss</w:t>
      </w:r>
      <w:proofErr w:type="spellEnd"/>
      <w:proofErr w:type="gramEnd"/>
      <w:r>
        <w:t xml:space="preserve">”. This can be changed to something more descriptive. Select a single run and click the Change Title button. This opens a dialog where you can change the title. The new title is also listed in the </w:t>
      </w:r>
      <w:r w:rsidR="00482033">
        <w:t>tree view: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82033" w14:paraId="7FA6E9A1" w14:textId="77777777" w:rsidTr="00482033">
        <w:tc>
          <w:tcPr>
            <w:tcW w:w="10296" w:type="dxa"/>
          </w:tcPr>
          <w:p w14:paraId="7F47C6EA" w14:textId="3ED19C8F" w:rsidR="00482033" w:rsidRDefault="00482033" w:rsidP="00482033">
            <w:pPr>
              <w:keepNext/>
            </w:pPr>
            <w:r>
              <w:rPr>
                <w:noProof/>
              </w:rPr>
              <w:lastRenderedPageBreak/>
              <w:drawing>
                <wp:inline distT="0" distB="0" distL="0" distR="0" wp14:anchorId="0A6FF5E4" wp14:editId="1420AD6B">
                  <wp:extent cx="6400800" cy="40493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08.52 PM.png"/>
                          <pic:cNvPicPr/>
                        </pic:nvPicPr>
                        <pic:blipFill>
                          <a:blip r:embed="rId70" cstate="screen">
                            <a:extLst>
                              <a:ext uri="{28A0092B-C50C-407E-A947-70E740481C1C}">
                                <a14:useLocalDpi xmlns:a14="http://schemas.microsoft.com/office/drawing/2010/main"/>
                              </a:ext>
                            </a:extLst>
                          </a:blip>
                          <a:stretch>
                            <a:fillRect/>
                          </a:stretch>
                        </pic:blipFill>
                        <pic:spPr>
                          <a:xfrm>
                            <a:off x="0" y="0"/>
                            <a:ext cx="6400800" cy="4049395"/>
                          </a:xfrm>
                          <a:prstGeom prst="rect">
                            <a:avLst/>
                          </a:prstGeom>
                        </pic:spPr>
                      </pic:pic>
                    </a:graphicData>
                  </a:graphic>
                </wp:inline>
              </w:drawing>
            </w:r>
          </w:p>
        </w:tc>
      </w:tr>
    </w:tbl>
    <w:p w14:paraId="0EF54E7A" w14:textId="4737C156" w:rsidR="003A6B31" w:rsidRPr="003A6B31" w:rsidRDefault="00482033" w:rsidP="00482033">
      <w:pPr>
        <w:pStyle w:val="Caption"/>
      </w:pPr>
      <w:bookmarkStart w:id="2117" w:name="_Toc26612591"/>
      <w:bookmarkStart w:id="2118" w:name="_Toc132386925"/>
      <w:r>
        <w:t xml:space="preserve">Figure </w:t>
      </w:r>
      <w:ins w:id="2119" w:author="Chris Satterlee" w:date="2023-04-10T08:38:00Z">
        <w:r w:rsidR="00773954">
          <w:fldChar w:fldCharType="begin"/>
        </w:r>
        <w:r w:rsidR="00773954">
          <w:instrText xml:space="preserve"> STYLEREF 1 \s </w:instrText>
        </w:r>
      </w:ins>
      <w:r w:rsidR="00773954">
        <w:fldChar w:fldCharType="separate"/>
      </w:r>
      <w:r w:rsidR="0051422D">
        <w:rPr>
          <w:noProof/>
        </w:rPr>
        <w:t>4</w:t>
      </w:r>
      <w:ins w:id="2120"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121" w:author="Chris Satterlee" w:date="2023-04-14T18:03:00Z">
        <w:r w:rsidR="0051422D">
          <w:rPr>
            <w:noProof/>
          </w:rPr>
          <w:t>7</w:t>
        </w:r>
      </w:ins>
      <w:ins w:id="2122" w:author="Chris Satterlee" w:date="2023-04-10T08:38:00Z">
        <w:r w:rsidR="00773954">
          <w:fldChar w:fldCharType="end"/>
        </w:r>
      </w:ins>
      <w:del w:id="2123"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4</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7</w:delText>
        </w:r>
        <w:r w:rsidDel="00773954">
          <w:rPr>
            <w:noProof/>
          </w:rPr>
          <w:fldChar w:fldCharType="end"/>
        </w:r>
      </w:del>
      <w:r>
        <w:t>: Changing the Title of a Run</w:t>
      </w:r>
      <w:bookmarkEnd w:id="2117"/>
      <w:bookmarkEnd w:id="2118"/>
    </w:p>
    <w:p w14:paraId="61D859FE" w14:textId="44015870" w:rsidR="00577E59" w:rsidRDefault="00577E59" w:rsidP="0054405C">
      <w:pPr>
        <w:pStyle w:val="Heading3"/>
      </w:pPr>
      <w:bookmarkStart w:id="2124" w:name="_Toc26612500"/>
      <w:bookmarkStart w:id="2125" w:name="_Toc132386814"/>
      <w:r>
        <w:t>Overlaying Multiple Runs</w:t>
      </w:r>
      <w:bookmarkEnd w:id="2124"/>
      <w:bookmarkEnd w:id="2125"/>
    </w:p>
    <w:p w14:paraId="43DA0EA7" w14:textId="4EF55BFB" w:rsidR="001205AB" w:rsidRDefault="001205AB" w:rsidP="001205AB">
      <w:r>
        <w:t>Combining multiple IV curves onto a single graph can be very useful for seeing their differences. The Results Wi</w:t>
      </w:r>
      <w:r w:rsidR="00836517">
        <w:t>zard supports overlaying up to eight</w:t>
      </w:r>
      <w:r>
        <w:t xml:space="preserve"> IV curves on the same graph.</w:t>
      </w:r>
    </w:p>
    <w:p w14:paraId="33730704" w14:textId="77777777" w:rsidR="001205AB" w:rsidRDefault="001205AB" w:rsidP="001205AB"/>
    <w:p w14:paraId="5EE0FC0B" w14:textId="718830A4" w:rsidR="001205AB" w:rsidRDefault="001205AB" w:rsidP="001205AB">
      <w:r>
        <w:t>The basic sequence for using this feature is:</w:t>
      </w:r>
      <w:r>
        <w:br/>
      </w:r>
    </w:p>
    <w:p w14:paraId="10BEFB3E" w14:textId="35D696CF" w:rsidR="001205AB" w:rsidRDefault="001205AB" w:rsidP="001205AB">
      <w:pPr>
        <w:pStyle w:val="ListParagraph"/>
        <w:numPr>
          <w:ilvl w:val="0"/>
          <w:numId w:val="13"/>
        </w:numPr>
      </w:pPr>
      <w:r>
        <w:t>Select up to 8 runs (using shift-click and</w:t>
      </w:r>
      <w:r w:rsidR="00836517">
        <w:t>/or</w:t>
      </w:r>
      <w:r>
        <w:t xml:space="preserve"> control-click)</w:t>
      </w:r>
    </w:p>
    <w:p w14:paraId="2078E53E" w14:textId="77777777" w:rsidR="001205AB" w:rsidRDefault="001205AB" w:rsidP="001205AB">
      <w:pPr>
        <w:pStyle w:val="ListParagraph"/>
        <w:numPr>
          <w:ilvl w:val="0"/>
          <w:numId w:val="13"/>
        </w:numPr>
      </w:pPr>
      <w:r>
        <w:t>Click on the Overlay button</w:t>
      </w:r>
    </w:p>
    <w:p w14:paraId="519D9813" w14:textId="77777777" w:rsidR="007747FF" w:rsidRDefault="007747FF" w:rsidP="001205AB">
      <w:pPr>
        <w:pStyle w:val="ListParagraph"/>
        <w:numPr>
          <w:ilvl w:val="0"/>
          <w:numId w:val="13"/>
        </w:numPr>
      </w:pPr>
      <w:r>
        <w:t>Change plotting options, if desired</w:t>
      </w:r>
    </w:p>
    <w:p w14:paraId="1B963D2E" w14:textId="168B61D5" w:rsidR="007747FF" w:rsidRDefault="007747FF" w:rsidP="001205AB">
      <w:pPr>
        <w:pStyle w:val="ListParagraph"/>
        <w:numPr>
          <w:ilvl w:val="0"/>
          <w:numId w:val="13"/>
        </w:numPr>
      </w:pPr>
      <w:r>
        <w:t xml:space="preserve">Click </w:t>
      </w:r>
      <w:r w:rsidR="00730F5A">
        <w:t xml:space="preserve">the </w:t>
      </w:r>
      <w:r>
        <w:t>Finished button</w:t>
      </w:r>
    </w:p>
    <w:p w14:paraId="3AD3BDDC" w14:textId="77777777" w:rsidR="007747FF" w:rsidRDefault="007747FF" w:rsidP="007747FF"/>
    <w:p w14:paraId="3BF7437B" w14:textId="01FE3162" w:rsidR="00262B06" w:rsidRDefault="00262B06" w:rsidP="007747FF">
      <w:r>
        <w:t xml:space="preserve">These steps are illustrated in </w:t>
      </w:r>
      <w:r>
        <w:fldChar w:fldCharType="begin"/>
      </w:r>
      <w:r>
        <w:instrText xml:space="preserve"> REF _Ref354219811 \h </w:instrText>
      </w:r>
      <w:r>
        <w:fldChar w:fldCharType="separate"/>
      </w:r>
      <w:ins w:id="2126" w:author="Chris Satterlee" w:date="2023-04-14T18:03:00Z">
        <w:r w:rsidR="0051422D">
          <w:t xml:space="preserve">Figure </w:t>
        </w:r>
        <w:r w:rsidR="0051422D">
          <w:rPr>
            <w:noProof/>
          </w:rPr>
          <w:t>4</w:t>
        </w:r>
        <w:r w:rsidR="0051422D">
          <w:noBreakHyphen/>
        </w:r>
        <w:r w:rsidR="0051422D">
          <w:rPr>
            <w:noProof/>
          </w:rPr>
          <w:t>8</w:t>
        </w:r>
        <w:r w:rsidR="0051422D" w:rsidDel="00773954">
          <w:rPr>
            <w:noProof/>
          </w:rPr>
          <w:t>4</w:t>
        </w:r>
        <w:r w:rsidR="0051422D" w:rsidDel="00773954">
          <w:noBreakHyphen/>
        </w:r>
        <w:r w:rsidR="0051422D" w:rsidDel="00773954">
          <w:rPr>
            <w:noProof/>
          </w:rPr>
          <w:t>8</w:t>
        </w:r>
      </w:ins>
      <w:del w:id="2127"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8</w:delText>
        </w:r>
      </w:del>
      <w:r>
        <w:fldChar w:fldCharType="end"/>
      </w:r>
      <w:r>
        <w:t xml:space="preserve"> </w:t>
      </w:r>
      <w:r>
        <w:fldChar w:fldCharType="begin"/>
      </w:r>
      <w:r>
        <w:instrText xml:space="preserve"> REF _Ref354219814 \p \h </w:instrText>
      </w:r>
      <w:r>
        <w:fldChar w:fldCharType="separate"/>
      </w:r>
      <w:r w:rsidR="0051422D">
        <w:t>below</w:t>
      </w:r>
      <w:r>
        <w:fldChar w:fldCharType="end"/>
      </w:r>
      <w:r>
        <w:t>. This screenshot was taken between step #</w:t>
      </w:r>
      <w:r w:rsidR="00B45070">
        <w:t>3 and step #4. Notice that the dialog has now sprouted the section in the lower left corner containing a list of the overlay runs, some option check boxes, and Help, Cancel, and Finished buttons.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47FF" w14:paraId="07A4D90B" w14:textId="77777777" w:rsidTr="00262B06">
        <w:tc>
          <w:tcPr>
            <w:tcW w:w="10296" w:type="dxa"/>
          </w:tcPr>
          <w:p w14:paraId="4C94E869" w14:textId="13383665" w:rsidR="007747FF" w:rsidRDefault="00B45070" w:rsidP="00262B06">
            <w:pPr>
              <w:keepNext/>
            </w:pPr>
            <w:r>
              <w:rPr>
                <w:noProof/>
              </w:rPr>
              <w:lastRenderedPageBreak/>
              <w:drawing>
                <wp:inline distT="0" distB="0" distL="0" distR="0" wp14:anchorId="6E8B8D6A" wp14:editId="0C918CB9">
                  <wp:extent cx="6400800" cy="4010025"/>
                  <wp:effectExtent l="0" t="0" r="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1.21.58 AM.png"/>
                          <pic:cNvPicPr/>
                        </pic:nvPicPr>
                        <pic:blipFill>
                          <a:blip r:embed="rId71" cstate="screen">
                            <a:extLst>
                              <a:ext uri="{28A0092B-C50C-407E-A947-70E740481C1C}">
                                <a14:useLocalDpi xmlns:a14="http://schemas.microsoft.com/office/drawing/2010/main"/>
                              </a:ext>
                            </a:extLst>
                          </a:blip>
                          <a:stretch>
                            <a:fillRect/>
                          </a:stretch>
                        </pic:blipFill>
                        <pic:spPr>
                          <a:xfrm>
                            <a:off x="0" y="0"/>
                            <a:ext cx="6400800" cy="4010025"/>
                          </a:xfrm>
                          <a:prstGeom prst="rect">
                            <a:avLst/>
                          </a:prstGeom>
                        </pic:spPr>
                      </pic:pic>
                    </a:graphicData>
                  </a:graphic>
                </wp:inline>
              </w:drawing>
            </w:r>
          </w:p>
        </w:tc>
      </w:tr>
    </w:tbl>
    <w:p w14:paraId="590165D5" w14:textId="7116DEDE" w:rsidR="00262B06" w:rsidRDefault="00262B06">
      <w:pPr>
        <w:pStyle w:val="Caption"/>
      </w:pPr>
      <w:bookmarkStart w:id="2128" w:name="_Ref354219811"/>
      <w:bookmarkStart w:id="2129" w:name="_Ref354219814"/>
      <w:bookmarkStart w:id="2130" w:name="_Toc26612592"/>
      <w:bookmarkStart w:id="2131" w:name="_Toc132386926"/>
      <w:r>
        <w:t xml:space="preserve">Figure </w:t>
      </w:r>
      <w:ins w:id="2132" w:author="Chris Satterlee" w:date="2023-04-10T08:38:00Z">
        <w:r w:rsidR="00773954">
          <w:fldChar w:fldCharType="begin"/>
        </w:r>
        <w:r w:rsidR="00773954">
          <w:instrText xml:space="preserve"> STYLEREF 1 \s </w:instrText>
        </w:r>
      </w:ins>
      <w:r w:rsidR="00773954">
        <w:fldChar w:fldCharType="separate"/>
      </w:r>
      <w:r w:rsidR="0051422D">
        <w:rPr>
          <w:noProof/>
        </w:rPr>
        <w:t>4</w:t>
      </w:r>
      <w:ins w:id="2133"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134" w:author="Chris Satterlee" w:date="2023-04-14T18:03:00Z">
        <w:r w:rsidR="0051422D">
          <w:rPr>
            <w:noProof/>
          </w:rPr>
          <w:t>8</w:t>
        </w:r>
      </w:ins>
      <w:ins w:id="2135" w:author="Chris Satterlee" w:date="2023-04-10T08:38:00Z">
        <w:r w:rsidR="00773954">
          <w:fldChar w:fldCharType="end"/>
        </w:r>
      </w:ins>
      <w:del w:id="2136"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4</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8</w:delText>
        </w:r>
        <w:r w:rsidDel="00773954">
          <w:rPr>
            <w:noProof/>
          </w:rPr>
          <w:fldChar w:fldCharType="end"/>
        </w:r>
      </w:del>
      <w:bookmarkEnd w:id="2128"/>
      <w:r>
        <w:t>: Creating an Overlay</w:t>
      </w:r>
      <w:bookmarkEnd w:id="2129"/>
      <w:bookmarkEnd w:id="2130"/>
      <w:bookmarkEnd w:id="2131"/>
    </w:p>
    <w:p w14:paraId="7C34F28E" w14:textId="36622FC5" w:rsidR="00730F5A" w:rsidRDefault="00730F5A" w:rsidP="009F65DA">
      <w:pPr>
        <w:pStyle w:val="Heading4"/>
      </w:pPr>
      <w:bookmarkStart w:id="2137" w:name="_Toc26612501"/>
      <w:bookmarkStart w:id="2138" w:name="_Toc132386815"/>
      <w:r>
        <w:t>Changing Overlay Plotting Options</w:t>
      </w:r>
      <w:bookmarkEnd w:id="2137"/>
      <w:bookmarkEnd w:id="2138"/>
      <w:r w:rsidR="001205AB">
        <w:t xml:space="preserve"> </w:t>
      </w:r>
    </w:p>
    <w:p w14:paraId="783218CB" w14:textId="25DF82EC" w:rsidR="001205AB" w:rsidRDefault="00B45070" w:rsidP="007747FF">
      <w:r>
        <w:t xml:space="preserve">The overlay example shown in </w:t>
      </w:r>
      <w:r>
        <w:fldChar w:fldCharType="begin"/>
      </w:r>
      <w:r>
        <w:instrText xml:space="preserve"> REF _Ref354219811 \h </w:instrText>
      </w:r>
      <w:r>
        <w:fldChar w:fldCharType="separate"/>
      </w:r>
      <w:ins w:id="2139" w:author="Chris Satterlee" w:date="2023-04-14T18:03:00Z">
        <w:r w:rsidR="0051422D">
          <w:t xml:space="preserve">Figure </w:t>
        </w:r>
        <w:r w:rsidR="0051422D">
          <w:rPr>
            <w:noProof/>
          </w:rPr>
          <w:t>4</w:t>
        </w:r>
        <w:r w:rsidR="0051422D">
          <w:noBreakHyphen/>
        </w:r>
        <w:r w:rsidR="0051422D">
          <w:rPr>
            <w:noProof/>
          </w:rPr>
          <w:t>8</w:t>
        </w:r>
        <w:r w:rsidR="0051422D" w:rsidDel="00773954">
          <w:rPr>
            <w:noProof/>
          </w:rPr>
          <w:t>4</w:t>
        </w:r>
        <w:r w:rsidR="0051422D" w:rsidDel="00773954">
          <w:noBreakHyphen/>
        </w:r>
        <w:r w:rsidR="0051422D" w:rsidDel="00773954">
          <w:rPr>
            <w:noProof/>
          </w:rPr>
          <w:t>8</w:t>
        </w:r>
      </w:ins>
      <w:del w:id="2140"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8</w:delText>
        </w:r>
      </w:del>
      <w:r>
        <w:fldChar w:fldCharType="end"/>
      </w:r>
      <w:r>
        <w:t xml:space="preserve"> shows one simple change </w:t>
      </w:r>
      <w:r w:rsidR="00730F5A">
        <w:t>to the plotting options made in step #3: the “Label all MPPs” box is checked. Many other changes may be made at this point (in addition to the other similar check boxes):</w:t>
      </w:r>
      <w:r w:rsidR="00730F5A">
        <w:br/>
      </w:r>
    </w:p>
    <w:p w14:paraId="787EFF40" w14:textId="3B133462" w:rsidR="00173A39" w:rsidRDefault="00173A39" w:rsidP="00730F5A">
      <w:pPr>
        <w:pStyle w:val="ListParagraph"/>
        <w:numPr>
          <w:ilvl w:val="0"/>
          <w:numId w:val="14"/>
        </w:numPr>
      </w:pPr>
      <w:r>
        <w:t>The title can be changed by clicking on the Title button</w:t>
      </w:r>
    </w:p>
    <w:p w14:paraId="12F83EF4" w14:textId="61F05AE7" w:rsidR="00730F5A" w:rsidRDefault="00730F5A" w:rsidP="00730F5A">
      <w:pPr>
        <w:pStyle w:val="ListParagraph"/>
        <w:numPr>
          <w:ilvl w:val="0"/>
          <w:numId w:val="14"/>
        </w:numPr>
      </w:pPr>
      <w:r>
        <w:t>The order can be changed by dragging and dropping the runs listed in the “Overlay Runs” box (or by clicking on the Date/Time heading to sort chronologically)</w:t>
      </w:r>
    </w:p>
    <w:p w14:paraId="592E9ED6" w14:textId="2E1F4210" w:rsidR="00730F5A" w:rsidRDefault="00730F5A" w:rsidP="00730F5A">
      <w:pPr>
        <w:pStyle w:val="ListParagraph"/>
        <w:numPr>
          <w:ilvl w:val="0"/>
          <w:numId w:val="14"/>
        </w:numPr>
      </w:pPr>
      <w:r>
        <w:t>The names of the runs on the graph can be changed by double-clicking on them in the “Overlay Runs” box</w:t>
      </w:r>
    </w:p>
    <w:p w14:paraId="3962D607" w14:textId="77777777" w:rsidR="00730F5A" w:rsidRDefault="00730F5A" w:rsidP="00730F5A">
      <w:pPr>
        <w:pStyle w:val="ListParagraph"/>
        <w:numPr>
          <w:ilvl w:val="0"/>
          <w:numId w:val="14"/>
        </w:numPr>
      </w:pPr>
      <w:r>
        <w:t>The Plot Power box (in the main window) can be checked or unchecked</w:t>
      </w:r>
    </w:p>
    <w:p w14:paraId="4F9DCF9E" w14:textId="668DBDA0" w:rsidR="00730F5A" w:rsidRDefault="008556B8" w:rsidP="00173A39">
      <w:pPr>
        <w:pStyle w:val="ListParagraph"/>
        <w:numPr>
          <w:ilvl w:val="0"/>
          <w:numId w:val="14"/>
        </w:numPr>
      </w:pPr>
      <w:r>
        <w:t>Ma</w:t>
      </w:r>
      <w:r w:rsidR="00730F5A">
        <w:t xml:space="preserve">ny of the Plotting preferences in the Preferences Dialog (see section </w:t>
      </w:r>
      <w:r w:rsidR="00D90707">
        <w:fldChar w:fldCharType="begin"/>
      </w:r>
      <w:r w:rsidR="00D90707">
        <w:instrText xml:space="preserve"> REF _Ref354150106 \r \h </w:instrText>
      </w:r>
      <w:r w:rsidR="00D90707">
        <w:fldChar w:fldCharType="separate"/>
      </w:r>
      <w:r w:rsidR="0051422D">
        <w:t>4.5</w:t>
      </w:r>
      <w:r w:rsidR="00D90707">
        <w:fldChar w:fldCharType="end"/>
      </w:r>
      <w:r w:rsidR="00D90707">
        <w:t xml:space="preserve"> on page </w:t>
      </w:r>
      <w:r w:rsidR="00D90707">
        <w:fldChar w:fldCharType="begin"/>
      </w:r>
      <w:r w:rsidR="00D90707">
        <w:instrText xml:space="preserve"> PAGEREF _Ref354150106 \h </w:instrText>
      </w:r>
      <w:r w:rsidR="00D90707">
        <w:fldChar w:fldCharType="separate"/>
      </w:r>
      <w:ins w:id="2141" w:author="Chris Satterlee" w:date="2023-04-14T18:03:00Z">
        <w:r w:rsidR="0051422D">
          <w:rPr>
            <w:noProof/>
          </w:rPr>
          <w:t>48</w:t>
        </w:r>
      </w:ins>
      <w:del w:id="2142" w:author="Chris Satterlee" w:date="2023-04-11T18:15:00Z">
        <w:r w:rsidR="005C4776" w:rsidDel="00335B82">
          <w:rPr>
            <w:noProof/>
          </w:rPr>
          <w:delText>45</w:delText>
        </w:r>
      </w:del>
      <w:r w:rsidR="00D90707">
        <w:fldChar w:fldCharType="end"/>
      </w:r>
      <w:r w:rsidR="00173A39">
        <w:t>) can be changed</w:t>
      </w:r>
      <w:r>
        <w:t xml:space="preserve"> (not the ADC corrections, Battery bias, or Series resistance compensation)  </w:t>
      </w:r>
    </w:p>
    <w:p w14:paraId="3BAAC093" w14:textId="1ACC6675" w:rsidR="00173A39" w:rsidRDefault="00173A39" w:rsidP="009F65DA">
      <w:pPr>
        <w:pStyle w:val="Heading4"/>
      </w:pPr>
      <w:bookmarkStart w:id="2143" w:name="_Toc26612502"/>
      <w:bookmarkStart w:id="2144" w:name="_Toc132386816"/>
      <w:r>
        <w:t>Saving Overlays</w:t>
      </w:r>
      <w:bookmarkEnd w:id="2143"/>
      <w:bookmarkEnd w:id="2144"/>
    </w:p>
    <w:p w14:paraId="1E0B1684" w14:textId="132E9BB6" w:rsidR="00173A39" w:rsidRDefault="00173A39" w:rsidP="00173A39">
      <w:r>
        <w:t>When the Finished button is pressed, the overlay is saved. If the Cancel button is pressed, the overlay is discarded. The saved overlays are viewable in the “Overlays” group at the top of the tree view list in the Results Wizard.</w:t>
      </w:r>
    </w:p>
    <w:p w14:paraId="0F92F0DA" w14:textId="77777777" w:rsidR="00173A39" w:rsidRDefault="00173A39" w:rsidP="00173A39"/>
    <w:p w14:paraId="7E1857A6" w14:textId="48D9A1B4" w:rsidR="00173A39" w:rsidRPr="00173A39" w:rsidRDefault="00173A39" w:rsidP="00173A39">
      <w:r>
        <w:t xml:space="preserve">IMPORTANT: Saved overlays are “final”. They cannot be “tweaked” later. </w:t>
      </w:r>
      <w:r w:rsidR="006967DB">
        <w:t>Of course,</w:t>
      </w:r>
      <w:r>
        <w:t xml:space="preserve"> you can always recreate them from scratch. </w:t>
      </w:r>
    </w:p>
    <w:p w14:paraId="02AAA180" w14:textId="670252AF" w:rsidR="00577E59" w:rsidRDefault="00577E59" w:rsidP="0054405C">
      <w:pPr>
        <w:pStyle w:val="Heading3"/>
      </w:pPr>
      <w:bookmarkStart w:id="2145" w:name="_Toc26612503"/>
      <w:bookmarkStart w:id="2146" w:name="_Toc132386817"/>
      <w:r>
        <w:lastRenderedPageBreak/>
        <w:t>Viewing the PDF</w:t>
      </w:r>
      <w:bookmarkEnd w:id="2145"/>
      <w:bookmarkEnd w:id="2146"/>
    </w:p>
    <w:p w14:paraId="51E16B0E" w14:textId="1BC51F64" w:rsidR="00482033" w:rsidRDefault="00B31E9D" w:rsidP="00482033">
      <w:r>
        <w:t>The graph</w:t>
      </w:r>
      <w:r w:rsidR="00482033">
        <w:t xml:space="preserve"> shown in the </w:t>
      </w:r>
      <w:r>
        <w:t>main window is a GIF format image. A PDF of each graph is also generated for each run</w:t>
      </w:r>
      <w:r w:rsidR="00F673D2">
        <w:t xml:space="preserve"> (or overlay)</w:t>
      </w:r>
      <w:r>
        <w:t>, and this is much more suitable for printing. It is also possible to zoom into the PDF without the image becoming pixelated</w:t>
      </w:r>
      <w:r w:rsidR="00753E26">
        <w:rPr>
          <w:rStyle w:val="FootnoteReference"/>
        </w:rPr>
        <w:footnoteReference w:id="7"/>
      </w:r>
      <w:r>
        <w:t>. The</w:t>
      </w:r>
      <w:r w:rsidR="00753E26">
        <w:t xml:space="preserve"> View PDF button invokes the viewer that your computer is set up to use by default for PDF files (</w:t>
      </w:r>
      <w:proofErr w:type="gramStart"/>
      <w:r w:rsidR="00753E26">
        <w:t>e.g.</w:t>
      </w:r>
      <w:proofErr w:type="gramEnd"/>
      <w:r w:rsidR="00753E26">
        <w:t xml:space="preserve"> Preview on Mac and Acrobat Reader on Windows).</w:t>
      </w:r>
    </w:p>
    <w:p w14:paraId="54D97D0A" w14:textId="77777777" w:rsidR="00753E26" w:rsidRDefault="00753E26" w:rsidP="00482033"/>
    <w:p w14:paraId="369EC0E6" w14:textId="709E17BB" w:rsidR="00753E26" w:rsidRPr="00482033" w:rsidRDefault="00753E26" w:rsidP="00482033">
      <w:r>
        <w:t>Once the PDF is open in the viewer, you can print it from there or do any of the other things that the viewer allows you to do (including saving it somewhere else).</w:t>
      </w:r>
    </w:p>
    <w:p w14:paraId="5F2B03B4" w14:textId="6B0F5351" w:rsidR="00577E59" w:rsidRDefault="001A6EDA" w:rsidP="0054405C">
      <w:pPr>
        <w:pStyle w:val="Heading3"/>
      </w:pPr>
      <w:bookmarkStart w:id="2147" w:name="_Toc26612504"/>
      <w:bookmarkStart w:id="2148" w:name="_Toc132386818"/>
      <w:r>
        <w:t xml:space="preserve">Batch </w:t>
      </w:r>
      <w:r w:rsidR="00577E59">
        <w:t>Updat</w:t>
      </w:r>
      <w:r>
        <w:t>es</w:t>
      </w:r>
      <w:bookmarkEnd w:id="2147"/>
      <w:bookmarkEnd w:id="2148"/>
    </w:p>
    <w:p w14:paraId="483328E4" w14:textId="0ACF186B" w:rsidR="00005B7E" w:rsidRDefault="00005B7E" w:rsidP="00005B7E">
      <w:r>
        <w:t>The Update button is used for updating a batch of runs to conform to the same set of plotting preferences. The sequence is as follows:</w:t>
      </w:r>
      <w:r>
        <w:br/>
      </w:r>
    </w:p>
    <w:p w14:paraId="550C4580" w14:textId="77777777" w:rsidR="00005B7E" w:rsidRDefault="00005B7E" w:rsidP="00005B7E">
      <w:pPr>
        <w:pStyle w:val="ListParagraph"/>
        <w:numPr>
          <w:ilvl w:val="0"/>
          <w:numId w:val="12"/>
        </w:numPr>
      </w:pPr>
      <w:r>
        <w:t>Select multiple runs</w:t>
      </w:r>
    </w:p>
    <w:p w14:paraId="0A6B4EA8" w14:textId="77777777" w:rsidR="00005B7E" w:rsidRDefault="00005B7E" w:rsidP="00005B7E">
      <w:pPr>
        <w:pStyle w:val="ListParagraph"/>
        <w:numPr>
          <w:ilvl w:val="0"/>
          <w:numId w:val="12"/>
        </w:numPr>
      </w:pPr>
      <w:r>
        <w:t>Change plotting option</w:t>
      </w:r>
    </w:p>
    <w:p w14:paraId="304F2705" w14:textId="77777777" w:rsidR="00005B7E" w:rsidRDefault="00005B7E" w:rsidP="00005B7E">
      <w:pPr>
        <w:pStyle w:val="ListParagraph"/>
        <w:numPr>
          <w:ilvl w:val="0"/>
          <w:numId w:val="12"/>
        </w:numPr>
      </w:pPr>
      <w:r>
        <w:t>Click Update button</w:t>
      </w:r>
    </w:p>
    <w:p w14:paraId="746150CB" w14:textId="77777777" w:rsidR="00E812D9" w:rsidRDefault="00E812D9" w:rsidP="00E812D9"/>
    <w:p w14:paraId="0BE95D59" w14:textId="12AEDAE7" w:rsidR="00E812D9" w:rsidRDefault="00E812D9" w:rsidP="00E812D9">
      <w:r>
        <w:t>The order of the first two steps is important.</w:t>
      </w:r>
    </w:p>
    <w:p w14:paraId="52F0F41A" w14:textId="77777777" w:rsidR="00CD1BE6" w:rsidRDefault="00005B7E" w:rsidP="00005B7E">
      <w:r>
        <w:br/>
        <w:t xml:space="preserve">For example, suppose you want to add the power curve to a batch of runs. </w:t>
      </w:r>
    </w:p>
    <w:p w14:paraId="7B9E5BE7" w14:textId="77777777" w:rsidR="00CD1BE6" w:rsidRDefault="00CD1BE6" w:rsidP="00005B7E"/>
    <w:p w14:paraId="00B60076" w14:textId="6BBDAB4E" w:rsidR="00005B7E" w:rsidRDefault="00CD1BE6" w:rsidP="00005B7E">
      <w:r>
        <w:t>FIRST, you would select all of the desired runs (using shift-click and/or control-click):</w:t>
      </w:r>
    </w:p>
    <w:p w14:paraId="0EEF59D8" w14:textId="77777777" w:rsidR="00CD1BE6" w:rsidRPr="00005B7E" w:rsidRDefault="00CD1BE6" w:rsidP="00005B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6479E7F9" w14:textId="77777777" w:rsidTr="00CD1BE6">
        <w:tc>
          <w:tcPr>
            <w:tcW w:w="10296" w:type="dxa"/>
          </w:tcPr>
          <w:p w14:paraId="009B64E2" w14:textId="4FE097AA" w:rsidR="00CD1BE6" w:rsidRDefault="00CD1BE6" w:rsidP="00005B7E">
            <w:r>
              <w:rPr>
                <w:noProof/>
              </w:rPr>
              <w:drawing>
                <wp:inline distT="0" distB="0" distL="0" distR="0" wp14:anchorId="76273663" wp14:editId="15C11CC9">
                  <wp:extent cx="5854700" cy="3454400"/>
                  <wp:effectExtent l="0" t="0" r="1270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52.26 PM.png"/>
                          <pic:cNvPicPr/>
                        </pic:nvPicPr>
                        <pic:blipFill>
                          <a:blip r:embed="rId72">
                            <a:extLst>
                              <a:ext uri="{28A0092B-C50C-407E-A947-70E740481C1C}">
                                <a14:useLocalDpi xmlns:a14="http://schemas.microsoft.com/office/drawing/2010/main"/>
                              </a:ext>
                            </a:extLst>
                          </a:blip>
                          <a:stretch>
                            <a:fillRect/>
                          </a:stretch>
                        </pic:blipFill>
                        <pic:spPr>
                          <a:xfrm>
                            <a:off x="0" y="0"/>
                            <a:ext cx="5854700" cy="3454400"/>
                          </a:xfrm>
                          <a:prstGeom prst="rect">
                            <a:avLst/>
                          </a:prstGeom>
                        </pic:spPr>
                      </pic:pic>
                    </a:graphicData>
                  </a:graphic>
                </wp:inline>
              </w:drawing>
            </w:r>
          </w:p>
        </w:tc>
      </w:tr>
    </w:tbl>
    <w:p w14:paraId="49FAA790" w14:textId="77777777" w:rsidR="00CD1BE6" w:rsidRDefault="00CD1BE6" w:rsidP="00005B7E"/>
    <w:p w14:paraId="3BA8C844" w14:textId="4EB4B1B7" w:rsidR="00CD1BE6" w:rsidRDefault="00CD1BE6" w:rsidP="00005B7E">
      <w:r>
        <w:t>SECOND, you would check the Plot Power box:</w:t>
      </w:r>
    </w:p>
    <w:p w14:paraId="2FFB0A8B" w14:textId="77777777" w:rsidR="00CD1BE6" w:rsidRDefault="00CD1BE6" w:rsidP="00005B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17B44E16" w14:textId="77777777" w:rsidTr="00CD1BE6">
        <w:tc>
          <w:tcPr>
            <w:tcW w:w="10296" w:type="dxa"/>
          </w:tcPr>
          <w:p w14:paraId="7DED67CE" w14:textId="40D43231" w:rsidR="00CD1BE6" w:rsidRDefault="00CD1BE6" w:rsidP="00CD1BE6">
            <w:r>
              <w:rPr>
                <w:noProof/>
              </w:rPr>
              <w:drawing>
                <wp:inline distT="0" distB="0" distL="0" distR="0" wp14:anchorId="37208C33" wp14:editId="76AF5EC9">
                  <wp:extent cx="1574800" cy="6858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5.57 PM.png"/>
                          <pic:cNvPicPr/>
                        </pic:nvPicPr>
                        <pic:blipFill>
                          <a:blip r:embed="rId29">
                            <a:extLst>
                              <a:ext uri="{28A0092B-C50C-407E-A947-70E740481C1C}">
                                <a14:useLocalDpi xmlns:a14="http://schemas.microsoft.com/office/drawing/2010/main"/>
                              </a:ext>
                            </a:extLst>
                          </a:blip>
                          <a:stretch>
                            <a:fillRect/>
                          </a:stretch>
                        </pic:blipFill>
                        <pic:spPr>
                          <a:xfrm>
                            <a:off x="0" y="0"/>
                            <a:ext cx="1574800" cy="685800"/>
                          </a:xfrm>
                          <a:prstGeom prst="rect">
                            <a:avLst/>
                          </a:prstGeom>
                        </pic:spPr>
                      </pic:pic>
                    </a:graphicData>
                  </a:graphic>
                </wp:inline>
              </w:drawing>
            </w:r>
          </w:p>
        </w:tc>
      </w:tr>
    </w:tbl>
    <w:p w14:paraId="33BCBF08" w14:textId="77777777" w:rsidR="00CD1BE6" w:rsidRDefault="00CD1BE6" w:rsidP="00005B7E"/>
    <w:p w14:paraId="32B938D6" w14:textId="77777777" w:rsidR="00CD1BE6" w:rsidRDefault="00CD1BE6" w:rsidP="00CD1BE6">
      <w:pPr>
        <w:rPr>
          <w:noProof/>
        </w:rPr>
      </w:pPr>
      <w:r>
        <w:rPr>
          <w:noProof/>
        </w:rPr>
        <w:t>LAST, you would click the Update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3A5F5941" w14:textId="77777777" w:rsidTr="00E812D9">
        <w:tc>
          <w:tcPr>
            <w:tcW w:w="10296" w:type="dxa"/>
          </w:tcPr>
          <w:p w14:paraId="065307D0" w14:textId="4C6037B2" w:rsidR="00CD1BE6" w:rsidRDefault="00E812D9" w:rsidP="00CD1BE6">
            <w:pPr>
              <w:rPr>
                <w:noProof/>
              </w:rPr>
            </w:pPr>
            <w:r>
              <w:rPr>
                <w:noProof/>
              </w:rPr>
              <w:drawing>
                <wp:inline distT="0" distB="0" distL="0" distR="0" wp14:anchorId="2245839A" wp14:editId="42F60D19">
                  <wp:extent cx="5854700" cy="3454400"/>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58.43 PM.png"/>
                          <pic:cNvPicPr/>
                        </pic:nvPicPr>
                        <pic:blipFill>
                          <a:blip r:embed="rId73">
                            <a:extLst>
                              <a:ext uri="{28A0092B-C50C-407E-A947-70E740481C1C}">
                                <a14:useLocalDpi xmlns:a14="http://schemas.microsoft.com/office/drawing/2010/main"/>
                              </a:ext>
                            </a:extLst>
                          </a:blip>
                          <a:stretch>
                            <a:fillRect/>
                          </a:stretch>
                        </pic:blipFill>
                        <pic:spPr>
                          <a:xfrm>
                            <a:off x="0" y="0"/>
                            <a:ext cx="5854700" cy="3454400"/>
                          </a:xfrm>
                          <a:prstGeom prst="rect">
                            <a:avLst/>
                          </a:prstGeom>
                        </pic:spPr>
                      </pic:pic>
                    </a:graphicData>
                  </a:graphic>
                </wp:inline>
              </w:drawing>
            </w:r>
          </w:p>
        </w:tc>
      </w:tr>
    </w:tbl>
    <w:p w14:paraId="08E84720" w14:textId="06C6332D" w:rsidR="00CD1BE6" w:rsidRDefault="00CD1BE6" w:rsidP="00CD1BE6">
      <w:r>
        <w:rPr>
          <w:noProof/>
        </w:rPr>
        <w:t xml:space="preserve"> </w:t>
      </w:r>
    </w:p>
    <w:p w14:paraId="6B036ED0" w14:textId="7079DF24" w:rsidR="00CD1BE6" w:rsidRDefault="00E812D9" w:rsidP="00005B7E">
      <w:r>
        <w:t xml:space="preserve">The batch update can also be used to redraw all of the selected runs using the same axis ranges. To do that, step #2 would be to check the Lock box in the Axis Ranges </w:t>
      </w:r>
      <w:r w:rsidR="001A6EDA">
        <w:t>controls (and possibly type in the Max V and Max I values).</w:t>
      </w:r>
    </w:p>
    <w:p w14:paraId="45FC47C8" w14:textId="77777777" w:rsidR="001A6EDA" w:rsidRDefault="001A6EDA" w:rsidP="00005B7E"/>
    <w:p w14:paraId="7A5A9925" w14:textId="761ED5EA" w:rsidR="001A6EDA" w:rsidRDefault="001A6EDA" w:rsidP="00005B7E">
      <w:r>
        <w:t>Similarly, the display image size can be updated for a batch of runs. To do that, step #2 would b</w:t>
      </w:r>
      <w:r w:rsidR="00E51DB2">
        <w:t>e to change the value in the Im</w:t>
      </w:r>
      <w:r>
        <w:t xml:space="preserve">age Size control (see section </w:t>
      </w:r>
      <w:r>
        <w:fldChar w:fldCharType="begin"/>
      </w:r>
      <w:r>
        <w:instrText xml:space="preserve"> REF _Ref354176704 \r \h </w:instrText>
      </w:r>
      <w:r>
        <w:fldChar w:fldCharType="separate"/>
      </w:r>
      <w:r w:rsidR="0051422D">
        <w:t>4.1.8</w:t>
      </w:r>
      <w:r>
        <w:fldChar w:fldCharType="end"/>
      </w:r>
      <w:r>
        <w:t xml:space="preserve"> on page </w:t>
      </w:r>
      <w:r>
        <w:fldChar w:fldCharType="begin"/>
      </w:r>
      <w:r>
        <w:instrText xml:space="preserve"> PAGEREF _Ref354176712 \h </w:instrText>
      </w:r>
      <w:r>
        <w:fldChar w:fldCharType="separate"/>
      </w:r>
      <w:ins w:id="2149" w:author="Chris Satterlee" w:date="2023-04-14T18:03:00Z">
        <w:r w:rsidR="0051422D">
          <w:rPr>
            <w:noProof/>
          </w:rPr>
          <w:t>20</w:t>
        </w:r>
      </w:ins>
      <w:del w:id="2150" w:author="Chris Satterlee" w:date="2023-04-11T18:15:00Z">
        <w:r w:rsidR="005C4776" w:rsidDel="00335B82">
          <w:rPr>
            <w:noProof/>
          </w:rPr>
          <w:delText>20</w:delText>
        </w:r>
      </w:del>
      <w:r>
        <w:fldChar w:fldCharType="end"/>
      </w:r>
      <w:r>
        <w:t>).</w:t>
      </w:r>
    </w:p>
    <w:p w14:paraId="67F5C42D" w14:textId="77777777" w:rsidR="001A6EDA" w:rsidRDefault="001A6EDA" w:rsidP="00005B7E"/>
    <w:p w14:paraId="5A73DA32" w14:textId="6DD48EEC" w:rsidR="001A6EDA" w:rsidRPr="00005B7E" w:rsidRDefault="001A6EDA" w:rsidP="00005B7E">
      <w:r>
        <w:t xml:space="preserve">And finally, step #2 can be changing any of the Plotting preferences in the Preferences Dialog (see section </w:t>
      </w:r>
      <w:r w:rsidR="006E0D38">
        <w:fldChar w:fldCharType="begin"/>
      </w:r>
      <w:r w:rsidR="006E0D38">
        <w:instrText xml:space="preserve"> REF _Ref354150106 \r \h </w:instrText>
      </w:r>
      <w:r w:rsidR="006E0D38">
        <w:fldChar w:fldCharType="separate"/>
      </w:r>
      <w:r w:rsidR="0051422D">
        <w:t>4.5</w:t>
      </w:r>
      <w:r w:rsidR="006E0D38">
        <w:fldChar w:fldCharType="end"/>
      </w:r>
      <w:r w:rsidR="006E0D38">
        <w:t xml:space="preserve"> on page </w:t>
      </w:r>
      <w:r w:rsidR="006E0D38">
        <w:fldChar w:fldCharType="begin"/>
      </w:r>
      <w:r w:rsidR="006E0D38">
        <w:instrText xml:space="preserve"> PAGEREF _Ref354150106 \h </w:instrText>
      </w:r>
      <w:r w:rsidR="006E0D38">
        <w:fldChar w:fldCharType="separate"/>
      </w:r>
      <w:ins w:id="2151" w:author="Chris Satterlee" w:date="2023-04-14T18:03:00Z">
        <w:r w:rsidR="0051422D">
          <w:rPr>
            <w:noProof/>
          </w:rPr>
          <w:t>48</w:t>
        </w:r>
      </w:ins>
      <w:del w:id="2152" w:author="Chris Satterlee" w:date="2023-04-11T18:15:00Z">
        <w:r w:rsidR="005C4776" w:rsidDel="00335B82">
          <w:rPr>
            <w:noProof/>
          </w:rPr>
          <w:delText>45</w:delText>
        </w:r>
      </w:del>
      <w:r w:rsidR="006E0D38">
        <w:fldChar w:fldCharType="end"/>
      </w:r>
      <w:r w:rsidR="00E51DB2">
        <w:t>).</w:t>
      </w:r>
      <w:r>
        <w:t xml:space="preserve"> </w:t>
      </w:r>
    </w:p>
    <w:p w14:paraId="1A097D87" w14:textId="792172B7" w:rsidR="00577E59" w:rsidRDefault="00577E59" w:rsidP="0054405C">
      <w:pPr>
        <w:pStyle w:val="Heading3"/>
      </w:pPr>
      <w:bookmarkStart w:id="2153" w:name="_Toc26612505"/>
      <w:bookmarkStart w:id="2154" w:name="_Toc132386819"/>
      <w:r>
        <w:t>Deleting Runs</w:t>
      </w:r>
      <w:bookmarkEnd w:id="2153"/>
      <w:bookmarkEnd w:id="2154"/>
    </w:p>
    <w:p w14:paraId="7E6C3030" w14:textId="0F4C1EE5" w:rsidR="00E51DB2" w:rsidRDefault="00E51DB2" w:rsidP="00E51DB2">
      <w:r>
        <w:t>To delete runs (actually send them to the trash</w:t>
      </w:r>
      <w:r w:rsidR="00F2547D">
        <w:t>), select them and then click</w:t>
      </w:r>
      <w:r>
        <w:t xml:space="preserve"> the Delete button. This will </w:t>
      </w:r>
      <w:r w:rsidR="00F2547D">
        <w:t>bring up a dialog asking for your OK to move it/them to the trash:</w:t>
      </w:r>
    </w:p>
    <w:p w14:paraId="7C45A30D" w14:textId="77777777" w:rsidR="00E51DB2" w:rsidRPr="00E51DB2" w:rsidRDefault="00E51DB2" w:rsidP="00E51D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51DB2" w14:paraId="788BC9E1" w14:textId="77777777" w:rsidTr="00F2547D">
        <w:tc>
          <w:tcPr>
            <w:tcW w:w="10296" w:type="dxa"/>
          </w:tcPr>
          <w:p w14:paraId="3ECDCF05" w14:textId="18495DC2" w:rsidR="00E51DB2" w:rsidRDefault="00E51DB2" w:rsidP="00E51DB2">
            <w:r>
              <w:rPr>
                <w:noProof/>
              </w:rPr>
              <w:lastRenderedPageBreak/>
              <w:drawing>
                <wp:inline distT="0" distB="0" distL="0" distR="0" wp14:anchorId="519E9372" wp14:editId="3F69BFE4">
                  <wp:extent cx="6400800" cy="23431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1.26.13 PM.png"/>
                          <pic:cNvPicPr/>
                        </pic:nvPicPr>
                        <pic:blipFill>
                          <a:blip r:embed="rId74" cstate="screen">
                            <a:extLst>
                              <a:ext uri="{28A0092B-C50C-407E-A947-70E740481C1C}">
                                <a14:useLocalDpi xmlns:a14="http://schemas.microsoft.com/office/drawing/2010/main"/>
                              </a:ext>
                            </a:extLst>
                          </a:blip>
                          <a:stretch>
                            <a:fillRect/>
                          </a:stretch>
                        </pic:blipFill>
                        <pic:spPr>
                          <a:xfrm>
                            <a:off x="0" y="0"/>
                            <a:ext cx="6400800" cy="2343150"/>
                          </a:xfrm>
                          <a:prstGeom prst="rect">
                            <a:avLst/>
                          </a:prstGeom>
                        </pic:spPr>
                      </pic:pic>
                    </a:graphicData>
                  </a:graphic>
                </wp:inline>
              </w:drawing>
            </w:r>
          </w:p>
        </w:tc>
      </w:tr>
    </w:tbl>
    <w:p w14:paraId="562E5647" w14:textId="4AB0D0C3" w:rsidR="00E51DB2" w:rsidRPr="00E51DB2" w:rsidRDefault="00E51DB2" w:rsidP="00E51DB2"/>
    <w:p w14:paraId="133ACC0C" w14:textId="51B29BAF" w:rsidR="00577E59" w:rsidRDefault="00577E59" w:rsidP="0054405C">
      <w:pPr>
        <w:pStyle w:val="Heading3"/>
      </w:pPr>
      <w:bookmarkStart w:id="2155" w:name="_Ref357173545"/>
      <w:bookmarkStart w:id="2156" w:name="_Ref357173552"/>
      <w:bookmarkStart w:id="2157" w:name="_Toc26612506"/>
      <w:bookmarkStart w:id="2158" w:name="_Toc132386820"/>
      <w:r>
        <w:t>Copying Runs</w:t>
      </w:r>
      <w:bookmarkEnd w:id="2155"/>
      <w:bookmarkEnd w:id="2156"/>
      <w:bookmarkEnd w:id="2157"/>
      <w:bookmarkEnd w:id="2158"/>
    </w:p>
    <w:p w14:paraId="7F7553A9" w14:textId="294BF4BD" w:rsidR="00CE19AA" w:rsidRDefault="00F2547D" w:rsidP="00F2547D">
      <w:r>
        <w:t xml:space="preserve">To copy runs to </w:t>
      </w:r>
      <w:r w:rsidR="005706B9">
        <w:t xml:space="preserve">a </w:t>
      </w:r>
      <w:r>
        <w:t xml:space="preserve">USB </w:t>
      </w:r>
      <w:r w:rsidR="005706B9">
        <w:t xml:space="preserve">drive </w:t>
      </w:r>
      <w:r w:rsidR="00B219B4">
        <w:t>(</w:t>
      </w:r>
      <w:r>
        <w:t>o</w:t>
      </w:r>
      <w:r w:rsidR="00B219B4">
        <w:t>r anywhere else)</w:t>
      </w:r>
      <w:r>
        <w:t>, select them and then click the Copy button. This will bring up a standard Finder (Mac) or Explorer (Windows) dialog for you to select the destination for the copy.</w:t>
      </w:r>
      <w:r w:rsidR="0071677E">
        <w:t xml:space="preserve"> See </w:t>
      </w:r>
      <w:r w:rsidR="00836517">
        <w:fldChar w:fldCharType="begin"/>
      </w:r>
      <w:r w:rsidR="00836517">
        <w:instrText xml:space="preserve"> REF _Ref354255129 \h </w:instrText>
      </w:r>
      <w:r w:rsidR="00836517">
        <w:fldChar w:fldCharType="separate"/>
      </w:r>
      <w:ins w:id="2159" w:author="Chris Satterlee" w:date="2023-04-14T18:03:00Z">
        <w:r w:rsidR="0051422D">
          <w:t xml:space="preserve">Figure </w:t>
        </w:r>
        <w:r w:rsidR="0051422D">
          <w:rPr>
            <w:noProof/>
          </w:rPr>
          <w:t>4</w:t>
        </w:r>
        <w:r w:rsidR="0051422D">
          <w:noBreakHyphen/>
        </w:r>
        <w:r w:rsidR="0051422D">
          <w:rPr>
            <w:noProof/>
          </w:rPr>
          <w:t>9</w:t>
        </w:r>
        <w:r w:rsidR="0051422D" w:rsidDel="00773954">
          <w:rPr>
            <w:noProof/>
          </w:rPr>
          <w:t>4</w:t>
        </w:r>
        <w:r w:rsidR="0051422D" w:rsidDel="00773954">
          <w:noBreakHyphen/>
        </w:r>
        <w:r w:rsidR="0051422D" w:rsidDel="00773954">
          <w:rPr>
            <w:noProof/>
          </w:rPr>
          <w:t>9</w:t>
        </w:r>
        <w:r w:rsidR="0051422D">
          <w:t>: Copying Runs to a USB Drive (Mac)</w:t>
        </w:r>
      </w:ins>
      <w:del w:id="2160"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9</w:delText>
        </w:r>
        <w:r w:rsidR="0054405C" w:rsidDel="00E84351">
          <w:delText>: Copying Runs to a USB Drive (Mac)</w:delText>
        </w:r>
      </w:del>
      <w:r w:rsidR="00836517">
        <w:fldChar w:fldCharType="end"/>
      </w:r>
      <w:r w:rsidR="00836517">
        <w:t xml:space="preserve"> </w:t>
      </w:r>
      <w:r w:rsidR="0071677E">
        <w:t xml:space="preserve">and </w:t>
      </w:r>
      <w:r w:rsidR="0071677E">
        <w:fldChar w:fldCharType="begin"/>
      </w:r>
      <w:r w:rsidR="0071677E">
        <w:instrText xml:space="preserve"> REF _Ref354213456 \h </w:instrText>
      </w:r>
      <w:r w:rsidR="0071677E">
        <w:fldChar w:fldCharType="separate"/>
      </w:r>
      <w:ins w:id="2161" w:author="Chris Satterlee" w:date="2023-04-14T18:03:00Z">
        <w:r w:rsidR="0051422D">
          <w:t xml:space="preserve">Figure </w:t>
        </w:r>
        <w:r w:rsidR="0051422D">
          <w:rPr>
            <w:noProof/>
          </w:rPr>
          <w:t>4</w:t>
        </w:r>
        <w:r w:rsidR="0051422D">
          <w:noBreakHyphen/>
        </w:r>
        <w:r w:rsidR="0051422D">
          <w:rPr>
            <w:noProof/>
          </w:rPr>
          <w:t>10</w:t>
        </w:r>
        <w:r w:rsidR="0051422D" w:rsidDel="00773954">
          <w:rPr>
            <w:noProof/>
          </w:rPr>
          <w:t>4</w:t>
        </w:r>
        <w:r w:rsidR="0051422D" w:rsidDel="00773954">
          <w:noBreakHyphen/>
        </w:r>
        <w:r w:rsidR="0051422D" w:rsidDel="00773954">
          <w:rPr>
            <w:noProof/>
          </w:rPr>
          <w:t>10</w:t>
        </w:r>
        <w:r w:rsidR="0051422D">
          <w:t>: Copying Runs to a USB Drive (Windows)</w:t>
        </w:r>
      </w:ins>
      <w:del w:id="2162"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10</w:delText>
        </w:r>
        <w:r w:rsidR="0054405C" w:rsidDel="00E84351">
          <w:delText>: Copying Runs to a USB Drive (Windows)</w:delText>
        </w:r>
      </w:del>
      <w:r w:rsidR="0071677E">
        <w:fldChar w:fldCharType="end"/>
      </w:r>
      <w:r w:rsidR="0071677E">
        <w:t xml:space="preserve"> </w:t>
      </w:r>
      <w:r w:rsidR="0071677E">
        <w:fldChar w:fldCharType="begin"/>
      </w:r>
      <w:r w:rsidR="0071677E">
        <w:instrText xml:space="preserve"> REF _Ref354213456 \p \h </w:instrText>
      </w:r>
      <w:r w:rsidR="0071677E">
        <w:fldChar w:fldCharType="separate"/>
      </w:r>
      <w:r w:rsidR="0051422D">
        <w:t>below</w:t>
      </w:r>
      <w:r w:rsidR="0071677E">
        <w:fldChar w:fldCharType="end"/>
      </w:r>
      <w:r w:rsidR="0071677E">
        <w:t xml:space="preserve"> for what this looks like on both platforms.</w:t>
      </w:r>
    </w:p>
    <w:p w14:paraId="51B0DDA4" w14:textId="77777777" w:rsidR="00B219B4" w:rsidRDefault="00B219B4" w:rsidP="00F2547D"/>
    <w:p w14:paraId="0933CA94" w14:textId="1CFFB5D8" w:rsidR="00B219B4" w:rsidRDefault="00B219B4" w:rsidP="00F2547D">
      <w:r>
        <w:t>If it doesn’t already exist, a folder named IV_Swinger2 will be created at the selected destination, and the selected run or runs will be copied under that folder. Each run consists of multiple files in a folder named for the date and time of the run</w:t>
      </w:r>
      <w:r w:rsidR="00CE19AA">
        <w:t xml:space="preserve"> (see section </w:t>
      </w:r>
      <w:r w:rsidR="00CE19AA">
        <w:fldChar w:fldCharType="begin"/>
      </w:r>
      <w:r w:rsidR="00CE19AA">
        <w:instrText xml:space="preserve"> REF _Ref354211180 \r \h </w:instrText>
      </w:r>
      <w:r w:rsidR="00CE19AA">
        <w:fldChar w:fldCharType="separate"/>
      </w:r>
      <w:r w:rsidR="0051422D">
        <w:t>4.5.4</w:t>
      </w:r>
      <w:r w:rsidR="00CE19AA">
        <w:fldChar w:fldCharType="end"/>
      </w:r>
      <w:r w:rsidR="00CE19AA">
        <w:t xml:space="preserve"> on page </w:t>
      </w:r>
      <w:r w:rsidR="00CE19AA">
        <w:fldChar w:fldCharType="begin"/>
      </w:r>
      <w:r w:rsidR="00CE19AA">
        <w:instrText xml:space="preserve"> PAGEREF _Ref354211180 \h </w:instrText>
      </w:r>
      <w:r w:rsidR="00CE19AA">
        <w:fldChar w:fldCharType="separate"/>
      </w:r>
      <w:ins w:id="2163" w:author="Chris Satterlee" w:date="2023-04-14T18:03:00Z">
        <w:r w:rsidR="0051422D">
          <w:rPr>
            <w:noProof/>
          </w:rPr>
          <w:t>55</w:t>
        </w:r>
      </w:ins>
      <w:del w:id="2164" w:author="Chris Satterlee" w:date="2023-04-11T18:15:00Z">
        <w:r w:rsidR="005C4776" w:rsidDel="00335B82">
          <w:rPr>
            <w:noProof/>
          </w:rPr>
          <w:delText>52</w:delText>
        </w:r>
      </w:del>
      <w:r w:rsidR="00CE19AA">
        <w:fldChar w:fldCharType="end"/>
      </w:r>
      <w:r w:rsidR="00CE19AA">
        <w:t>).</w:t>
      </w:r>
      <w:r w:rsidR="0071677E">
        <w:t xml:space="preserve"> If the IV_Swinger2 folder </w:t>
      </w:r>
      <w:r w:rsidR="00CE19AA">
        <w:t>already exist</w:t>
      </w:r>
      <w:r w:rsidR="0071677E">
        <w:t>s</w:t>
      </w:r>
      <w:r w:rsidR="00CE19AA">
        <w:t xml:space="preserve"> at the selected destination, the selected run or runs will be added to it.</w:t>
      </w:r>
    </w:p>
    <w:p w14:paraId="416113B2" w14:textId="77777777" w:rsidR="005706B9" w:rsidRDefault="005706B9" w:rsidP="00F2547D"/>
    <w:p w14:paraId="443D6D81" w14:textId="36686179" w:rsidR="005706B9" w:rsidRDefault="005706B9" w:rsidP="00F2547D">
      <w:r>
        <w:t xml:space="preserve">Note that runs copied to a USB drive </w:t>
      </w:r>
      <w:r w:rsidR="00BE0856">
        <w:t>on a Mac may be viewed on a Windows machine and vice versa.</w:t>
      </w:r>
    </w:p>
    <w:p w14:paraId="28CD73C7" w14:textId="77777777" w:rsidR="00777C23" w:rsidRDefault="00777C23" w:rsidP="00F2547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7C23" w14:paraId="68A569C0" w14:textId="77777777" w:rsidTr="00777C23">
        <w:tc>
          <w:tcPr>
            <w:tcW w:w="10296" w:type="dxa"/>
          </w:tcPr>
          <w:p w14:paraId="348836A7" w14:textId="48F8473B" w:rsidR="00777C23" w:rsidRDefault="00777C23" w:rsidP="00777C23">
            <w:pPr>
              <w:keepNext/>
            </w:pPr>
            <w:r>
              <w:rPr>
                <w:noProof/>
              </w:rPr>
              <w:lastRenderedPageBreak/>
              <w:drawing>
                <wp:inline distT="0" distB="0" distL="0" distR="0" wp14:anchorId="77D17BF8" wp14:editId="7EE1D7E5">
                  <wp:extent cx="6400800" cy="3984625"/>
                  <wp:effectExtent l="0" t="0" r="0"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04.34 AM.png"/>
                          <pic:cNvPicPr/>
                        </pic:nvPicPr>
                        <pic:blipFill>
                          <a:blip r:embed="rId75" cstate="screen">
                            <a:extLst>
                              <a:ext uri="{28A0092B-C50C-407E-A947-70E740481C1C}">
                                <a14:useLocalDpi xmlns:a14="http://schemas.microsoft.com/office/drawing/2010/main"/>
                              </a:ext>
                            </a:extLst>
                          </a:blip>
                          <a:stretch>
                            <a:fillRect/>
                          </a:stretch>
                        </pic:blipFill>
                        <pic:spPr>
                          <a:xfrm>
                            <a:off x="0" y="0"/>
                            <a:ext cx="6400800" cy="3984625"/>
                          </a:xfrm>
                          <a:prstGeom prst="rect">
                            <a:avLst/>
                          </a:prstGeom>
                        </pic:spPr>
                      </pic:pic>
                    </a:graphicData>
                  </a:graphic>
                </wp:inline>
              </w:drawing>
            </w:r>
          </w:p>
        </w:tc>
      </w:tr>
    </w:tbl>
    <w:p w14:paraId="6CDF66D7" w14:textId="52F68AE8" w:rsidR="00777C23" w:rsidRDefault="00777C23" w:rsidP="00777C23">
      <w:pPr>
        <w:pStyle w:val="Caption"/>
      </w:pPr>
      <w:bookmarkStart w:id="2165" w:name="_Ref354213445"/>
      <w:bookmarkStart w:id="2166" w:name="_Ref354255129"/>
      <w:bookmarkStart w:id="2167" w:name="_Toc26612593"/>
      <w:bookmarkStart w:id="2168" w:name="_Toc132386927"/>
      <w:r>
        <w:t xml:space="preserve">Figure </w:t>
      </w:r>
      <w:ins w:id="2169" w:author="Chris Satterlee" w:date="2023-04-10T08:38:00Z">
        <w:r w:rsidR="00773954">
          <w:fldChar w:fldCharType="begin"/>
        </w:r>
        <w:r w:rsidR="00773954">
          <w:instrText xml:space="preserve"> STYLEREF 1 \s </w:instrText>
        </w:r>
      </w:ins>
      <w:r w:rsidR="00773954">
        <w:fldChar w:fldCharType="separate"/>
      </w:r>
      <w:r w:rsidR="0051422D">
        <w:rPr>
          <w:noProof/>
        </w:rPr>
        <w:t>4</w:t>
      </w:r>
      <w:ins w:id="2170"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171" w:author="Chris Satterlee" w:date="2023-04-14T18:03:00Z">
        <w:r w:rsidR="0051422D">
          <w:rPr>
            <w:noProof/>
          </w:rPr>
          <w:t>9</w:t>
        </w:r>
      </w:ins>
      <w:ins w:id="2172" w:author="Chris Satterlee" w:date="2023-04-10T08:38:00Z">
        <w:r w:rsidR="00773954">
          <w:fldChar w:fldCharType="end"/>
        </w:r>
      </w:ins>
      <w:del w:id="2173"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4</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9</w:delText>
        </w:r>
        <w:r w:rsidDel="00773954">
          <w:rPr>
            <w:noProof/>
          </w:rPr>
          <w:fldChar w:fldCharType="end"/>
        </w:r>
      </w:del>
      <w:r>
        <w:t xml:space="preserve">: Copying Runs to </w:t>
      </w:r>
      <w:r w:rsidR="005706B9">
        <w:t xml:space="preserve">a </w:t>
      </w:r>
      <w:r>
        <w:t xml:space="preserve">USB </w:t>
      </w:r>
      <w:r w:rsidR="005706B9">
        <w:t>Drive</w:t>
      </w:r>
      <w:bookmarkEnd w:id="2165"/>
      <w:r w:rsidR="005706B9">
        <w:t xml:space="preserve"> (Mac)</w:t>
      </w:r>
      <w:bookmarkEnd w:id="2166"/>
      <w:bookmarkEnd w:id="2167"/>
      <w:bookmarkEnd w:id="216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7C23" w14:paraId="2DAAE71F" w14:textId="77777777" w:rsidTr="0071677E">
        <w:tc>
          <w:tcPr>
            <w:tcW w:w="10296" w:type="dxa"/>
          </w:tcPr>
          <w:p w14:paraId="1E54937D" w14:textId="54E54F40" w:rsidR="00777C23" w:rsidRDefault="0071677E" w:rsidP="0071677E">
            <w:pPr>
              <w:keepNext/>
            </w:pPr>
            <w:r>
              <w:rPr>
                <w:noProof/>
              </w:rPr>
              <w:lastRenderedPageBreak/>
              <w:drawing>
                <wp:inline distT="0" distB="0" distL="0" distR="0" wp14:anchorId="7C1E395E" wp14:editId="406A5708">
                  <wp:extent cx="6400800" cy="41173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6" cstate="screen">
                            <a:extLst>
                              <a:ext uri="{28A0092B-C50C-407E-A947-70E740481C1C}">
                                <a14:useLocalDpi xmlns:a14="http://schemas.microsoft.com/office/drawing/2010/main"/>
                              </a:ext>
                            </a:extLst>
                          </a:blip>
                          <a:stretch>
                            <a:fillRect/>
                          </a:stretch>
                        </pic:blipFill>
                        <pic:spPr>
                          <a:xfrm>
                            <a:off x="0" y="0"/>
                            <a:ext cx="6400800" cy="4117340"/>
                          </a:xfrm>
                          <a:prstGeom prst="rect">
                            <a:avLst/>
                          </a:prstGeom>
                        </pic:spPr>
                      </pic:pic>
                    </a:graphicData>
                  </a:graphic>
                </wp:inline>
              </w:drawing>
            </w:r>
          </w:p>
        </w:tc>
      </w:tr>
    </w:tbl>
    <w:p w14:paraId="682AAE8C" w14:textId="3CEA8AAD" w:rsidR="00777C23" w:rsidRPr="00777C23" w:rsidRDefault="0071677E" w:rsidP="0071677E">
      <w:pPr>
        <w:pStyle w:val="Caption"/>
      </w:pPr>
      <w:bookmarkStart w:id="2174" w:name="_Ref354213456"/>
      <w:bookmarkStart w:id="2175" w:name="_Toc26612594"/>
      <w:bookmarkStart w:id="2176" w:name="_Toc132386928"/>
      <w:r>
        <w:t xml:space="preserve">Figure </w:t>
      </w:r>
      <w:ins w:id="2177" w:author="Chris Satterlee" w:date="2023-04-10T08:38:00Z">
        <w:r w:rsidR="00773954">
          <w:fldChar w:fldCharType="begin"/>
        </w:r>
        <w:r w:rsidR="00773954">
          <w:instrText xml:space="preserve"> STYLEREF 1 \s </w:instrText>
        </w:r>
      </w:ins>
      <w:r w:rsidR="00773954">
        <w:fldChar w:fldCharType="separate"/>
      </w:r>
      <w:r w:rsidR="0051422D">
        <w:rPr>
          <w:noProof/>
        </w:rPr>
        <w:t>4</w:t>
      </w:r>
      <w:ins w:id="2178"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179" w:author="Chris Satterlee" w:date="2023-04-14T18:03:00Z">
        <w:r w:rsidR="0051422D">
          <w:rPr>
            <w:noProof/>
          </w:rPr>
          <w:t>10</w:t>
        </w:r>
      </w:ins>
      <w:ins w:id="2180" w:author="Chris Satterlee" w:date="2023-04-10T08:38:00Z">
        <w:r w:rsidR="00773954">
          <w:fldChar w:fldCharType="end"/>
        </w:r>
      </w:ins>
      <w:del w:id="2181"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4</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10</w:delText>
        </w:r>
        <w:r w:rsidDel="00773954">
          <w:rPr>
            <w:noProof/>
          </w:rPr>
          <w:fldChar w:fldCharType="end"/>
        </w:r>
      </w:del>
      <w:r>
        <w:t xml:space="preserve">: Copying Runs to </w:t>
      </w:r>
      <w:r w:rsidR="005706B9">
        <w:t xml:space="preserve">a </w:t>
      </w:r>
      <w:r>
        <w:t>USB</w:t>
      </w:r>
      <w:r w:rsidR="005706B9">
        <w:t xml:space="preserve"> Drive</w:t>
      </w:r>
      <w:r>
        <w:t xml:space="preserve"> (Windows)</w:t>
      </w:r>
      <w:bookmarkEnd w:id="2174"/>
      <w:r w:rsidR="00392559">
        <w:rPr>
          <w:rStyle w:val="FootnoteReference"/>
        </w:rPr>
        <w:footnoteReference w:id="8"/>
      </w:r>
      <w:bookmarkEnd w:id="2175"/>
      <w:bookmarkEnd w:id="2176"/>
    </w:p>
    <w:p w14:paraId="4C0B72AC" w14:textId="5631DC68" w:rsidR="00577E59" w:rsidRDefault="00482033" w:rsidP="0054405C">
      <w:pPr>
        <w:pStyle w:val="Heading3"/>
      </w:pPr>
      <w:bookmarkStart w:id="2182" w:name="_Ref357172036"/>
      <w:bookmarkStart w:id="2183" w:name="_Ref357172040"/>
      <w:bookmarkStart w:id="2184" w:name="_Ref357172084"/>
      <w:bookmarkStart w:id="2185" w:name="_Toc26612507"/>
      <w:bookmarkStart w:id="2186" w:name="_Toc132386821"/>
      <w:r>
        <w:t>Changing Where to Look</w:t>
      </w:r>
      <w:r w:rsidR="003A6B31">
        <w:t xml:space="preserve"> for Runs</w:t>
      </w:r>
      <w:bookmarkEnd w:id="2182"/>
      <w:bookmarkEnd w:id="2183"/>
      <w:bookmarkEnd w:id="2184"/>
      <w:bookmarkEnd w:id="2185"/>
      <w:bookmarkEnd w:id="2186"/>
    </w:p>
    <w:p w14:paraId="500F2D9A" w14:textId="0F9496A4" w:rsidR="0071677E" w:rsidRDefault="0071677E" w:rsidP="0071677E">
      <w:r>
        <w:t xml:space="preserve">The runs are stored in a folder named IV_Swinger2 in a standard, but somewhat difficult-to-find location on your computer. This location may be different depending on the version of </w:t>
      </w:r>
      <w:r w:rsidR="00C23598">
        <w:t xml:space="preserve">MacOS or Windows that you are running. When you open the Results Wizard, this location is listed at top of the tree view pane (see </w:t>
      </w:r>
      <w:r w:rsidR="00C23598">
        <w:fldChar w:fldCharType="begin"/>
      </w:r>
      <w:r w:rsidR="00C23598">
        <w:instrText xml:space="preserve"> REF _Ref354214518 \h </w:instrText>
      </w:r>
      <w:r w:rsidR="00C23598">
        <w:fldChar w:fldCharType="separate"/>
      </w:r>
      <w:ins w:id="2187" w:author="Chris Satterlee" w:date="2023-04-14T18:03:00Z">
        <w:r w:rsidR="0051422D">
          <w:t xml:space="preserve">Figure </w:t>
        </w:r>
        <w:r w:rsidR="0051422D">
          <w:rPr>
            <w:noProof/>
          </w:rPr>
          <w:t>4</w:t>
        </w:r>
        <w:r w:rsidR="0051422D">
          <w:noBreakHyphen/>
        </w:r>
        <w:r w:rsidR="0051422D">
          <w:rPr>
            <w:noProof/>
          </w:rPr>
          <w:t>11</w:t>
        </w:r>
        <w:r w:rsidR="0051422D" w:rsidDel="00773954">
          <w:rPr>
            <w:noProof/>
          </w:rPr>
          <w:t>4</w:t>
        </w:r>
        <w:r w:rsidR="0051422D" w:rsidDel="00773954">
          <w:noBreakHyphen/>
        </w:r>
        <w:r w:rsidR="0051422D" w:rsidDel="00773954">
          <w:rPr>
            <w:noProof/>
          </w:rPr>
          <w:t>11</w:t>
        </w:r>
      </w:ins>
      <w:del w:id="2188"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11</w:delText>
        </w:r>
      </w:del>
      <w:r w:rsidR="00C23598">
        <w:fldChar w:fldCharType="end"/>
      </w:r>
      <w:r w:rsidR="00C23598">
        <w:t xml:space="preserve"> </w:t>
      </w:r>
      <w:r w:rsidR="00C23598">
        <w:fldChar w:fldCharType="begin"/>
      </w:r>
      <w:r w:rsidR="00C23598">
        <w:instrText xml:space="preserve"> REF _Ref354214526 \p \h </w:instrText>
      </w:r>
      <w:r w:rsidR="00C23598">
        <w:fldChar w:fldCharType="separate"/>
      </w:r>
      <w:r w:rsidR="0051422D">
        <w:t>below</w:t>
      </w:r>
      <w:r w:rsidR="00C23598">
        <w:fldChar w:fldCharType="end"/>
      </w:r>
      <w:r w:rsidR="00C23598">
        <w:t>).</w:t>
      </w:r>
    </w:p>
    <w:p w14:paraId="16DD99BF" w14:textId="77777777" w:rsidR="00C23598" w:rsidRDefault="00C23598" w:rsidP="0071677E"/>
    <w:p w14:paraId="4E5FE3D1" w14:textId="46E2F05B" w:rsidR="00C23598" w:rsidRDefault="00B33957" w:rsidP="0071677E">
      <w:r>
        <w:t>If you want to use the Results Wizard to browse runs on a USB drive (</w:t>
      </w:r>
      <w:proofErr w:type="gramStart"/>
      <w:r>
        <w:t>e.g.</w:t>
      </w:r>
      <w:proofErr w:type="gramEnd"/>
      <w:r>
        <w:t xml:space="preserve"> copied from a different computer), you can point it to that new location by </w:t>
      </w:r>
      <w:r w:rsidRPr="005706B9">
        <w:rPr>
          <w:u w:val="single"/>
        </w:rPr>
        <w:t>clicking on the path at the top of the tree view pane</w:t>
      </w:r>
      <w:r>
        <w:t>. This will bring up a standard Finder (Mac) or Explorer (Windows) dialog for you to select the location of the results.</w:t>
      </w:r>
    </w:p>
    <w:p w14:paraId="7BBBDC99" w14:textId="77777777" w:rsidR="005706B9" w:rsidRDefault="005706B9" w:rsidP="0071677E"/>
    <w:p w14:paraId="710AE28C" w14:textId="1905ED9C" w:rsidR="005706B9" w:rsidRDefault="005706B9" w:rsidP="0071677E">
      <w:r>
        <w:fldChar w:fldCharType="begin"/>
      </w:r>
      <w:r>
        <w:instrText xml:space="preserve"> REF _Ref354216040 \h </w:instrText>
      </w:r>
      <w:r>
        <w:fldChar w:fldCharType="separate"/>
      </w:r>
      <w:ins w:id="2189" w:author="Chris Satterlee" w:date="2023-04-14T18:03:00Z">
        <w:r w:rsidR="0051422D">
          <w:t xml:space="preserve">Figure </w:t>
        </w:r>
        <w:r w:rsidR="0051422D">
          <w:rPr>
            <w:noProof/>
          </w:rPr>
          <w:t>4</w:t>
        </w:r>
        <w:r w:rsidR="0051422D">
          <w:noBreakHyphen/>
        </w:r>
        <w:r w:rsidR="0051422D">
          <w:rPr>
            <w:noProof/>
          </w:rPr>
          <w:t>12</w:t>
        </w:r>
        <w:r w:rsidR="0051422D" w:rsidDel="00773954">
          <w:rPr>
            <w:noProof/>
          </w:rPr>
          <w:t>4</w:t>
        </w:r>
        <w:r w:rsidR="0051422D" w:rsidDel="00773954">
          <w:noBreakHyphen/>
        </w:r>
        <w:r w:rsidR="0051422D" w:rsidDel="00773954">
          <w:rPr>
            <w:noProof/>
          </w:rPr>
          <w:t>12</w:t>
        </w:r>
      </w:ins>
      <w:del w:id="2190"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12</w:delText>
        </w:r>
      </w:del>
      <w:r>
        <w:fldChar w:fldCharType="end"/>
      </w:r>
      <w:r>
        <w:t xml:space="preserve"> shows this process on a Mac. Windows is very similar. </w:t>
      </w:r>
      <w:r>
        <w:fldChar w:fldCharType="begin"/>
      </w:r>
      <w:r>
        <w:instrText xml:space="preserve"> REF _Ref354216046 \h </w:instrText>
      </w:r>
      <w:r>
        <w:fldChar w:fldCharType="separate"/>
      </w:r>
      <w:ins w:id="2191" w:author="Chris Satterlee" w:date="2023-04-14T18:03:00Z">
        <w:r w:rsidR="0051422D">
          <w:t xml:space="preserve">Figure </w:t>
        </w:r>
        <w:r w:rsidR="0051422D">
          <w:rPr>
            <w:noProof/>
          </w:rPr>
          <w:t>4</w:t>
        </w:r>
        <w:r w:rsidR="0051422D">
          <w:noBreakHyphen/>
        </w:r>
        <w:r w:rsidR="0051422D">
          <w:rPr>
            <w:noProof/>
          </w:rPr>
          <w:t>13</w:t>
        </w:r>
        <w:r w:rsidR="0051422D" w:rsidDel="00773954">
          <w:rPr>
            <w:noProof/>
          </w:rPr>
          <w:t>4</w:t>
        </w:r>
        <w:r w:rsidR="0051422D" w:rsidDel="00773954">
          <w:noBreakHyphen/>
        </w:r>
        <w:r w:rsidR="0051422D" w:rsidDel="00773954">
          <w:rPr>
            <w:noProof/>
          </w:rPr>
          <w:t>13</w:t>
        </w:r>
      </w:ins>
      <w:del w:id="2192"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13</w:delText>
        </w:r>
      </w:del>
      <w:r>
        <w:fldChar w:fldCharType="end"/>
      </w:r>
      <w:r>
        <w:t xml:space="preserve"> </w:t>
      </w:r>
      <w:r w:rsidR="00BE0856">
        <w:t xml:space="preserve">shows what it looks like after the path has successfully been changed to point to the USB drive. </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23598" w14:paraId="3BB781E9" w14:textId="77777777" w:rsidTr="00C23598">
        <w:tc>
          <w:tcPr>
            <w:tcW w:w="10296" w:type="dxa"/>
          </w:tcPr>
          <w:p w14:paraId="61E22522" w14:textId="230FED03" w:rsidR="00C23598" w:rsidRDefault="00C23598" w:rsidP="0071677E">
            <w:r>
              <w:rPr>
                <w:noProof/>
              </w:rPr>
              <w:lastRenderedPageBreak/>
              <w:drawing>
                <wp:inline distT="0" distB="0" distL="0" distR="0" wp14:anchorId="3504475C" wp14:editId="27E2875A">
                  <wp:extent cx="5854700" cy="3479800"/>
                  <wp:effectExtent l="0" t="0" r="1270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41.40 AM.png"/>
                          <pic:cNvPicPr/>
                        </pic:nvPicPr>
                        <pic:blipFill>
                          <a:blip r:embed="rId77">
                            <a:extLst>
                              <a:ext uri="{28A0092B-C50C-407E-A947-70E740481C1C}">
                                <a14:useLocalDpi xmlns:a14="http://schemas.microsoft.com/office/drawing/2010/main"/>
                              </a:ext>
                            </a:extLst>
                          </a:blip>
                          <a:stretch>
                            <a:fillRect/>
                          </a:stretch>
                        </pic:blipFill>
                        <pic:spPr>
                          <a:xfrm>
                            <a:off x="0" y="0"/>
                            <a:ext cx="5854700" cy="3479800"/>
                          </a:xfrm>
                          <a:prstGeom prst="rect">
                            <a:avLst/>
                          </a:prstGeom>
                        </pic:spPr>
                      </pic:pic>
                    </a:graphicData>
                  </a:graphic>
                </wp:inline>
              </w:drawing>
            </w:r>
          </w:p>
        </w:tc>
      </w:tr>
      <w:tr w:rsidR="00C23598" w14:paraId="1BDBE6B2" w14:textId="77777777" w:rsidTr="00C23598">
        <w:tc>
          <w:tcPr>
            <w:tcW w:w="10296" w:type="dxa"/>
          </w:tcPr>
          <w:p w14:paraId="30613285" w14:textId="77777777" w:rsidR="00C23598" w:rsidRDefault="00C23598" w:rsidP="00C23598">
            <w:pPr>
              <w:keepNext/>
            </w:pPr>
          </w:p>
        </w:tc>
      </w:tr>
    </w:tbl>
    <w:p w14:paraId="722010E5" w14:textId="7308194B" w:rsidR="00C23598" w:rsidRDefault="00C23598" w:rsidP="00C23598">
      <w:pPr>
        <w:pStyle w:val="Caption"/>
      </w:pPr>
      <w:bookmarkStart w:id="2193" w:name="_Ref354214518"/>
      <w:bookmarkStart w:id="2194" w:name="_Ref354214526"/>
      <w:bookmarkStart w:id="2195" w:name="_Toc26612595"/>
      <w:bookmarkStart w:id="2196" w:name="_Toc132386929"/>
      <w:r>
        <w:t xml:space="preserve">Figure </w:t>
      </w:r>
      <w:ins w:id="2197" w:author="Chris Satterlee" w:date="2023-04-10T08:38:00Z">
        <w:r w:rsidR="00773954">
          <w:fldChar w:fldCharType="begin"/>
        </w:r>
        <w:r w:rsidR="00773954">
          <w:instrText xml:space="preserve"> STYLEREF 1 \s </w:instrText>
        </w:r>
      </w:ins>
      <w:r w:rsidR="00773954">
        <w:fldChar w:fldCharType="separate"/>
      </w:r>
      <w:r w:rsidR="0051422D">
        <w:rPr>
          <w:noProof/>
        </w:rPr>
        <w:t>4</w:t>
      </w:r>
      <w:ins w:id="2198"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199" w:author="Chris Satterlee" w:date="2023-04-14T18:03:00Z">
        <w:r w:rsidR="0051422D">
          <w:rPr>
            <w:noProof/>
          </w:rPr>
          <w:t>11</w:t>
        </w:r>
      </w:ins>
      <w:ins w:id="2200" w:author="Chris Satterlee" w:date="2023-04-10T08:38:00Z">
        <w:r w:rsidR="00773954">
          <w:fldChar w:fldCharType="end"/>
        </w:r>
      </w:ins>
      <w:del w:id="2201"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4</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11</w:delText>
        </w:r>
        <w:r w:rsidDel="00773954">
          <w:rPr>
            <w:noProof/>
          </w:rPr>
          <w:fldChar w:fldCharType="end"/>
        </w:r>
      </w:del>
      <w:bookmarkEnd w:id="2193"/>
      <w:r>
        <w:t>: Path to Results Folder</w:t>
      </w:r>
      <w:bookmarkEnd w:id="2194"/>
      <w:bookmarkEnd w:id="2195"/>
      <w:bookmarkEnd w:id="2196"/>
    </w:p>
    <w:p w14:paraId="3E619173" w14:textId="77777777" w:rsidR="008B0C8B" w:rsidRPr="008B0C8B" w:rsidRDefault="008B0C8B" w:rsidP="008B0C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B0C8B" w14:paraId="58E52537" w14:textId="77777777" w:rsidTr="008B0C8B">
        <w:tc>
          <w:tcPr>
            <w:tcW w:w="10296" w:type="dxa"/>
          </w:tcPr>
          <w:p w14:paraId="5D6A7A5D" w14:textId="7B43DFAD" w:rsidR="008B0C8B" w:rsidRDefault="008B0C8B" w:rsidP="008B0C8B">
            <w:pPr>
              <w:keepNext/>
            </w:pPr>
            <w:r>
              <w:rPr>
                <w:noProof/>
              </w:rPr>
              <w:drawing>
                <wp:inline distT="0" distB="0" distL="0" distR="0" wp14:anchorId="75E8EB8D" wp14:editId="6527AE96">
                  <wp:extent cx="6400800" cy="40138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58.42 AM.png"/>
                          <pic:cNvPicPr/>
                        </pic:nvPicPr>
                        <pic:blipFill>
                          <a:blip r:embed="rId78" cstate="screen">
                            <a:extLst>
                              <a:ext uri="{28A0092B-C50C-407E-A947-70E740481C1C}">
                                <a14:useLocalDpi xmlns:a14="http://schemas.microsoft.com/office/drawing/2010/main"/>
                              </a:ext>
                            </a:extLst>
                          </a:blip>
                          <a:stretch>
                            <a:fillRect/>
                          </a:stretch>
                        </pic:blipFill>
                        <pic:spPr>
                          <a:xfrm>
                            <a:off x="0" y="0"/>
                            <a:ext cx="6400800" cy="4013835"/>
                          </a:xfrm>
                          <a:prstGeom prst="rect">
                            <a:avLst/>
                          </a:prstGeom>
                        </pic:spPr>
                      </pic:pic>
                    </a:graphicData>
                  </a:graphic>
                </wp:inline>
              </w:drawing>
            </w:r>
          </w:p>
        </w:tc>
      </w:tr>
    </w:tbl>
    <w:p w14:paraId="0B2BACAD" w14:textId="39F24808" w:rsidR="00B33957" w:rsidRDefault="008B0C8B" w:rsidP="008B0C8B">
      <w:pPr>
        <w:pStyle w:val="Caption"/>
      </w:pPr>
      <w:bookmarkStart w:id="2202" w:name="_Ref354216040"/>
      <w:bookmarkStart w:id="2203" w:name="_Ref354216018"/>
      <w:bookmarkStart w:id="2204" w:name="_Toc26612596"/>
      <w:bookmarkStart w:id="2205" w:name="_Toc132386930"/>
      <w:r>
        <w:t xml:space="preserve">Figure </w:t>
      </w:r>
      <w:ins w:id="2206" w:author="Chris Satterlee" w:date="2023-04-10T08:38:00Z">
        <w:r w:rsidR="00773954">
          <w:fldChar w:fldCharType="begin"/>
        </w:r>
        <w:r w:rsidR="00773954">
          <w:instrText xml:space="preserve"> STYLEREF 1 \s </w:instrText>
        </w:r>
      </w:ins>
      <w:r w:rsidR="00773954">
        <w:fldChar w:fldCharType="separate"/>
      </w:r>
      <w:r w:rsidR="0051422D">
        <w:rPr>
          <w:noProof/>
        </w:rPr>
        <w:t>4</w:t>
      </w:r>
      <w:ins w:id="2207"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208" w:author="Chris Satterlee" w:date="2023-04-14T18:03:00Z">
        <w:r w:rsidR="0051422D">
          <w:rPr>
            <w:noProof/>
          </w:rPr>
          <w:t>12</w:t>
        </w:r>
      </w:ins>
      <w:ins w:id="2209" w:author="Chris Satterlee" w:date="2023-04-10T08:38:00Z">
        <w:r w:rsidR="00773954">
          <w:fldChar w:fldCharType="end"/>
        </w:r>
      </w:ins>
      <w:del w:id="2210"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4</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12</w:delText>
        </w:r>
        <w:r w:rsidDel="00773954">
          <w:rPr>
            <w:noProof/>
          </w:rPr>
          <w:fldChar w:fldCharType="end"/>
        </w:r>
      </w:del>
      <w:bookmarkEnd w:id="2202"/>
      <w:r>
        <w:t xml:space="preserve">: Changing the Path to </w:t>
      </w:r>
      <w:r w:rsidR="00020A42">
        <w:t xml:space="preserve">a </w:t>
      </w:r>
      <w:r>
        <w:t xml:space="preserve">USB </w:t>
      </w:r>
      <w:r w:rsidR="00BE0856">
        <w:t>Drive</w:t>
      </w:r>
      <w:bookmarkEnd w:id="2203"/>
      <w:bookmarkEnd w:id="2204"/>
      <w:bookmarkEnd w:id="2205"/>
    </w:p>
    <w:p w14:paraId="360276CB" w14:textId="77777777" w:rsidR="008B0C8B" w:rsidRPr="008B0C8B" w:rsidRDefault="008B0C8B" w:rsidP="008B0C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B0C8B" w14:paraId="7997EB67" w14:textId="77777777" w:rsidTr="005706B9">
        <w:tc>
          <w:tcPr>
            <w:tcW w:w="10296" w:type="dxa"/>
          </w:tcPr>
          <w:p w14:paraId="26E9FCE7" w14:textId="2DEB6EDD" w:rsidR="008B0C8B" w:rsidRDefault="00CC10DF" w:rsidP="005706B9">
            <w:pPr>
              <w:keepNext/>
            </w:pPr>
            <w:r>
              <w:rPr>
                <w:noProof/>
              </w:rPr>
              <w:drawing>
                <wp:inline distT="0" distB="0" distL="0" distR="0" wp14:anchorId="3C08CEE1" wp14:editId="61743DAB">
                  <wp:extent cx="6400800" cy="4052570"/>
                  <wp:effectExtent l="0" t="0" r="0" b="1143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3.12.14 PM.png"/>
                          <pic:cNvPicPr/>
                        </pic:nvPicPr>
                        <pic:blipFill>
                          <a:blip r:embed="rId79" cstate="screen">
                            <a:extLst>
                              <a:ext uri="{28A0092B-C50C-407E-A947-70E740481C1C}">
                                <a14:useLocalDpi xmlns:a14="http://schemas.microsoft.com/office/drawing/2010/main"/>
                              </a:ext>
                            </a:extLst>
                          </a:blip>
                          <a:stretch>
                            <a:fillRect/>
                          </a:stretch>
                        </pic:blipFill>
                        <pic:spPr>
                          <a:xfrm>
                            <a:off x="0" y="0"/>
                            <a:ext cx="6400800" cy="4052570"/>
                          </a:xfrm>
                          <a:prstGeom prst="rect">
                            <a:avLst/>
                          </a:prstGeom>
                        </pic:spPr>
                      </pic:pic>
                    </a:graphicData>
                  </a:graphic>
                </wp:inline>
              </w:drawing>
            </w:r>
          </w:p>
        </w:tc>
      </w:tr>
    </w:tbl>
    <w:p w14:paraId="33038427" w14:textId="361B1F64" w:rsidR="00C23598" w:rsidRPr="00C23598" w:rsidRDefault="005706B9" w:rsidP="00BE0856">
      <w:pPr>
        <w:pStyle w:val="Caption"/>
      </w:pPr>
      <w:bookmarkStart w:id="2211" w:name="_Ref354216046"/>
      <w:bookmarkStart w:id="2212" w:name="_Toc26612597"/>
      <w:bookmarkStart w:id="2213" w:name="_Toc132386931"/>
      <w:r>
        <w:t xml:space="preserve">Figure </w:t>
      </w:r>
      <w:ins w:id="2214" w:author="Chris Satterlee" w:date="2023-04-10T08:38:00Z">
        <w:r w:rsidR="00773954">
          <w:fldChar w:fldCharType="begin"/>
        </w:r>
        <w:r w:rsidR="00773954">
          <w:instrText xml:space="preserve"> STYLEREF 1 \s </w:instrText>
        </w:r>
      </w:ins>
      <w:r w:rsidR="00773954">
        <w:fldChar w:fldCharType="separate"/>
      </w:r>
      <w:r w:rsidR="0051422D">
        <w:rPr>
          <w:noProof/>
        </w:rPr>
        <w:t>4</w:t>
      </w:r>
      <w:ins w:id="2215"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216" w:author="Chris Satterlee" w:date="2023-04-14T18:03:00Z">
        <w:r w:rsidR="0051422D">
          <w:rPr>
            <w:noProof/>
          </w:rPr>
          <w:t>13</w:t>
        </w:r>
      </w:ins>
      <w:ins w:id="2217" w:author="Chris Satterlee" w:date="2023-04-10T08:38:00Z">
        <w:r w:rsidR="00773954">
          <w:fldChar w:fldCharType="end"/>
        </w:r>
      </w:ins>
      <w:del w:id="2218"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4</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13</w:delText>
        </w:r>
        <w:r w:rsidDel="00773954">
          <w:rPr>
            <w:noProof/>
          </w:rPr>
          <w:fldChar w:fldCharType="end"/>
        </w:r>
      </w:del>
      <w:bookmarkEnd w:id="2211"/>
      <w:r>
        <w:t>: Path Successfully Changed to USB</w:t>
      </w:r>
      <w:r w:rsidR="00BE0856">
        <w:t xml:space="preserve"> Drive</w:t>
      </w:r>
      <w:bookmarkEnd w:id="2212"/>
      <w:bookmarkEnd w:id="2213"/>
    </w:p>
    <w:p w14:paraId="5AD49C20" w14:textId="2976537D" w:rsidR="003A6B31" w:rsidRDefault="003A6B31" w:rsidP="0054405C">
      <w:pPr>
        <w:pStyle w:val="Heading3"/>
      </w:pPr>
      <w:bookmarkStart w:id="2219" w:name="_Toc26612508"/>
      <w:bookmarkStart w:id="2220" w:name="_Toc132386822"/>
      <w:r>
        <w:t>Creating a Desktop Shortcut to Runs Folder</w:t>
      </w:r>
      <w:bookmarkEnd w:id="2219"/>
      <w:bookmarkEnd w:id="2220"/>
    </w:p>
    <w:p w14:paraId="73FB68ED" w14:textId="3B27E88F" w:rsidR="003A6B31" w:rsidRDefault="00BE0856" w:rsidP="003A6B31">
      <w:r>
        <w:t xml:space="preserve">The Results Wizard provides the tools necessary for most browsing, modifying, combining, printing, etc. </w:t>
      </w:r>
      <w:proofErr w:type="gramStart"/>
      <w:r>
        <w:t>It</w:t>
      </w:r>
      <w:proofErr w:type="gramEnd"/>
      <w:r>
        <w:t xml:space="preserve"> “hides” the details of what files are included in the results folders.</w:t>
      </w:r>
    </w:p>
    <w:p w14:paraId="721C1A3F" w14:textId="77777777" w:rsidR="00BE0856" w:rsidRDefault="00BE0856" w:rsidP="003A6B31"/>
    <w:p w14:paraId="05119197" w14:textId="7A27F809" w:rsidR="00BE0856" w:rsidRDefault="00BE0856" w:rsidP="003A6B31">
      <w:r>
        <w:t xml:space="preserve">However, some users may want to directly access the </w:t>
      </w:r>
      <w:r w:rsidR="0015727F">
        <w:t xml:space="preserve">raw </w:t>
      </w:r>
      <w:r>
        <w:t xml:space="preserve">results folders and their files. </w:t>
      </w:r>
      <w:r w:rsidR="0015727F">
        <w:t>For example, you may want to open the CSV file(s) in a spreadsheet program. You might also want to know how much disk space is being used, etc. As described in the previous section, the path to the results folder is shown at the top of the Results Wizard tree view pane. But this may be a “hidden” folder that is difficult to navigate to in Finder/Explorer.</w:t>
      </w:r>
    </w:p>
    <w:p w14:paraId="217D45FB" w14:textId="77777777" w:rsidR="0015727F" w:rsidRDefault="0015727F" w:rsidP="003A6B31"/>
    <w:p w14:paraId="06BF0C5E" w14:textId="3101CA29" w:rsidR="0015727F" w:rsidRDefault="0015727F" w:rsidP="003A6B31">
      <w:r>
        <w:t>The Make Desktop Shortcut button at the bottom of the Results Wizard can be used to create a desktop shortcut to the results folder to make it easier to locate in Finder/Explorer.</w:t>
      </w:r>
      <w:r w:rsidR="00020A42">
        <w:t xml:space="preserve">  The shortcut will be named IV_Swinger2</w:t>
      </w:r>
      <w:r w:rsidR="001205AB">
        <w:t>.</w:t>
      </w:r>
    </w:p>
    <w:p w14:paraId="298D0E3B" w14:textId="77777777" w:rsidR="0015727F" w:rsidRDefault="0015727F" w:rsidP="003A6B31"/>
    <w:p w14:paraId="2367B2AB" w14:textId="69C74E22" w:rsidR="0015727F" w:rsidRDefault="0015727F" w:rsidP="003A6B31">
      <w:r>
        <w:t xml:space="preserve">See section </w:t>
      </w:r>
      <w:r>
        <w:fldChar w:fldCharType="begin"/>
      </w:r>
      <w:r>
        <w:instrText xml:space="preserve"> REF _Ref354211180 \r \h </w:instrText>
      </w:r>
      <w:r>
        <w:fldChar w:fldCharType="separate"/>
      </w:r>
      <w:r w:rsidR="0051422D">
        <w:t>4.5.4</w:t>
      </w:r>
      <w:r>
        <w:fldChar w:fldCharType="end"/>
      </w:r>
      <w:r>
        <w:t xml:space="preserve"> on page </w:t>
      </w:r>
      <w:r>
        <w:fldChar w:fldCharType="begin"/>
      </w:r>
      <w:r>
        <w:instrText xml:space="preserve"> PAGEREF _Ref354211180 \h </w:instrText>
      </w:r>
      <w:r>
        <w:fldChar w:fldCharType="separate"/>
      </w:r>
      <w:ins w:id="2221" w:author="Chris Satterlee" w:date="2023-04-14T18:03:00Z">
        <w:r w:rsidR="0051422D">
          <w:rPr>
            <w:noProof/>
          </w:rPr>
          <w:t>55</w:t>
        </w:r>
      </w:ins>
      <w:del w:id="2222" w:author="Chris Satterlee" w:date="2023-04-11T18:15:00Z">
        <w:r w:rsidR="005C4776" w:rsidDel="00335B82">
          <w:rPr>
            <w:noProof/>
          </w:rPr>
          <w:delText>52</w:delText>
        </w:r>
      </w:del>
      <w:r>
        <w:fldChar w:fldCharType="end"/>
      </w:r>
      <w:r>
        <w:t xml:space="preserve"> for a description of the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5727F" w14:paraId="7DE7E192" w14:textId="77777777" w:rsidTr="001205AB">
        <w:tc>
          <w:tcPr>
            <w:tcW w:w="10296" w:type="dxa"/>
          </w:tcPr>
          <w:p w14:paraId="5B1CE0C6" w14:textId="1090B40C" w:rsidR="0015727F" w:rsidRDefault="0015727F" w:rsidP="0015727F">
            <w:pPr>
              <w:keepNext/>
            </w:pPr>
            <w:r>
              <w:rPr>
                <w:noProof/>
              </w:rPr>
              <w:lastRenderedPageBreak/>
              <w:drawing>
                <wp:inline distT="0" distB="0" distL="0" distR="0" wp14:anchorId="1A57F166" wp14:editId="5212AACA">
                  <wp:extent cx="6159500" cy="41021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0.42.37 AM.png"/>
                          <pic:cNvPicPr/>
                        </pic:nvPicPr>
                        <pic:blipFill>
                          <a:blip r:embed="rId80">
                            <a:extLst>
                              <a:ext uri="{28A0092B-C50C-407E-A947-70E740481C1C}">
                                <a14:useLocalDpi xmlns:a14="http://schemas.microsoft.com/office/drawing/2010/main"/>
                              </a:ext>
                            </a:extLst>
                          </a:blip>
                          <a:stretch>
                            <a:fillRect/>
                          </a:stretch>
                        </pic:blipFill>
                        <pic:spPr>
                          <a:xfrm>
                            <a:off x="0" y="0"/>
                            <a:ext cx="6159500" cy="4102100"/>
                          </a:xfrm>
                          <a:prstGeom prst="rect">
                            <a:avLst/>
                          </a:prstGeom>
                        </pic:spPr>
                      </pic:pic>
                    </a:graphicData>
                  </a:graphic>
                </wp:inline>
              </w:drawing>
            </w:r>
          </w:p>
        </w:tc>
      </w:tr>
    </w:tbl>
    <w:p w14:paraId="1BE6019B" w14:textId="668E44B9" w:rsidR="00577E59" w:rsidRDefault="0015727F" w:rsidP="00836517">
      <w:pPr>
        <w:pStyle w:val="Caption"/>
      </w:pPr>
      <w:bookmarkStart w:id="2223" w:name="_Toc26612598"/>
      <w:bookmarkStart w:id="2224" w:name="_Toc132386932"/>
      <w:r>
        <w:t xml:space="preserve">Figure </w:t>
      </w:r>
      <w:ins w:id="2225" w:author="Chris Satterlee" w:date="2023-04-10T08:38:00Z">
        <w:r w:rsidR="00773954">
          <w:fldChar w:fldCharType="begin"/>
        </w:r>
        <w:r w:rsidR="00773954">
          <w:instrText xml:space="preserve"> STYLEREF 1 \s </w:instrText>
        </w:r>
      </w:ins>
      <w:r w:rsidR="00773954">
        <w:fldChar w:fldCharType="separate"/>
      </w:r>
      <w:r w:rsidR="0051422D">
        <w:rPr>
          <w:noProof/>
        </w:rPr>
        <w:t>4</w:t>
      </w:r>
      <w:ins w:id="2226"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227" w:author="Chris Satterlee" w:date="2023-04-14T18:03:00Z">
        <w:r w:rsidR="0051422D">
          <w:rPr>
            <w:noProof/>
          </w:rPr>
          <w:t>14</w:t>
        </w:r>
      </w:ins>
      <w:ins w:id="2228" w:author="Chris Satterlee" w:date="2023-04-10T08:38:00Z">
        <w:r w:rsidR="00773954">
          <w:fldChar w:fldCharType="end"/>
        </w:r>
      </w:ins>
      <w:del w:id="2229"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4</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14</w:delText>
        </w:r>
        <w:r w:rsidDel="00773954">
          <w:rPr>
            <w:noProof/>
          </w:rPr>
          <w:fldChar w:fldCharType="end"/>
        </w:r>
      </w:del>
      <w:r>
        <w:t xml:space="preserve">: Making </w:t>
      </w:r>
      <w:r w:rsidR="001205AB">
        <w:t xml:space="preserve">a </w:t>
      </w:r>
      <w:r>
        <w:t>Desktop Shortcut to Raw Results</w:t>
      </w:r>
      <w:bookmarkEnd w:id="2223"/>
      <w:bookmarkEnd w:id="2224"/>
    </w:p>
    <w:p w14:paraId="6B40666C" w14:textId="77777777" w:rsidR="00836517" w:rsidRDefault="00836517" w:rsidP="00836517"/>
    <w:p w14:paraId="436EC5F4" w14:textId="09E2AF3C" w:rsidR="00CC10DF" w:rsidRDefault="00CC10DF" w:rsidP="0054405C">
      <w:pPr>
        <w:pStyle w:val="Heading3"/>
      </w:pPr>
      <w:bookmarkStart w:id="2230" w:name="_Toc26612509"/>
      <w:bookmarkStart w:id="2231" w:name="_Toc132386823"/>
      <w:r>
        <w:t>Importing Results from a USB Drive</w:t>
      </w:r>
      <w:bookmarkEnd w:id="2230"/>
      <w:bookmarkEnd w:id="2231"/>
    </w:p>
    <w:p w14:paraId="13FF510E" w14:textId="33A9F43D" w:rsidR="00CC10DF" w:rsidRDefault="00CC10DF" w:rsidP="00836517">
      <w:r>
        <w:t xml:space="preserve">Section </w:t>
      </w:r>
      <w:r>
        <w:fldChar w:fldCharType="begin"/>
      </w:r>
      <w:r>
        <w:instrText xml:space="preserve"> REF _Ref357172036 \r \h </w:instrText>
      </w:r>
      <w:r>
        <w:fldChar w:fldCharType="separate"/>
      </w:r>
      <w:r w:rsidR="0051422D">
        <w:t>4.4.9</w:t>
      </w:r>
      <w:r>
        <w:fldChar w:fldCharType="end"/>
      </w:r>
      <w:r>
        <w:t xml:space="preserve"> </w:t>
      </w:r>
      <w:r>
        <w:fldChar w:fldCharType="begin"/>
      </w:r>
      <w:r>
        <w:instrText xml:space="preserve"> REF _Ref357172084 \p \h </w:instrText>
      </w:r>
      <w:r>
        <w:fldChar w:fldCharType="separate"/>
      </w:r>
      <w:r w:rsidR="0051422D">
        <w:t>above</w:t>
      </w:r>
      <w:r>
        <w:fldChar w:fldCharType="end"/>
      </w:r>
      <w:r>
        <w:t xml:space="preserve"> describes how to view the results on a USB drive (or elsewhere). In this case, the button in the lower left corner of the dialog changes to an “Import</w:t>
      </w:r>
      <w:del w:id="2232" w:author="Chris Satterlee" w:date="2023-04-09T17:19:00Z">
        <w:r w:rsidDel="00DB5063">
          <w:delText xml:space="preserve"> All</w:delText>
        </w:r>
      </w:del>
      <w:r>
        <w:t xml:space="preserve">” button, as shown </w:t>
      </w:r>
      <w:r>
        <w:fldChar w:fldCharType="begin"/>
      </w:r>
      <w:r>
        <w:instrText xml:space="preserve"> REF _Ref357172742 \p \h </w:instrText>
      </w:r>
      <w:r>
        <w:fldChar w:fldCharType="separate"/>
      </w:r>
      <w:r w:rsidR="0051422D">
        <w:t>below</w:t>
      </w:r>
      <w:r>
        <w:fldChar w:fldCharType="end"/>
      </w:r>
      <w:r>
        <w:t xml:space="preserve"> in </w:t>
      </w:r>
      <w:r>
        <w:fldChar w:fldCharType="begin"/>
      </w:r>
      <w:r>
        <w:instrText xml:space="preserve"> REF _Ref357172745 \h </w:instrText>
      </w:r>
      <w:r>
        <w:fldChar w:fldCharType="separate"/>
      </w:r>
      <w:ins w:id="2233" w:author="Chris Satterlee" w:date="2023-04-14T18:03:00Z">
        <w:r w:rsidR="0051422D">
          <w:t xml:space="preserve">Figure </w:t>
        </w:r>
        <w:r w:rsidR="0051422D">
          <w:rPr>
            <w:noProof/>
          </w:rPr>
          <w:t>4</w:t>
        </w:r>
        <w:r w:rsidR="0051422D">
          <w:noBreakHyphen/>
        </w:r>
        <w:r w:rsidR="0051422D">
          <w:rPr>
            <w:noProof/>
          </w:rPr>
          <w:t>15</w:t>
        </w:r>
        <w:r w:rsidR="0051422D" w:rsidDel="00773954">
          <w:rPr>
            <w:noProof/>
          </w:rPr>
          <w:t>4</w:t>
        </w:r>
        <w:r w:rsidR="0051422D" w:rsidDel="00773954">
          <w:noBreakHyphen/>
        </w:r>
        <w:r w:rsidR="0051422D" w:rsidDel="00773954">
          <w:rPr>
            <w:noProof/>
          </w:rPr>
          <w:t>15</w:t>
        </w:r>
      </w:ins>
      <w:del w:id="2234"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15</w:delText>
        </w:r>
      </w:del>
      <w:r>
        <w:fldChar w:fldCharType="end"/>
      </w:r>
      <w:r>
        <w:t xml:space="preserve">. Pressing this button will copy </w:t>
      </w:r>
      <w:del w:id="2235" w:author="Chris Satterlee" w:date="2023-04-09T17:20:00Z">
        <w:r w:rsidDel="00DB5063">
          <w:delText xml:space="preserve">all of </w:delText>
        </w:r>
      </w:del>
      <w:r>
        <w:t xml:space="preserve">the </w:t>
      </w:r>
      <w:ins w:id="2236" w:author="Chris Satterlee" w:date="2023-04-09T17:20:00Z">
        <w:r w:rsidR="00DB5063">
          <w:t xml:space="preserve">selected </w:t>
        </w:r>
      </w:ins>
      <w:r>
        <w:t xml:space="preserve">results from the USB drive to the standard runs folder. </w:t>
      </w:r>
      <w:ins w:id="2237" w:author="Chris Satterlee" w:date="2023-04-09T17:20:00Z">
        <w:r w:rsidR="00DB5063">
          <w:t>If nothing is selected, it will copy ALL of the results.</w:t>
        </w:r>
      </w:ins>
      <w:ins w:id="2238" w:author="Chris Satterlee" w:date="2023-04-09T17:21:00Z">
        <w:r w:rsidR="00DB5063">
          <w:t xml:space="preserve"> </w:t>
        </w:r>
      </w:ins>
      <w:r>
        <w:t>If any of the same runs or overlays already exist, a dialog comes up asking whether to overwrite all of them. If you answer “no”, then the import will skip all of the duplicates and only copy the different ones. If you answer “yes” the import will overwrite all of the duplicates as well as copying the different ones.</w:t>
      </w:r>
    </w:p>
    <w:p w14:paraId="4666B472" w14:textId="77777777" w:rsidR="00CC10DF" w:rsidRDefault="00CC10DF" w:rsidP="00836517"/>
    <w:p w14:paraId="20A634D2" w14:textId="1DCB97DA" w:rsidR="00836517" w:rsidRDefault="00CC10DF" w:rsidP="00836517">
      <w:r>
        <w:t>The typical use case for this is that Person A has captured results on a laptop and wants to share them with Person B (</w:t>
      </w:r>
      <w:proofErr w:type="gramStart"/>
      <w:r w:rsidR="005F5C05">
        <w:t>e.g.</w:t>
      </w:r>
      <w:proofErr w:type="gramEnd"/>
      <w:r>
        <w:t xml:space="preserve"> a lab partner).  The first step is for Person A to copy the results to a USB drive (see section </w:t>
      </w:r>
      <w:r>
        <w:fldChar w:fldCharType="begin"/>
      </w:r>
      <w:r>
        <w:instrText xml:space="preserve"> REF _Ref357173545 \r \h </w:instrText>
      </w:r>
      <w:r>
        <w:fldChar w:fldCharType="separate"/>
      </w:r>
      <w:r w:rsidR="0051422D">
        <w:t>4.4.8</w:t>
      </w:r>
      <w:r>
        <w:fldChar w:fldCharType="end"/>
      </w:r>
      <w:r>
        <w:t xml:space="preserve"> on page </w:t>
      </w:r>
      <w:r>
        <w:fldChar w:fldCharType="begin"/>
      </w:r>
      <w:r>
        <w:instrText xml:space="preserve"> PAGEREF _Ref357173552 \h </w:instrText>
      </w:r>
      <w:r>
        <w:fldChar w:fldCharType="separate"/>
      </w:r>
      <w:ins w:id="2239" w:author="Chris Satterlee" w:date="2023-04-14T18:03:00Z">
        <w:r w:rsidR="0051422D">
          <w:rPr>
            <w:noProof/>
          </w:rPr>
          <w:t>42</w:t>
        </w:r>
      </w:ins>
      <w:del w:id="2240" w:author="Chris Satterlee" w:date="2023-04-11T18:15:00Z">
        <w:r w:rsidR="005C4776" w:rsidDel="00335B82">
          <w:rPr>
            <w:noProof/>
          </w:rPr>
          <w:delText>39</w:delText>
        </w:r>
      </w:del>
      <w:r>
        <w:fldChar w:fldCharType="end"/>
      </w:r>
      <w:r>
        <w:t xml:space="preserve">).  Next, Person A gives the USB drive to Person B, who imports the results to his/her laptop and then gives the USB drive back to Person A.   </w:t>
      </w:r>
    </w:p>
    <w:p w14:paraId="14510417" w14:textId="77777777" w:rsidR="00CC10DF" w:rsidRDefault="00CC10DF" w:rsidP="0083651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241" w:author="Chris Satterlee" w:date="2023-04-13T18:11:00Z">
          <w:tblPr>
            <w:tblStyle w:val="TableGrid"/>
            <w:tblW w:w="0" w:type="auto"/>
            <w:tblLook w:val="04A0" w:firstRow="1" w:lastRow="0" w:firstColumn="1" w:lastColumn="0" w:noHBand="0" w:noVBand="1"/>
          </w:tblPr>
        </w:tblPrChange>
      </w:tblPr>
      <w:tblGrid>
        <w:gridCol w:w="10296"/>
        <w:tblGridChange w:id="2242">
          <w:tblGrid>
            <w:gridCol w:w="10296"/>
          </w:tblGrid>
        </w:tblGridChange>
      </w:tblGrid>
      <w:tr w:rsidR="00CC10DF" w14:paraId="354B977E" w14:textId="77777777" w:rsidTr="00D21107">
        <w:tc>
          <w:tcPr>
            <w:tcW w:w="10296" w:type="dxa"/>
            <w:tcPrChange w:id="2243" w:author="Chris Satterlee" w:date="2023-04-13T18:11:00Z">
              <w:tcPr>
                <w:tcW w:w="10296" w:type="dxa"/>
              </w:tcPr>
            </w:tcPrChange>
          </w:tcPr>
          <w:p w14:paraId="7DD025EB" w14:textId="274C18B4" w:rsidR="00CC10DF" w:rsidRDefault="00CC10DF" w:rsidP="00CC10DF">
            <w:pPr>
              <w:keepNext/>
            </w:pPr>
            <w:del w:id="2244" w:author="Chris Satterlee" w:date="2023-04-14T14:58:00Z">
              <w:r w:rsidDel="00BB5B72">
                <w:rPr>
                  <w:noProof/>
                </w:rPr>
                <w:lastRenderedPageBreak/>
                <w:drawing>
                  <wp:inline distT="0" distB="0" distL="0" distR="0" wp14:anchorId="4FD25A21" wp14:editId="1BE0DE3C">
                    <wp:extent cx="6248400" cy="40894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3.24.50 PM.png"/>
                            <pic:cNvPicPr/>
                          </pic:nvPicPr>
                          <pic:blipFill>
                            <a:blip r:embed="rId81">
                              <a:extLst>
                                <a:ext uri="{28A0092B-C50C-407E-A947-70E740481C1C}">
                                  <a14:useLocalDpi xmlns:a14="http://schemas.microsoft.com/office/drawing/2010/main"/>
                                </a:ext>
                              </a:extLst>
                            </a:blip>
                            <a:stretch>
                              <a:fillRect/>
                            </a:stretch>
                          </pic:blipFill>
                          <pic:spPr>
                            <a:xfrm>
                              <a:off x="0" y="0"/>
                              <a:ext cx="6248400" cy="4089400"/>
                            </a:xfrm>
                            <a:prstGeom prst="rect">
                              <a:avLst/>
                            </a:prstGeom>
                          </pic:spPr>
                        </pic:pic>
                      </a:graphicData>
                    </a:graphic>
                  </wp:inline>
                </w:drawing>
              </w:r>
            </w:del>
            <w:ins w:id="2245" w:author="Chris Satterlee" w:date="2023-04-14T15:03:00Z">
              <w:r w:rsidR="00BB5B72">
                <w:rPr>
                  <w:noProof/>
                </w:rPr>
                <w:drawing>
                  <wp:inline distT="0" distB="0" distL="0" distR="0" wp14:anchorId="2D5C7EDE" wp14:editId="21766430">
                    <wp:extent cx="6162575" cy="4503420"/>
                    <wp:effectExtent l="0" t="0" r="0" b="5080"/>
                    <wp:docPr id="83227029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70299" name="Picture 832270299"/>
                            <pic:cNvPicPr/>
                          </pic:nvPicPr>
                          <pic:blipFill>
                            <a:blip r:embed="rId82"/>
                            <a:stretch>
                              <a:fillRect/>
                            </a:stretch>
                          </pic:blipFill>
                          <pic:spPr>
                            <a:xfrm>
                              <a:off x="0" y="0"/>
                              <a:ext cx="6193589" cy="4526084"/>
                            </a:xfrm>
                            <a:prstGeom prst="rect">
                              <a:avLst/>
                            </a:prstGeom>
                          </pic:spPr>
                        </pic:pic>
                      </a:graphicData>
                    </a:graphic>
                  </wp:inline>
                </w:drawing>
              </w:r>
            </w:ins>
          </w:p>
        </w:tc>
      </w:tr>
    </w:tbl>
    <w:p w14:paraId="168B215F" w14:textId="4313D3EC" w:rsidR="00CC10DF" w:rsidRDefault="00CC10DF" w:rsidP="00CC10DF">
      <w:pPr>
        <w:pStyle w:val="Caption"/>
      </w:pPr>
      <w:bookmarkStart w:id="2246" w:name="_Ref357172745"/>
      <w:bookmarkStart w:id="2247" w:name="_Ref357172742"/>
      <w:bookmarkStart w:id="2248" w:name="_Toc26612599"/>
      <w:bookmarkStart w:id="2249" w:name="_Toc132386933"/>
      <w:r>
        <w:t xml:space="preserve">Figure </w:t>
      </w:r>
      <w:ins w:id="2250" w:author="Chris Satterlee" w:date="2023-04-10T08:38:00Z">
        <w:r w:rsidR="00773954">
          <w:fldChar w:fldCharType="begin"/>
        </w:r>
        <w:r w:rsidR="00773954">
          <w:instrText xml:space="preserve"> STYLEREF 1 \s </w:instrText>
        </w:r>
      </w:ins>
      <w:r w:rsidR="00773954">
        <w:fldChar w:fldCharType="separate"/>
      </w:r>
      <w:r w:rsidR="0051422D">
        <w:rPr>
          <w:noProof/>
        </w:rPr>
        <w:t>4</w:t>
      </w:r>
      <w:ins w:id="2251"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252" w:author="Chris Satterlee" w:date="2023-04-14T18:03:00Z">
        <w:r w:rsidR="0051422D">
          <w:rPr>
            <w:noProof/>
          </w:rPr>
          <w:t>15</w:t>
        </w:r>
      </w:ins>
      <w:ins w:id="2253" w:author="Chris Satterlee" w:date="2023-04-10T08:38:00Z">
        <w:r w:rsidR="00773954">
          <w:fldChar w:fldCharType="end"/>
        </w:r>
      </w:ins>
      <w:del w:id="2254"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4</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15</w:delText>
        </w:r>
        <w:r w:rsidDel="00773954">
          <w:rPr>
            <w:noProof/>
          </w:rPr>
          <w:fldChar w:fldCharType="end"/>
        </w:r>
      </w:del>
      <w:bookmarkEnd w:id="2246"/>
      <w:r>
        <w:t>: Importing Results from USB Drive</w:t>
      </w:r>
      <w:bookmarkEnd w:id="2247"/>
      <w:bookmarkEnd w:id="2248"/>
      <w:bookmarkEnd w:id="2249"/>
    </w:p>
    <w:p w14:paraId="19B4A521" w14:textId="77777777" w:rsidR="00CC10DF" w:rsidRPr="00836517" w:rsidRDefault="00CC10DF" w:rsidP="00836517"/>
    <w:p w14:paraId="28EF2F1F" w14:textId="7AEF7985" w:rsidR="00B66C7C" w:rsidRDefault="00B66C7C" w:rsidP="0054405C">
      <w:pPr>
        <w:pStyle w:val="Heading2"/>
      </w:pPr>
      <w:bookmarkStart w:id="2255" w:name="_Ref354150106"/>
      <w:bookmarkStart w:id="2256" w:name="_Ref354150120"/>
      <w:bookmarkStart w:id="2257" w:name="_Ref354150169"/>
      <w:bookmarkStart w:id="2258" w:name="_Toc26612510"/>
      <w:bookmarkStart w:id="2259" w:name="_Toc132386824"/>
      <w:r>
        <w:t>Preferences Dialog</w:t>
      </w:r>
      <w:bookmarkEnd w:id="2255"/>
      <w:bookmarkEnd w:id="2256"/>
      <w:bookmarkEnd w:id="2257"/>
      <w:bookmarkEnd w:id="2258"/>
      <w:bookmarkEnd w:id="2259"/>
    </w:p>
    <w:p w14:paraId="34FF1174" w14:textId="67A10618" w:rsidR="004A5286" w:rsidRDefault="004A5286" w:rsidP="004A5286">
      <w:r>
        <w:fldChar w:fldCharType="begin"/>
      </w:r>
      <w:r>
        <w:instrText xml:space="preserve"> REF _Ref354223503 \h </w:instrText>
      </w:r>
      <w:r>
        <w:fldChar w:fldCharType="separate"/>
      </w:r>
      <w:ins w:id="2260" w:author="Chris Satterlee" w:date="2023-04-14T18:03:00Z">
        <w:r w:rsidR="0051422D">
          <w:t xml:space="preserve">Figure </w:t>
        </w:r>
        <w:r w:rsidR="0051422D">
          <w:rPr>
            <w:noProof/>
          </w:rPr>
          <w:t>4</w:t>
        </w:r>
        <w:r w:rsidR="0051422D">
          <w:noBreakHyphen/>
        </w:r>
        <w:r w:rsidR="0051422D">
          <w:rPr>
            <w:noProof/>
          </w:rPr>
          <w:t>16</w:t>
        </w:r>
        <w:r w:rsidR="0051422D" w:rsidDel="00773954">
          <w:rPr>
            <w:noProof/>
          </w:rPr>
          <w:t>4</w:t>
        </w:r>
        <w:r w:rsidR="0051422D" w:rsidDel="00773954">
          <w:noBreakHyphen/>
        </w:r>
        <w:r w:rsidR="0051422D" w:rsidDel="00773954">
          <w:rPr>
            <w:noProof/>
          </w:rPr>
          <w:t>16</w:t>
        </w:r>
      </w:ins>
      <w:del w:id="2261"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16</w:delText>
        </w:r>
      </w:del>
      <w:r>
        <w:fldChar w:fldCharType="end"/>
      </w:r>
      <w:r>
        <w:t xml:space="preserve"> </w:t>
      </w:r>
      <w:r>
        <w:fldChar w:fldCharType="begin"/>
      </w:r>
      <w:r>
        <w:instrText xml:space="preserve"> REF _Ref354223510 \p \h </w:instrText>
      </w:r>
      <w:r>
        <w:fldChar w:fldCharType="separate"/>
      </w:r>
      <w:r w:rsidR="0051422D">
        <w:t>below</w:t>
      </w:r>
      <w:r>
        <w:fldChar w:fldCharType="end"/>
      </w:r>
      <w:r>
        <w:t xml:space="preserve"> shows the dialog that comes up when the Preferences button is pressed. This is the Mac version but the Windows version is very similar. At the top are </w:t>
      </w:r>
      <w:r w:rsidR="00441F4C">
        <w:t>f</w:t>
      </w:r>
      <w:ins w:id="2262" w:author="Chris Satterlee" w:date="2023-04-09T17:21:00Z">
        <w:r w:rsidR="00DB5063">
          <w:t>ive</w:t>
        </w:r>
      </w:ins>
      <w:del w:id="2263" w:author="Chris Satterlee" w:date="2023-04-09T17:21:00Z">
        <w:r w:rsidR="00441F4C" w:rsidDel="00DB5063">
          <w:delText>our</w:delText>
        </w:r>
      </w:del>
      <w:r w:rsidR="00441F4C">
        <w:t xml:space="preserve"> </w:t>
      </w:r>
      <w:r>
        <w:t>“tabs”: Plotting, Looping,</w:t>
      </w:r>
      <w:r w:rsidR="00441F4C">
        <w:t xml:space="preserve"> </w:t>
      </w:r>
      <w:r>
        <w:t>Arduino</w:t>
      </w:r>
      <w:ins w:id="2264" w:author="Chris Satterlee" w:date="2023-04-09T17:21:00Z">
        <w:r w:rsidR="00DB5063">
          <w:t xml:space="preserve">, </w:t>
        </w:r>
      </w:ins>
      <w:del w:id="2265" w:author="Chris Satterlee" w:date="2023-04-09T17:21:00Z">
        <w:r w:rsidR="00441F4C" w:rsidDel="00DB5063">
          <w:delText xml:space="preserve"> and </w:delText>
        </w:r>
      </w:del>
      <w:r w:rsidR="00441F4C">
        <w:t>PV Model</w:t>
      </w:r>
      <w:ins w:id="2266" w:author="Chris Satterlee" w:date="2023-04-09T17:21:00Z">
        <w:r w:rsidR="00DB5063">
          <w:t>, and Remote</w:t>
        </w:r>
      </w:ins>
      <w:ins w:id="2267" w:author="Chris Satterlee" w:date="2023-04-09T17:22:00Z">
        <w:r w:rsidR="00DB5063">
          <w:t xml:space="preserve"> Command</w:t>
        </w:r>
      </w:ins>
      <w:r>
        <w:t>. The figure shows the Plotting tab selected.</w:t>
      </w:r>
    </w:p>
    <w:p w14:paraId="374F6AC1" w14:textId="77777777" w:rsidR="004A5286" w:rsidRDefault="004A5286" w:rsidP="004A5286"/>
    <w:p w14:paraId="7CBF366A" w14:textId="24C43065" w:rsidR="004A5286" w:rsidRPr="004A5286" w:rsidRDefault="004A5286" w:rsidP="004A5286">
      <w:r>
        <w:t xml:space="preserve">Sections </w:t>
      </w:r>
      <w:r>
        <w:fldChar w:fldCharType="begin"/>
      </w:r>
      <w:r>
        <w:instrText xml:space="preserve"> REF _Ref354223744 \r \h </w:instrText>
      </w:r>
      <w:r>
        <w:fldChar w:fldCharType="separate"/>
      </w:r>
      <w:r w:rsidR="0051422D">
        <w:t>4.5.1</w:t>
      </w:r>
      <w:r>
        <w:fldChar w:fldCharType="end"/>
      </w:r>
      <w:r>
        <w:t xml:space="preserve">, </w:t>
      </w:r>
      <w:r>
        <w:fldChar w:fldCharType="begin"/>
      </w:r>
      <w:r>
        <w:instrText xml:space="preserve"> REF _Ref354223747 \r \h </w:instrText>
      </w:r>
      <w:r>
        <w:fldChar w:fldCharType="separate"/>
      </w:r>
      <w:r w:rsidR="0051422D">
        <w:t>4.5.2</w:t>
      </w:r>
      <w:r>
        <w:fldChar w:fldCharType="end"/>
      </w:r>
      <w:r>
        <w:t>,</w:t>
      </w:r>
      <w:del w:id="2268" w:author="Chris Satterlee" w:date="2023-04-09T17:27:00Z">
        <w:r w:rsidDel="00DB5063">
          <w:delText xml:space="preserve"> </w:delText>
        </w:r>
      </w:del>
      <w:del w:id="2269" w:author="Chris Satterlee" w:date="2023-04-09T17:26:00Z">
        <w:r w:rsidDel="00DB5063">
          <w:delText>and</w:delText>
        </w:r>
      </w:del>
      <w:r>
        <w:t xml:space="preserve"> </w:t>
      </w:r>
      <w:r>
        <w:fldChar w:fldCharType="begin"/>
      </w:r>
      <w:r>
        <w:instrText xml:space="preserve"> REF _Ref354223751 \r \h </w:instrText>
      </w:r>
      <w:r>
        <w:fldChar w:fldCharType="separate"/>
      </w:r>
      <w:r w:rsidR="0051422D">
        <w:t>4.5.3</w:t>
      </w:r>
      <w:r>
        <w:fldChar w:fldCharType="end"/>
      </w:r>
      <w:ins w:id="2270" w:author="Chris Satterlee" w:date="2023-04-09T17:27:00Z">
        <w:r w:rsidR="00DB5063">
          <w:t xml:space="preserve">, </w:t>
        </w:r>
      </w:ins>
      <w:ins w:id="2271" w:author="Chris Satterlee" w:date="2023-04-09T17:28:00Z">
        <w:r w:rsidR="00DB5063">
          <w:fldChar w:fldCharType="begin"/>
        </w:r>
        <w:r w:rsidR="00DB5063">
          <w:instrText xml:space="preserve"> REF _Ref47352180 \n \h </w:instrText>
        </w:r>
      </w:ins>
      <w:r w:rsidR="00DB5063">
        <w:fldChar w:fldCharType="separate"/>
      </w:r>
      <w:ins w:id="2272" w:author="Chris Satterlee" w:date="2023-04-14T18:03:00Z">
        <w:r w:rsidR="0051422D">
          <w:t>4.5.4</w:t>
        </w:r>
      </w:ins>
      <w:ins w:id="2273" w:author="Chris Satterlee" w:date="2023-04-09T17:28:00Z">
        <w:r w:rsidR="00DB5063">
          <w:fldChar w:fldCharType="end"/>
        </w:r>
        <w:r w:rsidR="00DB5063">
          <w:t xml:space="preserve">, and </w:t>
        </w:r>
        <w:r w:rsidR="00DB5063">
          <w:fldChar w:fldCharType="begin"/>
        </w:r>
        <w:r w:rsidR="00DB5063">
          <w:instrText xml:space="preserve"> REF _Ref131953744 \n \h </w:instrText>
        </w:r>
      </w:ins>
      <w:r w:rsidR="00DB5063">
        <w:fldChar w:fldCharType="separate"/>
      </w:r>
      <w:ins w:id="2274" w:author="Chris Satterlee" w:date="2023-04-14T18:03:00Z">
        <w:r w:rsidR="0051422D">
          <w:t>4.5.5</w:t>
        </w:r>
      </w:ins>
      <w:ins w:id="2275" w:author="Chris Satterlee" w:date="2023-04-09T17:28:00Z">
        <w:r w:rsidR="00DB5063">
          <w:fldChar w:fldCharType="end"/>
        </w:r>
      </w:ins>
      <w:r>
        <w:t xml:space="preserve"> </w:t>
      </w:r>
      <w:r>
        <w:fldChar w:fldCharType="begin"/>
      </w:r>
      <w:r>
        <w:instrText xml:space="preserve"> REF _Ref354223757 \p \h </w:instrText>
      </w:r>
      <w:r>
        <w:fldChar w:fldCharType="separate"/>
      </w:r>
      <w:r w:rsidR="0051422D">
        <w:t>below</w:t>
      </w:r>
      <w:r>
        <w:fldChar w:fldCharType="end"/>
      </w:r>
      <w:r>
        <w:t xml:space="preserve"> discuss each </w:t>
      </w:r>
      <w:r w:rsidR="00A3797A">
        <w:t>tab.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24EA1E4A" w14:textId="77777777" w:rsidTr="004A5286">
        <w:tc>
          <w:tcPr>
            <w:tcW w:w="10296" w:type="dxa"/>
          </w:tcPr>
          <w:p w14:paraId="77BCE6AB" w14:textId="05E04596" w:rsidR="00C51509" w:rsidRDefault="00441F4C" w:rsidP="004A5286">
            <w:pPr>
              <w:keepNext/>
            </w:pPr>
            <w:del w:id="2276" w:author="Chris Satterlee" w:date="2023-04-09T17:24:00Z">
              <w:r w:rsidDel="00DB5063">
                <w:rPr>
                  <w:noProof/>
                </w:rPr>
                <w:lastRenderedPageBreak/>
                <w:drawing>
                  <wp:inline distT="0" distB="0" distL="0" distR="0" wp14:anchorId="158729C8" wp14:editId="13A6CAE5">
                    <wp:extent cx="5394960" cy="6129278"/>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7-20 at 9.17.10 PM.png"/>
                            <pic:cNvPicPr/>
                          </pic:nvPicPr>
                          <pic:blipFill>
                            <a:blip r:embed="rId83" cstate="screen">
                              <a:extLst>
                                <a:ext uri="{28A0092B-C50C-407E-A947-70E740481C1C}">
                                  <a14:useLocalDpi xmlns:a14="http://schemas.microsoft.com/office/drawing/2010/main"/>
                                </a:ext>
                              </a:extLst>
                            </a:blip>
                            <a:stretch>
                              <a:fillRect/>
                            </a:stretch>
                          </pic:blipFill>
                          <pic:spPr>
                            <a:xfrm>
                              <a:off x="0" y="0"/>
                              <a:ext cx="5448866" cy="6190522"/>
                            </a:xfrm>
                            <a:prstGeom prst="rect">
                              <a:avLst/>
                            </a:prstGeom>
                          </pic:spPr>
                        </pic:pic>
                      </a:graphicData>
                    </a:graphic>
                  </wp:inline>
                </w:drawing>
              </w:r>
            </w:del>
            <w:ins w:id="2277" w:author="Chris Satterlee" w:date="2023-04-09T17:24:00Z">
              <w:r w:rsidR="00DB5063">
                <w:rPr>
                  <w:noProof/>
                </w:rPr>
                <w:drawing>
                  <wp:inline distT="0" distB="0" distL="0" distR="0" wp14:anchorId="07DA421E" wp14:editId="42CA4D7F">
                    <wp:extent cx="5420902" cy="6126480"/>
                    <wp:effectExtent l="0" t="0" r="2540" b="0"/>
                    <wp:docPr id="13890506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50653" name="Picture 1389050653"/>
                            <pic:cNvPicPr/>
                          </pic:nvPicPr>
                          <pic:blipFill>
                            <a:blip r:embed="rId84"/>
                            <a:stretch>
                              <a:fillRect/>
                            </a:stretch>
                          </pic:blipFill>
                          <pic:spPr>
                            <a:xfrm>
                              <a:off x="0" y="0"/>
                              <a:ext cx="5467485" cy="6179126"/>
                            </a:xfrm>
                            <a:prstGeom prst="rect">
                              <a:avLst/>
                            </a:prstGeom>
                          </pic:spPr>
                        </pic:pic>
                      </a:graphicData>
                    </a:graphic>
                  </wp:inline>
                </w:drawing>
              </w:r>
            </w:ins>
          </w:p>
        </w:tc>
      </w:tr>
    </w:tbl>
    <w:p w14:paraId="2EE67CEF" w14:textId="522497BE" w:rsidR="004A5286" w:rsidRDefault="004A5286">
      <w:pPr>
        <w:pStyle w:val="Caption"/>
      </w:pPr>
      <w:bookmarkStart w:id="2278" w:name="_Ref392084214"/>
      <w:bookmarkStart w:id="2279" w:name="_Ref354223503"/>
      <w:bookmarkStart w:id="2280" w:name="_Ref354223510"/>
      <w:bookmarkStart w:id="2281" w:name="_Toc26612600"/>
      <w:bookmarkStart w:id="2282" w:name="_Toc132386934"/>
      <w:bookmarkStart w:id="2283" w:name="_Ref354176892"/>
      <w:r>
        <w:t xml:space="preserve">Figure </w:t>
      </w:r>
      <w:ins w:id="2284" w:author="Chris Satterlee" w:date="2023-04-10T08:38:00Z">
        <w:r w:rsidR="00773954">
          <w:fldChar w:fldCharType="begin"/>
        </w:r>
        <w:r w:rsidR="00773954">
          <w:instrText xml:space="preserve"> STYLEREF 1 \s </w:instrText>
        </w:r>
      </w:ins>
      <w:r w:rsidR="00773954">
        <w:fldChar w:fldCharType="separate"/>
      </w:r>
      <w:r w:rsidR="0051422D">
        <w:rPr>
          <w:noProof/>
        </w:rPr>
        <w:t>4</w:t>
      </w:r>
      <w:ins w:id="2285"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286" w:author="Chris Satterlee" w:date="2023-04-14T18:03:00Z">
        <w:r w:rsidR="0051422D">
          <w:rPr>
            <w:noProof/>
          </w:rPr>
          <w:t>16</w:t>
        </w:r>
      </w:ins>
      <w:ins w:id="2287" w:author="Chris Satterlee" w:date="2023-04-10T08:38:00Z">
        <w:r w:rsidR="00773954">
          <w:fldChar w:fldCharType="end"/>
        </w:r>
      </w:ins>
      <w:del w:id="2288"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4</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16</w:delText>
        </w:r>
        <w:r w:rsidDel="00773954">
          <w:rPr>
            <w:noProof/>
          </w:rPr>
          <w:fldChar w:fldCharType="end"/>
        </w:r>
      </w:del>
      <w:bookmarkEnd w:id="2278"/>
      <w:bookmarkEnd w:id="2279"/>
      <w:r>
        <w:t>: Preferences Dialog</w:t>
      </w:r>
      <w:bookmarkEnd w:id="2280"/>
      <w:bookmarkEnd w:id="2281"/>
      <w:bookmarkEnd w:id="2282"/>
    </w:p>
    <w:p w14:paraId="4D60E72C" w14:textId="0FF59EAD" w:rsidR="00C51509" w:rsidRDefault="001A6EDA" w:rsidP="0054405C">
      <w:pPr>
        <w:pStyle w:val="Heading3"/>
      </w:pPr>
      <w:bookmarkStart w:id="2289" w:name="_Ref354223744"/>
      <w:bookmarkStart w:id="2290" w:name="_Toc26612511"/>
      <w:bookmarkStart w:id="2291" w:name="_Toc132386825"/>
      <w:r>
        <w:t>Plotting Preferences</w:t>
      </w:r>
      <w:r w:rsidR="00E51DB2">
        <w:t xml:space="preserve"> Tab</w:t>
      </w:r>
      <w:bookmarkEnd w:id="2283"/>
      <w:bookmarkEnd w:id="2289"/>
      <w:bookmarkEnd w:id="2290"/>
      <w:bookmarkEnd w:id="2291"/>
    </w:p>
    <w:p w14:paraId="626A560E" w14:textId="15ABC8F2" w:rsidR="00A3797A" w:rsidRDefault="00A3797A" w:rsidP="00A3797A">
      <w:r>
        <w:fldChar w:fldCharType="begin"/>
      </w:r>
      <w:r>
        <w:instrText xml:space="preserve"> REF _Ref354223503 \h </w:instrText>
      </w:r>
      <w:r>
        <w:fldChar w:fldCharType="separate"/>
      </w:r>
      <w:ins w:id="2292" w:author="Chris Satterlee" w:date="2023-04-14T18:03:00Z">
        <w:r w:rsidR="0051422D">
          <w:t xml:space="preserve">Figure </w:t>
        </w:r>
        <w:r w:rsidR="0051422D">
          <w:rPr>
            <w:noProof/>
          </w:rPr>
          <w:t>4</w:t>
        </w:r>
        <w:r w:rsidR="0051422D">
          <w:noBreakHyphen/>
        </w:r>
        <w:r w:rsidR="0051422D">
          <w:rPr>
            <w:noProof/>
          </w:rPr>
          <w:t>16</w:t>
        </w:r>
        <w:r w:rsidR="0051422D" w:rsidDel="00773954">
          <w:rPr>
            <w:noProof/>
          </w:rPr>
          <w:t>4</w:t>
        </w:r>
        <w:r w:rsidR="0051422D" w:rsidDel="00773954">
          <w:noBreakHyphen/>
        </w:r>
        <w:r w:rsidR="0051422D" w:rsidDel="00773954">
          <w:rPr>
            <w:noProof/>
          </w:rPr>
          <w:t>16</w:t>
        </w:r>
      </w:ins>
      <w:del w:id="2293"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16</w:delText>
        </w:r>
      </w:del>
      <w:r>
        <w:fldChar w:fldCharType="end"/>
      </w:r>
      <w:r>
        <w:t xml:space="preserve"> </w:t>
      </w:r>
      <w:r>
        <w:fldChar w:fldCharType="begin"/>
      </w:r>
      <w:r>
        <w:instrText xml:space="preserve"> REF _Ref354223510 \p \h </w:instrText>
      </w:r>
      <w:r>
        <w:fldChar w:fldCharType="separate"/>
      </w:r>
      <w:r w:rsidR="0051422D">
        <w:t>above</w:t>
      </w:r>
      <w:r>
        <w:fldChar w:fldCharType="end"/>
      </w:r>
      <w:r>
        <w:t xml:space="preserve"> shows the Plotting tab.</w:t>
      </w:r>
    </w:p>
    <w:p w14:paraId="1A341AA6" w14:textId="77777777" w:rsidR="00A3797A" w:rsidRDefault="00A3797A" w:rsidP="00A3797A"/>
    <w:p w14:paraId="799632EF" w14:textId="77777777" w:rsidR="00064C3B" w:rsidRDefault="00A3797A" w:rsidP="00A3797A">
      <w:r>
        <w:t>The configuration options on the Plotting tab control the appearance of the IV curve plot, both on screen and in the generated PDF. Changes made to these options are applied immediately to the current plot (if there is one), so you can experiment and see the effect of your changes. Clicking OK will save the new values, and they will be used from that point forward. Clicking Cancel will revert to the previous values.</w:t>
      </w:r>
    </w:p>
    <w:p w14:paraId="57EBA37B" w14:textId="78447A07" w:rsidR="00A3797A" w:rsidRDefault="00064C3B" w:rsidP="00A3797A">
      <w:r>
        <w:t xml:space="preserve">These changes only affect the post-processing of the raw measurements from the hardware, which are </w:t>
      </w:r>
      <w:r w:rsidRPr="00641C8A">
        <w:rPr>
          <w:u w:val="single"/>
        </w:rPr>
        <w:t>never</w:t>
      </w:r>
      <w:r>
        <w:t xml:space="preserve"> changed. </w:t>
      </w:r>
      <w:r w:rsidR="00A3797A">
        <w:t>Following are brief explanations of each option.</w:t>
      </w:r>
    </w:p>
    <w:p w14:paraId="394E0969" w14:textId="5FB5DB2E" w:rsidR="00A3797A" w:rsidRDefault="00A3797A" w:rsidP="009F65DA">
      <w:pPr>
        <w:pStyle w:val="Heading4"/>
      </w:pPr>
      <w:bookmarkStart w:id="2294" w:name="_Toc26612512"/>
      <w:bookmarkStart w:id="2295" w:name="_Toc132386826"/>
      <w:r>
        <w:lastRenderedPageBreak/>
        <w:t>Line type</w:t>
      </w:r>
      <w:bookmarkEnd w:id="2294"/>
      <w:bookmarkEnd w:id="2295"/>
    </w:p>
    <w:p w14:paraId="017ACB4E" w14:textId="06EEB0A5" w:rsidR="00A3797A" w:rsidRDefault="00A3797A" w:rsidP="00A3797A">
      <w:r>
        <w:t xml:space="preserve">The curve interpolated between the measured points may either be "Straight" or "Smooth". The default is "Straight" because most IV Swinger 2 runs have so many points that there is virtually no advantage to a smooth curve, which takes longer to generate. When "Smooth" is selected, </w:t>
      </w:r>
      <w:proofErr w:type="spellStart"/>
      <w:r>
        <w:t>Catmull</w:t>
      </w:r>
      <w:proofErr w:type="spellEnd"/>
      <w:r>
        <w:t>-Rom spline interpolation is used</w:t>
      </w:r>
      <w:r w:rsidR="005F5C05">
        <w:rPr>
          <w:rStyle w:val="FootnoteReference"/>
        </w:rPr>
        <w:footnoteReference w:id="9"/>
      </w:r>
      <w:r>
        <w:t>.</w:t>
      </w:r>
    </w:p>
    <w:p w14:paraId="57C610F2" w14:textId="28569C60" w:rsidR="00A3797A" w:rsidRDefault="00A3797A" w:rsidP="009F65DA">
      <w:pPr>
        <w:pStyle w:val="Heading4"/>
      </w:pPr>
      <w:bookmarkStart w:id="2296" w:name="_Toc26612513"/>
      <w:bookmarkStart w:id="2297" w:name="_Toc132386827"/>
      <w:r>
        <w:t>Isc, MPP, Voc labels</w:t>
      </w:r>
      <w:bookmarkEnd w:id="2296"/>
      <w:bookmarkEnd w:id="2297"/>
    </w:p>
    <w:p w14:paraId="5D901508" w14:textId="3B29E321" w:rsidR="00A3797A" w:rsidRDefault="00A3797A" w:rsidP="00A3797A">
      <w:r>
        <w:t>Two styles are available for the labels: "Plain" and "Fancy". Plain labels are text only. Fancy labels are enclosed in a box with a yellow background, and there are arrows indicating the point.</w:t>
      </w:r>
    </w:p>
    <w:p w14:paraId="04656C1F" w14:textId="6676FAD4" w:rsidR="00B7143C" w:rsidRDefault="00B7143C" w:rsidP="009F65DA">
      <w:pPr>
        <w:pStyle w:val="Heading4"/>
      </w:pPr>
      <w:bookmarkStart w:id="2298" w:name="_Toc132386828"/>
      <w:r>
        <w:t>Font Name</w:t>
      </w:r>
      <w:bookmarkEnd w:id="2298"/>
    </w:p>
    <w:p w14:paraId="7D818A1A" w14:textId="629BE86A" w:rsidR="00B7143C" w:rsidRPr="00E11436" w:rsidRDefault="00B7143C" w:rsidP="00E11436">
      <w:bookmarkStart w:id="2299" w:name="_Toc26612514"/>
      <w:r w:rsidRPr="00B7143C">
        <w:t>The name of the font to use for all text (title, legends, labels, etc.) The default is "Arial Unicode MS" which supports character sets for many languages. If that font is not available, the plotting will SILENTLY revert to a default font. The "List" button generates a list of fonts in a dialog from which you may copy and paste. The list is also written to the log file.  However, it is not guaranteed that all of those fonts will behave correctly. Some (Wingdings</w:t>
      </w:r>
      <w:r w:rsidR="00F778E5">
        <w:t>, for example</w:t>
      </w:r>
      <w:r w:rsidRPr="00B7143C">
        <w:t xml:space="preserve">) may even </w:t>
      </w:r>
      <w:r w:rsidR="00F778E5">
        <w:t xml:space="preserve">mess things up to the point where </w:t>
      </w:r>
      <w:r w:rsidRPr="00B7143C">
        <w:t xml:space="preserve">the application </w:t>
      </w:r>
      <w:r w:rsidR="00F778E5">
        <w:t>must</w:t>
      </w:r>
      <w:r w:rsidRPr="00B7143C">
        <w:t xml:space="preserve"> be closed and reopened if they are used.</w:t>
      </w:r>
    </w:p>
    <w:p w14:paraId="7B83ABDE" w14:textId="0B91BEA2" w:rsidR="00A3797A" w:rsidRDefault="00A3797A" w:rsidP="009F65DA">
      <w:pPr>
        <w:pStyle w:val="Heading4"/>
      </w:pPr>
      <w:bookmarkStart w:id="2300" w:name="_Toc132386829"/>
      <w:r>
        <w:t>Font scale, Line scale, and Point scale</w:t>
      </w:r>
      <w:bookmarkEnd w:id="2299"/>
      <w:bookmarkEnd w:id="2300"/>
    </w:p>
    <w:p w14:paraId="7578E321" w14:textId="732DB3E5" w:rsidR="00A3797A" w:rsidRDefault="00A3797A" w:rsidP="00A3797A">
      <w:r>
        <w:t>The default font size, line thickness, and size of the "dots" indicating the measured points are chosen automatically based on the size/resolution of the graph. These options allow the user to scale those up or down, according to taste. The sliders can be used, or the values can be typed in manually. If Line scale is set to 0.0, the interpolated curve is not plotted. If Point scale is set to 0.0, the measured points are not plotted.</w:t>
      </w:r>
    </w:p>
    <w:p w14:paraId="71FDDA71" w14:textId="715C0B62" w:rsidR="00A3797A" w:rsidRDefault="00A3797A" w:rsidP="009F65DA">
      <w:pPr>
        <w:pStyle w:val="Heading4"/>
      </w:pPr>
      <w:bookmarkStart w:id="2301" w:name="_Toc26612515"/>
      <w:bookmarkStart w:id="2302" w:name="_Toc132386830"/>
      <w:r>
        <w:t>ADC correction</w:t>
      </w:r>
      <w:bookmarkEnd w:id="2301"/>
      <w:bookmarkEnd w:id="2302"/>
    </w:p>
    <w:p w14:paraId="5BEF0541" w14:textId="32B22347" w:rsidR="00A3797A" w:rsidRDefault="00A3797A" w:rsidP="00A3797A">
      <w:r>
        <w:t>By default, several "corrections" are made to the raw values read by the analog to digital converter (ADC) chip to correct for noise and other effects that affect the proper rendering of the IV curve and the calculation of the maximum power. If "Off" is selected, these corrections are not performed. Note that the values written to the ADC CSV file are the uncorrected values, regardless of this setting. Also note that the calibration settings are used regardless of this setting.</w:t>
      </w:r>
    </w:p>
    <w:p w14:paraId="6BD4931B" w14:textId="77777777" w:rsidR="00392559" w:rsidRDefault="00392559" w:rsidP="00A3797A"/>
    <w:p w14:paraId="18A9741B" w14:textId="01D57A56" w:rsidR="00392559" w:rsidRDefault="00392559" w:rsidP="00A3797A">
      <w:r>
        <w:t>Additionally, there are individual controls for each of the ADC corrections. These options are only relevant if the “ADC correction” option is “On”.</w:t>
      </w:r>
    </w:p>
    <w:p w14:paraId="37D7DFC3" w14:textId="6FB01F44" w:rsidR="00392559" w:rsidRDefault="00392559" w:rsidP="009F65DA">
      <w:pPr>
        <w:pStyle w:val="Heading5"/>
      </w:pPr>
      <w:bookmarkStart w:id="2303" w:name="_Toc26612516"/>
      <w:bookmarkStart w:id="2304" w:name="_Toc132386831"/>
      <w:r>
        <w:t>Fix Isc point</w:t>
      </w:r>
      <w:bookmarkEnd w:id="2303"/>
      <w:bookmarkEnd w:id="2304"/>
    </w:p>
    <w:p w14:paraId="52AC7554" w14:textId="6CBBF5E6" w:rsidR="00392559" w:rsidRDefault="00392559" w:rsidP="00392559">
      <w:r>
        <w:t xml:space="preserve">If "ADC correction" is "On", this controls whether the first point of the curve should be modified (or even removed in some cases). This point is the Arduino code's attempt at approximating the Isc point, but its simplistic algorithm often gets it wrong. When this control is "On", the Isc point is removed if the </w:t>
      </w:r>
      <w:r>
        <w:lastRenderedPageBreak/>
        <w:t>first measured point after it has a voltage value more than 20% of the Voc voltage value (in which case implying that we know Isc is misleading). Otherwise, it is extrapolated from the beginning of the curve using a more sophisticated algorithm than the Arduino code uses.</w:t>
      </w:r>
    </w:p>
    <w:p w14:paraId="75C2D96E" w14:textId="4F1C46E6" w:rsidR="00392559" w:rsidRDefault="00392559" w:rsidP="009F65DA">
      <w:pPr>
        <w:pStyle w:val="Heading5"/>
      </w:pPr>
      <w:bookmarkStart w:id="2305" w:name="_Toc26612517"/>
      <w:bookmarkStart w:id="2306" w:name="_Toc132386832"/>
      <w:r>
        <w:t>Fix Voc point</w:t>
      </w:r>
      <w:bookmarkEnd w:id="2305"/>
      <w:bookmarkEnd w:id="2306"/>
    </w:p>
    <w:p w14:paraId="0AD8D2BB" w14:textId="7583405A" w:rsidR="00392559" w:rsidRDefault="00392559">
      <w:r w:rsidRPr="00392559">
        <w:t>If "ADC correction" is "On", this controls whether the last point of the curve should be modified. The Arduino code records the actual ADC values for both channels. Due to noise, however, the value on the channel measuring current is usually not zero. This correction simply zeros out that value.</w:t>
      </w:r>
    </w:p>
    <w:p w14:paraId="4748BF5F" w14:textId="4CE270F5" w:rsidR="00392559" w:rsidRDefault="00392559" w:rsidP="009F65DA">
      <w:pPr>
        <w:pStyle w:val="Heading5"/>
      </w:pPr>
      <w:bookmarkStart w:id="2307" w:name="_Toc26612518"/>
      <w:bookmarkStart w:id="2308" w:name="_Toc132386833"/>
      <w:r>
        <w:t>Combine =V points</w:t>
      </w:r>
      <w:bookmarkEnd w:id="2307"/>
      <w:bookmarkEnd w:id="2308"/>
    </w:p>
    <w:p w14:paraId="261451DB" w14:textId="65EE5DD8" w:rsidR="00392559" w:rsidRDefault="00392559">
      <w:r w:rsidRPr="00392559">
        <w:t>If "ADC correction" is "On", this controls whether consecutive points that have equal ADC values on the voltage channel will be combined to a single point using the average of the ADC values on the current channel for those points.</w:t>
      </w:r>
    </w:p>
    <w:p w14:paraId="04931FCF" w14:textId="1B37F0BD" w:rsidR="00392559" w:rsidRDefault="00392559" w:rsidP="009F65DA">
      <w:pPr>
        <w:pStyle w:val="Heading5"/>
      </w:pPr>
      <w:bookmarkStart w:id="2309" w:name="_Toc26612519"/>
      <w:bookmarkStart w:id="2310" w:name="_Toc132386834"/>
      <w:r>
        <w:t>Reduce noise</w:t>
      </w:r>
      <w:bookmarkEnd w:id="2309"/>
      <w:bookmarkEnd w:id="2310"/>
    </w:p>
    <w:p w14:paraId="4C1B4067" w14:textId="1BB08E11" w:rsidR="00392559" w:rsidRDefault="00392559">
      <w:r w:rsidRPr="00392559">
        <w:t>If "ADC correction" is "On", this controls whether the noise reduction algorithm is applied.</w:t>
      </w:r>
    </w:p>
    <w:p w14:paraId="2F95F1F0" w14:textId="266F52B7" w:rsidR="00326171" w:rsidRDefault="00326171" w:rsidP="009F65DA">
      <w:pPr>
        <w:pStyle w:val="Heading5"/>
      </w:pPr>
      <w:bookmarkStart w:id="2311" w:name="_Toc26612520"/>
      <w:bookmarkStart w:id="2312" w:name="_Toc132386835"/>
      <w:r>
        <w:t>Fix overshoot</w:t>
      </w:r>
      <w:bookmarkEnd w:id="2311"/>
      <w:bookmarkEnd w:id="2312"/>
    </w:p>
    <w:p w14:paraId="17C4F7BF" w14:textId="7EF97940" w:rsidR="00326171" w:rsidRPr="00B6611B" w:rsidRDefault="00326171">
      <w:r w:rsidRPr="00326171">
        <w:t>If "ADC correction" is "On", this controls whether the cu</w:t>
      </w:r>
      <w:r>
        <w:t>rve is corrected to fix the phen</w:t>
      </w:r>
      <w:r w:rsidRPr="00326171">
        <w:t>omenon where the tail of the IV curve overshoots the voltage that was measured when the circuit was actually open, before charging the capacitor. The voltage of all points is scaled such that the tail of the curve hits the I=0 point at the measured Voc voltage. This phenomenon was a mystery. It is now understood to be due to the +5V supply (from USB) drooping when the relay is active. The reduced reference voltage to the ADC results in voltage measurements that are too high. Negative overshoot (</w:t>
      </w:r>
      <w:proofErr w:type="gramStart"/>
      <w:r w:rsidRPr="00326171">
        <w:t>i.e.</w:t>
      </w:r>
      <w:proofErr w:type="gramEnd"/>
      <w:r w:rsidRPr="00326171">
        <w:t xml:space="preserve"> undershoot) is also corrected; this can be due to SSR</w:t>
      </w:r>
      <w:ins w:id="2313" w:author="Chris Satterlee" w:date="2023-04-09T17:35:00Z">
        <w:r w:rsidR="002009D1">
          <w:t>/FET</w:t>
        </w:r>
      </w:ins>
      <w:r w:rsidRPr="00326171">
        <w:t xml:space="preserve"> current draw in the SSR</w:t>
      </w:r>
      <w:ins w:id="2314" w:author="Chris Satterlee" w:date="2023-04-09T17:35:00Z">
        <w:r w:rsidR="002009D1">
          <w:t xml:space="preserve"> or FET</w:t>
        </w:r>
      </w:ins>
      <w:r w:rsidRPr="00326171">
        <w:t xml:space="preserve"> version.</w:t>
      </w:r>
    </w:p>
    <w:p w14:paraId="5F46D7D3" w14:textId="3BD29597" w:rsidR="00392559" w:rsidRDefault="00392559" w:rsidP="009F65DA">
      <w:pPr>
        <w:pStyle w:val="Heading4"/>
      </w:pPr>
      <w:bookmarkStart w:id="2315" w:name="_Ref392084245"/>
      <w:bookmarkStart w:id="2316" w:name="_Ref392084256"/>
      <w:bookmarkStart w:id="2317" w:name="_Toc26612521"/>
      <w:bookmarkStart w:id="2318" w:name="_Toc132386836"/>
      <w:r>
        <w:t>Battery bias</w:t>
      </w:r>
      <w:bookmarkEnd w:id="2315"/>
      <w:bookmarkEnd w:id="2316"/>
      <w:bookmarkEnd w:id="2317"/>
      <w:bookmarkEnd w:id="2318"/>
    </w:p>
    <w:p w14:paraId="18C196D4" w14:textId="1DB8C100" w:rsidR="00392559" w:rsidRDefault="00392559">
      <w:r w:rsidRPr="00392559">
        <w:t>The cell version of IV Swinger 2 may require a bias battery to be placed in</w:t>
      </w:r>
      <w:r>
        <w:t xml:space="preserve"> s</w:t>
      </w:r>
      <w:r w:rsidRPr="00392559">
        <w:t xml:space="preserve">eries with the PV cell in order to trace the curve properly.  A </w:t>
      </w:r>
      <w:r>
        <w:t>calibration o</w:t>
      </w:r>
      <w:r w:rsidRPr="00392559">
        <w:t>f the bias battery must be performed before swinging a cell IV curve using</w:t>
      </w:r>
      <w:r>
        <w:t xml:space="preserve"> t</w:t>
      </w:r>
      <w:r w:rsidRPr="00392559">
        <w:t>he bias battery.  Once that has been done, this control enables the software</w:t>
      </w:r>
      <w:r>
        <w:t xml:space="preserve"> t</w:t>
      </w:r>
      <w:r w:rsidRPr="00392559">
        <w:t>o "subtract" the bias such that the rendered IV curve is that of the PV cel</w:t>
      </w:r>
      <w:r>
        <w:t xml:space="preserve">l </w:t>
      </w:r>
      <w:r w:rsidRPr="00392559">
        <w:t>alone.</w:t>
      </w:r>
      <w:r w:rsidR="00064C3B">
        <w:t xml:space="preserve"> See Section </w:t>
      </w:r>
      <w:r w:rsidR="00064C3B">
        <w:fldChar w:fldCharType="begin"/>
      </w:r>
      <w:r w:rsidR="00064C3B">
        <w:instrText xml:space="preserve"> REF _Ref392246207 \r \h </w:instrText>
      </w:r>
      <w:r w:rsidR="00064C3B">
        <w:fldChar w:fldCharType="separate"/>
      </w:r>
      <w:r w:rsidR="0051422D">
        <w:t>9.5.2</w:t>
      </w:r>
      <w:r w:rsidR="00064C3B">
        <w:fldChar w:fldCharType="end"/>
      </w:r>
      <w:r w:rsidR="00064C3B">
        <w:t xml:space="preserve"> on page </w:t>
      </w:r>
      <w:r w:rsidR="00064C3B">
        <w:fldChar w:fldCharType="begin"/>
      </w:r>
      <w:r w:rsidR="00064C3B">
        <w:instrText xml:space="preserve"> PAGEREF _Ref392246211 \h </w:instrText>
      </w:r>
      <w:r w:rsidR="00064C3B">
        <w:fldChar w:fldCharType="separate"/>
      </w:r>
      <w:ins w:id="2319" w:author="Chris Satterlee" w:date="2023-04-14T18:03:00Z">
        <w:r w:rsidR="0051422D">
          <w:rPr>
            <w:noProof/>
          </w:rPr>
          <w:t>75</w:t>
        </w:r>
      </w:ins>
      <w:del w:id="2320" w:author="Chris Satterlee" w:date="2023-04-11T18:15:00Z">
        <w:r w:rsidR="005C4776" w:rsidDel="00335B82">
          <w:rPr>
            <w:noProof/>
          </w:rPr>
          <w:delText>69</w:delText>
        </w:r>
      </w:del>
      <w:r w:rsidR="00064C3B">
        <w:fldChar w:fldCharType="end"/>
      </w:r>
      <w:r w:rsidR="00064C3B">
        <w:t xml:space="preserve"> for more detail.</w:t>
      </w:r>
    </w:p>
    <w:p w14:paraId="3C8802D0" w14:textId="09F75EBD" w:rsidR="008556B8" w:rsidRDefault="008556B8" w:rsidP="009F65DA">
      <w:pPr>
        <w:pStyle w:val="Heading4"/>
      </w:pPr>
      <w:bookmarkStart w:id="2321" w:name="_Toc26612522"/>
      <w:bookmarkStart w:id="2322" w:name="_Toc132386837"/>
      <w:r>
        <w:t>Series resistance compensation (</w:t>
      </w:r>
      <w:proofErr w:type="spellStart"/>
      <w:r>
        <w:t>mΩ</w:t>
      </w:r>
      <w:proofErr w:type="spellEnd"/>
      <w:r>
        <w:t>)</w:t>
      </w:r>
      <w:bookmarkEnd w:id="2321"/>
      <w:bookmarkEnd w:id="2322"/>
    </w:p>
    <w:p w14:paraId="48E0B0B7" w14:textId="50AC61A6" w:rsidR="008556B8" w:rsidRPr="005E5723" w:rsidRDefault="008556B8">
      <w:r w:rsidRPr="008556B8">
        <w:t xml:space="preserve">This control may be used to negate the effect of any resistance that is in series with the PV module or cell under test upstream from the point where the voltage is measured. If this value is positive, the voltage at each plotted point is increased by an amount equal to I * </w:t>
      </w:r>
      <w:proofErr w:type="spellStart"/>
      <w:r w:rsidRPr="008556B8">
        <w:t>series_res_comp</w:t>
      </w:r>
      <w:proofErr w:type="spellEnd"/>
      <w:r w:rsidRPr="008556B8">
        <w:t xml:space="preserve">. This could be used, for example, to factor out the effect of a long cable with known resistance. The resulting curve will have a steeper slope (and higher power MPP), </w:t>
      </w:r>
      <w:r w:rsidR="003A5CCA">
        <w:t>than</w:t>
      </w:r>
      <w:r w:rsidRPr="008556B8">
        <w:t xml:space="preserve"> it would without the long cable. A negative value has the opposite effect. Different values may be specified for the normal and battery bias modes.</w:t>
      </w:r>
    </w:p>
    <w:p w14:paraId="0A3BBD1D" w14:textId="7D2EE7D9" w:rsidR="0038645B" w:rsidRPr="00A3797A" w:rsidRDefault="00E51DB2" w:rsidP="0054405C">
      <w:pPr>
        <w:pStyle w:val="Heading3"/>
      </w:pPr>
      <w:bookmarkStart w:id="2323" w:name="_Ref354223747"/>
      <w:bookmarkStart w:id="2324" w:name="_Toc26612523"/>
      <w:bookmarkStart w:id="2325" w:name="_Toc132386838"/>
      <w:r>
        <w:lastRenderedPageBreak/>
        <w:t>Looping Preferences Tab</w:t>
      </w:r>
      <w:bookmarkEnd w:id="2323"/>
      <w:bookmarkEnd w:id="2324"/>
      <w:bookmarkEnd w:id="23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8645B" w14:paraId="339299E8" w14:textId="77777777" w:rsidTr="0038645B">
        <w:tc>
          <w:tcPr>
            <w:tcW w:w="10296" w:type="dxa"/>
          </w:tcPr>
          <w:p w14:paraId="1F379D19" w14:textId="049427CE" w:rsidR="0038645B" w:rsidRDefault="00B7143C" w:rsidP="0038645B">
            <w:pPr>
              <w:keepNext/>
            </w:pPr>
            <w:del w:id="2326" w:author="Chris Satterlee" w:date="2023-04-09T17:41:00Z">
              <w:r w:rsidDel="00980BF1">
                <w:rPr>
                  <w:noProof/>
                </w:rPr>
                <w:drawing>
                  <wp:inline distT="0" distB="0" distL="0" distR="0" wp14:anchorId="41E73374" wp14:editId="07A407F6">
                    <wp:extent cx="4760950" cy="5408023"/>
                    <wp:effectExtent l="0" t="0" r="190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7-20 at 9.33.55 PM.png"/>
                            <pic:cNvPicPr/>
                          </pic:nvPicPr>
                          <pic:blipFill>
                            <a:blip r:embed="rId85" cstate="screen">
                              <a:extLst>
                                <a:ext uri="{28A0092B-C50C-407E-A947-70E740481C1C}">
                                  <a14:useLocalDpi xmlns:a14="http://schemas.microsoft.com/office/drawing/2010/main"/>
                                </a:ext>
                              </a:extLst>
                            </a:blip>
                            <a:stretch>
                              <a:fillRect/>
                            </a:stretch>
                          </pic:blipFill>
                          <pic:spPr>
                            <a:xfrm>
                              <a:off x="0" y="0"/>
                              <a:ext cx="4787701" cy="5438410"/>
                            </a:xfrm>
                            <a:prstGeom prst="rect">
                              <a:avLst/>
                            </a:prstGeom>
                          </pic:spPr>
                        </pic:pic>
                      </a:graphicData>
                    </a:graphic>
                  </wp:inline>
                </w:drawing>
              </w:r>
            </w:del>
            <w:ins w:id="2327" w:author="Chris Satterlee" w:date="2023-04-09T17:57:00Z">
              <w:r w:rsidR="00E8166C">
                <w:rPr>
                  <w:noProof/>
                </w:rPr>
                <w:drawing>
                  <wp:inline distT="0" distB="0" distL="0" distR="0" wp14:anchorId="42C7BC56" wp14:editId="23A82E78">
                    <wp:extent cx="5103987" cy="5760720"/>
                    <wp:effectExtent l="0" t="0" r="1905" b="5080"/>
                    <wp:docPr id="8631865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86563" name="Picture 863186563"/>
                            <pic:cNvPicPr/>
                          </pic:nvPicPr>
                          <pic:blipFill>
                            <a:blip r:embed="rId86"/>
                            <a:stretch>
                              <a:fillRect/>
                            </a:stretch>
                          </pic:blipFill>
                          <pic:spPr>
                            <a:xfrm>
                              <a:off x="0" y="0"/>
                              <a:ext cx="5208072" cy="5878198"/>
                            </a:xfrm>
                            <a:prstGeom prst="rect">
                              <a:avLst/>
                            </a:prstGeom>
                          </pic:spPr>
                        </pic:pic>
                      </a:graphicData>
                    </a:graphic>
                  </wp:inline>
                </w:drawing>
              </w:r>
            </w:ins>
          </w:p>
        </w:tc>
      </w:tr>
    </w:tbl>
    <w:p w14:paraId="3B33D92C" w14:textId="0A1F0E12" w:rsidR="008556B8" w:rsidRDefault="0038645B" w:rsidP="00641C8A">
      <w:pPr>
        <w:pStyle w:val="Caption"/>
      </w:pPr>
      <w:bookmarkStart w:id="2328" w:name="_Toc26612601"/>
      <w:bookmarkStart w:id="2329" w:name="_Toc132386935"/>
      <w:r>
        <w:t xml:space="preserve">Figure </w:t>
      </w:r>
      <w:ins w:id="2330" w:author="Chris Satterlee" w:date="2023-04-10T08:38:00Z">
        <w:r w:rsidR="00773954">
          <w:fldChar w:fldCharType="begin"/>
        </w:r>
        <w:r w:rsidR="00773954">
          <w:instrText xml:space="preserve"> STYLEREF 1 \s </w:instrText>
        </w:r>
      </w:ins>
      <w:r w:rsidR="00773954">
        <w:fldChar w:fldCharType="separate"/>
      </w:r>
      <w:r w:rsidR="0051422D">
        <w:rPr>
          <w:noProof/>
        </w:rPr>
        <w:t>4</w:t>
      </w:r>
      <w:ins w:id="2331"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332" w:author="Chris Satterlee" w:date="2023-04-14T18:03:00Z">
        <w:r w:rsidR="0051422D">
          <w:rPr>
            <w:noProof/>
          </w:rPr>
          <w:t>17</w:t>
        </w:r>
      </w:ins>
      <w:ins w:id="2333" w:author="Chris Satterlee" w:date="2023-04-10T08:38:00Z">
        <w:r w:rsidR="00773954">
          <w:fldChar w:fldCharType="end"/>
        </w:r>
      </w:ins>
      <w:del w:id="2334"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4</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17</w:delText>
        </w:r>
        <w:r w:rsidDel="00773954">
          <w:rPr>
            <w:noProof/>
          </w:rPr>
          <w:fldChar w:fldCharType="end"/>
        </w:r>
      </w:del>
      <w:r>
        <w:t>: Preferences Looping Tab</w:t>
      </w:r>
      <w:bookmarkEnd w:id="2328"/>
      <w:bookmarkEnd w:id="2329"/>
    </w:p>
    <w:p w14:paraId="3A426061" w14:textId="67D36B53" w:rsidR="008556B8" w:rsidRDefault="0038645B" w:rsidP="0038645B">
      <w:r w:rsidRPr="00A3797A">
        <w:t xml:space="preserve">There </w:t>
      </w:r>
      <w:r w:rsidR="008556B8">
        <w:t>are</w:t>
      </w:r>
      <w:r w:rsidRPr="00A3797A">
        <w:t xml:space="preserve"> currently only </w:t>
      </w:r>
      <w:r w:rsidR="008556B8">
        <w:t>two</w:t>
      </w:r>
      <w:r w:rsidR="008556B8" w:rsidRPr="00A3797A">
        <w:t xml:space="preserve"> </w:t>
      </w:r>
      <w:r w:rsidRPr="00A3797A">
        <w:t>option</w:t>
      </w:r>
      <w:r w:rsidR="008556B8">
        <w:t>s</w:t>
      </w:r>
      <w:r w:rsidRPr="00A3797A">
        <w:t xml:space="preserve"> on the Preferences Looping tab. The main options controlling looping behavior are on the main IV Swinger 2 window to the right of the "Swing!" button</w:t>
      </w:r>
      <w:r>
        <w:t xml:space="preserve"> (see section </w:t>
      </w:r>
      <w:r>
        <w:fldChar w:fldCharType="begin"/>
      </w:r>
      <w:r>
        <w:instrText xml:space="preserve"> REF _Ref354225004 \r \h </w:instrText>
      </w:r>
      <w:r>
        <w:fldChar w:fldCharType="separate"/>
      </w:r>
      <w:r w:rsidR="0051422D">
        <w:t>4.1.5</w:t>
      </w:r>
      <w:r>
        <w:fldChar w:fldCharType="end"/>
      </w:r>
      <w:r>
        <w:t xml:space="preserve"> on page </w:t>
      </w:r>
      <w:r>
        <w:fldChar w:fldCharType="begin"/>
      </w:r>
      <w:r>
        <w:instrText xml:space="preserve"> PAGEREF _Ref354225009 \h </w:instrText>
      </w:r>
      <w:r>
        <w:fldChar w:fldCharType="separate"/>
      </w:r>
      <w:ins w:id="2335" w:author="Chris Satterlee" w:date="2023-04-14T18:03:00Z">
        <w:r w:rsidR="0051422D">
          <w:rPr>
            <w:noProof/>
          </w:rPr>
          <w:t>17</w:t>
        </w:r>
      </w:ins>
      <w:del w:id="2336" w:author="Chris Satterlee" w:date="2023-04-11T18:15:00Z">
        <w:r w:rsidR="005C4776" w:rsidDel="00335B82">
          <w:rPr>
            <w:noProof/>
          </w:rPr>
          <w:delText>17</w:delText>
        </w:r>
      </w:del>
      <w:r>
        <w:fldChar w:fldCharType="end"/>
      </w:r>
      <w:r>
        <w:t>)</w:t>
      </w:r>
      <w:r w:rsidRPr="00A3797A">
        <w:t xml:space="preserve">. The </w:t>
      </w:r>
      <w:r w:rsidR="008556B8">
        <w:t>first</w:t>
      </w:r>
      <w:r w:rsidRPr="00A3797A">
        <w:t xml:space="preserve"> option is to choose whether the settings on the main screen should be retained after the program is closed and restored the next time it is opened.</w:t>
      </w:r>
      <w:r w:rsidR="00836517">
        <w:t xml:space="preserve"> If this box is not checked, the application always comes up with Loop Mode turned off.</w:t>
      </w:r>
    </w:p>
    <w:p w14:paraId="641103AB" w14:textId="77777777" w:rsidR="008556B8" w:rsidRDefault="008556B8" w:rsidP="0038645B"/>
    <w:p w14:paraId="7E14EC73" w14:textId="6A79A2AE" w:rsidR="0038645B" w:rsidRPr="0038645B" w:rsidRDefault="008556B8" w:rsidP="0038645B">
      <w:r w:rsidRPr="008556B8">
        <w:t xml:space="preserve">The second </w:t>
      </w:r>
      <w:r>
        <w:t xml:space="preserve">option </w:t>
      </w:r>
      <w:r w:rsidRPr="008556B8">
        <w:t>is to choose whether or not looping should stop on non-fatal errors.</w:t>
      </w:r>
      <w:r>
        <w:t xml:space="preserve"> </w:t>
      </w:r>
      <w:ins w:id="2337" w:author="Chris Satterlee" w:date="2023-04-10T08:18:00Z">
        <w:r w:rsidR="005160F7">
          <w:t xml:space="preserve">As of </w:t>
        </w:r>
      </w:ins>
      <w:ins w:id="2338" w:author="Chris Satterlee" w:date="2023-04-10T22:07:00Z">
        <w:r w:rsidR="00B966A3">
          <w:t>v</w:t>
        </w:r>
      </w:ins>
      <w:ins w:id="2339" w:author="Chris Satterlee" w:date="2023-04-10T08:18:00Z">
        <w:r w:rsidR="005160F7">
          <w:t>2.8.0, t</w:t>
        </w:r>
      </w:ins>
      <w:del w:id="2340" w:author="Chris Satterlee" w:date="2023-04-10T08:18:00Z">
        <w:r w:rsidDel="005160F7">
          <w:delText>T</w:delText>
        </w:r>
      </w:del>
      <w:r>
        <w:t xml:space="preserve">he </w:t>
      </w:r>
      <w:proofErr w:type="gramStart"/>
      <w:r>
        <w:t>default</w:t>
      </w:r>
      <w:proofErr w:type="gramEnd"/>
      <w:r>
        <w:t xml:space="preserve"> is to </w:t>
      </w:r>
      <w:ins w:id="2341" w:author="Chris Satterlee" w:date="2023-04-09T17:58:00Z">
        <w:r w:rsidR="00E8166C" w:rsidRPr="00E8166C">
          <w:rPr>
            <w:u w:val="single"/>
            <w:rPrChange w:id="2342" w:author="Chris Satterlee" w:date="2023-04-09T17:59:00Z">
              <w:rPr/>
            </w:rPrChange>
          </w:rPr>
          <w:t>not</w:t>
        </w:r>
        <w:r w:rsidR="00E8166C">
          <w:t xml:space="preserve"> </w:t>
        </w:r>
      </w:ins>
      <w:r>
        <w:t xml:space="preserve">stop on all errors; </w:t>
      </w:r>
      <w:ins w:id="2343" w:author="Chris Satterlee" w:date="2023-04-09T17:59:00Z">
        <w:r w:rsidR="00E8166C">
          <w:t xml:space="preserve">some errors will display their message on the main screen and the looping will continue. </w:t>
        </w:r>
      </w:ins>
      <w:ins w:id="2344" w:author="Chris Satterlee" w:date="2023-04-09T18:00:00Z">
        <w:r w:rsidR="00E8166C">
          <w:t>A good example of where this can be useful is the “</w:t>
        </w:r>
        <w:r w:rsidR="00E8166C" w:rsidRPr="008556B8">
          <w:t>Timed out polling for stable Isc</w:t>
        </w:r>
        <w:r w:rsidR="00E8166C">
          <w:t xml:space="preserve">” error, which is usually caused by insufficient sunlight. </w:t>
        </w:r>
      </w:ins>
      <w:ins w:id="2345" w:author="Chris Satterlee" w:date="2023-04-09T18:02:00Z">
        <w:r w:rsidR="00E8166C">
          <w:t>T</w:t>
        </w:r>
      </w:ins>
      <w:ins w:id="2346" w:author="Chris Satterlee" w:date="2023-04-09T18:00:00Z">
        <w:r w:rsidR="00E8166C">
          <w:t>hat may be intentional, such as</w:t>
        </w:r>
      </w:ins>
      <w:ins w:id="2347" w:author="Chris Satterlee" w:date="2023-04-10T08:19:00Z">
        <w:r w:rsidR="005160F7">
          <w:t xml:space="preserve"> </w:t>
        </w:r>
      </w:ins>
      <w:ins w:id="2348" w:author="Chris Satterlee" w:date="2023-04-09T18:00:00Z">
        <w:r w:rsidR="00E8166C">
          <w:t xml:space="preserve">during a sweep test for shading or tilt angle, or an unattended multi-day test. If the box is checked and one of these </w:t>
        </w:r>
      </w:ins>
      <w:ins w:id="2349" w:author="Chris Satterlee" w:date="2023-04-09T18:01:00Z">
        <w:r w:rsidR="00E8166C">
          <w:t>errors is detected</w:t>
        </w:r>
      </w:ins>
      <w:ins w:id="2350" w:author="Chris Satterlee" w:date="2023-04-09T18:00:00Z">
        <w:r w:rsidR="00E8166C">
          <w:t xml:space="preserve">, </w:t>
        </w:r>
      </w:ins>
      <w:del w:id="2351" w:author="Chris Satterlee" w:date="2023-04-09T18:01:00Z">
        <w:r w:rsidDel="00E8166C">
          <w:delText xml:space="preserve">when an error is detected </w:delText>
        </w:r>
      </w:del>
      <w:r>
        <w:t>a dialog is displayed and the user must dismiss the dialog and restart the looping by clicking on the Swing! button</w:t>
      </w:r>
      <w:del w:id="2352" w:author="Chris Satterlee" w:date="2023-04-09T18:01:00Z">
        <w:r w:rsidDel="00E8166C">
          <w:delText>. But if this box is unchecked, some errors will display their message on the main screen and the looping will continue</w:delText>
        </w:r>
      </w:del>
      <w:r>
        <w:t xml:space="preserve">. </w:t>
      </w:r>
      <w:del w:id="2353" w:author="Chris Satterlee" w:date="2023-04-09T18:00:00Z">
        <w:r w:rsidDel="00E8166C">
          <w:delText>A good example of where this can be useful is the “</w:delText>
        </w:r>
        <w:r w:rsidRPr="008556B8" w:rsidDel="00E8166C">
          <w:delText>Timed out polling for stable Isc</w:delText>
        </w:r>
        <w:r w:rsidDel="00E8166C">
          <w:delText xml:space="preserve">” error, which is usually caused by insufficient sunlight. And that may be intentional, such as a during a sweep test for shading or tilt angle, or an unattended multi-day test. </w:delText>
        </w:r>
      </w:del>
    </w:p>
    <w:p w14:paraId="5CD50C9E" w14:textId="04C989DD" w:rsidR="00E51DB2" w:rsidRDefault="00E51DB2" w:rsidP="0054405C">
      <w:pPr>
        <w:pStyle w:val="Heading3"/>
      </w:pPr>
      <w:bookmarkStart w:id="2354" w:name="_Ref354223751"/>
      <w:bookmarkStart w:id="2355" w:name="_Ref354223757"/>
      <w:bookmarkStart w:id="2356" w:name="_Toc26612524"/>
      <w:bookmarkStart w:id="2357" w:name="_Toc132386839"/>
      <w:r>
        <w:lastRenderedPageBreak/>
        <w:t>Arduino Preferences Tab</w:t>
      </w:r>
      <w:bookmarkEnd w:id="2354"/>
      <w:bookmarkEnd w:id="2355"/>
      <w:bookmarkEnd w:id="2356"/>
      <w:bookmarkEnd w:id="2357"/>
    </w:p>
    <w:tbl>
      <w:tblPr>
        <w:tblStyle w:val="TableGrid"/>
        <w:tblW w:w="10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55"/>
      </w:tblGrid>
      <w:tr w:rsidR="005E1F65" w14:paraId="22E321E0" w14:textId="77777777" w:rsidTr="00E11436">
        <w:trPr>
          <w:trHeight w:val="364"/>
        </w:trPr>
        <w:tc>
          <w:tcPr>
            <w:tcW w:w="10355" w:type="dxa"/>
          </w:tcPr>
          <w:p w14:paraId="4F664EA0" w14:textId="053C26E9" w:rsidR="0038645B" w:rsidRDefault="003B4329" w:rsidP="0038645B">
            <w:pPr>
              <w:keepNext/>
            </w:pPr>
            <w:del w:id="2358" w:author="Chris Satterlee" w:date="2023-04-10T08:20:00Z">
              <w:r w:rsidDel="005160F7">
                <w:rPr>
                  <w:noProof/>
                </w:rPr>
                <w:drawing>
                  <wp:inline distT="0" distB="0" distL="0" distR="0" wp14:anchorId="538214B3" wp14:editId="464BB454">
                    <wp:extent cx="5551714" cy="6307363"/>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7-20 at 9.40.01 PM.png"/>
                            <pic:cNvPicPr/>
                          </pic:nvPicPr>
                          <pic:blipFill>
                            <a:blip r:embed="rId87" cstate="screen">
                              <a:extLst>
                                <a:ext uri="{28A0092B-C50C-407E-A947-70E740481C1C}">
                                  <a14:useLocalDpi xmlns:a14="http://schemas.microsoft.com/office/drawing/2010/main"/>
                                </a:ext>
                              </a:extLst>
                            </a:blip>
                            <a:stretch>
                              <a:fillRect/>
                            </a:stretch>
                          </pic:blipFill>
                          <pic:spPr>
                            <a:xfrm>
                              <a:off x="0" y="0"/>
                              <a:ext cx="5560232" cy="6317040"/>
                            </a:xfrm>
                            <a:prstGeom prst="rect">
                              <a:avLst/>
                            </a:prstGeom>
                          </pic:spPr>
                        </pic:pic>
                      </a:graphicData>
                    </a:graphic>
                  </wp:inline>
                </w:drawing>
              </w:r>
            </w:del>
            <w:ins w:id="2359" w:author="Chris Satterlee" w:date="2023-04-10T08:20:00Z">
              <w:r w:rsidR="005160F7">
                <w:rPr>
                  <w:noProof/>
                </w:rPr>
                <w:drawing>
                  <wp:inline distT="0" distB="0" distL="0" distR="0" wp14:anchorId="6FAD6659" wp14:editId="63F70425">
                    <wp:extent cx="5307601" cy="6042660"/>
                    <wp:effectExtent l="0" t="0" r="1270" b="2540"/>
                    <wp:docPr id="2503657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65749" name="Picture 250365749"/>
                            <pic:cNvPicPr/>
                          </pic:nvPicPr>
                          <pic:blipFill>
                            <a:blip r:embed="rId88"/>
                            <a:stretch>
                              <a:fillRect/>
                            </a:stretch>
                          </pic:blipFill>
                          <pic:spPr>
                            <a:xfrm>
                              <a:off x="0" y="0"/>
                              <a:ext cx="5388354" cy="6134597"/>
                            </a:xfrm>
                            <a:prstGeom prst="rect">
                              <a:avLst/>
                            </a:prstGeom>
                          </pic:spPr>
                        </pic:pic>
                      </a:graphicData>
                    </a:graphic>
                  </wp:inline>
                </w:drawing>
              </w:r>
            </w:ins>
          </w:p>
        </w:tc>
      </w:tr>
    </w:tbl>
    <w:p w14:paraId="0B817189" w14:textId="48DCA330" w:rsidR="0038645B" w:rsidRPr="0038645B" w:rsidRDefault="0038645B" w:rsidP="0038645B">
      <w:pPr>
        <w:pStyle w:val="Caption"/>
      </w:pPr>
      <w:bookmarkStart w:id="2360" w:name="_Toc26612602"/>
      <w:bookmarkStart w:id="2361" w:name="_Toc132386936"/>
      <w:r>
        <w:t xml:space="preserve">Figure </w:t>
      </w:r>
      <w:ins w:id="2362" w:author="Chris Satterlee" w:date="2023-04-10T08:38:00Z">
        <w:r w:rsidR="00773954">
          <w:fldChar w:fldCharType="begin"/>
        </w:r>
        <w:r w:rsidR="00773954">
          <w:instrText xml:space="preserve"> STYLEREF 1 \s </w:instrText>
        </w:r>
      </w:ins>
      <w:r w:rsidR="00773954">
        <w:fldChar w:fldCharType="separate"/>
      </w:r>
      <w:r w:rsidR="0051422D">
        <w:rPr>
          <w:noProof/>
        </w:rPr>
        <w:t>4</w:t>
      </w:r>
      <w:ins w:id="2363"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364" w:author="Chris Satterlee" w:date="2023-04-14T18:03:00Z">
        <w:r w:rsidR="0051422D">
          <w:rPr>
            <w:noProof/>
          </w:rPr>
          <w:t>18</w:t>
        </w:r>
      </w:ins>
      <w:ins w:id="2365" w:author="Chris Satterlee" w:date="2023-04-10T08:38:00Z">
        <w:r w:rsidR="00773954">
          <w:fldChar w:fldCharType="end"/>
        </w:r>
      </w:ins>
      <w:del w:id="2366"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4</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18</w:delText>
        </w:r>
        <w:r w:rsidDel="00773954">
          <w:rPr>
            <w:noProof/>
          </w:rPr>
          <w:fldChar w:fldCharType="end"/>
        </w:r>
      </w:del>
      <w:r>
        <w:t>: Preferences Arduino Tab</w:t>
      </w:r>
      <w:bookmarkEnd w:id="2360"/>
      <w:bookmarkEnd w:id="2361"/>
    </w:p>
    <w:p w14:paraId="70CB044D" w14:textId="64AEBFF3" w:rsidR="00A3797A" w:rsidRDefault="00A3797A" w:rsidP="00A3797A">
      <w:r>
        <w:t>The configuration options on the Arduino tab are for advanced users who are familiar with the code that runs on the IV Swinger 2 Arduino microcontroller.  Normally the default values should be used. Any changes made here are sent to the Arduino when the OK button is pressed and take effect starti</w:t>
      </w:r>
      <w:r w:rsidR="0038645B">
        <w:t>ng with the next run. Following</w:t>
      </w:r>
      <w:r>
        <w:t xml:space="preserve"> are very br</w:t>
      </w:r>
      <w:r w:rsidR="0038645B">
        <w:t>ief descriptions of each option.</w:t>
      </w:r>
    </w:p>
    <w:p w14:paraId="3770FB2E" w14:textId="50FAEE7C" w:rsidR="00A3797A" w:rsidRDefault="0038645B" w:rsidP="009F65DA">
      <w:pPr>
        <w:pStyle w:val="Heading4"/>
      </w:pPr>
      <w:bookmarkStart w:id="2367" w:name="_Toc26612525"/>
      <w:bookmarkStart w:id="2368" w:name="_Toc132386840"/>
      <w:r>
        <w:t xml:space="preserve">SPI clock </w:t>
      </w:r>
      <w:proofErr w:type="spellStart"/>
      <w:r>
        <w:t>freq</w:t>
      </w:r>
      <w:bookmarkEnd w:id="2367"/>
      <w:bookmarkEnd w:id="2368"/>
      <w:proofErr w:type="spellEnd"/>
    </w:p>
    <w:p w14:paraId="37663C43" w14:textId="1F06A878" w:rsidR="00A3797A" w:rsidRDefault="00A3797A" w:rsidP="00A3797A">
      <w:r>
        <w:t xml:space="preserve">Clock frequency of the SPI bus. The SPI bus is used to communicate with the MCP3202 ADC.  At 5V, the MCP3202 is specified to work up to 1.8 MHz, but current parts have been shown to operate fine with faster clocks.  A higher SPI clock frequency results in more closely spaced points on the IV curve. The default is 2 </w:t>
      </w:r>
      <w:proofErr w:type="spellStart"/>
      <w:r>
        <w:t>MHz.</w:t>
      </w:r>
      <w:proofErr w:type="spellEnd"/>
    </w:p>
    <w:p w14:paraId="11DCB3C8" w14:textId="4F3396A5" w:rsidR="00A3797A" w:rsidRDefault="0038645B" w:rsidP="009F65DA">
      <w:pPr>
        <w:pStyle w:val="Heading4"/>
      </w:pPr>
      <w:bookmarkStart w:id="2369" w:name="_Toc26612526"/>
      <w:bookmarkStart w:id="2370" w:name="_Toc132386841"/>
      <w:r>
        <w:lastRenderedPageBreak/>
        <w:t>Max IV points</w:t>
      </w:r>
      <w:bookmarkEnd w:id="2369"/>
      <w:bookmarkEnd w:id="2370"/>
    </w:p>
    <w:p w14:paraId="50C6A554" w14:textId="09272A10" w:rsidR="00A3797A" w:rsidRDefault="00A3797A" w:rsidP="00A3797A">
      <w:r>
        <w:t>Maximum number of I/V pairs to capture.  The actual number will always be less (sometimes substantially less).</w:t>
      </w:r>
    </w:p>
    <w:p w14:paraId="6FC15BBC" w14:textId="76243635" w:rsidR="00A3797A" w:rsidRDefault="0038645B" w:rsidP="009F65DA">
      <w:pPr>
        <w:pStyle w:val="Heading4"/>
      </w:pPr>
      <w:bookmarkStart w:id="2371" w:name="_Toc26612527"/>
      <w:bookmarkStart w:id="2372" w:name="_Toc132386842"/>
      <w:r>
        <w:t>Min Isc ADC</w:t>
      </w:r>
      <w:bookmarkEnd w:id="2371"/>
      <w:bookmarkEnd w:id="2372"/>
    </w:p>
    <w:p w14:paraId="23AB9B0B" w14:textId="3E854D6D" w:rsidR="00A3797A" w:rsidRDefault="00A3797A" w:rsidP="00A3797A">
      <w:r>
        <w:t>Minimum ADC value the channel measuring current must reach before starting to poll for stable Isc.</w:t>
      </w:r>
    </w:p>
    <w:p w14:paraId="6B186036" w14:textId="147835E7" w:rsidR="00A3797A" w:rsidRDefault="0038645B" w:rsidP="009F65DA">
      <w:pPr>
        <w:pStyle w:val="Heading4"/>
      </w:pPr>
      <w:bookmarkStart w:id="2373" w:name="_Toc26612528"/>
      <w:bookmarkStart w:id="2374" w:name="_Toc132386843"/>
      <w:r>
        <w:t>Max Isc poll</w:t>
      </w:r>
      <w:bookmarkEnd w:id="2373"/>
      <w:bookmarkEnd w:id="2374"/>
    </w:p>
    <w:p w14:paraId="43BF7906" w14:textId="5C878D5D" w:rsidR="00A3797A" w:rsidRDefault="00A3797A" w:rsidP="00A3797A">
      <w:r>
        <w:t>Maximum number of loops waiting for Isc</w:t>
      </w:r>
      <w:r w:rsidR="0038645B">
        <w:t xml:space="preserve"> to stabilize before giving up.</w:t>
      </w:r>
    </w:p>
    <w:p w14:paraId="2392C295" w14:textId="62DEEAEC" w:rsidR="00A3797A" w:rsidRDefault="0038645B" w:rsidP="009F65DA">
      <w:pPr>
        <w:pStyle w:val="Heading4"/>
      </w:pPr>
      <w:bookmarkStart w:id="2375" w:name="_Toc26612529"/>
      <w:bookmarkStart w:id="2376" w:name="_Toc132386844"/>
      <w:r>
        <w:t>Isc stable ADC</w:t>
      </w:r>
      <w:bookmarkEnd w:id="2375"/>
      <w:bookmarkEnd w:id="2376"/>
    </w:p>
    <w:p w14:paraId="698A6165" w14:textId="30A4E863" w:rsidR="00A3797A" w:rsidRDefault="00A3797A" w:rsidP="00A3797A">
      <w:r>
        <w:t>Three consec</w:t>
      </w:r>
      <w:r w:rsidR="00836517">
        <w:t>u</w:t>
      </w:r>
      <w:r>
        <w:t>tive measurements must vary less than this amount for Isc to be considered stable.</w:t>
      </w:r>
    </w:p>
    <w:p w14:paraId="7CC76091" w14:textId="6F5EB9A3" w:rsidR="00A3797A" w:rsidRDefault="0038645B" w:rsidP="009F65DA">
      <w:pPr>
        <w:pStyle w:val="Heading4"/>
      </w:pPr>
      <w:bookmarkStart w:id="2377" w:name="_Toc26612530"/>
      <w:bookmarkStart w:id="2378" w:name="_Toc132386845"/>
      <w:r>
        <w:t>Max discards</w:t>
      </w:r>
      <w:bookmarkEnd w:id="2377"/>
      <w:bookmarkEnd w:id="2378"/>
    </w:p>
    <w:p w14:paraId="6C6DB4C4" w14:textId="5CD1A80D" w:rsidR="00A3797A" w:rsidRDefault="00A3797A" w:rsidP="00A3797A">
      <w:r>
        <w:t>Maximum consecutive points that may be discarded because they are too close together before recording a point anyway.</w:t>
      </w:r>
    </w:p>
    <w:p w14:paraId="2DE69272" w14:textId="5340C140" w:rsidR="00A3797A" w:rsidRDefault="0038645B" w:rsidP="009F65DA">
      <w:pPr>
        <w:pStyle w:val="Heading4"/>
      </w:pPr>
      <w:bookmarkStart w:id="2379" w:name="_Toc26612531"/>
      <w:bookmarkStart w:id="2380" w:name="_Toc132386846"/>
      <w:r>
        <w:t>Aspect height</w:t>
      </w:r>
      <w:bookmarkEnd w:id="2379"/>
      <w:bookmarkEnd w:id="2380"/>
    </w:p>
    <w:p w14:paraId="169C774D" w14:textId="727FD7F5" w:rsidR="00A3797A" w:rsidRDefault="00A3797A" w:rsidP="00A3797A">
      <w:r>
        <w:t>Height of graph's aspect ratio (max 8). Used for "distance" calcul</w:t>
      </w:r>
      <w:r w:rsidR="0038645B">
        <w:t>ation in the discard algorithm.</w:t>
      </w:r>
    </w:p>
    <w:p w14:paraId="0B996FFC" w14:textId="0001EB5B" w:rsidR="00A3797A" w:rsidRDefault="0038645B" w:rsidP="009F65DA">
      <w:pPr>
        <w:pStyle w:val="Heading4"/>
      </w:pPr>
      <w:bookmarkStart w:id="2381" w:name="_Toc26612532"/>
      <w:bookmarkStart w:id="2382" w:name="_Toc132386847"/>
      <w:r>
        <w:t>Aspect width</w:t>
      </w:r>
      <w:bookmarkEnd w:id="2381"/>
      <w:bookmarkEnd w:id="2382"/>
    </w:p>
    <w:p w14:paraId="40B3475D" w14:textId="1683C7B4" w:rsidR="00A3797A" w:rsidRDefault="00A3797A" w:rsidP="00A3797A">
      <w:r>
        <w:t>Width of graph's aspect ratio (max 8). Used for "distance" calculation in the</w:t>
      </w:r>
      <w:r w:rsidR="00836517">
        <w:t xml:space="preserve"> </w:t>
      </w:r>
      <w:r>
        <w:t>discard algorithm.</w:t>
      </w:r>
    </w:p>
    <w:p w14:paraId="38412BD0" w14:textId="5C57FC67" w:rsidR="008556B8" w:rsidRDefault="008556B8" w:rsidP="009F65DA">
      <w:pPr>
        <w:pStyle w:val="Heading4"/>
      </w:pPr>
      <w:bookmarkStart w:id="2383" w:name="_Toc26612533"/>
      <w:bookmarkStart w:id="2384" w:name="_Toc132386848"/>
      <w:r>
        <w:t>Relay is active-high</w:t>
      </w:r>
      <w:bookmarkEnd w:id="2383"/>
      <w:bookmarkEnd w:id="2384"/>
    </w:p>
    <w:p w14:paraId="58BA379D" w14:textId="43EDB429" w:rsidR="008556B8" w:rsidRPr="008556B8" w:rsidRDefault="008556B8" w:rsidP="008556B8">
      <w:r w:rsidRPr="008556B8">
        <w:t>Check ONLY if the IV Swinger 2 was constructed with a (non-standard) relay module that has an active-high trigger pin. This value will be saved in the Arduino EEPROM so the hardware "remembers" what type of relay it has.</w:t>
      </w:r>
      <w:r w:rsidR="00D14A27">
        <w:t xml:space="preserve"> </w:t>
      </w:r>
      <w:r w:rsidR="00D14A27" w:rsidRPr="00627A9C">
        <w:rPr>
          <w:b/>
        </w:rPr>
        <w:t>This option should NEVER be selected for an IV Swinger 2 that uses SSRs</w:t>
      </w:r>
      <w:ins w:id="2385" w:author="Chris Satterlee" w:date="2023-04-10T08:24:00Z">
        <w:r w:rsidR="005160F7">
          <w:rPr>
            <w:b/>
          </w:rPr>
          <w:t xml:space="preserve"> (or FETs)</w:t>
        </w:r>
      </w:ins>
      <w:r w:rsidR="00D14A27">
        <w:rPr>
          <w:b/>
        </w:rPr>
        <w:t>,</w:t>
      </w:r>
      <w:r w:rsidR="00D14A27" w:rsidRPr="00627A9C">
        <w:rPr>
          <w:b/>
        </w:rPr>
        <w:t xml:space="preserve"> or damage could result.</w:t>
      </w:r>
    </w:p>
    <w:p w14:paraId="373A8DA0" w14:textId="77777777" w:rsidR="008556B8" w:rsidRPr="005E5723" w:rsidRDefault="008556B8" w:rsidP="005E5723"/>
    <w:p w14:paraId="5ACC1596" w14:textId="48C49831" w:rsidR="00513456" w:rsidRDefault="00513456" w:rsidP="0054405C">
      <w:pPr>
        <w:pStyle w:val="Heading3"/>
      </w:pPr>
      <w:bookmarkStart w:id="2386" w:name="_Ref47352180"/>
      <w:bookmarkStart w:id="2387" w:name="_Toc132386849"/>
      <w:bookmarkStart w:id="2388" w:name="_Ref354211180"/>
      <w:bookmarkStart w:id="2389" w:name="_Toc26612534"/>
      <w:r>
        <w:lastRenderedPageBreak/>
        <w:t xml:space="preserve">PV Model </w:t>
      </w:r>
      <w:ins w:id="2390" w:author="Chris Satterlee" w:date="2023-04-10T08:22:00Z">
        <w:r w:rsidR="005160F7">
          <w:t xml:space="preserve">Preferences </w:t>
        </w:r>
      </w:ins>
      <w:r>
        <w:t>Tab</w:t>
      </w:r>
      <w:bookmarkEnd w:id="2386"/>
      <w:bookmarkEnd w:id="238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13456" w14:paraId="2EB9A622" w14:textId="77777777" w:rsidTr="00E11436">
        <w:tc>
          <w:tcPr>
            <w:tcW w:w="10296" w:type="dxa"/>
          </w:tcPr>
          <w:p w14:paraId="4F34915E" w14:textId="53789CA6" w:rsidR="00513456" w:rsidRDefault="00513456" w:rsidP="00E11436">
            <w:pPr>
              <w:keepNext/>
            </w:pPr>
            <w:del w:id="2391" w:author="Chris Satterlee" w:date="2023-04-10T08:25:00Z">
              <w:r w:rsidDel="005160F7">
                <w:rPr>
                  <w:noProof/>
                </w:rPr>
                <w:drawing>
                  <wp:inline distT="0" distB="0" distL="0" distR="0" wp14:anchorId="1E02FC07" wp14:editId="2E33C8A7">
                    <wp:extent cx="5600136" cy="6361266"/>
                    <wp:effectExtent l="0" t="0" r="63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7-21 at 9.51.53 AM.png"/>
                            <pic:cNvPicPr/>
                          </pic:nvPicPr>
                          <pic:blipFill>
                            <a:blip r:embed="rId89" cstate="screen">
                              <a:extLst>
                                <a:ext uri="{28A0092B-C50C-407E-A947-70E740481C1C}">
                                  <a14:useLocalDpi xmlns:a14="http://schemas.microsoft.com/office/drawing/2010/main"/>
                                </a:ext>
                              </a:extLst>
                            </a:blip>
                            <a:stretch>
                              <a:fillRect/>
                            </a:stretch>
                          </pic:blipFill>
                          <pic:spPr>
                            <a:xfrm>
                              <a:off x="0" y="0"/>
                              <a:ext cx="5611245" cy="6373885"/>
                            </a:xfrm>
                            <a:prstGeom prst="rect">
                              <a:avLst/>
                            </a:prstGeom>
                          </pic:spPr>
                        </pic:pic>
                      </a:graphicData>
                    </a:graphic>
                  </wp:inline>
                </w:drawing>
              </w:r>
            </w:del>
            <w:ins w:id="2392" w:author="Chris Satterlee" w:date="2023-04-10T08:25:00Z">
              <w:r w:rsidR="005160F7">
                <w:rPr>
                  <w:noProof/>
                </w:rPr>
                <w:drawing>
                  <wp:inline distT="0" distB="0" distL="0" distR="0" wp14:anchorId="551E6D30" wp14:editId="4A229295">
                    <wp:extent cx="5722379" cy="6454140"/>
                    <wp:effectExtent l="0" t="0" r="5715" b="0"/>
                    <wp:docPr id="421310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10114" name="Picture 421310114"/>
                            <pic:cNvPicPr/>
                          </pic:nvPicPr>
                          <pic:blipFill>
                            <a:blip r:embed="rId90"/>
                            <a:stretch>
                              <a:fillRect/>
                            </a:stretch>
                          </pic:blipFill>
                          <pic:spPr>
                            <a:xfrm>
                              <a:off x="0" y="0"/>
                              <a:ext cx="5899761" cy="6654205"/>
                            </a:xfrm>
                            <a:prstGeom prst="rect">
                              <a:avLst/>
                            </a:prstGeom>
                          </pic:spPr>
                        </pic:pic>
                      </a:graphicData>
                    </a:graphic>
                  </wp:inline>
                </w:drawing>
              </w:r>
            </w:ins>
          </w:p>
        </w:tc>
      </w:tr>
    </w:tbl>
    <w:p w14:paraId="2D0A587E" w14:textId="55120036" w:rsidR="00513456" w:rsidRDefault="00513456" w:rsidP="00513456">
      <w:pPr>
        <w:pStyle w:val="Caption"/>
      </w:pPr>
      <w:bookmarkStart w:id="2393" w:name="_Ref46217900"/>
      <w:bookmarkStart w:id="2394" w:name="_Toc132386937"/>
      <w:r>
        <w:t xml:space="preserve">Figure </w:t>
      </w:r>
      <w:ins w:id="2395" w:author="Chris Satterlee" w:date="2023-04-10T08:38:00Z">
        <w:r w:rsidR="00773954">
          <w:fldChar w:fldCharType="begin"/>
        </w:r>
        <w:r w:rsidR="00773954">
          <w:instrText xml:space="preserve"> STYLEREF 1 \s </w:instrText>
        </w:r>
      </w:ins>
      <w:r w:rsidR="00773954">
        <w:fldChar w:fldCharType="separate"/>
      </w:r>
      <w:r w:rsidR="0051422D">
        <w:rPr>
          <w:noProof/>
        </w:rPr>
        <w:t>4</w:t>
      </w:r>
      <w:ins w:id="2396"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397" w:author="Chris Satterlee" w:date="2023-04-14T18:03:00Z">
        <w:r w:rsidR="0051422D">
          <w:rPr>
            <w:noProof/>
          </w:rPr>
          <w:t>19</w:t>
        </w:r>
      </w:ins>
      <w:ins w:id="2398" w:author="Chris Satterlee" w:date="2023-04-10T08:38:00Z">
        <w:r w:rsidR="00773954">
          <w:fldChar w:fldCharType="end"/>
        </w:r>
      </w:ins>
      <w:del w:id="2399"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4</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19</w:delText>
        </w:r>
        <w:r w:rsidDel="00773954">
          <w:rPr>
            <w:noProof/>
          </w:rPr>
          <w:fldChar w:fldCharType="end"/>
        </w:r>
      </w:del>
      <w:bookmarkEnd w:id="2393"/>
      <w:r>
        <w:t>: Preferences PV Model Tab</w:t>
      </w:r>
      <w:bookmarkEnd w:id="2394"/>
    </w:p>
    <w:p w14:paraId="6FEAA07B" w14:textId="3246B376" w:rsidR="00513456" w:rsidRDefault="003A13F3" w:rsidP="00513456">
      <w:r>
        <w:fldChar w:fldCharType="begin"/>
      </w:r>
      <w:r>
        <w:instrText xml:space="preserve"> REF _Ref46217900 \h </w:instrText>
      </w:r>
      <w:r>
        <w:fldChar w:fldCharType="separate"/>
      </w:r>
      <w:ins w:id="2400" w:author="Chris Satterlee" w:date="2023-04-14T18:03:00Z">
        <w:r w:rsidR="0051422D">
          <w:t xml:space="preserve">Figure </w:t>
        </w:r>
        <w:r w:rsidR="0051422D">
          <w:rPr>
            <w:noProof/>
          </w:rPr>
          <w:t>4</w:t>
        </w:r>
        <w:r w:rsidR="0051422D">
          <w:noBreakHyphen/>
        </w:r>
        <w:r w:rsidR="0051422D">
          <w:rPr>
            <w:noProof/>
          </w:rPr>
          <w:t>19</w:t>
        </w:r>
        <w:r w:rsidR="0051422D" w:rsidDel="00773954">
          <w:rPr>
            <w:noProof/>
          </w:rPr>
          <w:t>4</w:t>
        </w:r>
        <w:r w:rsidR="0051422D" w:rsidDel="00773954">
          <w:noBreakHyphen/>
        </w:r>
        <w:r w:rsidR="0051422D" w:rsidDel="00773954">
          <w:rPr>
            <w:noProof/>
          </w:rPr>
          <w:t>19</w:t>
        </w:r>
      </w:ins>
      <w:del w:id="2401"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19</w:delText>
        </w:r>
      </w:del>
      <w:r>
        <w:fldChar w:fldCharType="end"/>
      </w:r>
      <w:r>
        <w:t xml:space="preserve"> above shows the PV Model tab.</w:t>
      </w:r>
    </w:p>
    <w:p w14:paraId="27DE74D7" w14:textId="1C35150E" w:rsidR="003A13F3" w:rsidRDefault="003A13F3" w:rsidP="00513456"/>
    <w:p w14:paraId="0E87E27A" w14:textId="1E84501C" w:rsidR="006359BE" w:rsidRDefault="003A13F3" w:rsidP="007B32F2">
      <w:r>
        <w:t>The configuration controls on the PV Model tab specify the characteristics of the PV under test so that reference curve</w:t>
      </w:r>
      <w:r w:rsidR="00DD4858">
        <w:t>s</w:t>
      </w:r>
      <w:r>
        <w:t xml:space="preserve"> may be generated and overlaid </w:t>
      </w:r>
      <w:r w:rsidR="00DD4858">
        <w:t>onto</w:t>
      </w:r>
      <w:r>
        <w:t xml:space="preserve"> measured IV curves for comparison.</w:t>
      </w:r>
      <w:r w:rsidR="00DD4858">
        <w:t xml:space="preserve"> The “Plot Reference” button on the main window (see section </w:t>
      </w:r>
      <w:r w:rsidR="00DD4858">
        <w:fldChar w:fldCharType="begin"/>
      </w:r>
      <w:r w:rsidR="00DD4858">
        <w:instrText xml:space="preserve"> REF _Ref46218665 \r \h </w:instrText>
      </w:r>
      <w:r w:rsidR="00DD4858">
        <w:fldChar w:fldCharType="separate"/>
      </w:r>
      <w:r w:rsidR="0051422D">
        <w:t>4.1.5</w:t>
      </w:r>
      <w:r w:rsidR="00DD4858">
        <w:fldChar w:fldCharType="end"/>
      </w:r>
      <w:r w:rsidR="00DD4858">
        <w:t xml:space="preserve"> on page </w:t>
      </w:r>
      <w:r w:rsidR="00DD4858">
        <w:fldChar w:fldCharType="begin"/>
      </w:r>
      <w:r w:rsidR="00DD4858">
        <w:instrText xml:space="preserve"> PAGEREF _Ref46218665 \h </w:instrText>
      </w:r>
      <w:r w:rsidR="00DD4858">
        <w:fldChar w:fldCharType="separate"/>
      </w:r>
      <w:ins w:id="2402" w:author="Chris Satterlee" w:date="2023-04-14T18:03:00Z">
        <w:r w:rsidR="0051422D">
          <w:rPr>
            <w:noProof/>
          </w:rPr>
          <w:t>17</w:t>
        </w:r>
      </w:ins>
      <w:del w:id="2403" w:author="Chris Satterlee" w:date="2023-04-11T18:15:00Z">
        <w:r w:rsidR="005C4776" w:rsidDel="00335B82">
          <w:rPr>
            <w:noProof/>
          </w:rPr>
          <w:delText>17</w:delText>
        </w:r>
      </w:del>
      <w:r w:rsidR="00DD4858">
        <w:fldChar w:fldCharType="end"/>
      </w:r>
      <w:r w:rsidR="00DD4858">
        <w:t>) is enabled only when a PV</w:t>
      </w:r>
      <w:r w:rsidR="007B32F2">
        <w:t xml:space="preserve"> </w:t>
      </w:r>
      <w:r w:rsidR="00DD4858">
        <w:t xml:space="preserve">has been selected on this tab. </w:t>
      </w:r>
      <w:r w:rsidR="007B32F2">
        <w:t xml:space="preserve">Generating the reference curve is performed using a mathematical model of the PV which requires the specifications contained in the datasheet for the particular PV under test. </w:t>
      </w:r>
      <w:r w:rsidR="00DD4858">
        <w:t>The list at the top is used to select the applicable P</w:t>
      </w:r>
      <w:r w:rsidR="007B32F2">
        <w:t>V</w:t>
      </w:r>
      <w:r w:rsidR="006359BE">
        <w:t xml:space="preserve">. By default, the entry “NONE” at the top of the list is selected, which disables the “Plot Reference” button. The other entries are pre-populated with several </w:t>
      </w:r>
      <w:r w:rsidR="006359BE">
        <w:lastRenderedPageBreak/>
        <w:t xml:space="preserve">examples of real PV modules. Of course, it is unlikely that you will find the PV module(s) you are testing in this list, so it </w:t>
      </w:r>
      <w:r w:rsidR="007B32F2">
        <w:t>will be necessary</w:t>
      </w:r>
      <w:r w:rsidR="006359BE">
        <w:t xml:space="preserve"> to manually add new entries.</w:t>
      </w:r>
    </w:p>
    <w:p w14:paraId="16977EFF" w14:textId="2E4B9E50" w:rsidR="007B32F2" w:rsidRDefault="00537C00" w:rsidP="009F65DA">
      <w:pPr>
        <w:pStyle w:val="Heading4"/>
      </w:pPr>
      <w:bookmarkStart w:id="2404" w:name="_Toc132386850"/>
      <w:r>
        <w:t>Adding a New PV to the List</w:t>
      </w:r>
      <w:bookmarkEnd w:id="2404"/>
    </w:p>
    <w:p w14:paraId="4CEFB1D6" w14:textId="77777777" w:rsidR="007B32F2" w:rsidRDefault="007B32F2" w:rsidP="007B32F2">
      <w:r>
        <w:t>The process for adding a new PV is:</w:t>
      </w:r>
    </w:p>
    <w:p w14:paraId="2286373C" w14:textId="77777777" w:rsidR="007B32F2" w:rsidRDefault="007B32F2" w:rsidP="007B32F2"/>
    <w:p w14:paraId="1201C022" w14:textId="70DFEBF4" w:rsidR="007B32F2" w:rsidRDefault="007B32F2" w:rsidP="00E11436">
      <w:pPr>
        <w:pStyle w:val="ListParagraph"/>
        <w:numPr>
          <w:ilvl w:val="1"/>
          <w:numId w:val="38"/>
        </w:numPr>
      </w:pPr>
      <w:r>
        <w:t>Select an existing PV from the list</w:t>
      </w:r>
    </w:p>
    <w:p w14:paraId="683488D4" w14:textId="2928F0AE" w:rsidR="007B32F2" w:rsidRDefault="007B32F2" w:rsidP="00E11436">
      <w:pPr>
        <w:pStyle w:val="ListParagraph"/>
        <w:numPr>
          <w:ilvl w:val="1"/>
          <w:numId w:val="38"/>
        </w:numPr>
      </w:pPr>
      <w:r>
        <w:t>Overtype the new PV's name and spec values</w:t>
      </w:r>
    </w:p>
    <w:p w14:paraId="42721ADC" w14:textId="1ADE894B" w:rsidR="007B32F2" w:rsidRDefault="007B32F2" w:rsidP="00E11436">
      <w:pPr>
        <w:pStyle w:val="ListParagraph"/>
        <w:numPr>
          <w:ilvl w:val="1"/>
          <w:numId w:val="38"/>
        </w:numPr>
      </w:pPr>
      <w:r>
        <w:t>Use the Test button(s) to verify that the PV can be modeled</w:t>
      </w:r>
    </w:p>
    <w:p w14:paraId="2E7D4EB4" w14:textId="712C3CFF" w:rsidR="007B32F2" w:rsidRDefault="007B32F2" w:rsidP="00E11436">
      <w:pPr>
        <w:pStyle w:val="ListParagraph"/>
        <w:numPr>
          <w:ilvl w:val="1"/>
          <w:numId w:val="38"/>
        </w:numPr>
      </w:pPr>
      <w:r>
        <w:t>Remove unneeded PVs using the Delete button (optional)</w:t>
      </w:r>
    </w:p>
    <w:p w14:paraId="12DB1C05" w14:textId="74DA46AC" w:rsidR="007B32F2" w:rsidRDefault="007B32F2" w:rsidP="00E11436">
      <w:pPr>
        <w:pStyle w:val="ListParagraph"/>
        <w:numPr>
          <w:ilvl w:val="1"/>
          <w:numId w:val="38"/>
        </w:numPr>
      </w:pPr>
      <w:r>
        <w:t>Click on OK to permanently add the new PV to the list</w:t>
      </w:r>
    </w:p>
    <w:p w14:paraId="5EFF6180" w14:textId="069E0FA5" w:rsidR="00981B55" w:rsidRDefault="00981B55" w:rsidP="009F65DA">
      <w:pPr>
        <w:pStyle w:val="Heading4"/>
      </w:pPr>
      <w:bookmarkStart w:id="2405" w:name="_Toc132386851"/>
      <w:r>
        <w:t>Testing a New PV Model</w:t>
      </w:r>
      <w:bookmarkEnd w:id="2405"/>
    </w:p>
    <w:p w14:paraId="6BC0AC0E" w14:textId="68D45AAF" w:rsidR="00431366" w:rsidRDefault="00981B55">
      <w:r>
        <w:t>I</w:t>
      </w:r>
      <w:r w:rsidR="00431366">
        <w:t>t</w:t>
      </w:r>
      <w:r>
        <w:t xml:space="preserve"> i</w:t>
      </w:r>
      <w:r w:rsidR="00431366">
        <w:t>s</w:t>
      </w:r>
      <w:r>
        <w:t xml:space="preserve"> not possible to model all PV modules and cells, especially if the datasheet information is entered incorrectly or </w:t>
      </w:r>
      <w:r w:rsidR="00282340">
        <w:t xml:space="preserve">it </w:t>
      </w:r>
      <w:r>
        <w:t>is actually incorrect in the datasheet</w:t>
      </w:r>
      <w:r w:rsidR="00431366">
        <w:t xml:space="preserve"> itself</w:t>
      </w:r>
      <w:r w:rsidR="003F207B">
        <w:t>.</w:t>
      </w:r>
      <w:r>
        <w:t xml:space="preserve"> </w:t>
      </w:r>
      <w:r w:rsidR="00DC1865">
        <w:t xml:space="preserve">Clicking the </w:t>
      </w:r>
      <w:r>
        <w:t>Test button</w:t>
      </w:r>
      <w:r w:rsidR="00DC1865">
        <w:t xml:space="preserve"> runs the model for the specified PV and generates a graph of its </w:t>
      </w:r>
      <w:r w:rsidR="00441862">
        <w:t xml:space="preserve">expected </w:t>
      </w:r>
      <w:r w:rsidR="00DC1865">
        <w:t xml:space="preserve">IV curve at the specified irradiance and cell temperature. An error dialog is generated if the modeling fails, or </w:t>
      </w:r>
      <w:r w:rsidR="00431366">
        <w:t xml:space="preserve">if it </w:t>
      </w:r>
      <w:r w:rsidR="00DC1865">
        <w:t>succeeds but is imperfect. The STC button generates the curve at standard test conditions. The NOC button generates the curve at normal operating conditions. The Results Wizard may be used to view the test curves</w:t>
      </w:r>
      <w:r w:rsidR="00441862">
        <w:t xml:space="preserve"> and potentially overlay several of them. This can be useful to visualize the expected effects of varying irradiance with constant cell temperature, or varying cell temperature with constant irradiance. Many datasheets contain graphs</w:t>
      </w:r>
      <w:r w:rsidR="00431366">
        <w:t xml:space="preserve"> like the one in </w:t>
      </w:r>
      <w:r w:rsidR="00431366">
        <w:fldChar w:fldCharType="begin"/>
      </w:r>
      <w:r w:rsidR="00431366">
        <w:instrText xml:space="preserve"> REF _Ref47357392 \h </w:instrText>
      </w:r>
      <w:r w:rsidR="00431366">
        <w:fldChar w:fldCharType="separate"/>
      </w:r>
      <w:ins w:id="2406" w:author="Chris Satterlee" w:date="2023-04-14T18:03:00Z">
        <w:r w:rsidR="0051422D">
          <w:t xml:space="preserve">Figure </w:t>
        </w:r>
        <w:r w:rsidR="0051422D">
          <w:rPr>
            <w:noProof/>
          </w:rPr>
          <w:t>4</w:t>
        </w:r>
        <w:r w:rsidR="0051422D">
          <w:noBreakHyphen/>
        </w:r>
        <w:r w:rsidR="0051422D">
          <w:rPr>
            <w:noProof/>
          </w:rPr>
          <w:t>20</w:t>
        </w:r>
        <w:r w:rsidR="0051422D" w:rsidDel="00773954">
          <w:rPr>
            <w:noProof/>
          </w:rPr>
          <w:t>4</w:t>
        </w:r>
        <w:r w:rsidR="0051422D" w:rsidDel="00773954">
          <w:noBreakHyphen/>
        </w:r>
        <w:r w:rsidR="0051422D" w:rsidDel="00773954">
          <w:rPr>
            <w:noProof/>
          </w:rPr>
          <w:t>20</w:t>
        </w:r>
      </w:ins>
      <w:del w:id="2407"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20</w:delText>
        </w:r>
      </w:del>
      <w:r w:rsidR="00431366">
        <w:fldChar w:fldCharType="end"/>
      </w:r>
      <w:r w:rsidR="00431366">
        <w:t xml:space="preserve"> </w:t>
      </w:r>
      <w:r w:rsidR="00431366">
        <w:fldChar w:fldCharType="begin"/>
      </w:r>
      <w:r w:rsidR="00431366">
        <w:instrText xml:space="preserve"> REF _Ref47357396 \p \h </w:instrText>
      </w:r>
      <w:r w:rsidR="00431366">
        <w:fldChar w:fldCharType="separate"/>
      </w:r>
      <w:r w:rsidR="0051422D">
        <w:t>below</w:t>
      </w:r>
      <w:r w:rsidR="00431366">
        <w:fldChar w:fldCharType="end"/>
      </w:r>
      <w:r w:rsidR="00431366">
        <w:t xml:space="preserve"> (STC irradiance, various cell temperatures)</w:t>
      </w:r>
      <w:r w:rsidR="00441862">
        <w:t>.</w:t>
      </w:r>
    </w:p>
    <w:p w14:paraId="567B7E92" w14:textId="77777777" w:rsidR="00431366" w:rsidRDefault="0043136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31366" w14:paraId="6DD061C8" w14:textId="77777777" w:rsidTr="00E11436">
        <w:tc>
          <w:tcPr>
            <w:tcW w:w="10296" w:type="dxa"/>
          </w:tcPr>
          <w:p w14:paraId="5A258E49" w14:textId="4571FD1B" w:rsidR="00431366" w:rsidRDefault="00431366" w:rsidP="00E11436">
            <w:pPr>
              <w:keepNext/>
            </w:pPr>
            <w:r>
              <w:rPr>
                <w:noProof/>
              </w:rPr>
              <w:drawing>
                <wp:inline distT="0" distB="0" distL="0" distR="0" wp14:anchorId="4107D132" wp14:editId="4A7B3B27">
                  <wp:extent cx="3647978" cy="2883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8-03 at 2.26.10 PM.png"/>
                          <pic:cNvPicPr/>
                        </pic:nvPicPr>
                        <pic:blipFill>
                          <a:blip r:embed="rId91" cstate="screen">
                            <a:extLst>
                              <a:ext uri="{28A0092B-C50C-407E-A947-70E740481C1C}">
                                <a14:useLocalDpi xmlns:a14="http://schemas.microsoft.com/office/drawing/2010/main"/>
                              </a:ext>
                            </a:extLst>
                          </a:blip>
                          <a:stretch>
                            <a:fillRect/>
                          </a:stretch>
                        </pic:blipFill>
                        <pic:spPr>
                          <a:xfrm>
                            <a:off x="0" y="0"/>
                            <a:ext cx="3657021" cy="2890789"/>
                          </a:xfrm>
                          <a:prstGeom prst="rect">
                            <a:avLst/>
                          </a:prstGeom>
                        </pic:spPr>
                      </pic:pic>
                    </a:graphicData>
                  </a:graphic>
                </wp:inline>
              </w:drawing>
            </w:r>
          </w:p>
        </w:tc>
      </w:tr>
    </w:tbl>
    <w:p w14:paraId="5730B887" w14:textId="5E0BFB4D" w:rsidR="00431366" w:rsidRDefault="00431366">
      <w:pPr>
        <w:pStyle w:val="Caption"/>
      </w:pPr>
      <w:bookmarkStart w:id="2408" w:name="_Ref47357392"/>
      <w:bookmarkStart w:id="2409" w:name="_Ref47357396"/>
      <w:bookmarkStart w:id="2410" w:name="_Toc132386938"/>
      <w:r>
        <w:t xml:space="preserve">Figure </w:t>
      </w:r>
      <w:ins w:id="2411" w:author="Chris Satterlee" w:date="2023-04-10T08:38:00Z">
        <w:r w:rsidR="00773954">
          <w:fldChar w:fldCharType="begin"/>
        </w:r>
        <w:r w:rsidR="00773954">
          <w:instrText xml:space="preserve"> STYLEREF 1 \s </w:instrText>
        </w:r>
      </w:ins>
      <w:r w:rsidR="00773954">
        <w:fldChar w:fldCharType="separate"/>
      </w:r>
      <w:r w:rsidR="0051422D">
        <w:rPr>
          <w:noProof/>
        </w:rPr>
        <w:t>4</w:t>
      </w:r>
      <w:ins w:id="2412"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413" w:author="Chris Satterlee" w:date="2023-04-14T18:03:00Z">
        <w:r w:rsidR="0051422D">
          <w:rPr>
            <w:noProof/>
          </w:rPr>
          <w:t>20</w:t>
        </w:r>
      </w:ins>
      <w:ins w:id="2414" w:author="Chris Satterlee" w:date="2023-04-10T08:38:00Z">
        <w:r w:rsidR="00773954">
          <w:fldChar w:fldCharType="end"/>
        </w:r>
      </w:ins>
      <w:del w:id="2415"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4</w:delText>
        </w:r>
        <w:r w:rsidDel="00773954">
          <w:rPr>
            <w:noProof/>
          </w:rPr>
          <w:fldChar w:fldCharType="end"/>
        </w:r>
        <w:r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20</w:delText>
        </w:r>
        <w:r w:rsidDel="00773954">
          <w:rPr>
            <w:noProof/>
          </w:rPr>
          <w:fldChar w:fldCharType="end"/>
        </w:r>
      </w:del>
      <w:bookmarkEnd w:id="2408"/>
      <w:r>
        <w:t>: Overlaid PV Model Test Curves</w:t>
      </w:r>
      <w:bookmarkEnd w:id="2409"/>
      <w:bookmarkEnd w:id="2410"/>
    </w:p>
    <w:p w14:paraId="78CAD553" w14:textId="6AC03BBD" w:rsidR="00981B55" w:rsidRPr="00E11436" w:rsidRDefault="00DC1865" w:rsidP="00E11436">
      <w:r>
        <w:t xml:space="preserve"> </w:t>
      </w:r>
      <w:r w:rsidR="003F207B">
        <w:t xml:space="preserve"> </w:t>
      </w:r>
      <w:r w:rsidR="00981B55">
        <w:t xml:space="preserve">  </w:t>
      </w:r>
    </w:p>
    <w:p w14:paraId="31E45CC1" w14:textId="2A677BA6" w:rsidR="00537C00" w:rsidRDefault="00537C00" w:rsidP="009F65DA">
      <w:pPr>
        <w:pStyle w:val="Heading4"/>
      </w:pPr>
      <w:bookmarkStart w:id="2416" w:name="_Toc132386852"/>
      <w:r>
        <w:lastRenderedPageBreak/>
        <w:t>Reference Curve Plotting Options</w:t>
      </w:r>
      <w:bookmarkEnd w:id="2416"/>
    </w:p>
    <w:p w14:paraId="6220A7AB" w14:textId="2C626E89" w:rsidR="007B32F2" w:rsidRDefault="007B32F2" w:rsidP="007B32F2">
      <w:r>
        <w:t>In order to plot a reference curve, the irradiance and cell temperature are</w:t>
      </w:r>
      <w:r w:rsidR="00537C00">
        <w:t xml:space="preserve"> </w:t>
      </w:r>
      <w:r>
        <w:t>required. If the optional IV Swinger 2 pyranometer and/or temperature sensors</w:t>
      </w:r>
      <w:r w:rsidR="00537C00">
        <w:t xml:space="preserve"> </w:t>
      </w:r>
      <w:r>
        <w:t>are implemented</w:t>
      </w:r>
      <w:r w:rsidR="005C1626">
        <w:t xml:space="preserve"> (see Section </w:t>
      </w:r>
      <w:r w:rsidR="005C1626">
        <w:fldChar w:fldCharType="begin"/>
      </w:r>
      <w:r w:rsidR="005C1626">
        <w:instrText xml:space="preserve"> REF _Ref46224724 \r \h </w:instrText>
      </w:r>
      <w:r w:rsidR="005C1626">
        <w:fldChar w:fldCharType="separate"/>
      </w:r>
      <w:r w:rsidR="0051422D">
        <w:t>3.3</w:t>
      </w:r>
      <w:r w:rsidR="005C1626">
        <w:fldChar w:fldCharType="end"/>
      </w:r>
      <w:r w:rsidR="005C1626">
        <w:t xml:space="preserve"> on page </w:t>
      </w:r>
      <w:r w:rsidR="005C1626">
        <w:fldChar w:fldCharType="begin"/>
      </w:r>
      <w:r w:rsidR="005C1626">
        <w:instrText xml:space="preserve"> PAGEREF _Ref46224731 \h </w:instrText>
      </w:r>
      <w:r w:rsidR="005C1626">
        <w:fldChar w:fldCharType="separate"/>
      </w:r>
      <w:ins w:id="2417" w:author="Chris Satterlee" w:date="2023-04-14T18:03:00Z">
        <w:r w:rsidR="0051422D">
          <w:rPr>
            <w:noProof/>
          </w:rPr>
          <w:t>13</w:t>
        </w:r>
      </w:ins>
      <w:del w:id="2418" w:author="Chris Satterlee" w:date="2023-04-11T18:15:00Z">
        <w:r w:rsidR="005C4776" w:rsidDel="00335B82">
          <w:rPr>
            <w:noProof/>
          </w:rPr>
          <w:delText>13</w:delText>
        </w:r>
      </w:del>
      <w:r w:rsidR="005C1626">
        <w:fldChar w:fldCharType="end"/>
      </w:r>
      <w:r w:rsidR="005C1626">
        <w:t>)</w:t>
      </w:r>
      <w:r>
        <w:t>, those sensor values are used. The controls near the bottom</w:t>
      </w:r>
      <w:r w:rsidR="00537C00">
        <w:t xml:space="preserve"> </w:t>
      </w:r>
      <w:r>
        <w:t>(below the line) determine this behavior. The cell temperature is higher than</w:t>
      </w:r>
      <w:r w:rsidR="00537C00">
        <w:t xml:space="preserve"> </w:t>
      </w:r>
      <w:r>
        <w:t>the temperature measured at the back of the PV, so an adjustment value is</w:t>
      </w:r>
      <w:r w:rsidR="00537C00">
        <w:t xml:space="preserve"> </w:t>
      </w:r>
      <w:r>
        <w:t>specified. If there are multiple</w:t>
      </w:r>
      <w:r w:rsidR="00537C00">
        <w:t xml:space="preserve"> </w:t>
      </w:r>
      <w:r>
        <w:t>temperature sensors, the user may choose</w:t>
      </w:r>
      <w:r w:rsidR="00537C00">
        <w:t xml:space="preserve"> </w:t>
      </w:r>
      <w:r>
        <w:t>whether to use their average or the value of the first sensor only.</w:t>
      </w:r>
    </w:p>
    <w:p w14:paraId="19CD34B3" w14:textId="77777777" w:rsidR="007B32F2" w:rsidRDefault="007B32F2" w:rsidP="007B32F2"/>
    <w:p w14:paraId="0FAFECC9" w14:textId="7B46AD0D" w:rsidR="007B32F2" w:rsidRDefault="007B32F2" w:rsidP="007B32F2">
      <w:r>
        <w:t>If irradiance and/or temperature are not measured, the reference curve is</w:t>
      </w:r>
      <w:r w:rsidR="00537C00">
        <w:t xml:space="preserve"> </w:t>
      </w:r>
      <w:r>
        <w:t>generated using estimated values based on the measured V</w:t>
      </w:r>
      <w:r w:rsidR="00537C00" w:rsidRPr="00E11436">
        <w:rPr>
          <w:vertAlign w:val="subscript"/>
        </w:rPr>
        <w:t>OC</w:t>
      </w:r>
      <w:r>
        <w:t xml:space="preserve"> and I</w:t>
      </w:r>
      <w:r w:rsidR="00537C00" w:rsidRPr="00E11436">
        <w:rPr>
          <w:vertAlign w:val="subscript"/>
        </w:rPr>
        <w:t>SC</w:t>
      </w:r>
      <w:r>
        <w:t xml:space="preserve"> of the PV</w:t>
      </w:r>
      <w:r w:rsidR="00537C00">
        <w:t xml:space="preserve"> </w:t>
      </w:r>
      <w:r>
        <w:t>under test. Of course, this assumes that the I</w:t>
      </w:r>
      <w:r w:rsidR="00537C00" w:rsidRPr="00E11436">
        <w:rPr>
          <w:vertAlign w:val="subscript"/>
        </w:rPr>
        <w:t>SC</w:t>
      </w:r>
      <w:r>
        <w:t xml:space="preserve"> and/or V</w:t>
      </w:r>
      <w:r w:rsidR="00537C00" w:rsidRPr="00E11436">
        <w:rPr>
          <w:vertAlign w:val="subscript"/>
        </w:rPr>
        <w:t>OC</w:t>
      </w:r>
      <w:r>
        <w:t xml:space="preserve"> are "correct" and</w:t>
      </w:r>
      <w:r w:rsidR="00537C00">
        <w:t xml:space="preserve"> </w:t>
      </w:r>
      <w:r>
        <w:t>that all out-of-spec effects are manifested on the curve between those two points only</w:t>
      </w:r>
      <w:r w:rsidR="005C1626">
        <w:rPr>
          <w:rStyle w:val="FootnoteReference"/>
        </w:rPr>
        <w:footnoteReference w:id="10"/>
      </w:r>
      <w:r>
        <w:t>. The "Use estimated irradiance" and "Use estimated cell temp"</w:t>
      </w:r>
      <w:r w:rsidR="00537C00">
        <w:t xml:space="preserve"> </w:t>
      </w:r>
      <w:r>
        <w:t>buttons force</w:t>
      </w:r>
      <w:r w:rsidR="00537C00">
        <w:t xml:space="preserve"> </w:t>
      </w:r>
      <w:r>
        <w:t>estimation when measured values ARE present. When measured</w:t>
      </w:r>
      <w:r w:rsidR="00537C00">
        <w:t xml:space="preserve"> </w:t>
      </w:r>
      <w:r>
        <w:t>values are not present, estimation is always used and those controls are not</w:t>
      </w:r>
      <w:r w:rsidR="00537C00">
        <w:t xml:space="preserve"> </w:t>
      </w:r>
      <w:r>
        <w:t>relevant.</w:t>
      </w:r>
    </w:p>
    <w:p w14:paraId="4319F854" w14:textId="1EC2E5FD" w:rsidR="005C1626" w:rsidRDefault="005C1626" w:rsidP="009F65DA">
      <w:pPr>
        <w:pStyle w:val="Heading4"/>
      </w:pPr>
      <w:bookmarkStart w:id="2419" w:name="_Toc132386853"/>
      <w:r>
        <w:t>Adding a Reference Curve to an Existing IV Curve</w:t>
      </w:r>
      <w:bookmarkEnd w:id="2419"/>
    </w:p>
    <w:p w14:paraId="1EBA2755" w14:textId="65AD4416" w:rsidR="007B32F2" w:rsidRDefault="007B32F2" w:rsidP="007B32F2">
      <w:r>
        <w:t>The PV model preferences may be applied to existing IV curves (including those</w:t>
      </w:r>
      <w:r w:rsidR="00537C00">
        <w:t xml:space="preserve"> </w:t>
      </w:r>
      <w:r>
        <w:t>recorded before this feature was available). To do this:</w:t>
      </w:r>
    </w:p>
    <w:p w14:paraId="6683A970" w14:textId="77777777" w:rsidR="007B32F2" w:rsidRDefault="007B32F2" w:rsidP="007B32F2"/>
    <w:p w14:paraId="64082B6A" w14:textId="7DFEE5B8" w:rsidR="007B32F2" w:rsidRDefault="007B32F2" w:rsidP="00E11436">
      <w:pPr>
        <w:pStyle w:val="ListParagraph"/>
        <w:numPr>
          <w:ilvl w:val="0"/>
          <w:numId w:val="42"/>
        </w:numPr>
      </w:pPr>
      <w:r>
        <w:t>Open the Results Wizard</w:t>
      </w:r>
    </w:p>
    <w:p w14:paraId="287679C5" w14:textId="34A2D787" w:rsidR="007B32F2" w:rsidRDefault="007B32F2" w:rsidP="00E11436">
      <w:pPr>
        <w:pStyle w:val="ListParagraph"/>
        <w:numPr>
          <w:ilvl w:val="0"/>
          <w:numId w:val="42"/>
        </w:numPr>
      </w:pPr>
      <w:r>
        <w:t>Select the run</w:t>
      </w:r>
    </w:p>
    <w:p w14:paraId="642A427F" w14:textId="25526C87" w:rsidR="007B32F2" w:rsidRDefault="007B32F2" w:rsidP="00E11436">
      <w:pPr>
        <w:pStyle w:val="ListParagraph"/>
        <w:numPr>
          <w:ilvl w:val="0"/>
          <w:numId w:val="42"/>
        </w:numPr>
      </w:pPr>
      <w:r>
        <w:t>Open Preferences</w:t>
      </w:r>
    </w:p>
    <w:p w14:paraId="4445EA5D" w14:textId="66593FDA" w:rsidR="007B32F2" w:rsidRDefault="007B32F2" w:rsidP="00E11436">
      <w:pPr>
        <w:pStyle w:val="ListParagraph"/>
        <w:numPr>
          <w:ilvl w:val="0"/>
          <w:numId w:val="42"/>
        </w:numPr>
      </w:pPr>
      <w:r>
        <w:t>Select the PV Model tab</w:t>
      </w:r>
    </w:p>
    <w:p w14:paraId="493CBEA9" w14:textId="3DB9646F" w:rsidR="007B32F2" w:rsidRDefault="007B32F2" w:rsidP="00E11436">
      <w:pPr>
        <w:pStyle w:val="ListParagraph"/>
        <w:numPr>
          <w:ilvl w:val="0"/>
          <w:numId w:val="42"/>
        </w:numPr>
      </w:pPr>
      <w:r>
        <w:t>Choose the appropriate PV and other options</w:t>
      </w:r>
    </w:p>
    <w:p w14:paraId="3A6B412C" w14:textId="19135393" w:rsidR="007B32F2" w:rsidRDefault="007B32F2" w:rsidP="00E11436">
      <w:pPr>
        <w:pStyle w:val="ListParagraph"/>
        <w:numPr>
          <w:ilvl w:val="0"/>
          <w:numId w:val="42"/>
        </w:numPr>
      </w:pPr>
      <w:r>
        <w:t>Click OK button to save</w:t>
      </w:r>
    </w:p>
    <w:p w14:paraId="3FAFFE6A" w14:textId="72DC5BD5" w:rsidR="007B32F2" w:rsidDel="00DB5063" w:rsidRDefault="007B32F2" w:rsidP="00E11436">
      <w:pPr>
        <w:pStyle w:val="ListParagraph"/>
        <w:numPr>
          <w:ilvl w:val="0"/>
          <w:numId w:val="42"/>
        </w:numPr>
        <w:rPr>
          <w:del w:id="2420" w:author="Chris Satterlee" w:date="2023-04-09T17:26:00Z"/>
        </w:rPr>
      </w:pPr>
      <w:r>
        <w:t>Check Plot Reference on main window</w:t>
      </w:r>
    </w:p>
    <w:p w14:paraId="5DC002A5" w14:textId="77777777" w:rsidR="007B32F2" w:rsidRDefault="007B32F2">
      <w:pPr>
        <w:pStyle w:val="ListParagraph"/>
        <w:numPr>
          <w:ilvl w:val="0"/>
          <w:numId w:val="42"/>
        </w:numPr>
        <w:pPrChange w:id="2421" w:author="Chris Satterlee" w:date="2023-04-09T17:26:00Z">
          <w:pPr/>
        </w:pPrChange>
      </w:pPr>
    </w:p>
    <w:p w14:paraId="2F4A54C1" w14:textId="22CB5A0C" w:rsidR="00DB5063" w:rsidRDefault="00DB5063" w:rsidP="0054405C">
      <w:pPr>
        <w:pStyle w:val="Heading3"/>
        <w:rPr>
          <w:ins w:id="2422" w:author="Chris Satterlee" w:date="2023-04-10T08:32:00Z"/>
        </w:rPr>
      </w:pPr>
      <w:bookmarkStart w:id="2423" w:name="_Ref131953744"/>
      <w:bookmarkStart w:id="2424" w:name="_Toc132386854"/>
      <w:ins w:id="2425" w:author="Chris Satterlee" w:date="2023-04-09T17:26:00Z">
        <w:r>
          <w:lastRenderedPageBreak/>
          <w:t xml:space="preserve">Remote Command </w:t>
        </w:r>
      </w:ins>
      <w:ins w:id="2426" w:author="Chris Satterlee" w:date="2023-04-10T08:22:00Z">
        <w:r w:rsidR="005160F7">
          <w:t xml:space="preserve">Preferences </w:t>
        </w:r>
      </w:ins>
      <w:ins w:id="2427" w:author="Chris Satterlee" w:date="2023-04-09T17:26:00Z">
        <w:r>
          <w:t>Tab</w:t>
        </w:r>
      </w:ins>
      <w:bookmarkEnd w:id="2423"/>
      <w:bookmarkEnd w:id="24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428" w:author="Chris Satterlee" w:date="2023-04-10T08:39:00Z">
          <w:tblPr>
            <w:tblStyle w:val="TableGrid"/>
            <w:tblW w:w="0" w:type="auto"/>
            <w:tblLook w:val="04A0" w:firstRow="1" w:lastRow="0" w:firstColumn="1" w:lastColumn="0" w:noHBand="0" w:noVBand="1"/>
          </w:tblPr>
        </w:tblPrChange>
      </w:tblPr>
      <w:tblGrid>
        <w:gridCol w:w="10296"/>
        <w:tblGridChange w:id="2429">
          <w:tblGrid>
            <w:gridCol w:w="10296"/>
          </w:tblGrid>
        </w:tblGridChange>
      </w:tblGrid>
      <w:tr w:rsidR="00773954" w14:paraId="2DE54FD9" w14:textId="77777777" w:rsidTr="00773954">
        <w:trPr>
          <w:ins w:id="2430" w:author="Chris Satterlee" w:date="2023-04-10T08:37:00Z"/>
        </w:trPr>
        <w:tc>
          <w:tcPr>
            <w:tcW w:w="10296" w:type="dxa"/>
            <w:tcPrChange w:id="2431" w:author="Chris Satterlee" w:date="2023-04-10T08:39:00Z">
              <w:tcPr>
                <w:tcW w:w="10296" w:type="dxa"/>
              </w:tcPr>
            </w:tcPrChange>
          </w:tcPr>
          <w:p w14:paraId="73701512" w14:textId="3F2462A9" w:rsidR="00773954" w:rsidRDefault="00773954">
            <w:pPr>
              <w:keepNext/>
              <w:rPr>
                <w:ins w:id="2432" w:author="Chris Satterlee" w:date="2023-04-10T08:37:00Z"/>
              </w:rPr>
              <w:pPrChange w:id="2433" w:author="Chris Satterlee" w:date="2023-04-10T08:38:00Z">
                <w:pPr/>
              </w:pPrChange>
            </w:pPr>
            <w:ins w:id="2434" w:author="Chris Satterlee" w:date="2023-04-10T08:37:00Z">
              <w:r>
                <w:rPr>
                  <w:noProof/>
                </w:rPr>
                <w:drawing>
                  <wp:inline distT="0" distB="0" distL="0" distR="0" wp14:anchorId="71E9C189" wp14:editId="49E9BBB2">
                    <wp:extent cx="4446872" cy="5029200"/>
                    <wp:effectExtent l="0" t="0" r="0" b="0"/>
                    <wp:docPr id="9203079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07953" name="Picture 920307953"/>
                            <pic:cNvPicPr/>
                          </pic:nvPicPr>
                          <pic:blipFill>
                            <a:blip r:embed="rId92"/>
                            <a:stretch>
                              <a:fillRect/>
                            </a:stretch>
                          </pic:blipFill>
                          <pic:spPr>
                            <a:xfrm>
                              <a:off x="0" y="0"/>
                              <a:ext cx="4648599" cy="5257344"/>
                            </a:xfrm>
                            <a:prstGeom prst="rect">
                              <a:avLst/>
                            </a:prstGeom>
                          </pic:spPr>
                        </pic:pic>
                      </a:graphicData>
                    </a:graphic>
                  </wp:inline>
                </w:drawing>
              </w:r>
            </w:ins>
          </w:p>
        </w:tc>
      </w:tr>
    </w:tbl>
    <w:p w14:paraId="72334008" w14:textId="2CC80B05" w:rsidR="007239EE" w:rsidRDefault="00773954" w:rsidP="00773954">
      <w:pPr>
        <w:pStyle w:val="Caption"/>
        <w:rPr>
          <w:ins w:id="2435" w:author="Chris Satterlee" w:date="2023-04-10T08:38:00Z"/>
        </w:rPr>
      </w:pPr>
      <w:bookmarkStart w:id="2436" w:name="_Toc132386939"/>
      <w:ins w:id="2437" w:author="Chris Satterlee" w:date="2023-04-10T08:38:00Z">
        <w:r>
          <w:t xml:space="preserve">Figure </w:t>
        </w:r>
        <w:r>
          <w:fldChar w:fldCharType="begin"/>
        </w:r>
        <w:r>
          <w:instrText xml:space="preserve"> STYLEREF 1 \s </w:instrText>
        </w:r>
      </w:ins>
      <w:r>
        <w:fldChar w:fldCharType="separate"/>
      </w:r>
      <w:r w:rsidR="0051422D">
        <w:rPr>
          <w:noProof/>
        </w:rPr>
        <w:t>4</w:t>
      </w:r>
      <w:ins w:id="2438" w:author="Chris Satterlee" w:date="2023-04-10T08:38:00Z">
        <w:r>
          <w:fldChar w:fldCharType="end"/>
        </w:r>
        <w:r>
          <w:noBreakHyphen/>
        </w:r>
        <w:r>
          <w:fldChar w:fldCharType="begin"/>
        </w:r>
        <w:r>
          <w:instrText xml:space="preserve"> SEQ Figure \* ARABIC \s 1 </w:instrText>
        </w:r>
      </w:ins>
      <w:r>
        <w:fldChar w:fldCharType="separate"/>
      </w:r>
      <w:ins w:id="2439" w:author="Chris Satterlee" w:date="2023-04-14T18:03:00Z">
        <w:r w:rsidR="0051422D">
          <w:rPr>
            <w:noProof/>
          </w:rPr>
          <w:t>21</w:t>
        </w:r>
      </w:ins>
      <w:ins w:id="2440" w:author="Chris Satterlee" w:date="2023-04-10T08:38:00Z">
        <w:r>
          <w:fldChar w:fldCharType="end"/>
        </w:r>
        <w:r>
          <w:t>: Preferences Remote Command Tab</w:t>
        </w:r>
        <w:bookmarkEnd w:id="2436"/>
      </w:ins>
    </w:p>
    <w:p w14:paraId="508A690A" w14:textId="55469E7E" w:rsidR="00B966A3" w:rsidRDefault="00773954" w:rsidP="00B966A3">
      <w:pPr>
        <w:rPr>
          <w:ins w:id="2441" w:author="Chris Satterlee" w:date="2023-04-10T22:09:00Z"/>
        </w:rPr>
      </w:pPr>
      <w:ins w:id="2442" w:author="Chris Satterlee" w:date="2023-04-10T08:38:00Z">
        <w:r>
          <w:t xml:space="preserve">The </w:t>
        </w:r>
      </w:ins>
      <w:ins w:id="2443" w:author="Chris Satterlee" w:date="2023-04-10T22:05:00Z">
        <w:r w:rsidR="00B966A3">
          <w:t xml:space="preserve">Remote </w:t>
        </w:r>
      </w:ins>
      <w:ins w:id="2444" w:author="Chris Satterlee" w:date="2023-04-10T22:06:00Z">
        <w:r w:rsidR="00B966A3">
          <w:t>Command feature was introduced in v2.8.0.</w:t>
        </w:r>
      </w:ins>
      <w:ins w:id="2445" w:author="Chris Satterlee" w:date="2023-04-10T22:08:00Z">
        <w:r w:rsidR="00B966A3">
          <w:t xml:space="preserve"> </w:t>
        </w:r>
      </w:ins>
      <w:ins w:id="2446" w:author="Chris Satterlee" w:date="2023-04-10T22:17:00Z">
        <w:r w:rsidR="009822F9">
          <w:t xml:space="preserve">See section </w:t>
        </w:r>
        <w:r w:rsidR="009822F9">
          <w:fldChar w:fldCharType="begin"/>
        </w:r>
        <w:r w:rsidR="009822F9">
          <w:instrText xml:space="preserve"> REF _Ref132057470 \r \h </w:instrText>
        </w:r>
      </w:ins>
      <w:r w:rsidR="009822F9">
        <w:fldChar w:fldCharType="separate"/>
      </w:r>
      <w:ins w:id="2447" w:author="Chris Satterlee" w:date="2023-04-14T18:03:00Z">
        <w:r w:rsidR="0051422D">
          <w:t>11</w:t>
        </w:r>
      </w:ins>
      <w:ins w:id="2448" w:author="Chris Satterlee" w:date="2023-04-10T22:17:00Z">
        <w:r w:rsidR="009822F9">
          <w:fldChar w:fldCharType="end"/>
        </w:r>
        <w:r w:rsidR="009822F9">
          <w:t xml:space="preserve"> on page </w:t>
        </w:r>
        <w:r w:rsidR="009822F9">
          <w:fldChar w:fldCharType="begin"/>
        </w:r>
        <w:r w:rsidR="009822F9">
          <w:instrText xml:space="preserve"> PAGEREF _Ref132057470 \h </w:instrText>
        </w:r>
      </w:ins>
      <w:r w:rsidR="009822F9">
        <w:fldChar w:fldCharType="separate"/>
      </w:r>
      <w:ins w:id="2449" w:author="Chris Satterlee" w:date="2023-04-14T18:03:00Z">
        <w:r w:rsidR="0051422D">
          <w:rPr>
            <w:noProof/>
          </w:rPr>
          <w:t>78</w:t>
        </w:r>
      </w:ins>
      <w:ins w:id="2450" w:author="Chris Satterlee" w:date="2023-04-10T22:17:00Z">
        <w:r w:rsidR="009822F9">
          <w:fldChar w:fldCharType="end"/>
        </w:r>
        <w:r w:rsidR="009822F9">
          <w:t xml:space="preserve"> for </w:t>
        </w:r>
      </w:ins>
      <w:ins w:id="2451" w:author="Chris Satterlee" w:date="2023-04-10T22:18:00Z">
        <w:r w:rsidR="009822F9">
          <w:t xml:space="preserve">a description of the feature and examples. </w:t>
        </w:r>
      </w:ins>
    </w:p>
    <w:p w14:paraId="68EC8690" w14:textId="77777777" w:rsidR="00B966A3" w:rsidRDefault="00B966A3" w:rsidP="00B966A3">
      <w:pPr>
        <w:rPr>
          <w:ins w:id="2452" w:author="Chris Satterlee" w:date="2023-04-10T22:09:00Z"/>
        </w:rPr>
      </w:pPr>
    </w:p>
    <w:p w14:paraId="54F32BA9" w14:textId="0639B9B3" w:rsidR="00B966A3" w:rsidRDefault="00B966A3" w:rsidP="00B966A3">
      <w:pPr>
        <w:rPr>
          <w:ins w:id="2453" w:author="Chris Satterlee" w:date="2023-04-10T22:09:00Z"/>
        </w:rPr>
      </w:pPr>
      <w:ins w:id="2454" w:author="Chris Satterlee" w:date="2023-04-10T22:09:00Z">
        <w:r>
          <w:t>Note that if the "instances" feature is used, each instance is configured independently and can receive and execute remote commands concurrently with the other instances.</w:t>
        </w:r>
      </w:ins>
      <w:ins w:id="2455" w:author="Chris Satterlee" w:date="2023-04-14T15:11:00Z">
        <w:r w:rsidR="002E018D">
          <w:t xml:space="preserve"> Th</w:t>
        </w:r>
      </w:ins>
      <w:ins w:id="2456" w:author="Chris Satterlee" w:date="2023-04-14T15:12:00Z">
        <w:r w:rsidR="002E018D">
          <w:t>ey just have to use different ports.</w:t>
        </w:r>
      </w:ins>
    </w:p>
    <w:p w14:paraId="0FDEDB13" w14:textId="77777777" w:rsidR="00B966A3" w:rsidRDefault="00B966A3" w:rsidP="00B966A3">
      <w:pPr>
        <w:rPr>
          <w:ins w:id="2457" w:author="Chris Satterlee" w:date="2023-04-10T22:09:00Z"/>
        </w:rPr>
      </w:pPr>
    </w:p>
    <w:p w14:paraId="738711DC" w14:textId="77777777" w:rsidR="00B966A3" w:rsidRDefault="00B966A3" w:rsidP="00B966A3">
      <w:pPr>
        <w:rPr>
          <w:ins w:id="2458" w:author="Chris Satterlee" w:date="2023-04-10T22:09:00Z"/>
        </w:rPr>
      </w:pPr>
      <w:ins w:id="2459" w:author="Chris Satterlee" w:date="2023-04-10T22:09:00Z">
        <w:r>
          <w:t>The Remote Command tab in Preferences has three controls:</w:t>
        </w:r>
      </w:ins>
    </w:p>
    <w:p w14:paraId="1FC51A56" w14:textId="77777777" w:rsidR="00B966A3" w:rsidRDefault="00B966A3" w:rsidP="00B966A3">
      <w:pPr>
        <w:rPr>
          <w:ins w:id="2460" w:author="Chris Satterlee" w:date="2023-04-10T22:09:00Z"/>
        </w:rPr>
      </w:pPr>
    </w:p>
    <w:p w14:paraId="679020FE" w14:textId="77777777" w:rsidR="00B966A3" w:rsidRDefault="00B966A3">
      <w:pPr>
        <w:pStyle w:val="ListParagraph"/>
        <w:numPr>
          <w:ilvl w:val="0"/>
          <w:numId w:val="44"/>
        </w:numPr>
        <w:rPr>
          <w:ins w:id="2461" w:author="Chris Satterlee" w:date="2023-04-10T22:09:00Z"/>
        </w:rPr>
        <w:pPrChange w:id="2462" w:author="Chris Satterlee" w:date="2023-04-10T22:11:00Z">
          <w:pPr/>
        </w:pPrChange>
      </w:pPr>
      <w:ins w:id="2463" w:author="Chris Satterlee" w:date="2023-04-10T22:09:00Z">
        <w:r>
          <w:t>Enable Remote Commands:</w:t>
        </w:r>
      </w:ins>
    </w:p>
    <w:p w14:paraId="28D2870F" w14:textId="77777777" w:rsidR="00B966A3" w:rsidRDefault="00B966A3" w:rsidP="00B966A3">
      <w:pPr>
        <w:rPr>
          <w:ins w:id="2464" w:author="Chris Satterlee" w:date="2023-04-10T22:11:00Z"/>
        </w:rPr>
      </w:pPr>
    </w:p>
    <w:p w14:paraId="1F4EA29E" w14:textId="4EEB02AD" w:rsidR="00B966A3" w:rsidRDefault="00B966A3" w:rsidP="00B966A3">
      <w:pPr>
        <w:rPr>
          <w:ins w:id="2465" w:author="Chris Satterlee" w:date="2023-04-10T22:09:00Z"/>
        </w:rPr>
      </w:pPr>
      <w:ins w:id="2466" w:author="Chris Satterlee" w:date="2023-04-10T22:09:00Z">
        <w:r>
          <w:t xml:space="preserve">When checked, the remote command monitor will start when the OK button is clicked. Like other preferences, this is preserved across runs, </w:t>
        </w:r>
        <w:proofErr w:type="gramStart"/>
        <w:r>
          <w:t>i.e.</w:t>
        </w:r>
        <w:proofErr w:type="gramEnd"/>
        <w:r>
          <w:t xml:space="preserve"> the next time the app (or instance) is run, it will come up monitoring for remote commands.</w:t>
        </w:r>
      </w:ins>
    </w:p>
    <w:p w14:paraId="26C141EB" w14:textId="77777777" w:rsidR="00B966A3" w:rsidRDefault="00B966A3" w:rsidP="00B966A3">
      <w:pPr>
        <w:rPr>
          <w:ins w:id="2467" w:author="Chris Satterlee" w:date="2023-04-10T22:09:00Z"/>
        </w:rPr>
      </w:pPr>
    </w:p>
    <w:p w14:paraId="5F0AA8E3" w14:textId="77777777" w:rsidR="00B966A3" w:rsidRDefault="00B966A3">
      <w:pPr>
        <w:pStyle w:val="ListParagraph"/>
        <w:numPr>
          <w:ilvl w:val="0"/>
          <w:numId w:val="44"/>
        </w:numPr>
        <w:rPr>
          <w:ins w:id="2468" w:author="Chris Satterlee" w:date="2023-04-10T22:09:00Z"/>
        </w:rPr>
        <w:pPrChange w:id="2469" w:author="Chris Satterlee" w:date="2023-04-10T22:11:00Z">
          <w:pPr/>
        </w:pPrChange>
      </w:pPr>
      <w:ins w:id="2470" w:author="Chris Satterlee" w:date="2023-04-10T22:09:00Z">
        <w:r>
          <w:t>Port number:</w:t>
        </w:r>
      </w:ins>
    </w:p>
    <w:p w14:paraId="445EC1B5" w14:textId="77777777" w:rsidR="00B966A3" w:rsidRDefault="00B966A3" w:rsidP="00B966A3">
      <w:pPr>
        <w:rPr>
          <w:ins w:id="2471" w:author="Chris Satterlee" w:date="2023-04-10T22:11:00Z"/>
        </w:rPr>
      </w:pPr>
    </w:p>
    <w:p w14:paraId="36FE0879" w14:textId="4AFF6F54" w:rsidR="00B966A3" w:rsidRDefault="00B966A3" w:rsidP="00B966A3">
      <w:pPr>
        <w:rPr>
          <w:ins w:id="2472" w:author="Chris Satterlee" w:date="2023-04-10T22:09:00Z"/>
        </w:rPr>
      </w:pPr>
      <w:ins w:id="2473" w:author="Chris Satterlee" w:date="2023-04-10T22:09:00Z">
        <w:r>
          <w:lastRenderedPageBreak/>
          <w:t>This is the TCP port number that will be used for communicating with the client program. The default value should work in most cases, but the user is free to change it. Each instance must use a different port number.</w:t>
        </w:r>
      </w:ins>
    </w:p>
    <w:p w14:paraId="4A97D509" w14:textId="77777777" w:rsidR="00B966A3" w:rsidRDefault="00B966A3" w:rsidP="00B966A3">
      <w:pPr>
        <w:rPr>
          <w:ins w:id="2474" w:author="Chris Satterlee" w:date="2023-04-10T22:09:00Z"/>
        </w:rPr>
      </w:pPr>
    </w:p>
    <w:p w14:paraId="3DD49442" w14:textId="77777777" w:rsidR="00B966A3" w:rsidRDefault="00B966A3">
      <w:pPr>
        <w:pStyle w:val="ListParagraph"/>
        <w:numPr>
          <w:ilvl w:val="0"/>
          <w:numId w:val="44"/>
        </w:numPr>
        <w:rPr>
          <w:ins w:id="2475" w:author="Chris Satterlee" w:date="2023-04-10T22:09:00Z"/>
        </w:rPr>
        <w:pPrChange w:id="2476" w:author="Chris Satterlee" w:date="2023-04-10T22:11:00Z">
          <w:pPr/>
        </w:pPrChange>
      </w:pPr>
      <w:ins w:id="2477" w:author="Chris Satterlee" w:date="2023-04-10T22:09:00Z">
        <w:r>
          <w:t>Polling interval (</w:t>
        </w:r>
        <w:proofErr w:type="spellStart"/>
        <w:r>
          <w:t>ms</w:t>
        </w:r>
        <w:proofErr w:type="spellEnd"/>
        <w:r>
          <w:t>):</w:t>
        </w:r>
      </w:ins>
    </w:p>
    <w:p w14:paraId="7892A7F2" w14:textId="77777777" w:rsidR="00B966A3" w:rsidRDefault="00B966A3" w:rsidP="00B966A3">
      <w:pPr>
        <w:rPr>
          <w:ins w:id="2478" w:author="Chris Satterlee" w:date="2023-04-10T22:11:00Z"/>
        </w:rPr>
      </w:pPr>
    </w:p>
    <w:p w14:paraId="1F488796" w14:textId="607EB92C" w:rsidR="00B966A3" w:rsidRDefault="00B966A3" w:rsidP="00B966A3">
      <w:pPr>
        <w:rPr>
          <w:ins w:id="2479" w:author="Chris Satterlee" w:date="2023-04-10T22:09:00Z"/>
        </w:rPr>
      </w:pPr>
      <w:ins w:id="2480" w:author="Chris Satterlee" w:date="2023-04-10T22:09:00Z">
        <w:r>
          <w:t xml:space="preserve">This is how often (in milliseconds) the message queue is checked for incoming commands. The default is 100 </w:t>
        </w:r>
        <w:proofErr w:type="spellStart"/>
        <w:r>
          <w:t>ms.</w:t>
        </w:r>
        <w:proofErr w:type="spellEnd"/>
        <w:r>
          <w:t xml:space="preserve"> A smaller value will decrease latency but will increase CPU load and a larger value will reduce CPU load but will increase latency.</w:t>
        </w:r>
      </w:ins>
    </w:p>
    <w:p w14:paraId="3C8656A4" w14:textId="77777777" w:rsidR="00B966A3" w:rsidRDefault="00B966A3" w:rsidP="00B966A3">
      <w:pPr>
        <w:rPr>
          <w:ins w:id="2481" w:author="Chris Satterlee" w:date="2023-04-10T22:09:00Z"/>
        </w:rPr>
      </w:pPr>
    </w:p>
    <w:p w14:paraId="3D2D4B6C" w14:textId="08B6A08E" w:rsidR="00773954" w:rsidRPr="00773954" w:rsidRDefault="00B966A3">
      <w:pPr>
        <w:rPr>
          <w:ins w:id="2482" w:author="Chris Satterlee" w:date="2023-04-09T17:25:00Z"/>
        </w:rPr>
        <w:pPrChange w:id="2483" w:author="Chris Satterlee" w:date="2023-04-10T08:38:00Z">
          <w:pPr>
            <w:pStyle w:val="Heading2"/>
          </w:pPr>
        </w:pPrChange>
      </w:pPr>
      <w:ins w:id="2484" w:author="Chris Satterlee" w:date="2023-04-10T22:09:00Z">
        <w:r>
          <w:t>All three controls take effect only when the OK button is clicked.</w:t>
        </w:r>
      </w:ins>
      <w:ins w:id="2485" w:author="Chris Satterlee" w:date="2023-04-10T22:06:00Z">
        <w:r>
          <w:t xml:space="preserve"> </w:t>
        </w:r>
      </w:ins>
    </w:p>
    <w:p w14:paraId="4B4E0779" w14:textId="724B07C3" w:rsidR="00CE19AA" w:rsidRDefault="00CE19AA" w:rsidP="0054405C">
      <w:pPr>
        <w:pStyle w:val="Heading2"/>
      </w:pPr>
      <w:bookmarkStart w:id="2486" w:name="_Toc132386855"/>
      <w:r>
        <w:t>Folders and Files</w:t>
      </w:r>
      <w:bookmarkEnd w:id="2388"/>
      <w:bookmarkEnd w:id="2389"/>
      <w:bookmarkEnd w:id="2486"/>
    </w:p>
    <w:p w14:paraId="03F5D86A" w14:textId="3DF8E401" w:rsidR="0038645B" w:rsidRDefault="0038645B" w:rsidP="0038645B">
      <w:r>
        <w:t>Most users should not need or want to access the raw folders files that are used by the IV Swinger 2 software application. For those who do, this section describes them.</w:t>
      </w:r>
    </w:p>
    <w:p w14:paraId="6E240501" w14:textId="77777777" w:rsidR="0038645B" w:rsidRDefault="0038645B" w:rsidP="0038645B"/>
    <w:p w14:paraId="524C0627" w14:textId="77777777" w:rsidR="0038645B" w:rsidRDefault="0038645B" w:rsidP="0038645B">
      <w:r>
        <w:t>The top-level folder is named IV_Swinger2 and, as described earlier, is in a standard, but somewhat difficult-to-find location on your computer. This location may be different depending on the version of MacOS or Windows that you are running. When you open the Results Wizard, this location is listed at top of the tree view pane. The “Make desktop shortcut” button can be used to make it easier to navigate to.</w:t>
      </w:r>
    </w:p>
    <w:p w14:paraId="6EF26371" w14:textId="77777777" w:rsidR="0038645B" w:rsidRDefault="0038645B" w:rsidP="0038645B"/>
    <w:p w14:paraId="69057149" w14:textId="6D24E021" w:rsidR="0038645B" w:rsidRDefault="0038645B" w:rsidP="0038645B">
      <w:r>
        <w:t>The IV_Swinger2 folder contains the following:</w:t>
      </w:r>
      <w:r>
        <w:br/>
      </w:r>
    </w:p>
    <w:p w14:paraId="2F91C6E8" w14:textId="0D3D4791" w:rsidR="0038645B" w:rsidRDefault="00B62240" w:rsidP="0038645B">
      <w:pPr>
        <w:pStyle w:val="ListParagraph"/>
        <w:numPr>
          <w:ilvl w:val="0"/>
          <w:numId w:val="15"/>
        </w:numPr>
        <w:rPr>
          <w:ins w:id="2487" w:author="Chris Satterlee" w:date="2023-04-10T16:57:00Z"/>
        </w:rPr>
      </w:pPr>
      <w:r>
        <w:t>A file named IV_Swinger2.cfg</w:t>
      </w:r>
    </w:p>
    <w:p w14:paraId="0CDEC947" w14:textId="48F0041E" w:rsidR="00E9018F" w:rsidRDefault="00E9018F" w:rsidP="0038645B">
      <w:pPr>
        <w:pStyle w:val="ListParagraph"/>
        <w:numPr>
          <w:ilvl w:val="0"/>
          <w:numId w:val="15"/>
        </w:numPr>
      </w:pPr>
      <w:ins w:id="2488" w:author="Chris Satterlee" w:date="2023-04-10T16:57:00Z">
        <w:r>
          <w:t>A file named IV_Swinger2_starting.cfg</w:t>
        </w:r>
      </w:ins>
    </w:p>
    <w:p w14:paraId="36FFC535" w14:textId="76140209" w:rsidR="00B62240" w:rsidRDefault="00B62240" w:rsidP="0038645B">
      <w:pPr>
        <w:pStyle w:val="ListParagraph"/>
        <w:numPr>
          <w:ilvl w:val="0"/>
          <w:numId w:val="15"/>
        </w:numPr>
      </w:pPr>
      <w:r>
        <w:t>A folder named “</w:t>
      </w:r>
      <w:ins w:id="2489" w:author="Chris Satterlee" w:date="2023-04-10T16:55:00Z">
        <w:r w:rsidR="00E9018F">
          <w:t>l</w:t>
        </w:r>
      </w:ins>
      <w:del w:id="2490" w:author="Chris Satterlee" w:date="2023-04-10T16:55:00Z">
        <w:r w:rsidDel="00E9018F">
          <w:delText>L</w:delText>
        </w:r>
      </w:del>
      <w:r>
        <w:t>ogs”</w:t>
      </w:r>
    </w:p>
    <w:p w14:paraId="475B1837" w14:textId="269D4C51" w:rsidR="001027DD" w:rsidRDefault="001027DD" w:rsidP="001027DD">
      <w:pPr>
        <w:pStyle w:val="ListParagraph"/>
        <w:numPr>
          <w:ilvl w:val="0"/>
          <w:numId w:val="15"/>
        </w:numPr>
      </w:pPr>
      <w:r>
        <w:t>A folder for each run named for the date and time of the run</w:t>
      </w:r>
    </w:p>
    <w:p w14:paraId="316F6C1D" w14:textId="5D7D0275" w:rsidR="00B62240" w:rsidRDefault="00B62240" w:rsidP="00B62240">
      <w:pPr>
        <w:pStyle w:val="ListParagraph"/>
        <w:numPr>
          <w:ilvl w:val="0"/>
          <w:numId w:val="15"/>
        </w:numPr>
        <w:rPr>
          <w:ins w:id="2491" w:author="Chris Satterlee" w:date="2023-04-10T16:54:00Z"/>
        </w:rPr>
      </w:pPr>
      <w:r>
        <w:t>A folder named “</w:t>
      </w:r>
      <w:ins w:id="2492" w:author="Chris Satterlee" w:date="2023-04-10T16:55:00Z">
        <w:r w:rsidR="00E9018F">
          <w:t>o</w:t>
        </w:r>
      </w:ins>
      <w:del w:id="2493" w:author="Chris Satterlee" w:date="2023-04-10T16:55:00Z">
        <w:r w:rsidDel="00E9018F">
          <w:delText>O</w:delText>
        </w:r>
      </w:del>
      <w:r>
        <w:t>verlays” (after at least one overlay is created)</w:t>
      </w:r>
    </w:p>
    <w:p w14:paraId="29DE2118" w14:textId="0218B080" w:rsidR="00E9018F" w:rsidRDefault="00E9018F" w:rsidP="00B62240">
      <w:pPr>
        <w:pStyle w:val="ListParagraph"/>
        <w:numPr>
          <w:ilvl w:val="0"/>
          <w:numId w:val="15"/>
        </w:numPr>
      </w:pPr>
      <w:ins w:id="2494" w:author="Chris Satterlee" w:date="2023-04-10T16:54:00Z">
        <w:r>
          <w:t>A folder named “</w:t>
        </w:r>
        <w:proofErr w:type="spellStart"/>
        <w:r>
          <w:t>ins</w:t>
        </w:r>
      </w:ins>
      <w:ins w:id="2495" w:author="Chris Satterlee" w:date="2023-04-10T16:55:00Z">
        <w:r>
          <w:t>t</w:t>
        </w:r>
        <w:proofErr w:type="spellEnd"/>
        <w:r>
          <w:t>” (after at least one instance is created)</w:t>
        </w:r>
      </w:ins>
    </w:p>
    <w:p w14:paraId="5E844C3C" w14:textId="1B85911B" w:rsidR="00B62240" w:rsidRDefault="00B62240" w:rsidP="0054405C">
      <w:pPr>
        <w:pStyle w:val="Heading3"/>
      </w:pPr>
      <w:bookmarkStart w:id="2496" w:name="_Ref354227132"/>
      <w:bookmarkStart w:id="2497" w:name="_Toc26612535"/>
      <w:bookmarkStart w:id="2498" w:name="_Toc132386856"/>
      <w:r>
        <w:t>IV_Swinger</w:t>
      </w:r>
      <w:r w:rsidR="00CA4569">
        <w:t>2</w:t>
      </w:r>
      <w:r>
        <w:t>.cfg file</w:t>
      </w:r>
      <w:bookmarkEnd w:id="2496"/>
      <w:bookmarkEnd w:id="2497"/>
      <w:bookmarkEnd w:id="2498"/>
    </w:p>
    <w:p w14:paraId="48FC633A" w14:textId="6169BA3D" w:rsidR="00B62240" w:rsidRDefault="00B62240" w:rsidP="00B62240">
      <w:r>
        <w:t>This file saves all configuration values such as image size, calibration, and all of the preferences from the Preferences Dialog. These values are restored from this file the next time the application is started. It should not be edited unless you know what you are doing.</w:t>
      </w:r>
      <w:r w:rsidR="005445CF">
        <w:t xml:space="preserve"> You may, however, remove it and it will be re-created (with default values) when the application starts.</w:t>
      </w:r>
    </w:p>
    <w:p w14:paraId="301AB35E" w14:textId="72767516" w:rsidR="00CA4569" w:rsidRDefault="00CA4569" w:rsidP="009F65DA">
      <w:pPr>
        <w:pStyle w:val="Heading4"/>
      </w:pPr>
      <w:bookmarkStart w:id="2499" w:name="_Toc132386857"/>
      <w:r>
        <w:t>IV_Swinger2_starting.cfg</w:t>
      </w:r>
      <w:ins w:id="2500" w:author="Chris Satterlee" w:date="2023-04-10T16:58:00Z">
        <w:r w:rsidR="00E9018F">
          <w:t xml:space="preserve"> file</w:t>
        </w:r>
      </w:ins>
      <w:bookmarkEnd w:id="2499"/>
    </w:p>
    <w:p w14:paraId="1E08C5FC" w14:textId="5499EA6B" w:rsidR="00CA4569" w:rsidRPr="00CA4569" w:rsidRDefault="00CA4569">
      <w:r>
        <w:t>This file is a copy of the IV_Swinger2.cfg file when the application most recently started. Differences between this file and the IV_Swinger2.cfg file represent changes made in the current (or most recent) session.</w:t>
      </w:r>
    </w:p>
    <w:p w14:paraId="6E7E21C9" w14:textId="7C47CC26" w:rsidR="001027DD" w:rsidRDefault="00E9018F" w:rsidP="0054405C">
      <w:pPr>
        <w:pStyle w:val="Heading3"/>
      </w:pPr>
      <w:bookmarkStart w:id="2501" w:name="_Toc26612536"/>
      <w:bookmarkStart w:id="2502" w:name="_Toc132386858"/>
      <w:ins w:id="2503" w:author="Chris Satterlee" w:date="2023-04-10T16:57:00Z">
        <w:r>
          <w:t>“l</w:t>
        </w:r>
      </w:ins>
      <w:del w:id="2504" w:author="Chris Satterlee" w:date="2023-04-10T16:57:00Z">
        <w:r w:rsidR="001027DD" w:rsidDel="00E9018F">
          <w:delText>L</w:delText>
        </w:r>
      </w:del>
      <w:r w:rsidR="001027DD">
        <w:t>ogs</w:t>
      </w:r>
      <w:ins w:id="2505" w:author="Chris Satterlee" w:date="2023-04-10T16:57:00Z">
        <w:r>
          <w:t>”</w:t>
        </w:r>
      </w:ins>
      <w:r w:rsidR="001027DD">
        <w:t xml:space="preserve"> folder</w:t>
      </w:r>
      <w:bookmarkEnd w:id="2501"/>
      <w:bookmarkEnd w:id="2502"/>
    </w:p>
    <w:p w14:paraId="5D238669" w14:textId="57B87BFC" w:rsidR="001027DD" w:rsidRDefault="001027DD" w:rsidP="001027DD">
      <w:r>
        <w:t>This folder contains one file for each session that the application is run (possibly spanning many runs). The log file contains debug information logged by the software.</w:t>
      </w:r>
      <w:r w:rsidR="00D14A27">
        <w:t xml:space="preserve"> If the software detects a software bug, it </w:t>
      </w:r>
      <w:r w:rsidR="00D14A27">
        <w:lastRenderedPageBreak/>
        <w:t xml:space="preserve">may ask the user to send the log file to the developer; </w:t>
      </w:r>
      <w:del w:id="2506" w:author="Chris Satterlee" w:date="2023-04-14T15:15:00Z">
        <w:r w:rsidR="00D14A27" w:rsidDel="002E018D">
          <w:delText>otherwise</w:delText>
        </w:r>
      </w:del>
      <w:ins w:id="2507" w:author="Chris Satterlee" w:date="2023-04-14T15:15:00Z">
        <w:r w:rsidR="002E018D">
          <w:t>otherwise,</w:t>
        </w:r>
      </w:ins>
      <w:r w:rsidR="00D14A27">
        <w:t xml:space="preserve"> this is not likely to be useful for general users.</w:t>
      </w:r>
    </w:p>
    <w:p w14:paraId="74D061A7" w14:textId="3B95499F" w:rsidR="001027DD" w:rsidRDefault="001027DD" w:rsidP="0054405C">
      <w:pPr>
        <w:pStyle w:val="Heading3"/>
      </w:pPr>
      <w:bookmarkStart w:id="2508" w:name="_Ref26610487"/>
      <w:bookmarkStart w:id="2509" w:name="_Ref26610490"/>
      <w:bookmarkStart w:id="2510" w:name="_Toc26612537"/>
      <w:bookmarkStart w:id="2511" w:name="_Toc132386859"/>
      <w:r>
        <w:t>Run folders</w:t>
      </w:r>
      <w:r w:rsidR="009D46D0">
        <w:t xml:space="preserve"> and files</w:t>
      </w:r>
      <w:bookmarkEnd w:id="2508"/>
      <w:bookmarkEnd w:id="2509"/>
      <w:bookmarkEnd w:id="2510"/>
      <w:bookmarkEnd w:id="2511"/>
    </w:p>
    <w:p w14:paraId="39849841" w14:textId="009886A3" w:rsidR="001027DD" w:rsidRDefault="001027DD" w:rsidP="001027DD">
      <w:r>
        <w:t>Each run generates its own folder with a name like 170415_16_24_4</w:t>
      </w:r>
      <w:r w:rsidR="009D46D0">
        <w:t>5 (</w:t>
      </w:r>
      <w:proofErr w:type="spellStart"/>
      <w:r w:rsidR="009D46D0">
        <w:t>yymmdd_hh_mm_ss</w:t>
      </w:r>
      <w:proofErr w:type="spellEnd"/>
      <w:r w:rsidR="009D46D0">
        <w:t>).</w:t>
      </w:r>
    </w:p>
    <w:p w14:paraId="63E26DBB" w14:textId="77777777" w:rsidR="009D46D0" w:rsidRDefault="009D46D0" w:rsidP="001027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027DD" w14:paraId="245138DC" w14:textId="77777777" w:rsidTr="001027DD">
        <w:tc>
          <w:tcPr>
            <w:tcW w:w="10296" w:type="dxa"/>
          </w:tcPr>
          <w:p w14:paraId="44C713D9" w14:textId="085F819F" w:rsidR="001027DD" w:rsidRDefault="001027DD" w:rsidP="001027DD">
            <w:pPr>
              <w:keepNext/>
            </w:pPr>
            <w:r>
              <w:rPr>
                <w:noProof/>
              </w:rPr>
              <w:drawing>
                <wp:inline distT="0" distB="0" distL="0" distR="0" wp14:anchorId="52FC6549" wp14:editId="565D143D">
                  <wp:extent cx="6400800" cy="1176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10.01 PM.png"/>
                          <pic:cNvPicPr/>
                        </pic:nvPicPr>
                        <pic:blipFill>
                          <a:blip r:embed="rId93" cstate="screen">
                            <a:extLst>
                              <a:ext uri="{28A0092B-C50C-407E-A947-70E740481C1C}">
                                <a14:useLocalDpi xmlns:a14="http://schemas.microsoft.com/office/drawing/2010/main"/>
                              </a:ext>
                            </a:extLst>
                          </a:blip>
                          <a:stretch>
                            <a:fillRect/>
                          </a:stretch>
                        </pic:blipFill>
                        <pic:spPr>
                          <a:xfrm>
                            <a:off x="0" y="0"/>
                            <a:ext cx="6400800" cy="1176020"/>
                          </a:xfrm>
                          <a:prstGeom prst="rect">
                            <a:avLst/>
                          </a:prstGeom>
                        </pic:spPr>
                      </pic:pic>
                    </a:graphicData>
                  </a:graphic>
                </wp:inline>
              </w:drawing>
            </w:r>
          </w:p>
        </w:tc>
      </w:tr>
    </w:tbl>
    <w:p w14:paraId="4391957C" w14:textId="4705AB4C" w:rsidR="001027DD" w:rsidRDefault="001027DD" w:rsidP="001027DD">
      <w:pPr>
        <w:pStyle w:val="Caption"/>
      </w:pPr>
      <w:bookmarkStart w:id="2512" w:name="_Toc26612603"/>
      <w:bookmarkStart w:id="2513" w:name="_Toc132386940"/>
      <w:r>
        <w:t xml:space="preserve">Figure </w:t>
      </w:r>
      <w:ins w:id="2514" w:author="Chris Satterlee" w:date="2023-04-10T08:38:00Z">
        <w:r w:rsidR="00773954">
          <w:fldChar w:fldCharType="begin"/>
        </w:r>
        <w:r w:rsidR="00773954">
          <w:instrText xml:space="preserve"> STYLEREF 1 \s </w:instrText>
        </w:r>
      </w:ins>
      <w:r w:rsidR="00773954">
        <w:fldChar w:fldCharType="separate"/>
      </w:r>
      <w:r w:rsidR="0051422D">
        <w:rPr>
          <w:noProof/>
        </w:rPr>
        <w:t>4</w:t>
      </w:r>
      <w:ins w:id="2515"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516" w:author="Chris Satterlee" w:date="2023-04-14T18:03:00Z">
        <w:r w:rsidR="0051422D">
          <w:rPr>
            <w:noProof/>
          </w:rPr>
          <w:t>22</w:t>
        </w:r>
      </w:ins>
      <w:ins w:id="2517" w:author="Chris Satterlee" w:date="2023-04-10T08:38:00Z">
        <w:r w:rsidR="00773954">
          <w:fldChar w:fldCharType="end"/>
        </w:r>
      </w:ins>
      <w:del w:id="2518"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4</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21</w:delText>
        </w:r>
        <w:r w:rsidDel="00773954">
          <w:rPr>
            <w:noProof/>
          </w:rPr>
          <w:fldChar w:fldCharType="end"/>
        </w:r>
      </w:del>
      <w:r>
        <w:t>: Run folder contents</w:t>
      </w:r>
      <w:bookmarkEnd w:id="2512"/>
      <w:bookmarkEnd w:id="2513"/>
    </w:p>
    <w:p w14:paraId="7671DDAC" w14:textId="61E41816" w:rsidR="009D46D0" w:rsidRDefault="000A19A7" w:rsidP="009D46D0">
      <w:r>
        <w:t xml:space="preserve">The “Open Run Folder” entry in the File menu may be used to </w:t>
      </w:r>
      <w:r w:rsidR="008A2C56">
        <w:t>bring up</w:t>
      </w:r>
      <w:r>
        <w:t xml:space="preserve"> your computer’s file manager (Finder/Explorer) to locate and access these files (see Section </w:t>
      </w:r>
      <w:r>
        <w:fldChar w:fldCharType="begin"/>
      </w:r>
      <w:r>
        <w:instrText xml:space="preserve"> REF _Ref26611613 \r \h </w:instrText>
      </w:r>
      <w:r>
        <w:fldChar w:fldCharType="separate"/>
      </w:r>
      <w:r w:rsidR="0051422D">
        <w:t>4.3.3.4</w:t>
      </w:r>
      <w:r>
        <w:fldChar w:fldCharType="end"/>
      </w:r>
      <w:r>
        <w:t xml:space="preserve"> on page </w:t>
      </w:r>
      <w:r>
        <w:fldChar w:fldCharType="begin"/>
      </w:r>
      <w:r>
        <w:instrText xml:space="preserve"> PAGEREF _Ref26611613 \h </w:instrText>
      </w:r>
      <w:r>
        <w:fldChar w:fldCharType="separate"/>
      </w:r>
      <w:ins w:id="2519" w:author="Chris Satterlee" w:date="2023-04-14T18:03:00Z">
        <w:r w:rsidR="0051422D">
          <w:rPr>
            <w:noProof/>
          </w:rPr>
          <w:t>24</w:t>
        </w:r>
      </w:ins>
      <w:del w:id="2520" w:author="Chris Satterlee" w:date="2023-04-11T18:15:00Z">
        <w:r w:rsidR="005C4776" w:rsidDel="00335B82">
          <w:rPr>
            <w:noProof/>
          </w:rPr>
          <w:delText>24</w:delText>
        </w:r>
      </w:del>
      <w:r>
        <w:fldChar w:fldCharType="end"/>
      </w:r>
      <w:r>
        <w:t xml:space="preserve">). </w:t>
      </w:r>
      <w:r w:rsidR="009D46D0">
        <w:t>The files in the run folder are the following:</w:t>
      </w:r>
    </w:p>
    <w:p w14:paraId="0952141D" w14:textId="20CBB1AB" w:rsidR="009D46D0" w:rsidRDefault="009D46D0" w:rsidP="009F65DA">
      <w:pPr>
        <w:pStyle w:val="Heading4"/>
      </w:pPr>
      <w:bookmarkStart w:id="2521" w:name="_Ref354254569"/>
      <w:bookmarkStart w:id="2522" w:name="_Ref354254573"/>
      <w:bookmarkStart w:id="2523" w:name="_Toc26612538"/>
      <w:bookmarkStart w:id="2524" w:name="_Toc132386860"/>
      <w:r>
        <w:t>IV_Swinger</w:t>
      </w:r>
      <w:r w:rsidR="00CA4569">
        <w:t>2</w:t>
      </w:r>
      <w:r>
        <w:t>.cfg</w:t>
      </w:r>
      <w:bookmarkEnd w:id="2521"/>
      <w:bookmarkEnd w:id="2522"/>
      <w:bookmarkEnd w:id="2523"/>
      <w:ins w:id="2525" w:author="Chris Satterlee" w:date="2023-04-10T17:16:00Z">
        <w:r w:rsidR="00CA57D8">
          <w:t xml:space="preserve"> (in run folder)</w:t>
        </w:r>
      </w:ins>
      <w:bookmarkEnd w:id="2524"/>
    </w:p>
    <w:p w14:paraId="69362ACE" w14:textId="5EF440E4" w:rsidR="009D46D0" w:rsidRPr="009D46D0" w:rsidRDefault="009D46D0" w:rsidP="009D46D0">
      <w:r>
        <w:t>This is a copy of the IV_Swinger</w:t>
      </w:r>
      <w:r w:rsidR="00CA4569">
        <w:t>2</w:t>
      </w:r>
      <w:r>
        <w:t xml:space="preserve">.cfg file (see section </w:t>
      </w:r>
      <w:r>
        <w:fldChar w:fldCharType="begin"/>
      </w:r>
      <w:r>
        <w:instrText xml:space="preserve"> REF _Ref354227132 \r \h </w:instrText>
      </w:r>
      <w:r>
        <w:fldChar w:fldCharType="separate"/>
      </w:r>
      <w:r w:rsidR="0051422D">
        <w:t>4.6.1</w:t>
      </w:r>
      <w:r>
        <w:fldChar w:fldCharType="end"/>
      </w:r>
      <w:r>
        <w:t xml:space="preserve"> </w:t>
      </w:r>
      <w:r>
        <w:fldChar w:fldCharType="begin"/>
      </w:r>
      <w:r>
        <w:instrText xml:space="preserve"> REF _Ref354227132 \p \h </w:instrText>
      </w:r>
      <w:r>
        <w:fldChar w:fldCharType="separate"/>
      </w:r>
      <w:r w:rsidR="0051422D">
        <w:t>above</w:t>
      </w:r>
      <w:r>
        <w:fldChar w:fldCharType="end"/>
      </w:r>
      <w:r>
        <w:t>) as it existed when the run was performed OR when modifications were made using the Results Wizard.</w:t>
      </w:r>
    </w:p>
    <w:p w14:paraId="65F73F1C" w14:textId="6205F633" w:rsidR="009D46D0" w:rsidRDefault="009D46D0" w:rsidP="009F65DA">
      <w:pPr>
        <w:pStyle w:val="Heading4"/>
      </w:pPr>
      <w:bookmarkStart w:id="2526" w:name="_Toc26612539"/>
      <w:bookmarkStart w:id="2527" w:name="_Toc132386861"/>
      <w:r>
        <w:t>iv_swinger2_yymmdd_hh_mm_ss.pdf</w:t>
      </w:r>
      <w:bookmarkEnd w:id="2526"/>
      <w:bookmarkEnd w:id="2527"/>
    </w:p>
    <w:p w14:paraId="7BD876CE" w14:textId="3A52B552" w:rsidR="009D46D0" w:rsidRPr="009D46D0" w:rsidRDefault="009D46D0" w:rsidP="009D46D0">
      <w:r>
        <w:t>This is the PDF of the graph.</w:t>
      </w:r>
    </w:p>
    <w:p w14:paraId="15EE669F" w14:textId="67DCA228" w:rsidR="009D46D0" w:rsidRDefault="009D46D0" w:rsidP="009F65DA">
      <w:pPr>
        <w:pStyle w:val="Heading4"/>
      </w:pPr>
      <w:bookmarkStart w:id="2528" w:name="_Toc26612540"/>
      <w:bookmarkStart w:id="2529" w:name="_Toc132386862"/>
      <w:r>
        <w:t>iv_swinger2_yymmdd_hh_mm_ss.gif</w:t>
      </w:r>
      <w:bookmarkEnd w:id="2528"/>
      <w:bookmarkEnd w:id="2529"/>
    </w:p>
    <w:p w14:paraId="1202E7A1" w14:textId="147CC0FD" w:rsidR="009D46D0" w:rsidRPr="009D46D0" w:rsidRDefault="009D46D0" w:rsidP="009D46D0">
      <w:r>
        <w:t>This is the GIF of the graph (used for the on-screen display).</w:t>
      </w:r>
    </w:p>
    <w:p w14:paraId="75E39BAE" w14:textId="0F17474D" w:rsidR="009D46D0" w:rsidRDefault="009D46D0" w:rsidP="009F65DA">
      <w:pPr>
        <w:pStyle w:val="Heading4"/>
      </w:pPr>
      <w:bookmarkStart w:id="2530" w:name="_Ref26548577"/>
      <w:bookmarkStart w:id="2531" w:name="_Ref26548581"/>
      <w:bookmarkStart w:id="2532" w:name="_Toc26612541"/>
      <w:bookmarkStart w:id="2533" w:name="_Toc132386863"/>
      <w:r>
        <w:t>iv_swinger2_yymmdd_hh_mm_ss.csv</w:t>
      </w:r>
      <w:bookmarkEnd w:id="2530"/>
      <w:bookmarkEnd w:id="2531"/>
      <w:bookmarkEnd w:id="2532"/>
      <w:bookmarkEnd w:id="2533"/>
    </w:p>
    <w:p w14:paraId="110477EA" w14:textId="535ED444" w:rsidR="009D46D0" w:rsidRPr="009D46D0" w:rsidRDefault="009D46D0" w:rsidP="009D46D0">
      <w:r>
        <w:t>This is the CSV file containing the voltage, current, power, and load resistance of each point on the curve. It is in exactly the same format as the original IV Swinger CSV file</w:t>
      </w:r>
      <w:r w:rsidR="00C37AF3">
        <w:t>s</w:t>
      </w:r>
      <w:r>
        <w:t xml:space="preserve">.  It may be read into Excel or another spreadsheet </w:t>
      </w:r>
      <w:r w:rsidR="00C37AF3">
        <w:t xml:space="preserve">program </w:t>
      </w:r>
      <w:r>
        <w:t>if desired.</w:t>
      </w:r>
      <w:r w:rsidR="00C37AF3">
        <w:t xml:space="preserve"> Since it is a text file, it can also be easily read by any other program that an advanced user might want to write for the purpose of analyzing the data.</w:t>
      </w:r>
      <w:ins w:id="2534" w:author="Chris Satterlee" w:date="2023-04-14T15:21:00Z">
        <w:r w:rsidR="00885261">
          <w:t xml:space="preserve"> This file is regenerated when the Results Wizard Update button is used.</w:t>
        </w:r>
      </w:ins>
    </w:p>
    <w:p w14:paraId="37D84BB6" w14:textId="6B587534" w:rsidR="009D46D0" w:rsidRDefault="009D46D0" w:rsidP="009F65DA">
      <w:pPr>
        <w:pStyle w:val="Heading4"/>
      </w:pPr>
      <w:bookmarkStart w:id="2535" w:name="_Ref26547962"/>
      <w:bookmarkStart w:id="2536" w:name="_Ref26547970"/>
      <w:bookmarkStart w:id="2537" w:name="_Ref26548013"/>
      <w:bookmarkStart w:id="2538" w:name="_Toc26612542"/>
      <w:bookmarkStart w:id="2539" w:name="_Toc132386864"/>
      <w:r>
        <w:t>adc_pairs_yymmdd_hh_mm_ss.csv</w:t>
      </w:r>
      <w:bookmarkEnd w:id="2535"/>
      <w:bookmarkEnd w:id="2536"/>
      <w:bookmarkEnd w:id="2537"/>
      <w:bookmarkEnd w:id="2538"/>
      <w:bookmarkEnd w:id="2539"/>
    </w:p>
    <w:p w14:paraId="4FBE4E99" w14:textId="46585095" w:rsidR="009D46D0" w:rsidRDefault="00C37AF3" w:rsidP="009D46D0">
      <w:r>
        <w:t xml:space="preserve">This is the CSV file that contains the raw values from the Analog to Digital Converter (ADC). These values are converted to the voltage and current values in the iv_swinger2_yymmdd_hh_mm_ss.csv file based on the resistor values in the voltmeter and ammeter circuitry and on the calibration values. They </w:t>
      </w:r>
      <w:r>
        <w:lastRenderedPageBreak/>
        <w:t>are also “corrected” to remove some other artifacts. It is unlikely that this file would be useful to the end user.</w:t>
      </w:r>
      <w:ins w:id="2540" w:author="Chris Satterlee" w:date="2023-04-14T15:20:00Z">
        <w:r w:rsidR="00885261">
          <w:t xml:space="preserve"> Do not modify this file without creating a copy first because it cannot be re-generated.</w:t>
        </w:r>
      </w:ins>
    </w:p>
    <w:p w14:paraId="7F543FDA" w14:textId="14FF4F1D" w:rsidR="00D14A27" w:rsidRDefault="00D14A27" w:rsidP="009F65DA">
      <w:pPr>
        <w:pStyle w:val="Heading4"/>
      </w:pPr>
      <w:bookmarkStart w:id="2541" w:name="_Toc26612543"/>
      <w:bookmarkStart w:id="2542" w:name="_Toc132386865"/>
      <w:r>
        <w:t>run_info_yymmdd_hh_mm_ss.txt</w:t>
      </w:r>
      <w:bookmarkEnd w:id="2541"/>
      <w:bookmarkEnd w:id="2542"/>
    </w:p>
    <w:p w14:paraId="55BB7EE1" w14:textId="598B5EE8" w:rsidR="00D14A27" w:rsidRPr="00D14A27" w:rsidRDefault="00D14A27">
      <w:r>
        <w:t xml:space="preserve">This file does not exist by default. However, if one or more of the optional temperature or irradiance sensors are used, it will be created and will contain the measured value(s) for the run. It will be also be created if the user selects the Run Info File entry on the File menu (see Section </w:t>
      </w:r>
      <w:r>
        <w:fldChar w:fldCharType="begin"/>
      </w:r>
      <w:r>
        <w:instrText xml:space="preserve"> REF _Ref411097789 \r \h </w:instrText>
      </w:r>
      <w:r>
        <w:fldChar w:fldCharType="separate"/>
      </w:r>
      <w:r w:rsidR="0051422D">
        <w:t>4.3.3.3</w:t>
      </w:r>
      <w:r>
        <w:fldChar w:fldCharType="end"/>
      </w:r>
      <w:r>
        <w:t xml:space="preserve"> on page </w:t>
      </w:r>
      <w:r>
        <w:fldChar w:fldCharType="begin"/>
      </w:r>
      <w:r>
        <w:instrText xml:space="preserve"> PAGEREF _Ref411097795 \h </w:instrText>
      </w:r>
      <w:r>
        <w:fldChar w:fldCharType="separate"/>
      </w:r>
      <w:ins w:id="2543" w:author="Chris Satterlee" w:date="2023-04-14T18:03:00Z">
        <w:r w:rsidR="0051422D">
          <w:rPr>
            <w:noProof/>
          </w:rPr>
          <w:t>23</w:t>
        </w:r>
      </w:ins>
      <w:del w:id="2544" w:author="Chris Satterlee" w:date="2023-04-11T18:15:00Z">
        <w:r w:rsidR="005C4776" w:rsidDel="00335B82">
          <w:rPr>
            <w:noProof/>
          </w:rPr>
          <w:delText>23</w:delText>
        </w:r>
      </w:del>
      <w:r>
        <w:fldChar w:fldCharType="end"/>
      </w:r>
      <w:r>
        <w:t xml:space="preserve">).  </w:t>
      </w:r>
    </w:p>
    <w:p w14:paraId="11792775" w14:textId="41364869" w:rsidR="00C37AF3" w:rsidRDefault="00E9018F" w:rsidP="0054405C">
      <w:pPr>
        <w:pStyle w:val="Heading3"/>
      </w:pPr>
      <w:bookmarkStart w:id="2545" w:name="_Toc26612544"/>
      <w:bookmarkStart w:id="2546" w:name="_Toc132386866"/>
      <w:ins w:id="2547" w:author="Chris Satterlee" w:date="2023-04-10T16:58:00Z">
        <w:r>
          <w:t>“</w:t>
        </w:r>
      </w:ins>
      <w:r w:rsidR="005445CF">
        <w:t>o</w:t>
      </w:r>
      <w:r w:rsidR="001027DD">
        <w:t>verlays</w:t>
      </w:r>
      <w:ins w:id="2548" w:author="Chris Satterlee" w:date="2023-04-10T16:58:00Z">
        <w:r>
          <w:t>”</w:t>
        </w:r>
      </w:ins>
      <w:r w:rsidR="001027DD">
        <w:t xml:space="preserve"> folder</w:t>
      </w:r>
      <w:bookmarkEnd w:id="2545"/>
      <w:bookmarkEnd w:id="2546"/>
    </w:p>
    <w:p w14:paraId="5A705992" w14:textId="791CF995" w:rsidR="000D46A7" w:rsidRDefault="00C37AF3" w:rsidP="00C37AF3">
      <w:r>
        <w:t xml:space="preserve">This folder contains one sub-folder for each overlay that has been created using the Results Wizard. The sub-folders are named </w:t>
      </w:r>
      <w:r w:rsidR="000D46A7">
        <w:t xml:space="preserve">with the same </w:t>
      </w:r>
      <w:proofErr w:type="spellStart"/>
      <w:r w:rsidR="000D46A7">
        <w:t>yymmdd_hh_mm_ss</w:t>
      </w:r>
      <w:proofErr w:type="spellEnd"/>
      <w:r w:rsidR="000D46A7">
        <w:t xml:space="preserve"> format as the run folders, but the time refers to the time that the overlay was created, not the time of any of its runs. There are only two files in each sub-folder. Note that these are only the image files; no inform</w:t>
      </w:r>
      <w:r w:rsidR="00836517">
        <w:t xml:space="preserve">ation about how the overlay was </w:t>
      </w:r>
      <w:r w:rsidR="000D46A7">
        <w:t>constructed is saved. This is why overlays cannot be “tweaked” after they are finalized.</w:t>
      </w:r>
    </w:p>
    <w:p w14:paraId="17E2EB44" w14:textId="77777777" w:rsidR="000D46A7" w:rsidRDefault="000D46A7" w:rsidP="009F65DA">
      <w:pPr>
        <w:pStyle w:val="Heading4"/>
      </w:pPr>
      <w:bookmarkStart w:id="2549" w:name="_Toc26612545"/>
      <w:bookmarkStart w:id="2550" w:name="_Toc132386867"/>
      <w:r>
        <w:t>overlaid_yymmdd_hh_mm_ss.pdf</w:t>
      </w:r>
      <w:bookmarkEnd w:id="2549"/>
      <w:bookmarkEnd w:id="2550"/>
    </w:p>
    <w:p w14:paraId="3ADDD207" w14:textId="3CBC8834" w:rsidR="00E9018F" w:rsidRDefault="000D46A7" w:rsidP="000D46A7">
      <w:pPr>
        <w:rPr>
          <w:ins w:id="2551" w:author="Chris Satterlee" w:date="2023-04-10T16:56:00Z"/>
        </w:rPr>
      </w:pPr>
      <w:r>
        <w:t>This is the PDF of the overlay graph.</w:t>
      </w:r>
    </w:p>
    <w:p w14:paraId="27B8D099" w14:textId="3B8567C1" w:rsidR="00E9018F" w:rsidRPr="00E9018F" w:rsidDel="006E6E61" w:rsidRDefault="00E9018F">
      <w:pPr>
        <w:pStyle w:val="Heading4"/>
        <w:rPr>
          <w:del w:id="2552" w:author="Chris Satterlee" w:date="2023-04-10T17:20:00Z"/>
        </w:rPr>
        <w:pPrChange w:id="2553" w:author="Chris Satterlee" w:date="2023-04-14T15:59:00Z">
          <w:pPr/>
        </w:pPrChange>
      </w:pPr>
      <w:bookmarkStart w:id="2554" w:name="_Toc132129466"/>
      <w:bookmarkStart w:id="2555" w:name="_Toc132143462"/>
      <w:bookmarkStart w:id="2556" w:name="_Toc132145150"/>
      <w:bookmarkStart w:id="2557" w:name="_Toc132145383"/>
      <w:bookmarkStart w:id="2558" w:name="_Toc132293052"/>
      <w:bookmarkStart w:id="2559" w:name="_Toc132301843"/>
      <w:bookmarkStart w:id="2560" w:name="_Toc132386868"/>
      <w:bookmarkEnd w:id="2554"/>
      <w:bookmarkEnd w:id="2555"/>
      <w:bookmarkEnd w:id="2556"/>
      <w:bookmarkEnd w:id="2557"/>
      <w:bookmarkEnd w:id="2558"/>
      <w:bookmarkEnd w:id="2559"/>
      <w:bookmarkEnd w:id="2560"/>
    </w:p>
    <w:p w14:paraId="62532859" w14:textId="07EA2BF0" w:rsidR="001027DD" w:rsidRDefault="001027DD" w:rsidP="009F65DA">
      <w:pPr>
        <w:pStyle w:val="Heading4"/>
      </w:pPr>
      <w:del w:id="2561" w:author="Chris Satterlee" w:date="2023-04-10T17:20:00Z">
        <w:r w:rsidDel="006E6E61">
          <w:delText xml:space="preserve"> </w:delText>
        </w:r>
      </w:del>
      <w:bookmarkStart w:id="2562" w:name="_Toc26612546"/>
      <w:bookmarkStart w:id="2563" w:name="_Toc132386869"/>
      <w:r w:rsidR="000D46A7">
        <w:t>overlaid_yymmdd_hh_mm_ss.gif</w:t>
      </w:r>
      <w:bookmarkEnd w:id="2562"/>
      <w:bookmarkEnd w:id="2563"/>
    </w:p>
    <w:p w14:paraId="0698CBB6" w14:textId="58AC0E6F" w:rsidR="000D46A7" w:rsidRDefault="000D46A7" w:rsidP="000D46A7">
      <w:pPr>
        <w:rPr>
          <w:ins w:id="2564" w:author="Chris Satterlee" w:date="2023-04-10T17:20:00Z"/>
        </w:rPr>
      </w:pPr>
      <w:r>
        <w:t>This is the GIF of the overlay graph (used for the on-screen display).</w:t>
      </w:r>
    </w:p>
    <w:p w14:paraId="7D0A9FF9" w14:textId="77777777" w:rsidR="006E6E61" w:rsidRDefault="006E6E61" w:rsidP="0054405C">
      <w:pPr>
        <w:pStyle w:val="Heading3"/>
        <w:rPr>
          <w:ins w:id="2565" w:author="Chris Satterlee" w:date="2023-04-10T17:20:00Z"/>
        </w:rPr>
      </w:pPr>
      <w:bookmarkStart w:id="2566" w:name="_Ref132056289"/>
      <w:bookmarkStart w:id="2567" w:name="_Toc132386870"/>
      <w:ins w:id="2568" w:author="Chris Satterlee" w:date="2023-04-10T17:20:00Z">
        <w:r>
          <w:t>“</w:t>
        </w:r>
        <w:proofErr w:type="spellStart"/>
        <w:r>
          <w:t>inst</w:t>
        </w:r>
        <w:proofErr w:type="spellEnd"/>
        <w:r>
          <w:t>” folder</w:t>
        </w:r>
        <w:bookmarkEnd w:id="2566"/>
        <w:bookmarkEnd w:id="2567"/>
      </w:ins>
    </w:p>
    <w:p w14:paraId="14467551" w14:textId="3194BE83" w:rsidR="00CA57D8" w:rsidRDefault="006E6E61" w:rsidP="006E6E61">
      <w:pPr>
        <w:rPr>
          <w:ins w:id="2569" w:author="Chris Satterlee" w:date="2023-04-10T21:46:00Z"/>
        </w:rPr>
      </w:pPr>
      <w:ins w:id="2570" w:author="Chris Satterlee" w:date="2023-04-10T17:20:00Z">
        <w:r>
          <w:t xml:space="preserve">This folder comes into existence when the Instances menu is first used to create an “instance” (see section </w:t>
        </w:r>
        <w:r>
          <w:fldChar w:fldCharType="begin"/>
        </w:r>
        <w:r>
          <w:instrText xml:space="preserve"> REF _Ref132027760 \r \h </w:instrText>
        </w:r>
      </w:ins>
      <w:ins w:id="2571" w:author="Chris Satterlee" w:date="2023-04-10T17:20:00Z">
        <w:r>
          <w:fldChar w:fldCharType="separate"/>
        </w:r>
      </w:ins>
      <w:ins w:id="2572" w:author="Chris Satterlee" w:date="2023-04-14T18:03:00Z">
        <w:r w:rsidR="0051422D">
          <w:t>4.3.6</w:t>
        </w:r>
      </w:ins>
      <w:ins w:id="2573" w:author="Chris Satterlee" w:date="2023-04-10T17:20:00Z">
        <w:r>
          <w:fldChar w:fldCharType="end"/>
        </w:r>
        <w:r>
          <w:t xml:space="preserve"> on page </w:t>
        </w:r>
        <w:r>
          <w:fldChar w:fldCharType="begin"/>
        </w:r>
        <w:r>
          <w:instrText xml:space="preserve"> PAGEREF _Ref132027760 \h </w:instrText>
        </w:r>
      </w:ins>
      <w:ins w:id="2574" w:author="Chris Satterlee" w:date="2023-04-10T17:20:00Z">
        <w:r>
          <w:fldChar w:fldCharType="separate"/>
        </w:r>
      </w:ins>
      <w:ins w:id="2575" w:author="Chris Satterlee" w:date="2023-04-14T18:03:00Z">
        <w:r w:rsidR="0051422D">
          <w:rPr>
            <w:noProof/>
          </w:rPr>
          <w:t>33</w:t>
        </w:r>
      </w:ins>
      <w:ins w:id="2576" w:author="Chris Satterlee" w:date="2023-04-10T17:20:00Z">
        <w:r>
          <w:fldChar w:fldCharType="end"/>
        </w:r>
        <w:r>
          <w:t>.) Each instance has a subfolder under the “</w:t>
        </w:r>
        <w:proofErr w:type="spellStart"/>
        <w:r>
          <w:t>inst</w:t>
        </w:r>
        <w:proofErr w:type="spellEnd"/>
        <w:r>
          <w:t xml:space="preserve">” folder. Each instance’s subfolder contains all of the same files and folders described above. In other words, each instance has everything that it needs to operate as a separate entity and </w:t>
        </w:r>
      </w:ins>
      <w:ins w:id="2577" w:author="Chris Satterlee" w:date="2023-04-14T15:23:00Z">
        <w:r w:rsidR="00885261">
          <w:t xml:space="preserve">to </w:t>
        </w:r>
      </w:ins>
      <w:ins w:id="2578" w:author="Chris Satterlee" w:date="2023-04-10T17:20:00Z">
        <w:r>
          <w:t>keep its results segregated from other instances and the main GUI.</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579" w:author="Chris Satterlee" w:date="2023-04-10T21:47:00Z">
          <w:tblPr>
            <w:tblStyle w:val="TableGrid"/>
            <w:tblW w:w="0" w:type="auto"/>
            <w:tblLook w:val="04A0" w:firstRow="1" w:lastRow="0" w:firstColumn="1" w:lastColumn="0" w:noHBand="0" w:noVBand="1"/>
          </w:tblPr>
        </w:tblPrChange>
      </w:tblPr>
      <w:tblGrid>
        <w:gridCol w:w="10296"/>
        <w:tblGridChange w:id="2580">
          <w:tblGrid>
            <w:gridCol w:w="10296"/>
          </w:tblGrid>
        </w:tblGridChange>
      </w:tblGrid>
      <w:tr w:rsidR="00643255" w14:paraId="367E5C9C" w14:textId="77777777" w:rsidTr="00643255">
        <w:trPr>
          <w:ins w:id="2581" w:author="Chris Satterlee" w:date="2023-04-10T21:46:00Z"/>
        </w:trPr>
        <w:tc>
          <w:tcPr>
            <w:tcW w:w="10296" w:type="dxa"/>
            <w:tcPrChange w:id="2582" w:author="Chris Satterlee" w:date="2023-04-10T21:47:00Z">
              <w:tcPr>
                <w:tcW w:w="10296" w:type="dxa"/>
              </w:tcPr>
            </w:tcPrChange>
          </w:tcPr>
          <w:p w14:paraId="4D7FAF8C" w14:textId="3A3D4DF2" w:rsidR="00643255" w:rsidRDefault="00966F48" w:rsidP="006E6E61">
            <w:pPr>
              <w:rPr>
                <w:ins w:id="2583" w:author="Chris Satterlee" w:date="2023-04-10T21:46:00Z"/>
              </w:rPr>
            </w:pPr>
            <w:ins w:id="2584" w:author="Chris Satterlee" w:date="2023-04-10T21:54:00Z">
              <w:r>
                <w:rPr>
                  <w:noProof/>
                </w:rPr>
                <w:drawing>
                  <wp:inline distT="0" distB="0" distL="0" distR="0" wp14:anchorId="5CE40C09" wp14:editId="07FD2B6E">
                    <wp:extent cx="5334000" cy="2212446"/>
                    <wp:effectExtent l="0" t="0" r="0" b="0"/>
                    <wp:docPr id="10930217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21787" name="Picture 1093021787"/>
                            <pic:cNvPicPr/>
                          </pic:nvPicPr>
                          <pic:blipFill>
                            <a:blip r:embed="rId94"/>
                            <a:stretch>
                              <a:fillRect/>
                            </a:stretch>
                          </pic:blipFill>
                          <pic:spPr>
                            <a:xfrm>
                              <a:off x="0" y="0"/>
                              <a:ext cx="5668119" cy="2351033"/>
                            </a:xfrm>
                            <a:prstGeom prst="rect">
                              <a:avLst/>
                            </a:prstGeom>
                          </pic:spPr>
                        </pic:pic>
                      </a:graphicData>
                    </a:graphic>
                  </wp:inline>
                </w:drawing>
              </w:r>
            </w:ins>
          </w:p>
        </w:tc>
      </w:tr>
    </w:tbl>
    <w:p w14:paraId="3619D0A4" w14:textId="77777777" w:rsidR="00643255" w:rsidRPr="009D46D0" w:rsidRDefault="00643255" w:rsidP="006E6E61"/>
    <w:p w14:paraId="5FD196F3" w14:textId="77777777" w:rsidR="000D46A7" w:rsidRPr="000D46A7" w:rsidRDefault="000D46A7" w:rsidP="000D46A7"/>
    <w:p w14:paraId="0F3DD22C" w14:textId="51B49F80" w:rsidR="00ED5D63" w:rsidRDefault="00ED5D63" w:rsidP="002317A9">
      <w:pPr>
        <w:pStyle w:val="Heading1"/>
      </w:pPr>
      <w:bookmarkStart w:id="2585" w:name="_Toc26612547"/>
      <w:bookmarkStart w:id="2586" w:name="_Toc132386871"/>
      <w:r>
        <w:lastRenderedPageBreak/>
        <w:t>Bugs</w:t>
      </w:r>
      <w:bookmarkEnd w:id="2585"/>
      <w:bookmarkEnd w:id="2586"/>
    </w:p>
    <w:p w14:paraId="196750D0" w14:textId="5AAE3035" w:rsidR="0006141E" w:rsidRDefault="0006141E" w:rsidP="0054405C">
      <w:pPr>
        <w:pStyle w:val="Heading2"/>
      </w:pPr>
      <w:bookmarkStart w:id="2587" w:name="_Toc26612548"/>
      <w:bookmarkStart w:id="2588" w:name="_Toc132386872"/>
      <w:r>
        <w:t>Known Bugs</w:t>
      </w:r>
      <w:bookmarkEnd w:id="2587"/>
      <w:bookmarkEnd w:id="2588"/>
    </w:p>
    <w:p w14:paraId="68B7B898" w14:textId="76F33F15" w:rsidR="001C4A81" w:rsidRDefault="001C4A81" w:rsidP="001C4A81">
      <w:r>
        <w:t>This section describes bugs that have not yet been understood and/or fixed.</w:t>
      </w:r>
    </w:p>
    <w:p w14:paraId="1BA990BE" w14:textId="77777777" w:rsidR="005445CF" w:rsidRDefault="005445CF" w:rsidP="001C4A81"/>
    <w:p w14:paraId="53229AFF" w14:textId="014248FD" w:rsidR="005445CF" w:rsidRDefault="005445CF" w:rsidP="001C4A81">
      <w:r>
        <w:t xml:space="preserve">The bugs listed in previous versions of this User Guide have been identified and fixed.  There are no known bugs in </w:t>
      </w:r>
      <w:r w:rsidR="008718AE">
        <w:t xml:space="preserve">application </w:t>
      </w:r>
      <w:r w:rsidR="005E1F65">
        <w:t>version v2.</w:t>
      </w:r>
      <w:ins w:id="2589" w:author="Chris Satterlee" w:date="2023-04-11T18:12:00Z">
        <w:r w:rsidR="001D1DF0">
          <w:t>8</w:t>
        </w:r>
      </w:ins>
      <w:del w:id="2590" w:author="Chris Satterlee" w:date="2023-04-11T18:12:00Z">
        <w:r w:rsidR="00756636" w:rsidDel="001D1DF0">
          <w:delText>6</w:delText>
        </w:r>
      </w:del>
      <w:r w:rsidR="005E5723">
        <w:t>.</w:t>
      </w:r>
      <w:r w:rsidR="00756636">
        <w:t>0</w:t>
      </w:r>
      <w:r>
        <w:t xml:space="preserve"> </w:t>
      </w:r>
      <w:r w:rsidR="008718AE">
        <w:t xml:space="preserve">and Arduino sketch version </w:t>
      </w:r>
      <w:r w:rsidR="005E1F65">
        <w:t>1.</w:t>
      </w:r>
      <w:r w:rsidR="00756636">
        <w:t>4</w:t>
      </w:r>
      <w:r w:rsidR="005E1F65">
        <w:t>.</w:t>
      </w:r>
      <w:ins w:id="2591" w:author="Chris Satterlee" w:date="2023-04-11T18:13:00Z">
        <w:r w:rsidR="001D1DF0">
          <w:t>6</w:t>
        </w:r>
      </w:ins>
      <w:del w:id="2592" w:author="Chris Satterlee" w:date="2023-04-11T18:13:00Z">
        <w:r w:rsidR="008D47DF" w:rsidDel="001D1DF0">
          <w:delText>2</w:delText>
        </w:r>
      </w:del>
      <w:r w:rsidR="008718AE">
        <w:t xml:space="preserve"> </w:t>
      </w:r>
      <w:r>
        <w:t>(latest version</w:t>
      </w:r>
      <w:r w:rsidR="008718AE">
        <w:t>s</w:t>
      </w:r>
      <w:r>
        <w:t xml:space="preserve"> as of this writing).</w:t>
      </w:r>
    </w:p>
    <w:p w14:paraId="44041228" w14:textId="77777777" w:rsidR="005E5723" w:rsidRDefault="005E5723" w:rsidP="001C4A81"/>
    <w:p w14:paraId="69BB1190" w14:textId="77777777" w:rsidR="005E5723" w:rsidRDefault="005E5723" w:rsidP="001C4A81">
      <w:r>
        <w:t>Bugs are tracked on GitHub, using “Issues”.  For the current list of open and closed bugs, see:</w:t>
      </w:r>
    </w:p>
    <w:p w14:paraId="66F8F7EB" w14:textId="77777777" w:rsidR="005E5723" w:rsidRDefault="005E5723" w:rsidP="001C4A81"/>
    <w:p w14:paraId="21D48AE9" w14:textId="197CB3A4" w:rsidR="005E5723" w:rsidRDefault="00000000" w:rsidP="001C4A81">
      <w:hyperlink r:id="rId95" w:history="1">
        <w:r w:rsidR="005E5723" w:rsidRPr="005E5723">
          <w:rPr>
            <w:rStyle w:val="Hyperlink"/>
          </w:rPr>
          <w:t>https://github.com/csatt/IV_Swinger/issues</w:t>
        </w:r>
      </w:hyperlink>
    </w:p>
    <w:p w14:paraId="7F82752D" w14:textId="77777777" w:rsidR="005E5723" w:rsidRDefault="005E5723" w:rsidP="001C4A81"/>
    <w:p w14:paraId="5FCACB39" w14:textId="77777777" w:rsidR="005E5723" w:rsidRDefault="005E5723" w:rsidP="001C4A81">
      <w:r>
        <w:t>Note that the GitHub issues are closed when the code with the fix is committed. But those fixes are not available in the pre-built executable Mac and Windows apps until they have been included in a “release”.</w:t>
      </w:r>
    </w:p>
    <w:p w14:paraId="0216C0B1" w14:textId="77777777" w:rsidR="005E5723" w:rsidRDefault="005E5723" w:rsidP="001C4A81"/>
    <w:p w14:paraId="003E91E2" w14:textId="1FA66719" w:rsidR="0080583E" w:rsidRDefault="005E5723" w:rsidP="001C4A81">
      <w:r>
        <w:t>It is easy to tell from the GitHub “releases” page (</w:t>
      </w:r>
      <w:hyperlink r:id="rId96" w:history="1">
        <w:r w:rsidRPr="005E5723">
          <w:rPr>
            <w:rStyle w:val="Hyperlink"/>
          </w:rPr>
          <w:t>https://github.com/csatt/IV_Swinger/releases</w:t>
        </w:r>
      </w:hyperlink>
      <w:r w:rsidR="00064C3B">
        <w:t xml:space="preserve">) </w:t>
      </w:r>
      <w:r>
        <w:t>which commits have been made since the latest release.</w:t>
      </w:r>
    </w:p>
    <w:p w14:paraId="736D8035" w14:textId="6BDE80E9" w:rsidR="0080583E" w:rsidRDefault="0080583E" w:rsidP="0054405C">
      <w:pPr>
        <w:pStyle w:val="Heading2"/>
      </w:pPr>
      <w:bookmarkStart w:id="2593" w:name="_Toc26612549"/>
      <w:bookmarkStart w:id="2594" w:name="_Toc132386873"/>
      <w:r>
        <w:t>Unknown Bugs and Enhancement Requests</w:t>
      </w:r>
      <w:bookmarkEnd w:id="2593"/>
      <w:bookmarkEnd w:id="2594"/>
    </w:p>
    <w:p w14:paraId="6B3967D6" w14:textId="07E51476" w:rsidR="005E5723" w:rsidRDefault="0080583E">
      <w:r>
        <w:t>Please report</w:t>
      </w:r>
      <w:r w:rsidR="005E5723">
        <w:t xml:space="preserve"> </w:t>
      </w:r>
      <w:r w:rsidR="00195026">
        <w:t>any bugs that you find in either</w:t>
      </w:r>
      <w:r>
        <w:t xml:space="preserve"> of the following two ways:</w:t>
      </w:r>
    </w:p>
    <w:p w14:paraId="2A6BDB0D" w14:textId="6F2C57EF" w:rsidR="0080583E" w:rsidRDefault="0080583E" w:rsidP="00627A9C">
      <w:pPr>
        <w:pStyle w:val="ListParagraph"/>
        <w:numPr>
          <w:ilvl w:val="0"/>
          <w:numId w:val="35"/>
        </w:numPr>
      </w:pPr>
      <w:r>
        <w:t xml:space="preserve">Send e-mail to </w:t>
      </w:r>
      <w:hyperlink r:id="rId97" w:history="1">
        <w:r w:rsidRPr="00650182">
          <w:rPr>
            <w:rStyle w:val="Hyperlink"/>
          </w:rPr>
          <w:t>csatt1@gmail.com</w:t>
        </w:r>
      </w:hyperlink>
    </w:p>
    <w:p w14:paraId="78950505" w14:textId="0E583B7E" w:rsidR="0080583E" w:rsidRDefault="0080583E" w:rsidP="00627A9C">
      <w:pPr>
        <w:pStyle w:val="ListParagraph"/>
        <w:numPr>
          <w:ilvl w:val="0"/>
          <w:numId w:val="35"/>
        </w:numPr>
      </w:pPr>
      <w:r>
        <w:t>File an Issue in GitHub</w:t>
      </w:r>
    </w:p>
    <w:p w14:paraId="398DC200" w14:textId="69EEFACE" w:rsidR="0080583E" w:rsidRPr="001C4A81" w:rsidRDefault="0080583E">
      <w:r>
        <w:t>Enhancement requests are welcome too.</w:t>
      </w:r>
    </w:p>
    <w:p w14:paraId="5015EB89" w14:textId="73F9C94C" w:rsidR="00B66C7C" w:rsidRDefault="00B66C7C" w:rsidP="002317A9">
      <w:pPr>
        <w:pStyle w:val="Heading1"/>
      </w:pPr>
      <w:bookmarkStart w:id="2595" w:name="_Toc26612550"/>
      <w:bookmarkStart w:id="2596" w:name="_Toc132386874"/>
      <w:r>
        <w:lastRenderedPageBreak/>
        <w:t>Ratings and Limitations</w:t>
      </w:r>
      <w:bookmarkEnd w:id="2595"/>
      <w:bookmarkEnd w:id="2596"/>
    </w:p>
    <w:p w14:paraId="7FF05546" w14:textId="77777777" w:rsidR="00B66C7C" w:rsidRDefault="00B66C7C" w:rsidP="00B66C7C">
      <w:pPr>
        <w:spacing w:before="67"/>
        <w:ind w:left="116"/>
        <w:rPr>
          <w:sz w:val="32"/>
          <w:szCs w:val="32"/>
        </w:rPr>
      </w:pPr>
    </w:p>
    <w:p w14:paraId="4204648D" w14:textId="77777777" w:rsidR="00B66C7C" w:rsidRDefault="00B66C7C" w:rsidP="00B66C7C">
      <w:pPr>
        <w:spacing w:before="1" w:line="120" w:lineRule="exact"/>
        <w:rPr>
          <w:sz w:val="12"/>
          <w:szCs w:val="12"/>
        </w:rPr>
      </w:pPr>
    </w:p>
    <w:p w14:paraId="3D925475" w14:textId="77777777" w:rsidR="00B66C7C" w:rsidRDefault="00B66C7C" w:rsidP="00B66C7C">
      <w:pPr>
        <w:ind w:left="360"/>
        <w:rPr>
          <w:szCs w:val="24"/>
        </w:rPr>
      </w:pPr>
      <w:r>
        <w:rPr>
          <w:szCs w:val="24"/>
        </w:rPr>
        <w:t xml:space="preserve">1.   </w:t>
      </w:r>
      <w:r>
        <w:rPr>
          <w:spacing w:val="-1"/>
          <w:szCs w:val="24"/>
        </w:rPr>
        <w:t>N</w:t>
      </w:r>
      <w:r>
        <w:rPr>
          <w:szCs w:val="24"/>
        </w:rPr>
        <w:t>u</w:t>
      </w:r>
      <w:r>
        <w:rPr>
          <w:spacing w:val="1"/>
          <w:szCs w:val="24"/>
        </w:rPr>
        <w:t>m</w:t>
      </w:r>
      <w:r>
        <w:rPr>
          <w:szCs w:val="24"/>
        </w:rPr>
        <w:t xml:space="preserve">ber of </w:t>
      </w:r>
      <w:r>
        <w:rPr>
          <w:spacing w:val="-1"/>
          <w:szCs w:val="24"/>
        </w:rPr>
        <w:t>ti</w:t>
      </w:r>
      <w:r>
        <w:rPr>
          <w:spacing w:val="1"/>
          <w:szCs w:val="24"/>
        </w:rPr>
        <w:t>m</w:t>
      </w:r>
      <w:r>
        <w:rPr>
          <w:szCs w:val="24"/>
        </w:rPr>
        <w:t xml:space="preserve">es </w:t>
      </w:r>
      <w:r>
        <w:rPr>
          <w:spacing w:val="-1"/>
          <w:szCs w:val="24"/>
        </w:rPr>
        <w:t>t</w:t>
      </w:r>
      <w:r>
        <w:rPr>
          <w:szCs w:val="24"/>
        </w:rPr>
        <w:t>he 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 2 can be dropp</w:t>
      </w:r>
      <w:r>
        <w:rPr>
          <w:spacing w:val="1"/>
          <w:szCs w:val="24"/>
        </w:rPr>
        <w:t>e</w:t>
      </w:r>
      <w:r>
        <w:rPr>
          <w:szCs w:val="24"/>
        </w:rPr>
        <w:t>d and surv</w:t>
      </w:r>
      <w:r>
        <w:rPr>
          <w:spacing w:val="-1"/>
          <w:szCs w:val="24"/>
        </w:rPr>
        <w:t>i</w:t>
      </w:r>
      <w:r>
        <w:rPr>
          <w:szCs w:val="24"/>
        </w:rPr>
        <w:t>ve:</w:t>
      </w:r>
      <w:r>
        <w:rPr>
          <w:spacing w:val="3"/>
          <w:szCs w:val="24"/>
        </w:rPr>
        <w:t xml:space="preserve"> </w:t>
      </w:r>
      <w:r>
        <w:rPr>
          <w:b/>
          <w:szCs w:val="24"/>
        </w:rPr>
        <w:t>ZE</w:t>
      </w:r>
      <w:r>
        <w:rPr>
          <w:b/>
          <w:spacing w:val="-2"/>
          <w:szCs w:val="24"/>
        </w:rPr>
        <w:t>R</w:t>
      </w:r>
      <w:r>
        <w:rPr>
          <w:b/>
          <w:szCs w:val="24"/>
        </w:rPr>
        <w:t>O</w:t>
      </w:r>
    </w:p>
    <w:p w14:paraId="31BEE12D" w14:textId="77777777" w:rsidR="00B66C7C" w:rsidRDefault="00B66C7C" w:rsidP="00B66C7C">
      <w:pPr>
        <w:spacing w:before="16" w:line="260" w:lineRule="exact"/>
        <w:rPr>
          <w:sz w:val="26"/>
          <w:szCs w:val="26"/>
        </w:rPr>
      </w:pPr>
    </w:p>
    <w:p w14:paraId="02D13891" w14:textId="77777777" w:rsidR="00B66C7C" w:rsidRDefault="00B66C7C" w:rsidP="00B66C7C">
      <w:pPr>
        <w:ind w:left="720" w:right="63"/>
        <w:rPr>
          <w:szCs w:val="24"/>
        </w:rPr>
      </w:pPr>
      <w:r>
        <w:rPr>
          <w:szCs w:val="24"/>
        </w:rPr>
        <w:t>IV Swinger 2 is a lot more likely to survive a drop than the original IV Swinger. But it’s still an acrylic case, and there are connections that are not soldered. So still – don’t drop it.</w:t>
      </w:r>
    </w:p>
    <w:p w14:paraId="2F73D583" w14:textId="77777777" w:rsidR="00B66C7C" w:rsidRDefault="00B66C7C" w:rsidP="00B66C7C">
      <w:pPr>
        <w:spacing w:before="6" w:line="180" w:lineRule="exact"/>
        <w:rPr>
          <w:sz w:val="19"/>
          <w:szCs w:val="19"/>
        </w:rPr>
      </w:pPr>
    </w:p>
    <w:p w14:paraId="09D2DD55" w14:textId="77777777" w:rsidR="00B66C7C" w:rsidRDefault="00B66C7C" w:rsidP="00B66C7C">
      <w:pPr>
        <w:spacing w:line="200" w:lineRule="exact"/>
      </w:pPr>
    </w:p>
    <w:p w14:paraId="7981CF15" w14:textId="77777777" w:rsidR="00B66C7C" w:rsidRDefault="00B66C7C" w:rsidP="00B66C7C">
      <w:pPr>
        <w:ind w:left="360"/>
        <w:rPr>
          <w:szCs w:val="24"/>
        </w:rPr>
      </w:pPr>
      <w:r>
        <w:rPr>
          <w:szCs w:val="24"/>
        </w:rPr>
        <w:t xml:space="preserve">2.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r</w:t>
      </w:r>
      <w:r>
        <w:rPr>
          <w:spacing w:val="1"/>
          <w:szCs w:val="24"/>
        </w:rPr>
        <w:t>a</w:t>
      </w:r>
      <w:r>
        <w:rPr>
          <w:spacing w:val="-1"/>
          <w:szCs w:val="24"/>
        </w:rPr>
        <w:t>t</w:t>
      </w:r>
      <w:r>
        <w:rPr>
          <w:szCs w:val="24"/>
        </w:rPr>
        <w:t>ed PV</w:t>
      </w:r>
      <w:r>
        <w:rPr>
          <w:spacing w:val="-3"/>
          <w:szCs w:val="24"/>
        </w:rPr>
        <w:t xml:space="preserve"> </w:t>
      </w:r>
      <w:r>
        <w:rPr>
          <w:szCs w:val="24"/>
        </w:rPr>
        <w:t>panel</w:t>
      </w:r>
      <w:r>
        <w:rPr>
          <w:spacing w:val="-1"/>
          <w:szCs w:val="24"/>
        </w:rPr>
        <w:t xml:space="preserve"> </w:t>
      </w:r>
      <w:r>
        <w:rPr>
          <w:szCs w:val="24"/>
        </w:rPr>
        <w:t>Isc:</w:t>
      </w:r>
      <w:r>
        <w:rPr>
          <w:spacing w:val="2"/>
          <w:szCs w:val="24"/>
        </w:rPr>
        <w:t xml:space="preserve"> </w:t>
      </w:r>
      <w:r>
        <w:rPr>
          <w:b/>
          <w:szCs w:val="24"/>
        </w:rPr>
        <w:t>10A</w:t>
      </w:r>
    </w:p>
    <w:p w14:paraId="03F2443B" w14:textId="77777777" w:rsidR="00B66C7C" w:rsidRDefault="00B66C7C" w:rsidP="00B66C7C">
      <w:pPr>
        <w:spacing w:before="16" w:line="260" w:lineRule="exact"/>
        <w:rPr>
          <w:sz w:val="26"/>
          <w:szCs w:val="26"/>
        </w:rPr>
      </w:pPr>
    </w:p>
    <w:p w14:paraId="0030389F" w14:textId="77777777" w:rsidR="00B66C7C" w:rsidRDefault="00B66C7C" w:rsidP="00B66C7C">
      <w:pPr>
        <w:ind w:left="720" w:right="231"/>
        <w:rPr>
          <w:szCs w:val="24"/>
        </w:rPr>
      </w:pPr>
      <w:r>
        <w:rPr>
          <w:spacing w:val="-2"/>
          <w:szCs w:val="24"/>
        </w:rPr>
        <w:t>I</w:t>
      </w:r>
      <w:r>
        <w:rPr>
          <w:szCs w:val="24"/>
        </w:rPr>
        <w:t>t</w:t>
      </w:r>
      <w:r>
        <w:rPr>
          <w:spacing w:val="1"/>
          <w:szCs w:val="24"/>
        </w:rPr>
        <w:t xml:space="preserve"> </w:t>
      </w:r>
      <w:r>
        <w:rPr>
          <w:spacing w:val="-1"/>
          <w:szCs w:val="24"/>
        </w:rPr>
        <w:t>i</w:t>
      </w:r>
      <w:r>
        <w:rPr>
          <w:szCs w:val="24"/>
        </w:rPr>
        <w:t>s not</w:t>
      </w:r>
      <w:r>
        <w:rPr>
          <w:spacing w:val="-1"/>
          <w:szCs w:val="24"/>
        </w:rPr>
        <w:t xml:space="preserve"> </w:t>
      </w:r>
      <w:r>
        <w:rPr>
          <w:szCs w:val="24"/>
        </w:rPr>
        <w:t>re</w:t>
      </w:r>
      <w:r>
        <w:rPr>
          <w:spacing w:val="1"/>
          <w:szCs w:val="24"/>
        </w:rPr>
        <w:t>c</w:t>
      </w:r>
      <w:r>
        <w:rPr>
          <w:szCs w:val="24"/>
        </w:rPr>
        <w:t>o</w:t>
      </w:r>
      <w:r>
        <w:rPr>
          <w:spacing w:val="-1"/>
          <w:szCs w:val="24"/>
        </w:rPr>
        <w:t>mm</w:t>
      </w:r>
      <w:r>
        <w:rPr>
          <w:spacing w:val="1"/>
          <w:szCs w:val="24"/>
        </w:rPr>
        <w:t>e</w:t>
      </w:r>
      <w:r>
        <w:rPr>
          <w:szCs w:val="24"/>
        </w:rPr>
        <w:t xml:space="preserve">nded </w:t>
      </w:r>
      <w:r>
        <w:rPr>
          <w:spacing w:val="-1"/>
          <w:szCs w:val="24"/>
        </w:rPr>
        <w:t>t</w:t>
      </w:r>
      <w:r>
        <w:rPr>
          <w:szCs w:val="24"/>
        </w:rPr>
        <w:t>o conn</w:t>
      </w:r>
      <w:r>
        <w:rPr>
          <w:spacing w:val="1"/>
          <w:szCs w:val="24"/>
        </w:rPr>
        <w:t>e</w:t>
      </w:r>
      <w:r>
        <w:rPr>
          <w:szCs w:val="24"/>
        </w:rPr>
        <w:t>ct</w:t>
      </w:r>
      <w:r>
        <w:rPr>
          <w:spacing w:val="-1"/>
          <w:szCs w:val="24"/>
        </w:rPr>
        <w:t xml:space="preserve"> </w:t>
      </w:r>
      <w:r>
        <w:rPr>
          <w:spacing w:val="1"/>
          <w:szCs w:val="24"/>
        </w:rPr>
        <w:t>t</w:t>
      </w:r>
      <w:r>
        <w:rPr>
          <w:szCs w:val="24"/>
        </w:rPr>
        <w:t>he 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t</w:t>
      </w:r>
      <w:r>
        <w:rPr>
          <w:szCs w:val="24"/>
        </w:rPr>
        <w:t xml:space="preserve">wo or </w:t>
      </w:r>
      <w:r>
        <w:rPr>
          <w:spacing w:val="-1"/>
          <w:szCs w:val="24"/>
        </w:rPr>
        <w:t>m</w:t>
      </w:r>
      <w:r>
        <w:rPr>
          <w:szCs w:val="24"/>
        </w:rPr>
        <w:t>ore PV</w:t>
      </w:r>
      <w:r>
        <w:rPr>
          <w:spacing w:val="-5"/>
          <w:szCs w:val="24"/>
        </w:rPr>
        <w:t xml:space="preserve"> </w:t>
      </w:r>
      <w:r>
        <w:rPr>
          <w:szCs w:val="24"/>
        </w:rPr>
        <w:t>p</w:t>
      </w:r>
      <w:r>
        <w:rPr>
          <w:spacing w:val="1"/>
          <w:szCs w:val="24"/>
        </w:rPr>
        <w:t>a</w:t>
      </w:r>
      <w:r>
        <w:rPr>
          <w:szCs w:val="24"/>
        </w:rPr>
        <w:t>ne</w:t>
      </w:r>
      <w:r>
        <w:rPr>
          <w:spacing w:val="-1"/>
          <w:szCs w:val="24"/>
        </w:rPr>
        <w:t>l</w:t>
      </w:r>
      <w:r>
        <w:rPr>
          <w:szCs w:val="24"/>
        </w:rPr>
        <w:t xml:space="preserve">s </w:t>
      </w:r>
      <w:r>
        <w:rPr>
          <w:spacing w:val="-1"/>
          <w:szCs w:val="24"/>
        </w:rPr>
        <w:t>i</w:t>
      </w:r>
      <w:r>
        <w:rPr>
          <w:szCs w:val="24"/>
        </w:rPr>
        <w:t>n p</w:t>
      </w:r>
      <w:r>
        <w:rPr>
          <w:spacing w:val="1"/>
          <w:szCs w:val="24"/>
        </w:rPr>
        <w:t>a</w:t>
      </w:r>
      <w:r>
        <w:rPr>
          <w:szCs w:val="24"/>
        </w:rPr>
        <w:t>ra</w:t>
      </w:r>
      <w:r>
        <w:rPr>
          <w:spacing w:val="-1"/>
          <w:szCs w:val="24"/>
        </w:rPr>
        <w:t>l</w:t>
      </w:r>
      <w:r>
        <w:rPr>
          <w:spacing w:val="1"/>
          <w:szCs w:val="24"/>
        </w:rPr>
        <w:t>l</w:t>
      </w:r>
      <w:r>
        <w:rPr>
          <w:szCs w:val="24"/>
        </w:rPr>
        <w:t>e</w:t>
      </w:r>
      <w:r>
        <w:rPr>
          <w:spacing w:val="-1"/>
          <w:szCs w:val="24"/>
        </w:rPr>
        <w:t>l</w:t>
      </w:r>
      <w:r>
        <w:rPr>
          <w:szCs w:val="24"/>
        </w:rPr>
        <w:t xml:space="preserve">. But </w:t>
      </w:r>
      <w:r>
        <w:rPr>
          <w:spacing w:val="-1"/>
          <w:szCs w:val="24"/>
        </w:rPr>
        <w:t>i</w:t>
      </w:r>
      <w:r>
        <w:rPr>
          <w:szCs w:val="24"/>
        </w:rPr>
        <w:t>f you do, re</w:t>
      </w:r>
      <w:r>
        <w:rPr>
          <w:spacing w:val="-1"/>
          <w:szCs w:val="24"/>
        </w:rPr>
        <w:t>m</w:t>
      </w:r>
      <w:r>
        <w:rPr>
          <w:spacing w:val="1"/>
          <w:szCs w:val="24"/>
        </w:rPr>
        <w:t>e</w:t>
      </w:r>
      <w:r>
        <w:rPr>
          <w:spacing w:val="-1"/>
          <w:szCs w:val="24"/>
        </w:rPr>
        <w:t>m</w:t>
      </w:r>
      <w:r>
        <w:rPr>
          <w:szCs w:val="24"/>
        </w:rPr>
        <w:t xml:space="preserve">ber </w:t>
      </w:r>
      <w:r>
        <w:rPr>
          <w:spacing w:val="1"/>
          <w:szCs w:val="24"/>
        </w:rPr>
        <w:t>t</w:t>
      </w:r>
      <w:r>
        <w:rPr>
          <w:szCs w:val="24"/>
        </w:rPr>
        <w:t>hat</w:t>
      </w:r>
      <w:r>
        <w:rPr>
          <w:spacing w:val="-1"/>
          <w:szCs w:val="24"/>
        </w:rPr>
        <w:t xml:space="preserve"> t</w:t>
      </w:r>
      <w:r>
        <w:rPr>
          <w:szCs w:val="24"/>
        </w:rPr>
        <w:t>he</w:t>
      </w:r>
      <w:r>
        <w:rPr>
          <w:spacing w:val="1"/>
          <w:szCs w:val="24"/>
        </w:rPr>
        <w:t xml:space="preserve"> </w:t>
      </w:r>
      <w:r>
        <w:rPr>
          <w:szCs w:val="24"/>
        </w:rPr>
        <w:t>curren</w:t>
      </w:r>
      <w:r>
        <w:rPr>
          <w:spacing w:val="1"/>
          <w:szCs w:val="24"/>
        </w:rPr>
        <w:t>t</w:t>
      </w:r>
      <w:r>
        <w:rPr>
          <w:szCs w:val="24"/>
        </w:rPr>
        <w:t>s</w:t>
      </w:r>
      <w:r>
        <w:rPr>
          <w:spacing w:val="-1"/>
          <w:szCs w:val="24"/>
        </w:rPr>
        <w:t xml:space="preserve"> </w:t>
      </w:r>
      <w:r>
        <w:rPr>
          <w:szCs w:val="24"/>
        </w:rPr>
        <w:t>of par</w:t>
      </w:r>
      <w:r>
        <w:rPr>
          <w:spacing w:val="1"/>
          <w:szCs w:val="24"/>
        </w:rPr>
        <w:t>a</w:t>
      </w:r>
      <w:r>
        <w:rPr>
          <w:spacing w:val="-1"/>
          <w:szCs w:val="24"/>
        </w:rPr>
        <w:t>ll</w:t>
      </w:r>
      <w:r>
        <w:rPr>
          <w:spacing w:val="1"/>
          <w:szCs w:val="24"/>
        </w:rPr>
        <w:t>e</w:t>
      </w:r>
      <w:r>
        <w:rPr>
          <w:szCs w:val="24"/>
        </w:rPr>
        <w:t>l</w:t>
      </w:r>
      <w:r>
        <w:rPr>
          <w:spacing w:val="-1"/>
          <w:szCs w:val="24"/>
        </w:rPr>
        <w:t xml:space="preserve"> </w:t>
      </w:r>
      <w:r>
        <w:rPr>
          <w:szCs w:val="24"/>
        </w:rPr>
        <w:t>PV</w:t>
      </w:r>
      <w:r>
        <w:rPr>
          <w:spacing w:val="-5"/>
          <w:szCs w:val="24"/>
        </w:rPr>
        <w:t xml:space="preserve"> </w:t>
      </w:r>
      <w:r>
        <w:rPr>
          <w:szCs w:val="24"/>
        </w:rPr>
        <w:t>pan</w:t>
      </w:r>
      <w:r>
        <w:rPr>
          <w:spacing w:val="1"/>
          <w:szCs w:val="24"/>
        </w:rPr>
        <w:t>e</w:t>
      </w:r>
      <w:r>
        <w:rPr>
          <w:spacing w:val="-1"/>
          <w:szCs w:val="24"/>
        </w:rPr>
        <w:t>l</w:t>
      </w:r>
      <w:r>
        <w:rPr>
          <w:szCs w:val="24"/>
        </w:rPr>
        <w:t>s</w:t>
      </w:r>
      <w:r>
        <w:rPr>
          <w:spacing w:val="-13"/>
          <w:szCs w:val="24"/>
        </w:rPr>
        <w:t xml:space="preserve"> </w:t>
      </w:r>
      <w:r>
        <w:rPr>
          <w:szCs w:val="24"/>
        </w:rPr>
        <w:t>A</w:t>
      </w:r>
      <w:r>
        <w:rPr>
          <w:spacing w:val="-1"/>
          <w:szCs w:val="24"/>
        </w:rPr>
        <w:t>D</w:t>
      </w:r>
      <w:r>
        <w:rPr>
          <w:szCs w:val="24"/>
        </w:rPr>
        <w:t xml:space="preserve">D, so </w:t>
      </w:r>
      <w:r>
        <w:rPr>
          <w:spacing w:val="-1"/>
          <w:szCs w:val="24"/>
        </w:rPr>
        <w:t>m</w:t>
      </w:r>
      <w:r>
        <w:rPr>
          <w:szCs w:val="24"/>
        </w:rPr>
        <w:t>ake</w:t>
      </w:r>
      <w:r>
        <w:rPr>
          <w:spacing w:val="1"/>
          <w:szCs w:val="24"/>
        </w:rPr>
        <w:t xml:space="preserve"> </w:t>
      </w:r>
      <w:r>
        <w:rPr>
          <w:spacing w:val="-1"/>
          <w:szCs w:val="24"/>
        </w:rPr>
        <w:t>s</w:t>
      </w:r>
      <w:r>
        <w:rPr>
          <w:szCs w:val="24"/>
        </w:rPr>
        <w:t>ure</w:t>
      </w:r>
      <w:r>
        <w:rPr>
          <w:spacing w:val="1"/>
          <w:szCs w:val="24"/>
        </w:rPr>
        <w:t xml:space="preserve"> </w:t>
      </w:r>
      <w:r>
        <w:rPr>
          <w:spacing w:val="-1"/>
          <w:szCs w:val="24"/>
        </w:rPr>
        <w:t>t</w:t>
      </w:r>
      <w:r>
        <w:rPr>
          <w:szCs w:val="24"/>
        </w:rPr>
        <w:t>he sum</w:t>
      </w:r>
      <w:r>
        <w:rPr>
          <w:spacing w:val="-1"/>
          <w:szCs w:val="24"/>
        </w:rPr>
        <w:t xml:space="preserve"> </w:t>
      </w:r>
      <w:r>
        <w:rPr>
          <w:szCs w:val="24"/>
        </w:rPr>
        <w:t xml:space="preserve">of </w:t>
      </w:r>
      <w:r>
        <w:rPr>
          <w:spacing w:val="-1"/>
          <w:szCs w:val="24"/>
        </w:rPr>
        <w:t>t</w:t>
      </w:r>
      <w:r>
        <w:rPr>
          <w:szCs w:val="24"/>
        </w:rPr>
        <w:t>he</w:t>
      </w:r>
      <w:r>
        <w:rPr>
          <w:spacing w:val="-1"/>
          <w:szCs w:val="24"/>
        </w:rPr>
        <w:t>i</w:t>
      </w:r>
      <w:r>
        <w:rPr>
          <w:szCs w:val="24"/>
        </w:rPr>
        <w:t>r r</w:t>
      </w:r>
      <w:r>
        <w:rPr>
          <w:spacing w:val="1"/>
          <w:szCs w:val="24"/>
        </w:rPr>
        <w:t>a</w:t>
      </w:r>
      <w:r>
        <w:rPr>
          <w:spacing w:val="-1"/>
          <w:szCs w:val="24"/>
        </w:rPr>
        <w:t>t</w:t>
      </w:r>
      <w:r>
        <w:rPr>
          <w:szCs w:val="24"/>
        </w:rPr>
        <w:t>ed Isc va</w:t>
      </w:r>
      <w:r>
        <w:rPr>
          <w:spacing w:val="1"/>
          <w:szCs w:val="24"/>
        </w:rPr>
        <w:t>l</w:t>
      </w:r>
      <w:r>
        <w:rPr>
          <w:szCs w:val="24"/>
        </w:rPr>
        <w:t xml:space="preserve">ues </w:t>
      </w:r>
      <w:r>
        <w:rPr>
          <w:spacing w:val="-1"/>
          <w:szCs w:val="24"/>
        </w:rPr>
        <w:t>i</w:t>
      </w:r>
      <w:r>
        <w:rPr>
          <w:szCs w:val="24"/>
        </w:rPr>
        <w:t xml:space="preserve">s </w:t>
      </w:r>
      <w:r>
        <w:rPr>
          <w:spacing w:val="-1"/>
          <w:szCs w:val="24"/>
        </w:rPr>
        <w:t>l</w:t>
      </w:r>
      <w:r>
        <w:rPr>
          <w:szCs w:val="24"/>
        </w:rPr>
        <w:t xml:space="preserve">ess </w:t>
      </w:r>
      <w:r>
        <w:rPr>
          <w:spacing w:val="-1"/>
          <w:szCs w:val="24"/>
        </w:rPr>
        <w:t>t</w:t>
      </w:r>
      <w:r>
        <w:rPr>
          <w:szCs w:val="24"/>
        </w:rPr>
        <w:t>han 10A.</w:t>
      </w:r>
    </w:p>
    <w:p w14:paraId="54F8CD2E" w14:textId="77777777" w:rsidR="00B66C7C" w:rsidRDefault="00B66C7C" w:rsidP="00B66C7C">
      <w:pPr>
        <w:spacing w:before="6" w:line="180" w:lineRule="exact"/>
        <w:rPr>
          <w:sz w:val="19"/>
          <w:szCs w:val="19"/>
        </w:rPr>
      </w:pPr>
    </w:p>
    <w:p w14:paraId="67E43800" w14:textId="77777777" w:rsidR="00B66C7C" w:rsidRDefault="00B66C7C" w:rsidP="00B66C7C">
      <w:pPr>
        <w:spacing w:line="200" w:lineRule="exact"/>
      </w:pPr>
    </w:p>
    <w:p w14:paraId="39453B81" w14:textId="77777777" w:rsidR="00B66C7C" w:rsidRDefault="00B66C7C" w:rsidP="00B66C7C">
      <w:pPr>
        <w:ind w:left="360"/>
        <w:rPr>
          <w:szCs w:val="24"/>
        </w:rPr>
      </w:pPr>
      <w:r>
        <w:rPr>
          <w:szCs w:val="24"/>
        </w:rPr>
        <w:t xml:space="preserve">3.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r</w:t>
      </w:r>
      <w:r>
        <w:rPr>
          <w:spacing w:val="1"/>
          <w:szCs w:val="24"/>
        </w:rPr>
        <w:t>a</w:t>
      </w:r>
      <w:r>
        <w:rPr>
          <w:spacing w:val="-1"/>
          <w:szCs w:val="24"/>
        </w:rPr>
        <w:t>t</w:t>
      </w:r>
      <w:r>
        <w:rPr>
          <w:szCs w:val="24"/>
        </w:rPr>
        <w:t>ed PV</w:t>
      </w:r>
      <w:r>
        <w:rPr>
          <w:spacing w:val="-3"/>
          <w:szCs w:val="24"/>
        </w:rPr>
        <w:t xml:space="preserve"> </w:t>
      </w:r>
      <w:r>
        <w:rPr>
          <w:szCs w:val="24"/>
        </w:rPr>
        <w:t>panel</w:t>
      </w:r>
      <w:r>
        <w:rPr>
          <w:spacing w:val="-5"/>
          <w:szCs w:val="24"/>
        </w:rPr>
        <w:t xml:space="preserve"> </w:t>
      </w:r>
      <w:r>
        <w:rPr>
          <w:spacing w:val="-31"/>
          <w:szCs w:val="24"/>
        </w:rPr>
        <w:t>V</w:t>
      </w:r>
      <w:r>
        <w:rPr>
          <w:szCs w:val="24"/>
        </w:rPr>
        <w:t>o</w:t>
      </w:r>
      <w:r>
        <w:rPr>
          <w:spacing w:val="1"/>
          <w:szCs w:val="24"/>
        </w:rPr>
        <w:t>c</w:t>
      </w:r>
      <w:r>
        <w:rPr>
          <w:szCs w:val="24"/>
        </w:rPr>
        <w:t>:</w:t>
      </w:r>
      <w:r>
        <w:rPr>
          <w:spacing w:val="2"/>
          <w:szCs w:val="24"/>
        </w:rPr>
        <w:t xml:space="preserve"> </w:t>
      </w:r>
      <w:r>
        <w:rPr>
          <w:b/>
          <w:szCs w:val="24"/>
        </w:rPr>
        <w:t>80V</w:t>
      </w:r>
    </w:p>
    <w:p w14:paraId="3008A618" w14:textId="77777777" w:rsidR="00B66C7C" w:rsidRDefault="00B66C7C" w:rsidP="00B66C7C">
      <w:pPr>
        <w:spacing w:before="16" w:line="260" w:lineRule="exact"/>
        <w:rPr>
          <w:sz w:val="26"/>
          <w:szCs w:val="26"/>
        </w:rPr>
      </w:pPr>
    </w:p>
    <w:p w14:paraId="56D8C594" w14:textId="77777777" w:rsidR="00B66C7C" w:rsidRDefault="00B66C7C" w:rsidP="00B66C7C">
      <w:pPr>
        <w:ind w:left="720" w:right="167"/>
        <w:rPr>
          <w:szCs w:val="24"/>
        </w:rPr>
      </w:pPr>
      <w:r>
        <w:rPr>
          <w:spacing w:val="-2"/>
          <w:szCs w:val="24"/>
        </w:rPr>
        <w:t>I</w:t>
      </w:r>
      <w:r>
        <w:rPr>
          <w:szCs w:val="24"/>
        </w:rPr>
        <w:t>t</w:t>
      </w:r>
      <w:r>
        <w:rPr>
          <w:spacing w:val="1"/>
          <w:szCs w:val="24"/>
        </w:rPr>
        <w:t xml:space="preserve"> </w:t>
      </w:r>
      <w:r>
        <w:rPr>
          <w:spacing w:val="-1"/>
          <w:szCs w:val="24"/>
        </w:rPr>
        <w:t>i</w:t>
      </w:r>
      <w:r>
        <w:rPr>
          <w:szCs w:val="24"/>
        </w:rPr>
        <w:t>s not</w:t>
      </w:r>
      <w:r>
        <w:rPr>
          <w:spacing w:val="-1"/>
          <w:szCs w:val="24"/>
        </w:rPr>
        <w:t xml:space="preserve"> </w:t>
      </w:r>
      <w:r>
        <w:rPr>
          <w:szCs w:val="24"/>
        </w:rPr>
        <w:t>re</w:t>
      </w:r>
      <w:r>
        <w:rPr>
          <w:spacing w:val="1"/>
          <w:szCs w:val="24"/>
        </w:rPr>
        <w:t>c</w:t>
      </w:r>
      <w:r>
        <w:rPr>
          <w:szCs w:val="24"/>
        </w:rPr>
        <w:t>o</w:t>
      </w:r>
      <w:r>
        <w:rPr>
          <w:spacing w:val="-1"/>
          <w:szCs w:val="24"/>
        </w:rPr>
        <w:t>mm</w:t>
      </w:r>
      <w:r>
        <w:rPr>
          <w:spacing w:val="1"/>
          <w:szCs w:val="24"/>
        </w:rPr>
        <w:t>e</w:t>
      </w:r>
      <w:r>
        <w:rPr>
          <w:szCs w:val="24"/>
        </w:rPr>
        <w:t xml:space="preserve">nded </w:t>
      </w:r>
      <w:r>
        <w:rPr>
          <w:spacing w:val="-1"/>
          <w:szCs w:val="24"/>
        </w:rPr>
        <w:t>t</w:t>
      </w:r>
      <w:r>
        <w:rPr>
          <w:szCs w:val="24"/>
        </w:rPr>
        <w:t>o conn</w:t>
      </w:r>
      <w:r>
        <w:rPr>
          <w:spacing w:val="1"/>
          <w:szCs w:val="24"/>
        </w:rPr>
        <w:t>e</w:t>
      </w:r>
      <w:r>
        <w:rPr>
          <w:szCs w:val="24"/>
        </w:rPr>
        <w:t>ct</w:t>
      </w:r>
      <w:r>
        <w:rPr>
          <w:spacing w:val="-1"/>
          <w:szCs w:val="24"/>
        </w:rPr>
        <w:t xml:space="preserve"> </w:t>
      </w:r>
      <w:r>
        <w:rPr>
          <w:spacing w:val="1"/>
          <w:szCs w:val="24"/>
        </w:rPr>
        <w:t>t</w:t>
      </w:r>
      <w:r>
        <w:rPr>
          <w:szCs w:val="24"/>
        </w:rPr>
        <w:t>he 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t</w:t>
      </w:r>
      <w:r>
        <w:rPr>
          <w:szCs w:val="24"/>
        </w:rPr>
        <w:t xml:space="preserve">wo or </w:t>
      </w:r>
      <w:r>
        <w:rPr>
          <w:spacing w:val="-1"/>
          <w:szCs w:val="24"/>
        </w:rPr>
        <w:t>m</w:t>
      </w:r>
      <w:r>
        <w:rPr>
          <w:szCs w:val="24"/>
        </w:rPr>
        <w:t>ore PV</w:t>
      </w:r>
      <w:r>
        <w:rPr>
          <w:spacing w:val="-5"/>
          <w:szCs w:val="24"/>
        </w:rPr>
        <w:t xml:space="preserve"> </w:t>
      </w:r>
      <w:r>
        <w:rPr>
          <w:szCs w:val="24"/>
        </w:rPr>
        <w:t>p</w:t>
      </w:r>
      <w:r>
        <w:rPr>
          <w:spacing w:val="1"/>
          <w:szCs w:val="24"/>
        </w:rPr>
        <w:t>a</w:t>
      </w:r>
      <w:r>
        <w:rPr>
          <w:szCs w:val="24"/>
        </w:rPr>
        <w:t>ne</w:t>
      </w:r>
      <w:r>
        <w:rPr>
          <w:spacing w:val="-1"/>
          <w:szCs w:val="24"/>
        </w:rPr>
        <w:t>l</w:t>
      </w:r>
      <w:r>
        <w:rPr>
          <w:szCs w:val="24"/>
        </w:rPr>
        <w:t xml:space="preserve">s </w:t>
      </w:r>
      <w:r>
        <w:rPr>
          <w:spacing w:val="-1"/>
          <w:szCs w:val="24"/>
        </w:rPr>
        <w:t>i</w:t>
      </w:r>
      <w:r>
        <w:rPr>
          <w:szCs w:val="24"/>
        </w:rPr>
        <w:t>n ser</w:t>
      </w:r>
      <w:r>
        <w:rPr>
          <w:spacing w:val="1"/>
          <w:szCs w:val="24"/>
        </w:rPr>
        <w:t>i</w:t>
      </w:r>
      <w:r>
        <w:rPr>
          <w:szCs w:val="24"/>
        </w:rPr>
        <w:t>es. But</w:t>
      </w:r>
      <w:r>
        <w:rPr>
          <w:spacing w:val="-1"/>
          <w:szCs w:val="24"/>
        </w:rPr>
        <w:t xml:space="preserve"> i</w:t>
      </w:r>
      <w:r>
        <w:rPr>
          <w:szCs w:val="24"/>
        </w:rPr>
        <w:t xml:space="preserve">f you do, </w:t>
      </w:r>
      <w:r>
        <w:rPr>
          <w:spacing w:val="-2"/>
          <w:szCs w:val="24"/>
        </w:rPr>
        <w:t>r</w:t>
      </w:r>
      <w:r>
        <w:rPr>
          <w:spacing w:val="1"/>
          <w:szCs w:val="24"/>
        </w:rPr>
        <w:t>e</w:t>
      </w:r>
      <w:r>
        <w:rPr>
          <w:spacing w:val="-1"/>
          <w:szCs w:val="24"/>
        </w:rPr>
        <w:t>m</w:t>
      </w:r>
      <w:r>
        <w:rPr>
          <w:szCs w:val="24"/>
        </w:rPr>
        <w:t>e</w:t>
      </w:r>
      <w:r>
        <w:rPr>
          <w:spacing w:val="1"/>
          <w:szCs w:val="24"/>
        </w:rPr>
        <w:t>m</w:t>
      </w:r>
      <w:r>
        <w:rPr>
          <w:szCs w:val="24"/>
        </w:rPr>
        <w:t xml:space="preserve">ber </w:t>
      </w:r>
      <w:r>
        <w:rPr>
          <w:spacing w:val="-1"/>
          <w:szCs w:val="24"/>
        </w:rPr>
        <w:t>t</w:t>
      </w:r>
      <w:r>
        <w:rPr>
          <w:szCs w:val="24"/>
        </w:rPr>
        <w:t>hat</w:t>
      </w:r>
      <w:r>
        <w:rPr>
          <w:spacing w:val="1"/>
          <w:szCs w:val="24"/>
        </w:rPr>
        <w:t xml:space="preserve"> </w:t>
      </w:r>
      <w:r>
        <w:rPr>
          <w:spacing w:val="-1"/>
          <w:szCs w:val="24"/>
        </w:rPr>
        <w:t>t</w:t>
      </w:r>
      <w:r>
        <w:rPr>
          <w:szCs w:val="24"/>
        </w:rPr>
        <w:t>he vo</w:t>
      </w:r>
      <w:r>
        <w:rPr>
          <w:spacing w:val="1"/>
          <w:szCs w:val="24"/>
        </w:rPr>
        <w:t>l</w:t>
      </w:r>
      <w:r>
        <w:rPr>
          <w:spacing w:val="-1"/>
          <w:szCs w:val="24"/>
        </w:rPr>
        <w:t>t</w:t>
      </w:r>
      <w:r>
        <w:rPr>
          <w:szCs w:val="24"/>
        </w:rPr>
        <w:t>ag</w:t>
      </w:r>
      <w:r>
        <w:rPr>
          <w:spacing w:val="1"/>
          <w:szCs w:val="24"/>
        </w:rPr>
        <w:t>e</w:t>
      </w:r>
      <w:r>
        <w:rPr>
          <w:szCs w:val="24"/>
        </w:rPr>
        <w:t>s</w:t>
      </w:r>
      <w:r>
        <w:rPr>
          <w:spacing w:val="-1"/>
          <w:szCs w:val="24"/>
        </w:rPr>
        <w:t xml:space="preserve"> </w:t>
      </w:r>
      <w:r>
        <w:rPr>
          <w:szCs w:val="24"/>
        </w:rPr>
        <w:t>of ser</w:t>
      </w:r>
      <w:r>
        <w:rPr>
          <w:spacing w:val="1"/>
          <w:szCs w:val="24"/>
        </w:rPr>
        <w:t>i</w:t>
      </w:r>
      <w:r>
        <w:rPr>
          <w:szCs w:val="24"/>
        </w:rPr>
        <w:t xml:space="preserve">es </w:t>
      </w:r>
      <w:r>
        <w:rPr>
          <w:spacing w:val="-1"/>
          <w:szCs w:val="24"/>
        </w:rPr>
        <w:t>P</w:t>
      </w:r>
      <w:r>
        <w:rPr>
          <w:szCs w:val="24"/>
        </w:rPr>
        <w:t>V</w:t>
      </w:r>
      <w:r>
        <w:rPr>
          <w:spacing w:val="-3"/>
          <w:szCs w:val="24"/>
        </w:rPr>
        <w:t xml:space="preserve"> </w:t>
      </w:r>
      <w:r>
        <w:rPr>
          <w:szCs w:val="24"/>
        </w:rPr>
        <w:t>pane</w:t>
      </w:r>
      <w:r>
        <w:rPr>
          <w:spacing w:val="1"/>
          <w:szCs w:val="24"/>
        </w:rPr>
        <w:t>l</w:t>
      </w:r>
      <w:r>
        <w:rPr>
          <w:szCs w:val="24"/>
        </w:rPr>
        <w:t>s</w:t>
      </w:r>
      <w:r>
        <w:rPr>
          <w:spacing w:val="-13"/>
          <w:szCs w:val="24"/>
        </w:rPr>
        <w:t xml:space="preserve"> </w:t>
      </w:r>
      <w:r>
        <w:rPr>
          <w:spacing w:val="-1"/>
          <w:szCs w:val="24"/>
        </w:rPr>
        <w:t>A</w:t>
      </w:r>
      <w:r>
        <w:rPr>
          <w:szCs w:val="24"/>
        </w:rPr>
        <w:t xml:space="preserve">DD, </w:t>
      </w:r>
      <w:r>
        <w:rPr>
          <w:spacing w:val="-1"/>
          <w:szCs w:val="24"/>
        </w:rPr>
        <w:t>s</w:t>
      </w:r>
      <w:r>
        <w:rPr>
          <w:szCs w:val="24"/>
        </w:rPr>
        <w:t xml:space="preserve">o </w:t>
      </w:r>
      <w:r>
        <w:rPr>
          <w:spacing w:val="1"/>
          <w:szCs w:val="24"/>
        </w:rPr>
        <w:t>m</w:t>
      </w:r>
      <w:r>
        <w:rPr>
          <w:szCs w:val="24"/>
        </w:rPr>
        <w:t xml:space="preserve">ake sure </w:t>
      </w:r>
      <w:r>
        <w:rPr>
          <w:spacing w:val="-1"/>
          <w:szCs w:val="24"/>
        </w:rPr>
        <w:t>t</w:t>
      </w:r>
      <w:r>
        <w:rPr>
          <w:szCs w:val="24"/>
        </w:rPr>
        <w:t>he</w:t>
      </w:r>
      <w:r>
        <w:rPr>
          <w:spacing w:val="1"/>
          <w:szCs w:val="24"/>
        </w:rPr>
        <w:t xml:space="preserve"> </w:t>
      </w:r>
      <w:r>
        <w:rPr>
          <w:spacing w:val="-1"/>
          <w:szCs w:val="24"/>
        </w:rPr>
        <w:t>s</w:t>
      </w:r>
      <w:r>
        <w:rPr>
          <w:szCs w:val="24"/>
        </w:rPr>
        <w:t>um</w:t>
      </w:r>
      <w:r>
        <w:rPr>
          <w:spacing w:val="1"/>
          <w:szCs w:val="24"/>
        </w:rPr>
        <w:t xml:space="preserve"> </w:t>
      </w:r>
      <w:r>
        <w:rPr>
          <w:szCs w:val="24"/>
        </w:rPr>
        <w:t xml:space="preserve">of </w:t>
      </w:r>
      <w:r>
        <w:rPr>
          <w:spacing w:val="-1"/>
          <w:szCs w:val="24"/>
        </w:rPr>
        <w:t>t</w:t>
      </w:r>
      <w:r>
        <w:rPr>
          <w:szCs w:val="24"/>
        </w:rPr>
        <w:t>he</w:t>
      </w:r>
      <w:r>
        <w:rPr>
          <w:spacing w:val="1"/>
          <w:szCs w:val="24"/>
        </w:rPr>
        <w:t>i</w:t>
      </w:r>
      <w:r>
        <w:rPr>
          <w:szCs w:val="24"/>
        </w:rPr>
        <w:t xml:space="preserve">r </w:t>
      </w:r>
      <w:r>
        <w:rPr>
          <w:spacing w:val="-2"/>
          <w:szCs w:val="24"/>
        </w:rPr>
        <w:t>r</w:t>
      </w:r>
      <w:r>
        <w:rPr>
          <w:spacing w:val="1"/>
          <w:szCs w:val="24"/>
        </w:rPr>
        <w:t>a</w:t>
      </w:r>
      <w:r>
        <w:rPr>
          <w:spacing w:val="-1"/>
          <w:szCs w:val="24"/>
        </w:rPr>
        <w:t>t</w:t>
      </w:r>
      <w:r>
        <w:rPr>
          <w:szCs w:val="24"/>
        </w:rPr>
        <w:t>ed</w:t>
      </w:r>
      <w:r>
        <w:rPr>
          <w:spacing w:val="-4"/>
          <w:szCs w:val="24"/>
        </w:rPr>
        <w:t xml:space="preserve"> </w:t>
      </w:r>
      <w:r>
        <w:rPr>
          <w:spacing w:val="-31"/>
          <w:szCs w:val="24"/>
        </w:rPr>
        <w:t>V</w:t>
      </w:r>
      <w:r>
        <w:rPr>
          <w:szCs w:val="24"/>
        </w:rPr>
        <w:t>oc</w:t>
      </w:r>
      <w:r>
        <w:rPr>
          <w:spacing w:val="1"/>
          <w:szCs w:val="24"/>
        </w:rPr>
        <w:t xml:space="preserve"> </w:t>
      </w:r>
      <w:r>
        <w:rPr>
          <w:szCs w:val="24"/>
        </w:rPr>
        <w:t>va</w:t>
      </w:r>
      <w:r>
        <w:rPr>
          <w:spacing w:val="-1"/>
          <w:szCs w:val="24"/>
        </w:rPr>
        <w:t>l</w:t>
      </w:r>
      <w:r>
        <w:rPr>
          <w:szCs w:val="24"/>
        </w:rPr>
        <w:t xml:space="preserve">ues </w:t>
      </w:r>
      <w:r>
        <w:rPr>
          <w:spacing w:val="1"/>
          <w:szCs w:val="24"/>
        </w:rPr>
        <w:t>i</w:t>
      </w:r>
      <w:r>
        <w:rPr>
          <w:szCs w:val="24"/>
        </w:rPr>
        <w:t>s</w:t>
      </w:r>
      <w:r>
        <w:rPr>
          <w:spacing w:val="-1"/>
          <w:szCs w:val="24"/>
        </w:rPr>
        <w:t xml:space="preserve"> </w:t>
      </w:r>
      <w:r>
        <w:rPr>
          <w:spacing w:val="1"/>
          <w:szCs w:val="24"/>
        </w:rPr>
        <w:t>l</w:t>
      </w:r>
      <w:r>
        <w:rPr>
          <w:szCs w:val="24"/>
        </w:rPr>
        <w:t>ess</w:t>
      </w:r>
      <w:r>
        <w:rPr>
          <w:spacing w:val="-1"/>
          <w:szCs w:val="24"/>
        </w:rPr>
        <w:t xml:space="preserve"> </w:t>
      </w:r>
      <w:r>
        <w:rPr>
          <w:spacing w:val="1"/>
          <w:szCs w:val="24"/>
        </w:rPr>
        <w:t>t</w:t>
      </w:r>
      <w:r>
        <w:rPr>
          <w:szCs w:val="24"/>
        </w:rPr>
        <w:t>han 80</w:t>
      </w:r>
      <w:r>
        <w:rPr>
          <w:spacing w:val="-31"/>
          <w:szCs w:val="24"/>
        </w:rPr>
        <w:t>V</w:t>
      </w:r>
      <w:r>
        <w:rPr>
          <w:szCs w:val="24"/>
        </w:rPr>
        <w:t>.</w:t>
      </w:r>
    </w:p>
    <w:p w14:paraId="1957D036" w14:textId="77777777" w:rsidR="00ED5D63" w:rsidRDefault="00ED5D63" w:rsidP="00B66C7C">
      <w:pPr>
        <w:ind w:left="720" w:right="167"/>
        <w:rPr>
          <w:szCs w:val="24"/>
        </w:rPr>
      </w:pPr>
    </w:p>
    <w:p w14:paraId="58DB71DF" w14:textId="06441FB8" w:rsidR="00ED5D63" w:rsidRDefault="00ED5D63" w:rsidP="00B66C7C">
      <w:pPr>
        <w:ind w:left="720" w:right="167"/>
        <w:rPr>
          <w:szCs w:val="24"/>
        </w:rPr>
      </w:pPr>
      <w:r>
        <w:rPr>
          <w:szCs w:val="24"/>
        </w:rPr>
        <w:t xml:space="preserve">NOTE: It is probably wishful thinking that the EMR-based designs can withstand 80V. The SSR-based </w:t>
      </w:r>
      <w:ins w:id="2597" w:author="Chris Satterlee" w:date="2023-04-11T22:13:00Z">
        <w:r w:rsidR="00A06642">
          <w:rPr>
            <w:szCs w:val="24"/>
          </w:rPr>
          <w:t xml:space="preserve">and FET-based </w:t>
        </w:r>
      </w:ins>
      <w:r>
        <w:rPr>
          <w:szCs w:val="24"/>
        </w:rPr>
        <w:t>design</w:t>
      </w:r>
      <w:ins w:id="2598" w:author="Chris Satterlee" w:date="2023-04-11T22:13:00Z">
        <w:r w:rsidR="00A06642">
          <w:rPr>
            <w:szCs w:val="24"/>
          </w:rPr>
          <w:t>s</w:t>
        </w:r>
      </w:ins>
      <w:r>
        <w:rPr>
          <w:szCs w:val="24"/>
        </w:rPr>
        <w:t xml:space="preserve"> in theory can handle up to 100V, but that would be right at the specified limit of the SSRs, </w:t>
      </w:r>
      <w:ins w:id="2599" w:author="Chris Satterlee" w:date="2023-04-11T22:13:00Z">
        <w:r w:rsidR="00A06642">
          <w:rPr>
            <w:szCs w:val="24"/>
          </w:rPr>
          <w:t xml:space="preserve">FETs, </w:t>
        </w:r>
      </w:ins>
      <w:r>
        <w:rPr>
          <w:szCs w:val="24"/>
        </w:rPr>
        <w:t>load capacitors, and bypass diode.</w:t>
      </w:r>
    </w:p>
    <w:p w14:paraId="552096F5" w14:textId="77777777" w:rsidR="00B66C7C" w:rsidRDefault="00B66C7C" w:rsidP="00B66C7C">
      <w:pPr>
        <w:spacing w:before="6" w:line="180" w:lineRule="exact"/>
        <w:rPr>
          <w:sz w:val="19"/>
          <w:szCs w:val="19"/>
        </w:rPr>
      </w:pPr>
    </w:p>
    <w:p w14:paraId="5E4C06D3" w14:textId="77777777" w:rsidR="00B66C7C" w:rsidRDefault="00B66C7C" w:rsidP="00B66C7C">
      <w:pPr>
        <w:spacing w:line="200" w:lineRule="exact"/>
      </w:pPr>
    </w:p>
    <w:p w14:paraId="25AEB3FB" w14:textId="77777777" w:rsidR="00B66C7C" w:rsidRDefault="00B66C7C" w:rsidP="00B66C7C">
      <w:pPr>
        <w:ind w:left="360"/>
        <w:rPr>
          <w:szCs w:val="24"/>
        </w:rPr>
      </w:pPr>
      <w:r>
        <w:rPr>
          <w:szCs w:val="24"/>
        </w:rPr>
        <w:t xml:space="preserve">4.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pacing w:val="1"/>
          <w:szCs w:val="24"/>
        </w:rPr>
        <w:t>t</w:t>
      </w:r>
      <w:r>
        <w:rPr>
          <w:szCs w:val="24"/>
        </w:rPr>
        <w:t>e</w:t>
      </w:r>
      <w:r>
        <w:rPr>
          <w:spacing w:val="-1"/>
          <w:szCs w:val="24"/>
        </w:rPr>
        <w:t>m</w:t>
      </w:r>
      <w:r>
        <w:rPr>
          <w:szCs w:val="24"/>
        </w:rPr>
        <w:t>p</w:t>
      </w:r>
      <w:r>
        <w:rPr>
          <w:spacing w:val="1"/>
          <w:szCs w:val="24"/>
        </w:rPr>
        <w:t>e</w:t>
      </w:r>
      <w:r>
        <w:rPr>
          <w:szCs w:val="24"/>
        </w:rPr>
        <w:t>ra</w:t>
      </w:r>
      <w:r>
        <w:rPr>
          <w:spacing w:val="-1"/>
          <w:szCs w:val="24"/>
        </w:rPr>
        <w:t>t</w:t>
      </w:r>
      <w:r>
        <w:rPr>
          <w:szCs w:val="24"/>
        </w:rPr>
        <w:t>ure:</w:t>
      </w:r>
      <w:r>
        <w:rPr>
          <w:spacing w:val="4"/>
          <w:szCs w:val="24"/>
        </w:rPr>
        <w:t xml:space="preserve"> </w:t>
      </w:r>
      <w:r>
        <w:rPr>
          <w:b/>
          <w:spacing w:val="-1"/>
          <w:szCs w:val="24"/>
        </w:rPr>
        <w:t>u</w:t>
      </w:r>
      <w:r>
        <w:rPr>
          <w:b/>
          <w:szCs w:val="24"/>
        </w:rPr>
        <w:t>nk</w:t>
      </w:r>
      <w:r>
        <w:rPr>
          <w:b/>
          <w:spacing w:val="-1"/>
          <w:szCs w:val="24"/>
        </w:rPr>
        <w:t>n</w:t>
      </w:r>
      <w:r>
        <w:rPr>
          <w:b/>
          <w:szCs w:val="24"/>
        </w:rPr>
        <w:t>own</w:t>
      </w:r>
    </w:p>
    <w:p w14:paraId="3A3B6A2B" w14:textId="77777777" w:rsidR="00B66C7C" w:rsidRDefault="00B66C7C" w:rsidP="00B66C7C">
      <w:pPr>
        <w:spacing w:before="16" w:line="260" w:lineRule="exact"/>
        <w:rPr>
          <w:sz w:val="26"/>
          <w:szCs w:val="26"/>
        </w:rPr>
      </w:pPr>
    </w:p>
    <w:p w14:paraId="1464C020" w14:textId="77777777" w:rsidR="00B66C7C" w:rsidRDefault="00B66C7C" w:rsidP="00B66C7C">
      <w:pPr>
        <w:ind w:left="720" w:right="210"/>
        <w:rPr>
          <w:szCs w:val="24"/>
        </w:rPr>
      </w:pPr>
      <w:r>
        <w:rPr>
          <w:spacing w:val="-1"/>
          <w:szCs w:val="24"/>
        </w:rPr>
        <w:t>T</w:t>
      </w:r>
      <w:r>
        <w:rPr>
          <w:szCs w:val="24"/>
        </w:rPr>
        <w:t xml:space="preserve">his is </w:t>
      </w:r>
      <w:r w:rsidRPr="009C73A2">
        <w:rPr>
          <w:szCs w:val="24"/>
          <w:u w:val="single"/>
        </w:rPr>
        <w:t>much</w:t>
      </w:r>
      <w:r>
        <w:rPr>
          <w:szCs w:val="24"/>
        </w:rPr>
        <w:t xml:space="preserve"> less likely to be an issue for IV Swinger 2 than it was for the original IV Swinger since swinging the curve doesn’t generate any appreciable heat. Also, the Arduino should be able to run at a higher temperature than the Raspberry Pi.</w:t>
      </w:r>
    </w:p>
    <w:p w14:paraId="782B508E" w14:textId="77777777" w:rsidR="00B66C7C" w:rsidRDefault="00B66C7C" w:rsidP="00B66C7C">
      <w:pPr>
        <w:spacing w:before="6" w:line="180" w:lineRule="exact"/>
        <w:rPr>
          <w:sz w:val="19"/>
          <w:szCs w:val="19"/>
        </w:rPr>
      </w:pPr>
    </w:p>
    <w:p w14:paraId="30BE5BFC" w14:textId="77777777" w:rsidR="00B66C7C" w:rsidRDefault="00B66C7C" w:rsidP="00B66C7C">
      <w:pPr>
        <w:spacing w:line="200" w:lineRule="exact"/>
      </w:pPr>
    </w:p>
    <w:p w14:paraId="11DBAAE4" w14:textId="77777777" w:rsidR="00B66C7C" w:rsidRDefault="00B66C7C" w:rsidP="00B66C7C">
      <w:pPr>
        <w:ind w:left="360"/>
        <w:rPr>
          <w:szCs w:val="24"/>
        </w:rPr>
      </w:pPr>
      <w:r>
        <w:rPr>
          <w:szCs w:val="24"/>
        </w:rPr>
        <w:t xml:space="preserve">5.   </w:t>
      </w:r>
      <w:r>
        <w:rPr>
          <w:spacing w:val="-1"/>
          <w:szCs w:val="24"/>
        </w:rPr>
        <w:t>Li</w:t>
      </w:r>
      <w:r>
        <w:rPr>
          <w:szCs w:val="24"/>
        </w:rPr>
        <w:t>fe</w:t>
      </w:r>
      <w:r>
        <w:rPr>
          <w:spacing w:val="1"/>
          <w:szCs w:val="24"/>
        </w:rPr>
        <w:t>t</w:t>
      </w:r>
      <w:r>
        <w:rPr>
          <w:spacing w:val="-1"/>
          <w:szCs w:val="24"/>
        </w:rPr>
        <w:t>im</w:t>
      </w:r>
      <w:r>
        <w:rPr>
          <w:szCs w:val="24"/>
        </w:rPr>
        <w:t>e</w:t>
      </w:r>
      <w:r>
        <w:rPr>
          <w:spacing w:val="1"/>
          <w:szCs w:val="24"/>
        </w:rPr>
        <w:t xml:space="preserve"> </w:t>
      </w:r>
      <w:r>
        <w:rPr>
          <w:szCs w:val="24"/>
        </w:rPr>
        <w:t>(nu</w:t>
      </w:r>
      <w:r>
        <w:rPr>
          <w:spacing w:val="-1"/>
          <w:szCs w:val="24"/>
        </w:rPr>
        <w:t>m</w:t>
      </w:r>
      <w:r>
        <w:rPr>
          <w:szCs w:val="24"/>
        </w:rPr>
        <w:t>ber of IV</w:t>
      </w:r>
      <w:r>
        <w:rPr>
          <w:spacing w:val="-3"/>
          <w:szCs w:val="24"/>
        </w:rPr>
        <w:t xml:space="preserve"> </w:t>
      </w:r>
      <w:r>
        <w:rPr>
          <w:spacing w:val="-1"/>
          <w:szCs w:val="24"/>
        </w:rPr>
        <w:t>t</w:t>
      </w:r>
      <w:r>
        <w:rPr>
          <w:szCs w:val="24"/>
        </w:rPr>
        <w:t>rac</w:t>
      </w:r>
      <w:r>
        <w:rPr>
          <w:spacing w:val="1"/>
          <w:szCs w:val="24"/>
        </w:rPr>
        <w:t>e</w:t>
      </w:r>
      <w:r>
        <w:rPr>
          <w:szCs w:val="24"/>
        </w:rPr>
        <w:t>s</w:t>
      </w:r>
      <w:r>
        <w:rPr>
          <w:spacing w:val="-1"/>
          <w:szCs w:val="24"/>
        </w:rPr>
        <w:t xml:space="preserve"> </w:t>
      </w:r>
      <w:r>
        <w:rPr>
          <w:szCs w:val="24"/>
        </w:rPr>
        <w:t>un</w:t>
      </w:r>
      <w:r>
        <w:rPr>
          <w:spacing w:val="1"/>
          <w:szCs w:val="24"/>
        </w:rPr>
        <w:t>t</w:t>
      </w:r>
      <w:r>
        <w:rPr>
          <w:spacing w:val="-1"/>
          <w:szCs w:val="24"/>
        </w:rPr>
        <w:t>i</w:t>
      </w:r>
      <w:r>
        <w:rPr>
          <w:szCs w:val="24"/>
        </w:rPr>
        <w:t>l</w:t>
      </w:r>
      <w:r>
        <w:rPr>
          <w:spacing w:val="-1"/>
          <w:szCs w:val="24"/>
        </w:rPr>
        <w:t xml:space="preserve"> </w:t>
      </w:r>
      <w:r>
        <w:rPr>
          <w:spacing w:val="1"/>
          <w:szCs w:val="24"/>
        </w:rPr>
        <w:t>i</w:t>
      </w:r>
      <w:r>
        <w:rPr>
          <w:szCs w:val="24"/>
        </w:rPr>
        <w:t>t</w:t>
      </w:r>
      <w:r>
        <w:rPr>
          <w:spacing w:val="-1"/>
          <w:szCs w:val="24"/>
        </w:rPr>
        <w:t xml:space="preserve"> </w:t>
      </w:r>
      <w:r>
        <w:rPr>
          <w:szCs w:val="24"/>
        </w:rPr>
        <w:t>d</w:t>
      </w:r>
      <w:r>
        <w:rPr>
          <w:spacing w:val="-1"/>
          <w:szCs w:val="24"/>
        </w:rPr>
        <w:t>i</w:t>
      </w:r>
      <w:r>
        <w:rPr>
          <w:spacing w:val="1"/>
          <w:szCs w:val="24"/>
        </w:rPr>
        <w:t>e</w:t>
      </w:r>
      <w:r>
        <w:rPr>
          <w:spacing w:val="-1"/>
          <w:szCs w:val="24"/>
        </w:rPr>
        <w:t>s</w:t>
      </w:r>
      <w:r>
        <w:rPr>
          <w:szCs w:val="24"/>
        </w:rPr>
        <w:t>):</w:t>
      </w:r>
      <w:r>
        <w:rPr>
          <w:spacing w:val="4"/>
          <w:szCs w:val="24"/>
        </w:rPr>
        <w:t xml:space="preserve"> </w:t>
      </w:r>
      <w:r>
        <w:rPr>
          <w:b/>
          <w:spacing w:val="-1"/>
          <w:szCs w:val="24"/>
        </w:rPr>
        <w:t>u</w:t>
      </w:r>
      <w:r>
        <w:rPr>
          <w:b/>
          <w:szCs w:val="24"/>
        </w:rPr>
        <w:t>nk</w:t>
      </w:r>
      <w:r>
        <w:rPr>
          <w:b/>
          <w:spacing w:val="-1"/>
          <w:szCs w:val="24"/>
        </w:rPr>
        <w:t>n</w:t>
      </w:r>
      <w:r>
        <w:rPr>
          <w:b/>
          <w:szCs w:val="24"/>
        </w:rPr>
        <w:t>own</w:t>
      </w:r>
    </w:p>
    <w:p w14:paraId="3337A639" w14:textId="77777777" w:rsidR="00B66C7C" w:rsidRDefault="00B66C7C" w:rsidP="00B66C7C">
      <w:pPr>
        <w:spacing w:before="16" w:line="260" w:lineRule="exact"/>
        <w:rPr>
          <w:sz w:val="26"/>
          <w:szCs w:val="26"/>
        </w:rPr>
      </w:pPr>
    </w:p>
    <w:p w14:paraId="358B4B56" w14:textId="77777777" w:rsidR="00ED5D63" w:rsidRDefault="00B66C7C" w:rsidP="00B66C7C">
      <w:pPr>
        <w:ind w:left="720" w:right="405"/>
        <w:jc w:val="both"/>
        <w:rPr>
          <w:spacing w:val="-1"/>
          <w:szCs w:val="24"/>
        </w:rPr>
      </w:pPr>
      <w:r>
        <w:rPr>
          <w:spacing w:val="-1"/>
          <w:szCs w:val="24"/>
        </w:rPr>
        <w:t xml:space="preserve">The IV Swinger 2 should be </w:t>
      </w:r>
      <w:r w:rsidRPr="009C73A2">
        <w:rPr>
          <w:spacing w:val="-1"/>
          <w:szCs w:val="24"/>
          <w:u w:val="single"/>
        </w:rPr>
        <w:t>much</w:t>
      </w:r>
      <w:r>
        <w:rPr>
          <w:spacing w:val="-1"/>
          <w:szCs w:val="24"/>
        </w:rPr>
        <w:t xml:space="preserve"> longer lived than the original IV Swinger. The one relay is much less stressed when it switches. On the other hand, it is so easy and quick to swing an IV curve now (especially with loop mode) that the additional longevity may be outweighed by the number of curves attempted. Fortunately, the relay is easy and inexpensive to replace. Nothing else should wear out.</w:t>
      </w:r>
    </w:p>
    <w:p w14:paraId="17718EA1" w14:textId="77777777" w:rsidR="00ED5D63" w:rsidRDefault="00ED5D63" w:rsidP="00B66C7C">
      <w:pPr>
        <w:ind w:left="720" w:right="405"/>
        <w:jc w:val="both"/>
        <w:rPr>
          <w:spacing w:val="-1"/>
          <w:szCs w:val="24"/>
        </w:rPr>
      </w:pPr>
    </w:p>
    <w:p w14:paraId="78F0B7CA" w14:textId="11966671" w:rsidR="00B66C7C" w:rsidRDefault="00ED5D63" w:rsidP="00B66C7C">
      <w:pPr>
        <w:ind w:left="720" w:right="405"/>
        <w:jc w:val="both"/>
        <w:rPr>
          <w:szCs w:val="24"/>
        </w:rPr>
      </w:pPr>
      <w:r>
        <w:rPr>
          <w:spacing w:val="-1"/>
          <w:szCs w:val="24"/>
        </w:rPr>
        <w:t xml:space="preserve">The SSR-based </w:t>
      </w:r>
      <w:ins w:id="2600" w:author="Chris Satterlee" w:date="2023-04-11T22:14:00Z">
        <w:r w:rsidR="00A06642">
          <w:rPr>
            <w:spacing w:val="-1"/>
            <w:szCs w:val="24"/>
          </w:rPr>
          <w:t xml:space="preserve">and FET-based </w:t>
        </w:r>
      </w:ins>
      <w:r>
        <w:rPr>
          <w:spacing w:val="-1"/>
          <w:szCs w:val="24"/>
        </w:rPr>
        <w:t xml:space="preserve">designs eliminate that one weak link and should be very robust as long as the current and voltage limits are not exceeded. </w:t>
      </w:r>
      <w:r w:rsidR="00B66C7C">
        <w:rPr>
          <w:spacing w:val="-1"/>
          <w:szCs w:val="24"/>
        </w:rPr>
        <w:t xml:space="preserve"> </w:t>
      </w:r>
    </w:p>
    <w:p w14:paraId="45C7AD7A" w14:textId="77777777" w:rsidR="00B66C7C" w:rsidRDefault="00B66C7C" w:rsidP="00B66C7C">
      <w:pPr>
        <w:spacing w:before="6" w:line="180" w:lineRule="exact"/>
        <w:rPr>
          <w:sz w:val="19"/>
          <w:szCs w:val="19"/>
        </w:rPr>
      </w:pPr>
    </w:p>
    <w:p w14:paraId="18570D25" w14:textId="77777777" w:rsidR="00B66C7C" w:rsidRDefault="00B66C7C" w:rsidP="00B66C7C">
      <w:pPr>
        <w:spacing w:line="200" w:lineRule="exact"/>
      </w:pPr>
    </w:p>
    <w:p w14:paraId="5EA00687" w14:textId="77777777" w:rsidR="00B66C7C" w:rsidRDefault="00B66C7C" w:rsidP="00B66C7C">
      <w:pPr>
        <w:ind w:left="360"/>
        <w:rPr>
          <w:szCs w:val="24"/>
        </w:rPr>
      </w:pPr>
      <w:r>
        <w:rPr>
          <w:szCs w:val="24"/>
        </w:rPr>
        <w:t xml:space="preserve">6.   </w:t>
      </w:r>
      <w:r>
        <w:rPr>
          <w:spacing w:val="-1"/>
          <w:szCs w:val="24"/>
        </w:rPr>
        <w:t>N</w:t>
      </w:r>
      <w:r>
        <w:rPr>
          <w:szCs w:val="24"/>
        </w:rPr>
        <w:t>u</w:t>
      </w:r>
      <w:r>
        <w:rPr>
          <w:spacing w:val="1"/>
          <w:szCs w:val="24"/>
        </w:rPr>
        <w:t>m</w:t>
      </w:r>
      <w:r>
        <w:rPr>
          <w:szCs w:val="24"/>
        </w:rPr>
        <w:t xml:space="preserve">ber of </w:t>
      </w:r>
      <w:r>
        <w:rPr>
          <w:spacing w:val="-1"/>
          <w:szCs w:val="24"/>
        </w:rPr>
        <w:t>ti</w:t>
      </w:r>
      <w:r>
        <w:rPr>
          <w:spacing w:val="1"/>
          <w:szCs w:val="24"/>
        </w:rPr>
        <w:t>m</w:t>
      </w:r>
      <w:r>
        <w:rPr>
          <w:szCs w:val="24"/>
        </w:rPr>
        <w:t xml:space="preserve">es you can </w:t>
      </w:r>
      <w:r>
        <w:rPr>
          <w:spacing w:val="1"/>
          <w:szCs w:val="24"/>
        </w:rPr>
        <w:t>t</w:t>
      </w:r>
      <w:r>
        <w:rPr>
          <w:szCs w:val="24"/>
        </w:rPr>
        <w:t xml:space="preserve">ake </w:t>
      </w:r>
      <w:r>
        <w:rPr>
          <w:spacing w:val="-1"/>
          <w:szCs w:val="24"/>
        </w:rPr>
        <w:t>t</w:t>
      </w:r>
      <w:r>
        <w:rPr>
          <w:szCs w:val="24"/>
        </w:rPr>
        <w:t>he</w:t>
      </w:r>
      <w:r>
        <w:rPr>
          <w:spacing w:val="1"/>
          <w:szCs w:val="24"/>
        </w:rPr>
        <w:t xml:space="preserve"> </w:t>
      </w:r>
      <w:r>
        <w:rPr>
          <w:szCs w:val="24"/>
        </w:rPr>
        <w:t>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a</w:t>
      </w:r>
      <w:r>
        <w:rPr>
          <w:szCs w:val="24"/>
        </w:rPr>
        <w:t>n a</w:t>
      </w:r>
      <w:r>
        <w:rPr>
          <w:spacing w:val="-1"/>
          <w:szCs w:val="24"/>
        </w:rPr>
        <w:t>i</w:t>
      </w:r>
      <w:r>
        <w:rPr>
          <w:szCs w:val="24"/>
        </w:rPr>
        <w:t>rport</w:t>
      </w:r>
      <w:r>
        <w:rPr>
          <w:spacing w:val="1"/>
          <w:szCs w:val="24"/>
        </w:rPr>
        <w:t xml:space="preserve"> </w:t>
      </w:r>
      <w:r>
        <w:rPr>
          <w:szCs w:val="24"/>
        </w:rPr>
        <w:t>and not</w:t>
      </w:r>
      <w:r>
        <w:rPr>
          <w:spacing w:val="-1"/>
          <w:szCs w:val="24"/>
        </w:rPr>
        <w:t xml:space="preserve"> </w:t>
      </w:r>
      <w:r>
        <w:rPr>
          <w:szCs w:val="24"/>
        </w:rPr>
        <w:t>get</w:t>
      </w:r>
      <w:r>
        <w:rPr>
          <w:spacing w:val="1"/>
          <w:szCs w:val="24"/>
        </w:rPr>
        <w:t xml:space="preserve"> </w:t>
      </w:r>
      <w:r>
        <w:rPr>
          <w:szCs w:val="24"/>
        </w:rPr>
        <w:t>arres</w:t>
      </w:r>
      <w:r>
        <w:rPr>
          <w:spacing w:val="-1"/>
          <w:szCs w:val="24"/>
        </w:rPr>
        <w:t>t</w:t>
      </w:r>
      <w:r>
        <w:rPr>
          <w:szCs w:val="24"/>
        </w:rPr>
        <w:t>ed:</w:t>
      </w:r>
      <w:r>
        <w:rPr>
          <w:spacing w:val="6"/>
          <w:szCs w:val="24"/>
        </w:rPr>
        <w:t xml:space="preserve"> </w:t>
      </w:r>
      <w:r>
        <w:rPr>
          <w:b/>
          <w:szCs w:val="24"/>
        </w:rPr>
        <w:t>ZE</w:t>
      </w:r>
      <w:r>
        <w:rPr>
          <w:b/>
          <w:spacing w:val="-2"/>
          <w:szCs w:val="24"/>
        </w:rPr>
        <w:t>R</w:t>
      </w:r>
      <w:r>
        <w:rPr>
          <w:b/>
          <w:szCs w:val="24"/>
        </w:rPr>
        <w:t>O</w:t>
      </w:r>
    </w:p>
    <w:p w14:paraId="3C274AD3" w14:textId="77777777" w:rsidR="00B66C7C" w:rsidRDefault="00B66C7C" w:rsidP="00B66C7C">
      <w:pPr>
        <w:spacing w:before="16" w:line="260" w:lineRule="exact"/>
        <w:rPr>
          <w:sz w:val="26"/>
          <w:szCs w:val="26"/>
        </w:rPr>
      </w:pPr>
    </w:p>
    <w:p w14:paraId="4A6E5C11" w14:textId="77777777" w:rsidR="00B66C7C" w:rsidRDefault="00B66C7C" w:rsidP="00B66C7C">
      <w:pPr>
        <w:ind w:left="720"/>
        <w:rPr>
          <w:spacing w:val="-2"/>
          <w:szCs w:val="24"/>
        </w:rPr>
      </w:pPr>
      <w:r>
        <w:rPr>
          <w:spacing w:val="-2"/>
          <w:szCs w:val="24"/>
        </w:rPr>
        <w:t>OK, it’s much less scary looking than the original.  But you still might have some explaining to do.</w:t>
      </w:r>
    </w:p>
    <w:p w14:paraId="06CEC2BC" w14:textId="77777777" w:rsidR="00B66C7C" w:rsidRDefault="00B66C7C" w:rsidP="00B66C7C">
      <w:pPr>
        <w:ind w:left="836"/>
        <w:rPr>
          <w:spacing w:val="-2"/>
          <w:szCs w:val="24"/>
        </w:rPr>
      </w:pPr>
    </w:p>
    <w:p w14:paraId="0F81C1B1" w14:textId="2C747F77" w:rsidR="00B66C7C" w:rsidRPr="00B66C7C" w:rsidRDefault="00B66C7C" w:rsidP="00B66C7C"/>
    <w:p w14:paraId="50AC6357" w14:textId="006BEED4" w:rsidR="00B66C7C" w:rsidRDefault="00B66C7C" w:rsidP="002317A9">
      <w:pPr>
        <w:pStyle w:val="Heading1"/>
      </w:pPr>
      <w:bookmarkStart w:id="2601" w:name="_Ref354209840"/>
      <w:bookmarkStart w:id="2602" w:name="_Toc26612551"/>
      <w:bookmarkStart w:id="2603" w:name="_Toc132386875"/>
      <w:r>
        <w:lastRenderedPageBreak/>
        <w:t>Laptop Software Installation</w:t>
      </w:r>
      <w:bookmarkEnd w:id="2601"/>
      <w:bookmarkEnd w:id="2602"/>
      <w:bookmarkEnd w:id="2603"/>
    </w:p>
    <w:p w14:paraId="50366AC8" w14:textId="1D55876C" w:rsidR="00B66C7C" w:rsidRDefault="00B66C7C" w:rsidP="00B66C7C">
      <w:pPr>
        <w:ind w:right="386"/>
        <w:rPr>
          <w:spacing w:val="-1"/>
          <w:szCs w:val="24"/>
        </w:rPr>
      </w:pPr>
      <w:r>
        <w:rPr>
          <w:spacing w:val="-1"/>
          <w:szCs w:val="24"/>
        </w:rPr>
        <w:t>The IV Swinger 2 application runs on either Mac or Windows</w:t>
      </w:r>
    </w:p>
    <w:p w14:paraId="1100A762" w14:textId="619DB629" w:rsidR="00B66C7C" w:rsidRDefault="00B66C7C" w:rsidP="0054405C">
      <w:pPr>
        <w:pStyle w:val="Heading2"/>
      </w:pPr>
      <w:bookmarkStart w:id="2604" w:name="_Toc26612552"/>
      <w:bookmarkStart w:id="2605" w:name="_Toc132386876"/>
      <w:r w:rsidRPr="00396BA0">
        <w:t>Mac</w:t>
      </w:r>
      <w:bookmarkEnd w:id="2604"/>
      <w:bookmarkEnd w:id="2605"/>
    </w:p>
    <w:p w14:paraId="25099572" w14:textId="5233BA64" w:rsidR="008D15B5" w:rsidRPr="008D15B5" w:rsidRDefault="008D15B5" w:rsidP="0054405C">
      <w:pPr>
        <w:pStyle w:val="Heading3"/>
      </w:pPr>
      <w:bookmarkStart w:id="2606" w:name="_Toc26612553"/>
      <w:bookmarkStart w:id="2607" w:name="_Toc132386877"/>
      <w:r>
        <w:t>IV Swinger 2 application (Mac)</w:t>
      </w:r>
      <w:bookmarkEnd w:id="2606"/>
      <w:bookmarkEnd w:id="2607"/>
    </w:p>
    <w:p w14:paraId="61220BAE" w14:textId="5B552203" w:rsidR="00B66C7C" w:rsidRDefault="00B66C7C" w:rsidP="00B66C7C">
      <w:pPr>
        <w:ind w:right="386"/>
        <w:rPr>
          <w:spacing w:val="-1"/>
          <w:szCs w:val="24"/>
        </w:rPr>
      </w:pPr>
      <w:r>
        <w:rPr>
          <w:szCs w:val="24"/>
        </w:rPr>
        <w:t xml:space="preserve">Requirement: </w:t>
      </w:r>
      <w:r w:rsidR="00FD06CD">
        <w:rPr>
          <w:spacing w:val="-1"/>
          <w:szCs w:val="24"/>
        </w:rPr>
        <w:t>MacOS version 10.1</w:t>
      </w:r>
      <w:ins w:id="2608" w:author="Chris Satterlee" w:date="2023-04-13T21:32:00Z">
        <w:r w:rsidR="00B91898">
          <w:rPr>
            <w:spacing w:val="-1"/>
            <w:szCs w:val="24"/>
          </w:rPr>
          <w:t>4</w:t>
        </w:r>
      </w:ins>
      <w:del w:id="2609" w:author="Chris Satterlee" w:date="2023-04-13T21:32:00Z">
        <w:r w:rsidR="00FD06CD" w:rsidDel="00B91898">
          <w:rPr>
            <w:spacing w:val="-1"/>
            <w:szCs w:val="24"/>
          </w:rPr>
          <w:delText>0</w:delText>
        </w:r>
      </w:del>
      <w:r w:rsidR="00FD06CD">
        <w:rPr>
          <w:spacing w:val="-1"/>
          <w:szCs w:val="24"/>
        </w:rPr>
        <w:t xml:space="preserve"> (</w:t>
      </w:r>
      <w:ins w:id="2610" w:author="Chris Satterlee" w:date="2023-04-13T21:32:00Z">
        <w:r w:rsidR="00B91898">
          <w:rPr>
            <w:spacing w:val="-1"/>
            <w:szCs w:val="24"/>
          </w:rPr>
          <w:t>Mojav</w:t>
        </w:r>
      </w:ins>
      <w:del w:id="2611" w:author="Chris Satterlee" w:date="2023-04-13T21:32:00Z">
        <w:r w:rsidR="00FD06CD" w:rsidDel="00B91898">
          <w:rPr>
            <w:spacing w:val="-1"/>
            <w:szCs w:val="24"/>
          </w:rPr>
          <w:delText>Yosemit</w:delText>
        </w:r>
      </w:del>
      <w:r w:rsidR="00FD06CD">
        <w:rPr>
          <w:spacing w:val="-1"/>
          <w:szCs w:val="24"/>
        </w:rPr>
        <w:t>e</w:t>
      </w:r>
      <w:r>
        <w:rPr>
          <w:spacing w:val="-1"/>
          <w:szCs w:val="24"/>
        </w:rPr>
        <w:t>) or higher</w:t>
      </w:r>
      <w:ins w:id="2612" w:author="Chris Satterlee" w:date="2023-04-13T21:32:00Z">
        <w:r w:rsidR="00B91898">
          <w:rPr>
            <w:spacing w:val="-1"/>
            <w:szCs w:val="24"/>
          </w:rPr>
          <w:t xml:space="preserve"> (Monterey for </w:t>
        </w:r>
      </w:ins>
      <w:ins w:id="2613" w:author="Chris Satterlee" w:date="2023-04-13T21:33:00Z">
        <w:r w:rsidR="00B91898">
          <w:rPr>
            <w:spacing w:val="-1"/>
            <w:szCs w:val="24"/>
          </w:rPr>
          <w:t>Apple Silicon)</w:t>
        </w:r>
      </w:ins>
    </w:p>
    <w:p w14:paraId="7226EB13" w14:textId="77777777" w:rsidR="00B66C7C" w:rsidRDefault="00B66C7C" w:rsidP="00B66C7C">
      <w:pPr>
        <w:rPr>
          <w:szCs w:val="24"/>
        </w:rPr>
      </w:pPr>
    </w:p>
    <w:p w14:paraId="5A152213" w14:textId="77777777" w:rsidR="00B66C7C" w:rsidRDefault="00B66C7C" w:rsidP="00B66C7C">
      <w:pPr>
        <w:rPr>
          <w:szCs w:val="24"/>
        </w:rPr>
      </w:pPr>
      <w:r>
        <w:rPr>
          <w:szCs w:val="24"/>
        </w:rPr>
        <w:t>Download latest release from:</w:t>
      </w:r>
    </w:p>
    <w:p w14:paraId="77C91B93" w14:textId="77777777" w:rsidR="00B66C7C" w:rsidRDefault="00B66C7C" w:rsidP="00B66C7C">
      <w:pPr>
        <w:rPr>
          <w:szCs w:val="24"/>
        </w:rPr>
      </w:pPr>
    </w:p>
    <w:p w14:paraId="7933CD16" w14:textId="2A9BB1B4" w:rsidR="00B66C7C" w:rsidRDefault="00B66C7C" w:rsidP="00B66C7C">
      <w:pPr>
        <w:rPr>
          <w:szCs w:val="24"/>
        </w:rPr>
      </w:pPr>
      <w:r>
        <w:rPr>
          <w:szCs w:val="24"/>
        </w:rPr>
        <w:t xml:space="preserve">     </w:t>
      </w:r>
      <w:hyperlink r:id="rId98" w:history="1">
        <w:r w:rsidRPr="00E25860">
          <w:rPr>
            <w:rStyle w:val="Hyperlink"/>
            <w:szCs w:val="24"/>
          </w:rPr>
          <w:t>https://github.com/csatt/IV_Swinger/releases/latest</w:t>
        </w:r>
      </w:hyperlink>
    </w:p>
    <w:p w14:paraId="534FBA67" w14:textId="77777777" w:rsidR="00B66C7C" w:rsidRDefault="00B66C7C" w:rsidP="00B66C7C">
      <w:pPr>
        <w:rPr>
          <w:szCs w:val="24"/>
        </w:rPr>
      </w:pPr>
    </w:p>
    <w:p w14:paraId="2067213F" w14:textId="493FA08E" w:rsidR="008D15B5" w:rsidRDefault="00B66C7C" w:rsidP="00B66C7C">
      <w:pPr>
        <w:rPr>
          <w:szCs w:val="24"/>
        </w:rPr>
      </w:pPr>
      <w:r>
        <w:rPr>
          <w:szCs w:val="24"/>
        </w:rPr>
        <w:t>Under “</w:t>
      </w:r>
      <w:r w:rsidR="005E5723">
        <w:rPr>
          <w:szCs w:val="24"/>
        </w:rPr>
        <w:t>Asset</w:t>
      </w:r>
      <w:r>
        <w:rPr>
          <w:szCs w:val="24"/>
        </w:rPr>
        <w:t>s” click on the link that starts with “iv_swinger2” and ends with “_</w:t>
      </w:r>
      <w:proofErr w:type="spellStart"/>
      <w:r>
        <w:rPr>
          <w:szCs w:val="24"/>
        </w:rPr>
        <w:t>mac.dmg</w:t>
      </w:r>
      <w:proofErr w:type="spellEnd"/>
      <w:r>
        <w:rPr>
          <w:szCs w:val="24"/>
        </w:rPr>
        <w:t>”</w:t>
      </w:r>
      <w:ins w:id="2614" w:author="Chris Satterlee" w:date="2023-04-14T15:34:00Z">
        <w:r w:rsidR="007A1A46">
          <w:rPr>
            <w:szCs w:val="24"/>
          </w:rPr>
          <w:t xml:space="preserve"> (Intel</w:t>
        </w:r>
      </w:ins>
      <w:ins w:id="2615" w:author="Chris Satterlee" w:date="2023-04-14T15:35:00Z">
        <w:r w:rsidR="007A1A46">
          <w:rPr>
            <w:szCs w:val="24"/>
          </w:rPr>
          <w:t xml:space="preserve">) </w:t>
        </w:r>
      </w:ins>
      <w:ins w:id="2616" w:author="Chris Satterlee" w:date="2023-04-14T15:34:00Z">
        <w:r w:rsidR="007A1A46">
          <w:rPr>
            <w:szCs w:val="24"/>
          </w:rPr>
          <w:t>or “_mac_arm64.dmg”</w:t>
        </w:r>
      </w:ins>
      <w:ins w:id="2617" w:author="Chris Satterlee" w:date="2023-04-14T15:35:00Z">
        <w:r w:rsidR="007A1A46">
          <w:rPr>
            <w:szCs w:val="24"/>
          </w:rPr>
          <w:t xml:space="preserve"> (Apple Silicon)</w:t>
        </w:r>
      </w:ins>
      <w:r>
        <w:rPr>
          <w:szCs w:val="24"/>
        </w:rPr>
        <w:t>.  Open it and follow the instructions on the screen.</w:t>
      </w:r>
    </w:p>
    <w:p w14:paraId="768A16DD" w14:textId="7D8A78F9" w:rsidR="00B66C7C" w:rsidRDefault="00B66C7C" w:rsidP="0054405C">
      <w:pPr>
        <w:pStyle w:val="Heading2"/>
      </w:pPr>
      <w:bookmarkStart w:id="2618" w:name="_Toc26612554"/>
      <w:bookmarkStart w:id="2619" w:name="_Toc132386878"/>
      <w:r>
        <w:t>Windows</w:t>
      </w:r>
      <w:bookmarkEnd w:id="2618"/>
      <w:bookmarkEnd w:id="2619"/>
    </w:p>
    <w:p w14:paraId="73305E66" w14:textId="0FE9149B" w:rsidR="008D15B5" w:rsidRDefault="008D15B5" w:rsidP="0054405C">
      <w:pPr>
        <w:pStyle w:val="Heading3"/>
      </w:pPr>
      <w:bookmarkStart w:id="2620" w:name="_Toc26612555"/>
      <w:bookmarkStart w:id="2621" w:name="_Toc132386879"/>
      <w:r>
        <w:t>IV Swinger 2 application (Windows)</w:t>
      </w:r>
      <w:bookmarkEnd w:id="2620"/>
      <w:bookmarkEnd w:id="2621"/>
    </w:p>
    <w:p w14:paraId="2A9C239B" w14:textId="77777777" w:rsidR="00B66C7C" w:rsidRDefault="00B66C7C" w:rsidP="00B66C7C">
      <w:pPr>
        <w:ind w:right="386"/>
        <w:rPr>
          <w:spacing w:val="-1"/>
          <w:szCs w:val="24"/>
        </w:rPr>
      </w:pPr>
      <w:r>
        <w:rPr>
          <w:szCs w:val="24"/>
        </w:rPr>
        <w:t xml:space="preserve">Requirement: </w:t>
      </w:r>
      <w:r>
        <w:rPr>
          <w:spacing w:val="-1"/>
          <w:szCs w:val="24"/>
        </w:rPr>
        <w:t>Windows 7 or higher</w:t>
      </w:r>
    </w:p>
    <w:p w14:paraId="430ECCF2" w14:textId="77777777" w:rsidR="00B66C7C" w:rsidRDefault="00B66C7C" w:rsidP="00B66C7C">
      <w:pPr>
        <w:rPr>
          <w:szCs w:val="24"/>
        </w:rPr>
      </w:pPr>
    </w:p>
    <w:p w14:paraId="29D93F60" w14:textId="77777777" w:rsidR="00B66C7C" w:rsidRDefault="00B66C7C" w:rsidP="00B66C7C">
      <w:pPr>
        <w:rPr>
          <w:szCs w:val="24"/>
        </w:rPr>
      </w:pPr>
      <w:r>
        <w:rPr>
          <w:szCs w:val="24"/>
        </w:rPr>
        <w:t>Download latest release from:</w:t>
      </w:r>
    </w:p>
    <w:p w14:paraId="0E610917" w14:textId="77777777" w:rsidR="00B66C7C" w:rsidRDefault="00B66C7C" w:rsidP="00B66C7C">
      <w:pPr>
        <w:rPr>
          <w:szCs w:val="24"/>
        </w:rPr>
      </w:pPr>
    </w:p>
    <w:p w14:paraId="3BA66836" w14:textId="51EDA11A" w:rsidR="00B66C7C" w:rsidRDefault="00B66C7C" w:rsidP="00B66C7C">
      <w:pPr>
        <w:rPr>
          <w:szCs w:val="24"/>
        </w:rPr>
      </w:pPr>
      <w:r>
        <w:rPr>
          <w:szCs w:val="24"/>
        </w:rPr>
        <w:t xml:space="preserve">     </w:t>
      </w:r>
      <w:hyperlink r:id="rId99" w:history="1">
        <w:r w:rsidRPr="00E25860">
          <w:rPr>
            <w:rStyle w:val="Hyperlink"/>
            <w:szCs w:val="24"/>
          </w:rPr>
          <w:t>https://github.com/csatt/IV_Swinger/releases/latest</w:t>
        </w:r>
      </w:hyperlink>
    </w:p>
    <w:p w14:paraId="79F8A393" w14:textId="77777777" w:rsidR="00B66C7C" w:rsidRDefault="00B66C7C" w:rsidP="00B66C7C">
      <w:pPr>
        <w:rPr>
          <w:szCs w:val="24"/>
        </w:rPr>
      </w:pPr>
    </w:p>
    <w:p w14:paraId="359129F3" w14:textId="0B0DF070" w:rsidR="008D15B5" w:rsidRDefault="00B66C7C" w:rsidP="003F5760">
      <w:pPr>
        <w:rPr>
          <w:szCs w:val="24"/>
        </w:rPr>
      </w:pPr>
      <w:r>
        <w:rPr>
          <w:szCs w:val="24"/>
        </w:rPr>
        <w:t>Under “</w:t>
      </w:r>
      <w:r w:rsidR="005E5723">
        <w:rPr>
          <w:szCs w:val="24"/>
        </w:rPr>
        <w:t>Asset</w:t>
      </w:r>
      <w:r>
        <w:rPr>
          <w:szCs w:val="24"/>
        </w:rPr>
        <w:t>s” click on the link that starts with “iv_swinger2” and ends with “_win.msi”.  Open it and follow</w:t>
      </w:r>
      <w:r w:rsidR="003F5760">
        <w:rPr>
          <w:szCs w:val="24"/>
        </w:rPr>
        <w:t xml:space="preserve"> the instructions on the screen.</w:t>
      </w:r>
    </w:p>
    <w:p w14:paraId="1D03194F" w14:textId="2F73257C" w:rsidR="008D15B5" w:rsidRDefault="008D15B5" w:rsidP="0054405C">
      <w:pPr>
        <w:pStyle w:val="Heading3"/>
      </w:pPr>
      <w:bookmarkStart w:id="2622" w:name="_Toc26612556"/>
      <w:bookmarkStart w:id="2623" w:name="_Toc132386880"/>
      <w:r>
        <w:t>Arduino driver (Windows)</w:t>
      </w:r>
      <w:bookmarkEnd w:id="2622"/>
      <w:bookmarkEnd w:id="2623"/>
    </w:p>
    <w:p w14:paraId="6F95E884" w14:textId="4F9D1082" w:rsidR="008D15B5" w:rsidRDefault="008D15B5" w:rsidP="008D15B5">
      <w:r>
        <w:t>This is only necessary if you are actually connecting to the IV Swinger 2 hardware. If you are just using the software to look at the results from a different computer, you don’t need this.</w:t>
      </w:r>
    </w:p>
    <w:p w14:paraId="6EBFD00A" w14:textId="77777777" w:rsidR="008D15B5" w:rsidRDefault="008D15B5" w:rsidP="008D15B5"/>
    <w:p w14:paraId="578F3540" w14:textId="05134CE2" w:rsidR="008D15B5" w:rsidRDefault="008D15B5" w:rsidP="008D15B5">
      <w:r>
        <w:t>Download and install latest release from:</w:t>
      </w:r>
    </w:p>
    <w:p w14:paraId="4F4AD67D" w14:textId="77777777" w:rsidR="008D15B5" w:rsidRDefault="008D15B5" w:rsidP="008D15B5"/>
    <w:p w14:paraId="50793AEA" w14:textId="51DA4CF4" w:rsidR="008D15B5" w:rsidRDefault="00000000" w:rsidP="008D15B5">
      <w:hyperlink r:id="rId100" w:history="1">
        <w:r w:rsidR="008D15B5" w:rsidRPr="008D15B5">
          <w:rPr>
            <w:rStyle w:val="Hyperlink"/>
          </w:rPr>
          <w:t>https://www.arduino.cc/en/Main/Software</w:t>
        </w:r>
      </w:hyperlink>
      <w:r w:rsidR="008D15B5" w:rsidRPr="008D15B5">
        <w:t xml:space="preserve"> </w:t>
      </w:r>
      <w:r w:rsidR="008D15B5">
        <w:t xml:space="preserve"> (under “</w:t>
      </w:r>
      <w:r w:rsidR="008D15B5" w:rsidRPr="008D15B5">
        <w:t>Download the Arduino IDE</w:t>
      </w:r>
      <w:r w:rsidR="008D15B5">
        <w:t>”)</w:t>
      </w:r>
    </w:p>
    <w:p w14:paraId="022E5BA3" w14:textId="77777777" w:rsidR="008D15B5" w:rsidRDefault="008D15B5" w:rsidP="008D15B5"/>
    <w:p w14:paraId="477E304A" w14:textId="30CDAD70" w:rsidR="008D15B5" w:rsidRDefault="008D15B5" w:rsidP="008D15B5">
      <w:r>
        <w:t>You can choose to install the whole application or only the driver.</w:t>
      </w:r>
      <w:r w:rsidR="005E5723">
        <w:t xml:space="preserve"> The next section describes why you might need to use the application, so that is recommended. But only the driver is needed to use IV Swinger 2 hardware that already has its Arduino code installed.</w:t>
      </w:r>
    </w:p>
    <w:p w14:paraId="53A7A60E" w14:textId="77777777" w:rsidR="00843158" w:rsidRDefault="00843158" w:rsidP="008D15B5"/>
    <w:p w14:paraId="619A486B" w14:textId="76D908D5" w:rsidR="00843158" w:rsidRDefault="00843158" w:rsidP="002317A9">
      <w:pPr>
        <w:pStyle w:val="Heading1"/>
      </w:pPr>
      <w:bookmarkStart w:id="2624" w:name="_Toc26612557"/>
      <w:bookmarkStart w:id="2625" w:name="_Toc132386881"/>
      <w:r>
        <w:lastRenderedPageBreak/>
        <w:t>Arduino Software Installation</w:t>
      </w:r>
      <w:bookmarkEnd w:id="2624"/>
      <w:bookmarkEnd w:id="2625"/>
    </w:p>
    <w:p w14:paraId="7F34DD05" w14:textId="1CD351BB" w:rsidR="00843158" w:rsidRDefault="00843158" w:rsidP="00843158">
      <w:r>
        <w:t>The Arduino software that runs on the IV Swinger 2 hardware is called a “sketch”. It is installed when the IV Swinger 2 is constructed, but newer versions with bug fixes and other improvements may become available at a later time.</w:t>
      </w:r>
    </w:p>
    <w:p w14:paraId="17CFE00F" w14:textId="77777777" w:rsidR="00843158" w:rsidRDefault="00843158" w:rsidP="00843158"/>
    <w:p w14:paraId="71F321D6" w14:textId="2A0EF64F" w:rsidR="00843158" w:rsidRDefault="00843158" w:rsidP="00843158">
      <w:r>
        <w:t>The IV Swinger 2 application detects the version of the Arduino sketch when it connects. If the Arduino sketch is not up to date, a warning dialog is displayed. This dialog includes instructions for updating the sketch. These instructions are also below.</w:t>
      </w:r>
    </w:p>
    <w:p w14:paraId="2F032673" w14:textId="77777777" w:rsidR="00843158" w:rsidRDefault="00843158" w:rsidP="00843158"/>
    <w:p w14:paraId="7ED462D0" w14:textId="1BC972D9" w:rsidR="00843158" w:rsidRDefault="00843158" w:rsidP="00843158">
      <w:r>
        <w:t>It is a goal that newer versions of the application work with older versions of the Arduino sketch and vice versa (of course without the benefit of any bug fixes or new features that require both to be updated).  However, this may not be possible in all cases.</w:t>
      </w:r>
    </w:p>
    <w:p w14:paraId="5412E7A6" w14:textId="77777777" w:rsidR="00843158" w:rsidRDefault="00843158" w:rsidP="00843158"/>
    <w:p w14:paraId="62E4C12E" w14:textId="013B870E" w:rsidR="00843158" w:rsidRDefault="00843158" w:rsidP="00843158">
      <w:r>
        <w:t>Here are the instructions for installing the latest IV Swinger 2 Arduino sketch:</w:t>
      </w:r>
    </w:p>
    <w:p w14:paraId="73AAF9BC" w14:textId="77777777" w:rsidR="00843158" w:rsidRDefault="00843158" w:rsidP="00843158"/>
    <w:p w14:paraId="6B88D42F" w14:textId="7680F522" w:rsidR="00843158" w:rsidRDefault="00843158" w:rsidP="00843158">
      <w:pPr>
        <w:numPr>
          <w:ilvl w:val="0"/>
          <w:numId w:val="25"/>
        </w:numPr>
      </w:pPr>
      <w:r>
        <w:t>Install the Arduino application (IDE) from:</w:t>
      </w:r>
      <w:r>
        <w:br/>
      </w:r>
      <w:r>
        <w:br/>
        <w:t xml:space="preserve">    </w:t>
      </w:r>
      <w:hyperlink r:id="rId101" w:history="1">
        <w:r w:rsidRPr="00B86B2B">
          <w:rPr>
            <w:rStyle w:val="Hyperlink"/>
          </w:rPr>
          <w:t>https://www.arduino.cc/en/Main/Software</w:t>
        </w:r>
      </w:hyperlink>
      <w:r>
        <w:br/>
      </w:r>
    </w:p>
    <w:p w14:paraId="6D73CDF8" w14:textId="616DFBBA" w:rsidR="00843158" w:rsidRPr="00843158" w:rsidRDefault="00843158" w:rsidP="00843158">
      <w:pPr>
        <w:numPr>
          <w:ilvl w:val="0"/>
          <w:numId w:val="25"/>
        </w:numPr>
      </w:pPr>
      <w:r w:rsidRPr="00843158">
        <w:t xml:space="preserve">Open </w:t>
      </w:r>
      <w:ins w:id="2626" w:author="Chris Satterlee" w:date="2023-04-14T15:37:00Z">
        <w:r w:rsidR="007A1A46">
          <w:t xml:space="preserve">the </w:t>
        </w:r>
      </w:ins>
      <w:r w:rsidRPr="00843158">
        <w:t>Arduino application on your computer</w:t>
      </w:r>
      <w:r w:rsidRPr="00843158">
        <w:br/>
      </w:r>
    </w:p>
    <w:p w14:paraId="0EB19F54" w14:textId="0E77E565" w:rsidR="00843158" w:rsidRPr="00843158" w:rsidRDefault="00843158" w:rsidP="00843158">
      <w:pPr>
        <w:numPr>
          <w:ilvl w:val="0"/>
          <w:numId w:val="25"/>
        </w:numPr>
      </w:pPr>
      <w:r w:rsidRPr="00843158">
        <w:t>Find where the Arduino software looks for sketches:</w:t>
      </w:r>
      <w:r w:rsidRPr="00843158">
        <w:br/>
      </w:r>
      <w:r w:rsidRPr="00843158">
        <w:br/>
        <w:t xml:space="preserve">  Arduino-&gt;Preferences-&gt;</w:t>
      </w:r>
      <w:ins w:id="2627" w:author="Chris Satterlee" w:date="2023-04-14T15:37:00Z">
        <w:r w:rsidR="007A1A46">
          <w:t>Settings Tab-&gt;</w:t>
        </w:r>
      </w:ins>
      <w:r w:rsidRPr="00843158">
        <w:t>Sketchbook location</w:t>
      </w:r>
      <w:ins w:id="2628" w:author="Chris Satterlee" w:date="2023-04-14T17:03:00Z">
        <w:r w:rsidR="00455BC9">
          <w:br/>
        </w:r>
        <w:r w:rsidR="00455BC9">
          <w:br/>
          <w:t xml:space="preserve">In the next step, replace &lt;Sketchbook location&gt; with this path. </w:t>
        </w:r>
      </w:ins>
      <w:r w:rsidRPr="00843158">
        <w:br/>
      </w:r>
    </w:p>
    <w:p w14:paraId="4F3A1349" w14:textId="7E9BADEE" w:rsidR="00843158" w:rsidRPr="00843158" w:rsidRDefault="003B71D0" w:rsidP="00843158">
      <w:pPr>
        <w:numPr>
          <w:ilvl w:val="0"/>
          <w:numId w:val="25"/>
        </w:numPr>
      </w:pPr>
      <w:ins w:id="2629" w:author="Chris Satterlee" w:date="2023-04-14T16:53:00Z">
        <w:r>
          <w:t>Copy the following file to a folder named IV_Swinger2 in the Sketchbook location</w:t>
        </w:r>
      </w:ins>
      <w:del w:id="2630" w:author="Chris Satterlee" w:date="2023-04-14T16:53:00Z">
        <w:r w:rsidR="00843158" w:rsidRPr="00843158" w:rsidDel="003B71D0">
          <w:delText>Use your browser to go to</w:delText>
        </w:r>
      </w:del>
      <w:r w:rsidR="00ED5D63" w:rsidRPr="00E60D98">
        <w:rPr>
          <w:rStyle w:val="FootnoteReference"/>
          <w:color w:val="0000FF" w:themeColor="hyperlink"/>
          <w:sz w:val="22"/>
          <w:szCs w:val="22"/>
          <w:u w:val="single"/>
        </w:rPr>
        <w:footnoteReference w:id="11"/>
      </w:r>
      <w:r w:rsidR="00843158" w:rsidRPr="00843158">
        <w:t>:</w:t>
      </w:r>
      <w:r w:rsidR="00843158" w:rsidRPr="00843158">
        <w:br/>
      </w:r>
      <w:r w:rsidR="00843158" w:rsidRPr="00843158">
        <w:br/>
      </w:r>
      <w:hyperlink r:id="rId102" w:history="1">
        <w:r w:rsidR="00843158" w:rsidRPr="00627A9C">
          <w:rPr>
            <w:rStyle w:val="Hyperlink"/>
            <w:sz w:val="22"/>
            <w:szCs w:val="22"/>
          </w:rPr>
          <w:t>https://raw.githubusercontent.com/csatt/IV_Swinger/master/Arduino/IV_Swinger2/IV_Swinger2.ino</w:t>
        </w:r>
      </w:hyperlink>
      <w:r w:rsidR="00843158" w:rsidRPr="00843158">
        <w:br/>
      </w:r>
    </w:p>
    <w:p w14:paraId="39D6F0B0" w14:textId="564B12DB" w:rsidR="003B71D0" w:rsidRDefault="00843158" w:rsidP="003B71D0">
      <w:pPr>
        <w:numPr>
          <w:ilvl w:val="1"/>
          <w:numId w:val="25"/>
        </w:numPr>
        <w:rPr>
          <w:ins w:id="2637" w:author="Chris Satterlee" w:date="2023-04-14T16:56:00Z"/>
        </w:rPr>
      </w:pPr>
      <w:del w:id="2638" w:author="Chris Satterlee" w:date="2023-04-14T16:06:00Z">
        <w:r w:rsidRPr="00843158" w:rsidDel="009F65DA">
          <w:delText>Right-click and use</w:delText>
        </w:r>
      </w:del>
      <w:del w:id="2639" w:author="Chris Satterlee" w:date="2023-04-14T16:54:00Z">
        <w:r w:rsidRPr="00843158" w:rsidDel="003B71D0">
          <w:delText xml:space="preserve"> “Save As” to save IV_Swinger.ino to the Arduino sketchbook folder found above (make sure your browser doesn’t add an extension like .txt to the file name)</w:delText>
        </w:r>
      </w:del>
      <w:ins w:id="2640" w:author="Chris Satterlee" w:date="2023-04-14T16:54:00Z">
        <w:r w:rsidR="003B71D0">
          <w:t>If you have “</w:t>
        </w:r>
        <w:proofErr w:type="spellStart"/>
        <w:r w:rsidR="003B71D0">
          <w:t>wget</w:t>
        </w:r>
        <w:proofErr w:type="spellEnd"/>
        <w:r w:rsidR="003B71D0">
          <w:t>”, you can do this with:</w:t>
        </w:r>
        <w:r w:rsidR="003B71D0">
          <w:br/>
        </w:r>
        <w:r w:rsidR="003B71D0">
          <w:br/>
          <w:t xml:space="preserve">% </w:t>
        </w:r>
        <w:proofErr w:type="spellStart"/>
        <w:r w:rsidR="003B71D0">
          <w:t>wget</w:t>
        </w:r>
      </w:ins>
      <w:proofErr w:type="spellEnd"/>
      <w:ins w:id="2641" w:author="Chris Satterlee" w:date="2023-04-14T16:55:00Z">
        <w:r w:rsidR="003B71D0">
          <w:t xml:space="preserve"> -P &lt;Sketchbook location&gt;/IV_Swinger</w:t>
        </w:r>
      </w:ins>
      <w:ins w:id="2642" w:author="Chris Satterlee" w:date="2023-04-14T17:01:00Z">
        <w:r w:rsidR="003B71D0">
          <w:t>2</w:t>
        </w:r>
      </w:ins>
      <w:ins w:id="2643" w:author="Chris Satterlee" w:date="2023-04-14T16:55:00Z">
        <w:r w:rsidR="003B71D0">
          <w:t xml:space="preserve"> </w:t>
        </w:r>
      </w:ins>
      <w:ins w:id="2644" w:author="Chris Satterlee" w:date="2023-04-14T16:56:00Z">
        <w:r w:rsidR="003B71D0">
          <w:fldChar w:fldCharType="begin"/>
        </w:r>
        <w:r w:rsidR="003B71D0">
          <w:instrText xml:space="preserve"> HYPERLINK "</w:instrText>
        </w:r>
      </w:ins>
      <w:ins w:id="2645" w:author="Chris Satterlee" w:date="2023-04-14T16:55:00Z">
        <w:r w:rsidR="003B71D0" w:rsidRPr="003B71D0">
          <w:instrText>https://raw.githubusercontent.com/csatt/IV_Swinger/master/Arduino/IV_Swinger2/IV_Swinger2.ino</w:instrText>
        </w:r>
      </w:ins>
      <w:ins w:id="2646" w:author="Chris Satterlee" w:date="2023-04-14T16:56:00Z">
        <w:r w:rsidR="003B71D0">
          <w:instrText xml:space="preserve">" </w:instrText>
        </w:r>
        <w:r w:rsidR="003B71D0">
          <w:fldChar w:fldCharType="separate"/>
        </w:r>
      </w:ins>
      <w:ins w:id="2647" w:author="Chris Satterlee" w:date="2023-04-14T16:55:00Z">
        <w:r w:rsidR="003B71D0" w:rsidRPr="00D82184">
          <w:rPr>
            <w:rStyle w:val="Hyperlink"/>
          </w:rPr>
          <w:t>https://raw.githubusercontent.com/csatt/IV_Swinger/master/Arduino/IV_Swinger2/IV_Swinger2.ino</w:t>
        </w:r>
      </w:ins>
      <w:ins w:id="2648" w:author="Chris Satterlee" w:date="2023-04-14T16:56:00Z">
        <w:r w:rsidR="003B71D0">
          <w:fldChar w:fldCharType="end"/>
        </w:r>
      </w:ins>
      <w:ins w:id="2649" w:author="Chris Satterlee" w:date="2023-04-14T16:58:00Z">
        <w:r w:rsidR="003B71D0">
          <w:br/>
        </w:r>
      </w:ins>
    </w:p>
    <w:p w14:paraId="0202B316" w14:textId="2B60EAC8" w:rsidR="00843158" w:rsidRPr="00843158" w:rsidRDefault="003B71D0">
      <w:pPr>
        <w:numPr>
          <w:ilvl w:val="1"/>
          <w:numId w:val="25"/>
        </w:numPr>
        <w:pPrChange w:id="2650" w:author="Chris Satterlee" w:date="2023-04-14T16:54:00Z">
          <w:pPr>
            <w:numPr>
              <w:numId w:val="25"/>
            </w:numPr>
            <w:ind w:left="780" w:hanging="360"/>
          </w:pPr>
        </w:pPrChange>
      </w:pPr>
      <w:ins w:id="2651" w:author="Chris Satterlee" w:date="2023-04-14T16:56:00Z">
        <w:r>
          <w:t>Otherwise, use your browser and copy/paste the file contents</w:t>
        </w:r>
      </w:ins>
      <w:ins w:id="2652" w:author="Chris Satterlee" w:date="2023-04-14T17:02:00Z">
        <w:r w:rsidR="00455BC9">
          <w:t xml:space="preserve"> to a new </w:t>
        </w:r>
      </w:ins>
      <w:ins w:id="2653" w:author="Chris Satterlee" w:date="2023-04-14T17:11:00Z">
        <w:r w:rsidR="00455BC9">
          <w:t xml:space="preserve">folder and </w:t>
        </w:r>
      </w:ins>
      <w:ins w:id="2654" w:author="Chris Satterlee" w:date="2023-04-14T17:02:00Z">
        <w:r w:rsidR="00455BC9">
          <w:t>file:</w:t>
        </w:r>
        <w:r w:rsidR="00455BC9">
          <w:br/>
          <w:t>&lt;Sketchbook location&gt;/IV_Swinger2/IV_Swinger2.ino</w:t>
        </w:r>
      </w:ins>
      <w:r w:rsidR="00843158" w:rsidRPr="00843158">
        <w:br/>
      </w:r>
    </w:p>
    <w:p w14:paraId="3C9D051F" w14:textId="04E66A8C" w:rsidR="00843158" w:rsidRPr="00843158" w:rsidRDefault="00843158" w:rsidP="00843158">
      <w:pPr>
        <w:numPr>
          <w:ilvl w:val="0"/>
          <w:numId w:val="25"/>
        </w:numPr>
      </w:pPr>
      <w:r w:rsidRPr="00843158">
        <w:t>Go back to the Arduino application and find the IV_swinger2.ino sketch using:</w:t>
      </w:r>
      <w:r w:rsidRPr="00843158">
        <w:br/>
      </w:r>
      <w:r w:rsidRPr="00843158">
        <w:br/>
        <w:t xml:space="preserve">   File-&gt;Open</w:t>
      </w:r>
      <w:del w:id="2655" w:author="Chris Satterlee" w:date="2023-04-14T16:58:00Z">
        <w:r w:rsidRPr="00843158" w:rsidDel="003B71D0">
          <w:br/>
        </w:r>
        <w:r w:rsidRPr="00843158" w:rsidDel="003B71D0">
          <w:br/>
          <w:delText>The Arduino application will inform you that IV_Swinger2.ino must be in a folder named IV_Swinger2 and it will offer to do that for you. Accept its kind offer.</w:delText>
        </w:r>
      </w:del>
      <w:r w:rsidRPr="00843158">
        <w:br/>
      </w:r>
    </w:p>
    <w:p w14:paraId="18F1F6DB" w14:textId="297225B9" w:rsidR="008718AE" w:rsidRDefault="00843158" w:rsidP="00843158">
      <w:pPr>
        <w:numPr>
          <w:ilvl w:val="0"/>
          <w:numId w:val="25"/>
        </w:numPr>
      </w:pPr>
      <w:r w:rsidRPr="00843158">
        <w:t xml:space="preserve">Click on </w:t>
      </w:r>
      <w:ins w:id="2656" w:author="Chris Satterlee" w:date="2023-04-14T16:58:00Z">
        <w:r w:rsidR="003B71D0">
          <w:t xml:space="preserve">the </w:t>
        </w:r>
      </w:ins>
      <w:r w:rsidRPr="00843158">
        <w:t xml:space="preserve">arrow button or select “Upload” from </w:t>
      </w:r>
      <w:ins w:id="2657" w:author="Chris Satterlee" w:date="2023-04-14T16:58:00Z">
        <w:r w:rsidR="003B71D0">
          <w:t xml:space="preserve">the </w:t>
        </w:r>
      </w:ins>
      <w:r w:rsidRPr="00843158">
        <w:t>“Sketch” menu</w:t>
      </w:r>
    </w:p>
    <w:p w14:paraId="6EDA3D98" w14:textId="52D9A5CD" w:rsidR="00843158" w:rsidRDefault="008718AE" w:rsidP="002317A9">
      <w:pPr>
        <w:pStyle w:val="Heading1"/>
        <w:rPr>
          <w:ins w:id="2658" w:author="Chris Satterlee" w:date="2023-04-11T22:19:00Z"/>
        </w:rPr>
      </w:pPr>
      <w:bookmarkStart w:id="2659" w:name="_Ref372632303"/>
      <w:bookmarkStart w:id="2660" w:name="_Ref372632346"/>
      <w:bookmarkStart w:id="2661" w:name="_Toc26612558"/>
      <w:bookmarkStart w:id="2662" w:name="_Toc132386882"/>
      <w:r>
        <w:lastRenderedPageBreak/>
        <w:t>IV Curve Tracing of PV Cells</w:t>
      </w:r>
      <w:bookmarkEnd w:id="2659"/>
      <w:bookmarkEnd w:id="2660"/>
      <w:bookmarkEnd w:id="2661"/>
      <w:ins w:id="2663" w:author="Chris Satterlee" w:date="2023-04-11T22:19:00Z">
        <w:r w:rsidR="005D3DE3">
          <w:t xml:space="preserve"> </w:t>
        </w:r>
        <w:r w:rsidR="005D3DE3" w:rsidRPr="00E4631B">
          <w:rPr>
            <w:color w:val="FF0000"/>
            <w:rPrChange w:id="2664" w:author="Chris Satterlee" w:date="2023-04-11T22:33:00Z">
              <w:rPr/>
            </w:rPrChange>
          </w:rPr>
          <w:t>[DEPRECATED]</w:t>
        </w:r>
        <w:bookmarkEnd w:id="2662"/>
      </w:ins>
    </w:p>
    <w:p w14:paraId="6A0ED9EC" w14:textId="4DDE9C64" w:rsidR="00E4631B" w:rsidRDefault="005D3DE3" w:rsidP="005D3DE3">
      <w:pPr>
        <w:rPr>
          <w:ins w:id="2665" w:author="Chris Satterlee" w:date="2023-04-11T22:33:00Z"/>
        </w:rPr>
      </w:pPr>
      <w:ins w:id="2666" w:author="Chris Satterlee" w:date="2023-04-11T22:19:00Z">
        <w:r w:rsidRPr="00E4631B">
          <w:rPr>
            <w:color w:val="FF0000"/>
            <w:rPrChange w:id="2667" w:author="Chris Satterlee" w:date="2023-04-11T22:33:00Z">
              <w:rPr/>
            </w:rPrChange>
          </w:rPr>
          <w:t>[</w:t>
        </w:r>
      </w:ins>
      <w:ins w:id="2668" w:author="Chris Satterlee" w:date="2023-04-11T22:20:00Z">
        <w:r w:rsidRPr="00E4631B">
          <w:rPr>
            <w:color w:val="FF0000"/>
            <w:rPrChange w:id="2669" w:author="Chris Satterlee" w:date="2023-04-11T22:33:00Z">
              <w:rPr/>
            </w:rPrChange>
          </w:rPr>
          <w:t xml:space="preserve">Smaller PV cells </w:t>
        </w:r>
      </w:ins>
      <w:ins w:id="2670" w:author="Chris Satterlee" w:date="2023-04-11T22:21:00Z">
        <w:r w:rsidRPr="00E4631B">
          <w:rPr>
            <w:color w:val="FF0000"/>
            <w:rPrChange w:id="2671" w:author="Chris Satterlee" w:date="2023-04-11T22:33:00Z">
              <w:rPr/>
            </w:rPrChange>
          </w:rPr>
          <w:t>do not require</w:t>
        </w:r>
      </w:ins>
      <w:ins w:id="2672" w:author="Chris Satterlee" w:date="2023-04-11T22:22:00Z">
        <w:r w:rsidRPr="00E4631B">
          <w:rPr>
            <w:color w:val="FF0000"/>
            <w:rPrChange w:id="2673" w:author="Chris Satterlee" w:date="2023-04-11T22:33:00Z">
              <w:rPr/>
            </w:rPrChange>
          </w:rPr>
          <w:t xml:space="preserve"> the bias battery that is used for the “Cell Version IV Swinger 2</w:t>
        </w:r>
      </w:ins>
      <w:ins w:id="2674" w:author="Chris Satterlee" w:date="2023-04-11T22:23:00Z">
        <w:r w:rsidRPr="00E4631B">
          <w:rPr>
            <w:color w:val="FF0000"/>
            <w:rPrChange w:id="2675" w:author="Chris Satterlee" w:date="2023-04-11T22:33:00Z">
              <w:rPr/>
            </w:rPrChange>
          </w:rPr>
          <w:t>”</w:t>
        </w:r>
      </w:ins>
      <w:ins w:id="2676" w:author="Chris Satterlee" w:date="2023-04-11T22:24:00Z">
        <w:r w:rsidRPr="00E4631B">
          <w:rPr>
            <w:color w:val="FF0000"/>
            <w:rPrChange w:id="2677" w:author="Chris Satterlee" w:date="2023-04-11T22:33:00Z">
              <w:rPr/>
            </w:rPrChange>
          </w:rPr>
          <w:t xml:space="preserve"> described in this section</w:t>
        </w:r>
      </w:ins>
      <w:ins w:id="2678" w:author="Chris Satterlee" w:date="2023-04-11T22:23:00Z">
        <w:r w:rsidRPr="00E4631B">
          <w:rPr>
            <w:color w:val="FF0000"/>
            <w:rPrChange w:id="2679" w:author="Chris Satterlee" w:date="2023-04-11T22:33:00Z">
              <w:rPr/>
            </w:rPrChange>
          </w:rPr>
          <w:t xml:space="preserve">. It is only needed for </w:t>
        </w:r>
      </w:ins>
      <w:ins w:id="2680" w:author="Chris Satterlee" w:date="2023-04-11T22:31:00Z">
        <w:r w:rsidR="00E4631B" w:rsidRPr="00E4631B">
          <w:rPr>
            <w:color w:val="FF0000"/>
            <w:rPrChange w:id="2681" w:author="Chris Satterlee" w:date="2023-04-11T22:33:00Z">
              <w:rPr/>
            </w:rPrChange>
          </w:rPr>
          <w:t xml:space="preserve">very </w:t>
        </w:r>
      </w:ins>
      <w:ins w:id="2682" w:author="Chris Satterlee" w:date="2023-04-11T22:23:00Z">
        <w:r w:rsidRPr="00E4631B">
          <w:rPr>
            <w:color w:val="FF0000"/>
            <w:rPrChange w:id="2683" w:author="Chris Satterlee" w:date="2023-04-11T22:33:00Z">
              <w:rPr/>
            </w:rPrChange>
          </w:rPr>
          <w:t xml:space="preserve">large PV cells such as the ones used in </w:t>
        </w:r>
      </w:ins>
      <w:ins w:id="2684" w:author="Chris Satterlee" w:date="2023-04-13T21:35:00Z">
        <w:r w:rsidR="00B91898">
          <w:rPr>
            <w:color w:val="FF0000"/>
          </w:rPr>
          <w:t>typical rooftop</w:t>
        </w:r>
      </w:ins>
      <w:ins w:id="2685" w:author="Chris Satterlee" w:date="2023-04-11T22:23:00Z">
        <w:r w:rsidRPr="00E4631B">
          <w:rPr>
            <w:color w:val="FF0000"/>
            <w:rPrChange w:id="2686" w:author="Chris Satterlee" w:date="2023-04-11T22:33:00Z">
              <w:rPr/>
            </w:rPrChange>
          </w:rPr>
          <w:t xml:space="preserve"> </w:t>
        </w:r>
      </w:ins>
      <w:ins w:id="2687" w:author="Chris Satterlee" w:date="2023-04-11T22:24:00Z">
        <w:r w:rsidRPr="00E4631B">
          <w:rPr>
            <w:color w:val="FF0000"/>
            <w:rPrChange w:id="2688" w:author="Chris Satterlee" w:date="2023-04-11T22:33:00Z">
              <w:rPr/>
            </w:rPrChange>
          </w:rPr>
          <w:t xml:space="preserve">modules. For smaller cells, the standard “module” design works </w:t>
        </w:r>
      </w:ins>
      <w:ins w:id="2689" w:author="Chris Satterlee" w:date="2023-04-11T22:25:00Z">
        <w:r w:rsidRPr="00E4631B">
          <w:rPr>
            <w:color w:val="FF0000"/>
            <w:rPrChange w:id="2690" w:author="Chris Satterlee" w:date="2023-04-11T22:33:00Z">
              <w:rPr/>
            </w:rPrChange>
          </w:rPr>
          <w:t xml:space="preserve">best, but requires different values of some components to scale it down. This is described in the </w:t>
        </w:r>
      </w:ins>
      <w:ins w:id="2691" w:author="Chris Satterlee" w:date="2023-04-11T22:26:00Z">
        <w:r w:rsidRPr="00E4631B">
          <w:rPr>
            <w:color w:val="FF0000"/>
            <w:rPrChange w:id="2692" w:author="Chris Satterlee" w:date="2023-04-11T22:33:00Z">
              <w:rPr/>
            </w:rPrChange>
          </w:rPr>
          <w:t>document “</w:t>
        </w:r>
      </w:ins>
      <w:ins w:id="2693" w:author="Chris Satterlee" w:date="2023-04-14T15:48:00Z">
        <w:r w:rsidR="00E06077">
          <w:rPr>
            <w:color w:val="FF0000"/>
          </w:rPr>
          <w:fldChar w:fldCharType="begin"/>
        </w:r>
        <w:r w:rsidR="00E06077">
          <w:rPr>
            <w:color w:val="FF0000"/>
          </w:rPr>
          <w:instrText xml:space="preserve"> HYPERLINK "https://raw.githubusercontent.com/csatt/IV_Swinger/master/docs/IV_Swinger2/IV_Swinger2_Scaling.pdf" </w:instrText>
        </w:r>
        <w:r w:rsidR="00E06077">
          <w:rPr>
            <w:color w:val="FF0000"/>
          </w:rPr>
        </w:r>
        <w:r w:rsidR="00E06077">
          <w:rPr>
            <w:color w:val="FF0000"/>
          </w:rPr>
          <w:fldChar w:fldCharType="separate"/>
        </w:r>
        <w:r w:rsidRPr="00E06077">
          <w:rPr>
            <w:rStyle w:val="Hyperlink"/>
            <w:rPrChange w:id="2694" w:author="Chris Satterlee" w:date="2023-04-11T22:33:00Z">
              <w:rPr/>
            </w:rPrChange>
          </w:rPr>
          <w:t>IV Swinger 2: Hardware Scaling</w:t>
        </w:r>
        <w:r w:rsidR="00E06077">
          <w:rPr>
            <w:color w:val="FF0000"/>
          </w:rPr>
          <w:fldChar w:fldCharType="end"/>
        </w:r>
      </w:ins>
      <w:ins w:id="2695" w:author="Chris Satterlee" w:date="2023-04-11T22:26:00Z">
        <w:r w:rsidRPr="00E4631B">
          <w:rPr>
            <w:color w:val="FF0000"/>
            <w:rPrChange w:id="2696" w:author="Chris Satterlee" w:date="2023-04-11T22:33:00Z">
              <w:rPr/>
            </w:rPrChange>
          </w:rPr>
          <w:t>”</w:t>
        </w:r>
      </w:ins>
      <w:ins w:id="2697" w:author="Chris Satterlee" w:date="2023-04-11T22:27:00Z">
        <w:r w:rsidRPr="00E4631B">
          <w:rPr>
            <w:color w:val="FF0000"/>
            <w:rPrChange w:id="2698" w:author="Chris Satterlee" w:date="2023-04-11T22:33:00Z">
              <w:rPr/>
            </w:rPrChange>
          </w:rPr>
          <w:t xml:space="preserve">, which also describes how to use the simulator feature of the software to determine </w:t>
        </w:r>
        <w:r w:rsidR="00E4631B" w:rsidRPr="00E4631B">
          <w:rPr>
            <w:color w:val="FF0000"/>
            <w:rPrChange w:id="2699" w:author="Chris Satterlee" w:date="2023-04-11T22:33:00Z">
              <w:rPr/>
            </w:rPrChange>
          </w:rPr>
          <w:t>the component val</w:t>
        </w:r>
      </w:ins>
      <w:ins w:id="2700" w:author="Chris Satterlee" w:date="2023-04-11T22:28:00Z">
        <w:r w:rsidR="00E4631B" w:rsidRPr="00E4631B">
          <w:rPr>
            <w:color w:val="FF0000"/>
            <w:rPrChange w:id="2701" w:author="Chris Satterlee" w:date="2023-04-11T22:33:00Z">
              <w:rPr/>
            </w:rPrChange>
          </w:rPr>
          <w:t>ues. The bias battery scheme works, but not terribly well.</w:t>
        </w:r>
      </w:ins>
      <w:ins w:id="2702" w:author="Chris Satterlee" w:date="2023-04-11T22:30:00Z">
        <w:r w:rsidR="00E4631B" w:rsidRPr="00E4631B">
          <w:rPr>
            <w:color w:val="FF0000"/>
            <w:rPrChange w:id="2703" w:author="Chris Satterlee" w:date="2023-04-11T22:33:00Z">
              <w:rPr/>
            </w:rPrChange>
          </w:rPr>
          <w:t xml:space="preserve"> </w:t>
        </w:r>
      </w:ins>
      <w:ins w:id="2704" w:author="Chris Satterlee" w:date="2023-04-13T21:35:00Z">
        <w:r w:rsidR="00B91898">
          <w:rPr>
            <w:color w:val="FF0000"/>
          </w:rPr>
          <w:t>Very f</w:t>
        </w:r>
      </w:ins>
      <w:ins w:id="2705" w:author="Chris Satterlee" w:date="2023-04-11T22:30:00Z">
        <w:r w:rsidR="00E4631B" w:rsidRPr="00E4631B">
          <w:rPr>
            <w:color w:val="FF0000"/>
            <w:rPrChange w:id="2706" w:author="Chris Satterlee" w:date="2023-04-11T22:33:00Z">
              <w:rPr/>
            </w:rPrChange>
          </w:rPr>
          <w:t xml:space="preserve">ew “Cell Version” IV Swinger 2’s </w:t>
        </w:r>
        <w:proofErr w:type="gramStart"/>
        <w:r w:rsidR="00E4631B" w:rsidRPr="00E4631B">
          <w:rPr>
            <w:color w:val="FF0000"/>
            <w:rPrChange w:id="2707" w:author="Chris Satterlee" w:date="2023-04-11T22:33:00Z">
              <w:rPr/>
            </w:rPrChange>
          </w:rPr>
          <w:t>have</w:t>
        </w:r>
        <w:proofErr w:type="gramEnd"/>
        <w:r w:rsidR="00E4631B" w:rsidRPr="00E4631B">
          <w:rPr>
            <w:color w:val="FF0000"/>
            <w:rPrChange w:id="2708" w:author="Chris Satterlee" w:date="2023-04-11T22:33:00Z">
              <w:rPr/>
            </w:rPrChange>
          </w:rPr>
          <w:t xml:space="preserve"> ever been built.</w:t>
        </w:r>
      </w:ins>
      <w:ins w:id="2709" w:author="Chris Satterlee" w:date="2023-04-11T22:32:00Z">
        <w:r w:rsidR="00E4631B" w:rsidRPr="00E4631B">
          <w:rPr>
            <w:color w:val="FF0000"/>
            <w:rPrChange w:id="2710" w:author="Chris Satterlee" w:date="2023-04-11T22:33:00Z">
              <w:rPr/>
            </w:rPrChange>
          </w:rPr>
          <w:t xml:space="preserve"> In theory, the software still supports it, but it is no longer being te</w:t>
        </w:r>
      </w:ins>
      <w:ins w:id="2711" w:author="Chris Satterlee" w:date="2023-04-11T22:33:00Z">
        <w:r w:rsidR="00E4631B" w:rsidRPr="00E4631B">
          <w:rPr>
            <w:color w:val="FF0000"/>
            <w:rPrChange w:id="2712" w:author="Chris Satterlee" w:date="2023-04-11T22:33:00Z">
              <w:rPr/>
            </w:rPrChange>
          </w:rPr>
          <w:t>sted.]</w:t>
        </w:r>
      </w:ins>
    </w:p>
    <w:p w14:paraId="33D51B44" w14:textId="352F1394" w:rsidR="005D3DE3" w:rsidRPr="005D3DE3" w:rsidRDefault="00E4631B">
      <w:pPr>
        <w:pPrChange w:id="2713" w:author="Chris Satterlee" w:date="2023-04-11T22:19:00Z">
          <w:pPr>
            <w:pStyle w:val="Heading1"/>
          </w:pPr>
        </w:pPrChange>
      </w:pPr>
      <w:ins w:id="2714" w:author="Chris Satterlee" w:date="2023-04-11T22:31:00Z">
        <w:r>
          <w:t xml:space="preserve"> </w:t>
        </w:r>
      </w:ins>
      <w:ins w:id="2715" w:author="Chris Satterlee" w:date="2023-04-11T22:26:00Z">
        <w:r w:rsidR="005D3DE3">
          <w:t xml:space="preserve"> </w:t>
        </w:r>
      </w:ins>
      <w:ins w:id="2716" w:author="Chris Satterlee" w:date="2023-04-11T22:24:00Z">
        <w:r w:rsidR="005D3DE3">
          <w:t xml:space="preserve"> </w:t>
        </w:r>
      </w:ins>
      <w:ins w:id="2717" w:author="Chris Satterlee" w:date="2023-04-11T22:20:00Z">
        <w:r w:rsidR="005D3DE3">
          <w:t xml:space="preserve"> </w:t>
        </w:r>
      </w:ins>
    </w:p>
    <w:p w14:paraId="726A087B" w14:textId="29C61289" w:rsidR="005E5723" w:rsidRDefault="008718AE" w:rsidP="00D97B62">
      <w:r>
        <w:t xml:space="preserve">IV Swinger 2 was designed for tracing IV curves of a full PV module (panel). </w:t>
      </w:r>
      <w:r w:rsidR="005E5723">
        <w:t xml:space="preserve">There </w:t>
      </w:r>
      <w:r w:rsidR="00ED5D63">
        <w:t>are</w:t>
      </w:r>
      <w:r w:rsidR="005E5723">
        <w:t xml:space="preserve"> now “Cell Version</w:t>
      </w:r>
      <w:r w:rsidR="00ED5D63">
        <w:t>s</w:t>
      </w:r>
      <w:r w:rsidR="005E5723">
        <w:t xml:space="preserve">” of IV Swinger 2 </w:t>
      </w:r>
      <w:r>
        <w:t xml:space="preserve">that </w:t>
      </w:r>
      <w:r w:rsidR="00ED5D63">
        <w:t>are</w:t>
      </w:r>
      <w:r w:rsidR="005E5723">
        <w:t xml:space="preserve"> </w:t>
      </w:r>
      <w:r>
        <w:t>capable of tracing IV curves of a single PV cell</w:t>
      </w:r>
      <w:r w:rsidR="004D176D">
        <w:t xml:space="preserve"> – which is actually much more challenging</w:t>
      </w:r>
      <w:r>
        <w:t>.</w:t>
      </w:r>
      <w:r w:rsidR="005E5723">
        <w:t xml:space="preserve"> This section of this document describes how to use a Cell Version IVS2. Since it is very similar to how to use the module version, only the differences will be described.</w:t>
      </w:r>
    </w:p>
    <w:p w14:paraId="74A79382" w14:textId="77777777" w:rsidR="00ED5D63" w:rsidRDefault="00ED5D63" w:rsidP="00D97B62"/>
    <w:p w14:paraId="5BD2D0F8" w14:textId="62DD354B" w:rsidR="00ED5D63" w:rsidRDefault="00ED5D63" w:rsidP="00D97B62">
      <w:r>
        <w:t xml:space="preserve">Note: this section was written before PCBs were available for the Cell Version. Like the module version PCBs, there are two variants of the Cell Version: one that uses a 2-channel EMR module and one that uses four SSRs. The photos are of the Perma-Proto-based Cell Version. </w:t>
      </w:r>
    </w:p>
    <w:p w14:paraId="3FBDA91B" w14:textId="77777777" w:rsidR="005E5723" w:rsidRDefault="005E5723" w:rsidP="0054405C">
      <w:pPr>
        <w:pStyle w:val="Heading2"/>
      </w:pPr>
      <w:bookmarkStart w:id="2718" w:name="_Toc26612559"/>
      <w:bookmarkStart w:id="2719" w:name="_Toc132386883"/>
      <w:r>
        <w:t>Cell Version IV Swinger 2</w:t>
      </w:r>
      <w:bookmarkEnd w:id="2718"/>
      <w:bookmarkEnd w:id="2719"/>
    </w:p>
    <w:p w14:paraId="5DCA451F" w14:textId="1FBE91B1" w:rsidR="005E5723" w:rsidRDefault="005E5723">
      <w:r>
        <w:t xml:space="preserve">From the outside, a Cell Version IVS2 looks nearly identical to the module version. The primary difference is that it has a second pair of binding posts. </w:t>
      </w:r>
      <w:r w:rsidR="00ED5D63">
        <w:fldChar w:fldCharType="begin"/>
      </w:r>
      <w:r w:rsidR="00ED5D63">
        <w:instrText xml:space="preserve"> REF _Ref411105297 \h </w:instrText>
      </w:r>
      <w:r w:rsidR="00ED5D63">
        <w:fldChar w:fldCharType="separate"/>
      </w:r>
      <w:ins w:id="2720" w:author="Chris Satterlee" w:date="2023-04-14T18:03:00Z">
        <w:r w:rsidR="0051422D">
          <w:t xml:space="preserve">Figure </w:t>
        </w:r>
        <w:r w:rsidR="0051422D">
          <w:rPr>
            <w:noProof/>
          </w:rPr>
          <w:t>9</w:t>
        </w:r>
        <w:r w:rsidR="0051422D">
          <w:noBreakHyphen/>
        </w:r>
        <w:r w:rsidR="0051422D">
          <w:rPr>
            <w:noProof/>
          </w:rPr>
          <w:t>1</w:t>
        </w:r>
        <w:r w:rsidR="0051422D" w:rsidDel="00773954">
          <w:rPr>
            <w:noProof/>
          </w:rPr>
          <w:t>9</w:t>
        </w:r>
        <w:r w:rsidR="0051422D" w:rsidDel="00773954">
          <w:noBreakHyphen/>
        </w:r>
        <w:r w:rsidR="0051422D" w:rsidDel="00773954">
          <w:rPr>
            <w:noProof/>
          </w:rPr>
          <w:t>1</w:t>
        </w:r>
      </w:ins>
      <w:del w:id="2721" w:author="Chris Satterlee" w:date="2023-04-14T17:45:00Z">
        <w:r w:rsidR="0054405C" w:rsidDel="00E84351">
          <w:delText xml:space="preserve">Figure </w:delText>
        </w:r>
        <w:r w:rsidR="0054405C" w:rsidDel="00E84351">
          <w:rPr>
            <w:noProof/>
          </w:rPr>
          <w:delText>9</w:delText>
        </w:r>
        <w:r w:rsidR="0054405C" w:rsidDel="00E84351">
          <w:noBreakHyphen/>
        </w:r>
        <w:r w:rsidR="0054405C" w:rsidDel="00E84351">
          <w:rPr>
            <w:noProof/>
          </w:rPr>
          <w:delText>1</w:delText>
        </w:r>
      </w:del>
      <w:r w:rsidR="00ED5D63">
        <w:fldChar w:fldCharType="end"/>
      </w:r>
      <w:r w:rsidR="00ED5D63">
        <w:t xml:space="preserve"> </w:t>
      </w:r>
      <w:r>
        <w:fldChar w:fldCharType="begin"/>
      </w:r>
      <w:r>
        <w:instrText xml:space="preserve"> REF _Ref392072681 \p \h </w:instrText>
      </w:r>
      <w:r>
        <w:fldChar w:fldCharType="separate"/>
      </w:r>
      <w:r w:rsidR="0051422D">
        <w:t>below</w:t>
      </w:r>
      <w:r>
        <w:fldChar w:fldCharType="end"/>
      </w:r>
      <w:r>
        <w:t xml:space="preserve"> is a photo of a Cell Version IVS2 with the lid removed. You may also notice that the relay module has two relays instead of one.</w:t>
      </w:r>
    </w:p>
    <w:p w14:paraId="4D0C73A5" w14:textId="77777777" w:rsidR="005E5723" w:rsidRDefault="005E572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E5723" w14:paraId="0263D1A9" w14:textId="77777777" w:rsidTr="00641C8A">
        <w:tc>
          <w:tcPr>
            <w:tcW w:w="10296" w:type="dxa"/>
          </w:tcPr>
          <w:p w14:paraId="5200C3C9" w14:textId="201DE634" w:rsidR="005E5723" w:rsidRDefault="005E5723" w:rsidP="00641C8A">
            <w:pPr>
              <w:keepNext/>
            </w:pPr>
            <w:r>
              <w:rPr>
                <w:noProof/>
              </w:rPr>
              <w:drawing>
                <wp:inline distT="0" distB="0" distL="0" distR="0" wp14:anchorId="3615100A" wp14:editId="7BB5EA09">
                  <wp:extent cx="4233333" cy="31750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98.JPG"/>
                          <pic:cNvPicPr/>
                        </pic:nvPicPr>
                        <pic:blipFill>
                          <a:blip r:embed="rId103" cstate="screen">
                            <a:extLst>
                              <a:ext uri="{28A0092B-C50C-407E-A947-70E740481C1C}">
                                <a14:useLocalDpi xmlns:a14="http://schemas.microsoft.com/office/drawing/2010/main"/>
                              </a:ext>
                            </a:extLst>
                          </a:blip>
                          <a:stretch>
                            <a:fillRect/>
                          </a:stretch>
                        </pic:blipFill>
                        <pic:spPr>
                          <a:xfrm>
                            <a:off x="0" y="0"/>
                            <a:ext cx="4233904" cy="3175428"/>
                          </a:xfrm>
                          <a:prstGeom prst="rect">
                            <a:avLst/>
                          </a:prstGeom>
                        </pic:spPr>
                      </pic:pic>
                    </a:graphicData>
                  </a:graphic>
                </wp:inline>
              </w:drawing>
            </w:r>
          </w:p>
        </w:tc>
      </w:tr>
    </w:tbl>
    <w:p w14:paraId="1669E8CB" w14:textId="40AB5C1C" w:rsidR="005E5723" w:rsidRDefault="005E5723">
      <w:pPr>
        <w:pStyle w:val="Caption"/>
      </w:pPr>
      <w:bookmarkStart w:id="2722" w:name="_Ref411105297"/>
      <w:bookmarkStart w:id="2723" w:name="_Ref392072651"/>
      <w:bookmarkStart w:id="2724" w:name="_Ref392072681"/>
      <w:bookmarkStart w:id="2725" w:name="_Toc26612604"/>
      <w:bookmarkStart w:id="2726" w:name="_Toc132386941"/>
      <w:r>
        <w:t xml:space="preserve">Figure </w:t>
      </w:r>
      <w:ins w:id="2727" w:author="Chris Satterlee" w:date="2023-04-10T08:38:00Z">
        <w:r w:rsidR="00773954">
          <w:fldChar w:fldCharType="begin"/>
        </w:r>
        <w:r w:rsidR="00773954">
          <w:instrText xml:space="preserve"> STYLEREF 1 \s </w:instrText>
        </w:r>
      </w:ins>
      <w:r w:rsidR="00773954">
        <w:fldChar w:fldCharType="separate"/>
      </w:r>
      <w:r w:rsidR="0051422D">
        <w:rPr>
          <w:noProof/>
        </w:rPr>
        <w:t>9</w:t>
      </w:r>
      <w:ins w:id="2728"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729" w:author="Chris Satterlee" w:date="2023-04-14T18:03:00Z">
        <w:r w:rsidR="0051422D">
          <w:rPr>
            <w:noProof/>
          </w:rPr>
          <w:t>1</w:t>
        </w:r>
      </w:ins>
      <w:ins w:id="2730" w:author="Chris Satterlee" w:date="2023-04-10T08:38:00Z">
        <w:r w:rsidR="00773954">
          <w:fldChar w:fldCharType="end"/>
        </w:r>
      </w:ins>
      <w:del w:id="2731"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9</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1</w:delText>
        </w:r>
        <w:r w:rsidDel="00773954">
          <w:rPr>
            <w:noProof/>
          </w:rPr>
          <w:fldChar w:fldCharType="end"/>
        </w:r>
      </w:del>
      <w:bookmarkEnd w:id="2722"/>
      <w:bookmarkEnd w:id="2723"/>
      <w:r>
        <w:t>: Cell Version IV Swinger 2</w:t>
      </w:r>
      <w:bookmarkEnd w:id="2724"/>
      <w:bookmarkEnd w:id="2725"/>
      <w:bookmarkEnd w:id="2726"/>
    </w:p>
    <w:p w14:paraId="01D2E18F" w14:textId="1223E10D" w:rsidR="005E5723" w:rsidRDefault="005E5723" w:rsidP="0054405C">
      <w:pPr>
        <w:pStyle w:val="Heading3"/>
      </w:pPr>
      <w:bookmarkStart w:id="2732" w:name="_Toc26612560"/>
      <w:bookmarkStart w:id="2733" w:name="_Toc132386884"/>
      <w:r>
        <w:lastRenderedPageBreak/>
        <w:t>High Power PV Cell Support</w:t>
      </w:r>
      <w:bookmarkEnd w:id="2732"/>
      <w:bookmarkEnd w:id="2733"/>
    </w:p>
    <w:p w14:paraId="095844C8" w14:textId="64E40C62" w:rsidR="005E5723" w:rsidRDefault="005E5723">
      <w:r>
        <w:t xml:space="preserve">The second pair of binding posts is for the purpose of connecting a </w:t>
      </w:r>
      <w:r w:rsidRPr="00641C8A">
        <w:rPr>
          <w:u w:val="single"/>
        </w:rPr>
        <w:t>bias battery</w:t>
      </w:r>
      <w:r>
        <w:t>. The bias battery is connected in series with the PV cell in order to boost the voltage to a value that produces a viable IV curve for “high power” PV cells (Isc &gt; ~</w:t>
      </w:r>
      <w:r w:rsidR="004D176D">
        <w:t>4</w:t>
      </w:r>
      <w:r>
        <w:t xml:space="preserve">A). The IV curve of the PV cell is rendered by “subtracting” the IV curve of the bias battery. It is necessary to capture a “calibration” IV curve of the battery alone before capturing the combined curve. </w:t>
      </w:r>
      <w:r w:rsidRPr="005E5723">
        <w:t xml:space="preserve">It is not only inconvenient to have to manually change the </w:t>
      </w:r>
      <w:r>
        <w:t>connections</w:t>
      </w:r>
      <w:r w:rsidRPr="005E5723">
        <w:t xml:space="preserve"> to swing these two curves, but very slight changes to the battery curve (due to temperature, etc.) have a </w:t>
      </w:r>
      <w:r>
        <w:t>magnified effect on the final PV</w:t>
      </w:r>
      <w:r w:rsidRPr="005E5723">
        <w:t xml:space="preserve">-only curve, so the time it takes to </w:t>
      </w:r>
      <w:r w:rsidR="00231A73">
        <w:t>manually change the connections often results</w:t>
      </w:r>
      <w:r w:rsidRPr="005E5723">
        <w:t xml:space="preserve"> i</w:t>
      </w:r>
      <w:r>
        <w:t>n poor results. The second relay and second pair of binding posts allow</w:t>
      </w:r>
      <w:r w:rsidRPr="005E5723">
        <w:t xml:space="preserve"> the software </w:t>
      </w:r>
      <w:r>
        <w:t>to</w:t>
      </w:r>
      <w:r w:rsidRPr="005E5723">
        <w:t xml:space="preserve"> sw</w:t>
      </w:r>
      <w:r w:rsidR="00231A73">
        <w:t>ing the two curves sequentially without human intervention.</w:t>
      </w:r>
    </w:p>
    <w:p w14:paraId="1B37C83D" w14:textId="77777777" w:rsidR="005E5723" w:rsidRDefault="005E5723" w:rsidP="0054405C">
      <w:pPr>
        <w:pStyle w:val="Heading3"/>
      </w:pPr>
      <w:bookmarkStart w:id="2734" w:name="_Toc26612561"/>
      <w:bookmarkStart w:id="2735" w:name="_Toc132386885"/>
      <w:r>
        <w:t>Low Power PV Cell Support</w:t>
      </w:r>
      <w:bookmarkEnd w:id="2734"/>
      <w:bookmarkEnd w:id="2735"/>
    </w:p>
    <w:p w14:paraId="1BDDCC16" w14:textId="1CD757E2" w:rsidR="00E4631B" w:rsidRPr="00E4631B" w:rsidRDefault="00E4631B" w:rsidP="005E5723">
      <w:pPr>
        <w:rPr>
          <w:ins w:id="2736" w:author="Chris Satterlee" w:date="2023-04-11T22:35:00Z"/>
          <w:color w:val="FF0000"/>
          <w:rPrChange w:id="2737" w:author="Chris Satterlee" w:date="2023-04-11T22:35:00Z">
            <w:rPr>
              <w:ins w:id="2738" w:author="Chris Satterlee" w:date="2023-04-11T22:35:00Z"/>
            </w:rPr>
          </w:rPrChange>
        </w:rPr>
      </w:pPr>
      <w:ins w:id="2739" w:author="Chris Satterlee" w:date="2023-04-11T22:34:00Z">
        <w:r w:rsidRPr="00E4631B">
          <w:rPr>
            <w:color w:val="FF0000"/>
            <w:rPrChange w:id="2740" w:author="Chris Satterlee" w:date="2023-04-11T22:35:00Z">
              <w:rPr/>
            </w:rPrChange>
          </w:rPr>
          <w:t xml:space="preserve">[See note above. </w:t>
        </w:r>
      </w:ins>
      <w:ins w:id="2741" w:author="Chris Satterlee" w:date="2023-04-11T22:35:00Z">
        <w:r w:rsidRPr="00E4631B">
          <w:rPr>
            <w:color w:val="FF0000"/>
            <w:rPrChange w:id="2742" w:author="Chris Satterlee" w:date="2023-04-11T22:35:00Z">
              <w:rPr/>
            </w:rPrChange>
          </w:rPr>
          <w:t>Low power PV cells are much better served by a scaled-down “module” version IV Swinger2.]</w:t>
        </w:r>
      </w:ins>
    </w:p>
    <w:p w14:paraId="166DF93C" w14:textId="77777777" w:rsidR="00E4631B" w:rsidRDefault="00E4631B" w:rsidP="005E5723">
      <w:pPr>
        <w:rPr>
          <w:ins w:id="2743" w:author="Chris Satterlee" w:date="2023-04-11T22:34:00Z"/>
        </w:rPr>
      </w:pPr>
    </w:p>
    <w:p w14:paraId="460985EE" w14:textId="3273B46F" w:rsidR="005E5723" w:rsidRDefault="005E5723" w:rsidP="005E5723">
      <w:r>
        <w:t>Low power PV cells (</w:t>
      </w:r>
      <w:proofErr w:type="gramStart"/>
      <w:r>
        <w:t>e.g.</w:t>
      </w:r>
      <w:proofErr w:type="gramEnd"/>
      <w:r>
        <w:t xml:space="preserve"> 250 </w:t>
      </w:r>
      <w:proofErr w:type="spellStart"/>
      <w:r>
        <w:t>mW</w:t>
      </w:r>
      <w:proofErr w:type="spellEnd"/>
      <w:r>
        <w:t xml:space="preserve">) are physically smaller than the normal high-power </w:t>
      </w:r>
      <w:r w:rsidR="004D176D">
        <w:t xml:space="preserve">cells used in most PV modules. </w:t>
      </w:r>
      <w:r>
        <w:t>Their Voc is comparable, but their Isc is proportionally lower.</w:t>
      </w:r>
    </w:p>
    <w:p w14:paraId="7663E286" w14:textId="77777777" w:rsidR="005E5723" w:rsidRDefault="005E5723" w:rsidP="005E5723"/>
    <w:p w14:paraId="37513BF8" w14:textId="5230A9DD" w:rsidR="005E5723" w:rsidRDefault="005E5723" w:rsidP="005E5723">
      <w:r>
        <w:t>A bias battery is not needed for swinging IV curves of low</w:t>
      </w:r>
      <w:r w:rsidR="00231A73">
        <w:t xml:space="preserve"> power cells.</w:t>
      </w:r>
      <w:r>
        <w:t xml:space="preserve"> However, the resolution of the default ammeter circuitry is not adequate to obtain a good IV curve.</w:t>
      </w:r>
    </w:p>
    <w:p w14:paraId="56B95A43" w14:textId="77777777" w:rsidR="005E5723" w:rsidRDefault="005E5723" w:rsidP="005E5723"/>
    <w:p w14:paraId="122036EF" w14:textId="5C9FB82A" w:rsidR="00231A73" w:rsidRDefault="005E5723">
      <w:r>
        <w:t xml:space="preserve">The Cell Version IVS2 includes a small DIP switch on the </w:t>
      </w:r>
      <w:proofErr w:type="spellStart"/>
      <w:r>
        <w:t>PermaProto</w:t>
      </w:r>
      <w:proofErr w:type="spellEnd"/>
      <w:r>
        <w:t xml:space="preserve"> board</w:t>
      </w:r>
      <w:r w:rsidR="00ED5D63">
        <w:t xml:space="preserve"> (or PCB)</w:t>
      </w:r>
      <w:r>
        <w:t xml:space="preserve"> that, when switched</w:t>
      </w:r>
      <w:r w:rsidR="00231A73">
        <w:t xml:space="preserve"> “off”</w:t>
      </w:r>
      <w:r>
        <w:t>, reduces the maximum current that the ammeter can measure by a factor of ~10 (from 13A down to 1.3A).</w:t>
      </w:r>
      <w:r w:rsidR="00231A73">
        <w:t xml:space="preserve"> This improves the resolution of the current measurements by a factor of 10. </w:t>
      </w:r>
      <w:r w:rsidR="00231A73">
        <w:fldChar w:fldCharType="begin"/>
      </w:r>
      <w:r w:rsidR="00231A73">
        <w:instrText xml:space="preserve"> REF _Ref392170774 \h </w:instrText>
      </w:r>
      <w:r w:rsidR="00231A73">
        <w:fldChar w:fldCharType="separate"/>
      </w:r>
      <w:ins w:id="2744" w:author="Chris Satterlee" w:date="2023-04-14T18:03:00Z">
        <w:r w:rsidR="0051422D">
          <w:t xml:space="preserve">Figure </w:t>
        </w:r>
        <w:r w:rsidR="0051422D">
          <w:rPr>
            <w:noProof/>
          </w:rPr>
          <w:t>9</w:t>
        </w:r>
        <w:r w:rsidR="0051422D">
          <w:noBreakHyphen/>
        </w:r>
        <w:r w:rsidR="0051422D">
          <w:rPr>
            <w:noProof/>
          </w:rPr>
          <w:t>2</w:t>
        </w:r>
        <w:r w:rsidR="0051422D" w:rsidDel="00773954">
          <w:rPr>
            <w:noProof/>
          </w:rPr>
          <w:t>9</w:t>
        </w:r>
        <w:r w:rsidR="0051422D" w:rsidDel="00773954">
          <w:noBreakHyphen/>
        </w:r>
        <w:r w:rsidR="0051422D" w:rsidDel="00773954">
          <w:rPr>
            <w:noProof/>
          </w:rPr>
          <w:t>2</w:t>
        </w:r>
      </w:ins>
      <w:del w:id="2745" w:author="Chris Satterlee" w:date="2023-04-14T17:45:00Z">
        <w:r w:rsidR="0054405C" w:rsidDel="00E84351">
          <w:delText xml:space="preserve">Figure </w:delText>
        </w:r>
        <w:r w:rsidR="0054405C" w:rsidDel="00E84351">
          <w:rPr>
            <w:noProof/>
          </w:rPr>
          <w:delText>9</w:delText>
        </w:r>
        <w:r w:rsidR="0054405C" w:rsidDel="00E84351">
          <w:noBreakHyphen/>
        </w:r>
        <w:r w:rsidR="0054405C" w:rsidDel="00E84351">
          <w:rPr>
            <w:noProof/>
          </w:rPr>
          <w:delText>2</w:delText>
        </w:r>
      </w:del>
      <w:r w:rsidR="00231A73">
        <w:fldChar w:fldCharType="end"/>
      </w:r>
      <w:r w:rsidR="00231A73">
        <w:t xml:space="preserve"> </w:t>
      </w:r>
      <w:r w:rsidR="00231A73">
        <w:fldChar w:fldCharType="begin"/>
      </w:r>
      <w:r w:rsidR="00231A73">
        <w:instrText xml:space="preserve"> REF _Ref392170765 \p \h </w:instrText>
      </w:r>
      <w:r w:rsidR="00231A73">
        <w:fldChar w:fldCharType="separate"/>
      </w:r>
      <w:r w:rsidR="0051422D">
        <w:t>below</w:t>
      </w:r>
      <w:r w:rsidR="00231A73">
        <w:fldChar w:fldCharType="end"/>
      </w:r>
      <w:r w:rsidR="00231A73">
        <w:t xml:space="preserve"> shows the DIP switch in the ON (normal, high-power) position.</w:t>
      </w:r>
    </w:p>
    <w:p w14:paraId="58CA9BB2" w14:textId="77777777" w:rsidR="00231A73" w:rsidRDefault="00231A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31A73" w14:paraId="48086486" w14:textId="77777777" w:rsidTr="00641C8A">
        <w:tc>
          <w:tcPr>
            <w:tcW w:w="10296" w:type="dxa"/>
          </w:tcPr>
          <w:p w14:paraId="5F4A7F74" w14:textId="37260ADC" w:rsidR="00231A73" w:rsidRDefault="00231A73" w:rsidP="00641C8A">
            <w:pPr>
              <w:keepNext/>
            </w:pPr>
            <w:r>
              <w:rPr>
                <w:noProof/>
              </w:rPr>
              <w:lastRenderedPageBreak/>
              <w:drawing>
                <wp:inline distT="0" distB="0" distL="0" distR="0" wp14:anchorId="497B5D82" wp14:editId="06041870">
                  <wp:extent cx="4148667" cy="4309592"/>
                  <wp:effectExtent l="0" t="0" r="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06.JPG"/>
                          <pic:cNvPicPr/>
                        </pic:nvPicPr>
                        <pic:blipFill>
                          <a:blip r:embed="rId104" cstate="screen">
                            <a:extLst>
                              <a:ext uri="{28A0092B-C50C-407E-A947-70E740481C1C}">
                                <a14:useLocalDpi xmlns:a14="http://schemas.microsoft.com/office/drawing/2010/main"/>
                              </a:ext>
                            </a:extLst>
                          </a:blip>
                          <a:stretch>
                            <a:fillRect/>
                          </a:stretch>
                        </pic:blipFill>
                        <pic:spPr>
                          <a:xfrm>
                            <a:off x="0" y="0"/>
                            <a:ext cx="4149065" cy="4310005"/>
                          </a:xfrm>
                          <a:prstGeom prst="rect">
                            <a:avLst/>
                          </a:prstGeom>
                        </pic:spPr>
                      </pic:pic>
                    </a:graphicData>
                  </a:graphic>
                </wp:inline>
              </w:drawing>
            </w:r>
          </w:p>
        </w:tc>
      </w:tr>
    </w:tbl>
    <w:p w14:paraId="1A536980" w14:textId="6E00BEBB" w:rsidR="005E5723" w:rsidRDefault="00231A73" w:rsidP="00641C8A">
      <w:pPr>
        <w:pStyle w:val="Caption"/>
      </w:pPr>
      <w:bookmarkStart w:id="2746" w:name="_Ref392170774"/>
      <w:bookmarkStart w:id="2747" w:name="_Ref392170765"/>
      <w:bookmarkStart w:id="2748" w:name="_Toc26612605"/>
      <w:bookmarkStart w:id="2749" w:name="_Toc132386942"/>
      <w:r>
        <w:t xml:space="preserve">Figure </w:t>
      </w:r>
      <w:ins w:id="2750" w:author="Chris Satterlee" w:date="2023-04-10T08:38:00Z">
        <w:r w:rsidR="00773954">
          <w:fldChar w:fldCharType="begin"/>
        </w:r>
        <w:r w:rsidR="00773954">
          <w:instrText xml:space="preserve"> STYLEREF 1 \s </w:instrText>
        </w:r>
      </w:ins>
      <w:r w:rsidR="00773954">
        <w:fldChar w:fldCharType="separate"/>
      </w:r>
      <w:r w:rsidR="0051422D">
        <w:rPr>
          <w:noProof/>
        </w:rPr>
        <w:t>9</w:t>
      </w:r>
      <w:ins w:id="2751"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752" w:author="Chris Satterlee" w:date="2023-04-14T18:03:00Z">
        <w:r w:rsidR="0051422D">
          <w:rPr>
            <w:noProof/>
          </w:rPr>
          <w:t>2</w:t>
        </w:r>
      </w:ins>
      <w:ins w:id="2753" w:author="Chris Satterlee" w:date="2023-04-10T08:38:00Z">
        <w:r w:rsidR="00773954">
          <w:fldChar w:fldCharType="end"/>
        </w:r>
      </w:ins>
      <w:del w:id="2754"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9</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2</w:delText>
        </w:r>
        <w:r w:rsidDel="00773954">
          <w:rPr>
            <w:noProof/>
          </w:rPr>
          <w:fldChar w:fldCharType="end"/>
        </w:r>
      </w:del>
      <w:bookmarkEnd w:id="2746"/>
      <w:r>
        <w:t>: High-Power DIP Switch</w:t>
      </w:r>
      <w:bookmarkEnd w:id="2747"/>
      <w:bookmarkEnd w:id="2748"/>
      <w:bookmarkEnd w:id="2749"/>
    </w:p>
    <w:p w14:paraId="3AF6F2C8" w14:textId="77777777" w:rsidR="005E5723" w:rsidRDefault="005E5723" w:rsidP="0054405C">
      <w:pPr>
        <w:pStyle w:val="Heading2"/>
      </w:pPr>
      <w:bookmarkStart w:id="2755" w:name="_Toc26612562"/>
      <w:bookmarkStart w:id="2756" w:name="_Toc132386886"/>
      <w:r>
        <w:t>Bias Battery</w:t>
      </w:r>
      <w:bookmarkEnd w:id="2755"/>
      <w:bookmarkEnd w:id="2756"/>
    </w:p>
    <w:p w14:paraId="7CDD1163" w14:textId="31A28F04" w:rsidR="005E5723" w:rsidRDefault="005E5723">
      <w:r>
        <w:t>The Cell Version IVS2 does not have a voltage divider on the input to the voltmeter circuitry, so the maximum supp</w:t>
      </w:r>
      <w:r w:rsidR="00231A73">
        <w:t xml:space="preserve">orted Voc voltage is 5 V. </w:t>
      </w:r>
      <w:r>
        <w:t xml:space="preserve">Since the bias battery and PV cell are connected in series, this means that the bias battery voltage must be less than about 4.3 V. The bias battery must also have a low internal resistance, </w:t>
      </w:r>
      <w:proofErr w:type="gramStart"/>
      <w:r>
        <w:t>i.e.</w:t>
      </w:r>
      <w:proofErr w:type="gramEnd"/>
      <w:r>
        <w:t xml:space="preserve"> its voltage must not drop too </w:t>
      </w:r>
      <w:r w:rsidR="00231A73">
        <w:t>low</w:t>
      </w:r>
      <w:r>
        <w:t xml:space="preserve"> at the PV cell’s Isc value of current.</w:t>
      </w:r>
    </w:p>
    <w:p w14:paraId="0144BAB4" w14:textId="77777777" w:rsidR="005E5723" w:rsidRDefault="005E5723"/>
    <w:p w14:paraId="560216F4" w14:textId="76E70046" w:rsidR="005E5723" w:rsidRDefault="005E5723">
      <w:r>
        <w:t xml:space="preserve">The recommended bias battery is a </w:t>
      </w:r>
      <w:r w:rsidRPr="00D97B62">
        <w:rPr>
          <w:b/>
        </w:rPr>
        <w:t xml:space="preserve">2x2 arrangement of 1.5V </w:t>
      </w:r>
      <w:r w:rsidR="00A01F99">
        <w:rPr>
          <w:b/>
        </w:rPr>
        <w:t xml:space="preserve">alkaline </w:t>
      </w:r>
      <w:r w:rsidRPr="00D97B62">
        <w:rPr>
          <w:b/>
        </w:rPr>
        <w:t>D-cells</w:t>
      </w:r>
      <w:r>
        <w:t xml:space="preserve">. The series arrangement puts the open circuit voltage at 3V, but doubles the internal resistance. The parallel arrangement halves that. </w:t>
      </w:r>
      <w:proofErr w:type="gramStart"/>
      <w:r>
        <w:t>So</w:t>
      </w:r>
      <w:proofErr w:type="gramEnd"/>
      <w:r>
        <w:t xml:space="preserve"> the 2x2 arrangement has the same internal resistance a single D-cell, but doub</w:t>
      </w:r>
      <w:r w:rsidR="00231A73">
        <w:t>le the voltage. The voltage at 10A is about 1.4</w:t>
      </w:r>
      <w:r>
        <w:t>V. This satisfies the requirements using inexpensive consumer batteries.</w:t>
      </w:r>
    </w:p>
    <w:p w14:paraId="4BCE3FA6" w14:textId="77777777" w:rsidR="005E5723" w:rsidRDefault="005E5723"/>
    <w:p w14:paraId="47B2B58E" w14:textId="7E94ABD1" w:rsidR="005E5723" w:rsidRDefault="005E5723">
      <w:r>
        <w:t xml:space="preserve">Two </w:t>
      </w:r>
      <w:proofErr w:type="spellStart"/>
      <w:r>
        <w:t>Philmore</w:t>
      </w:r>
      <w:proofErr w:type="spellEnd"/>
      <w:r>
        <w:t xml:space="preserve"> BH121 (or equivalent) 2-cell battery holders can be wired in parallel to securely hold the 4 D-cells. </w:t>
      </w:r>
      <w:r w:rsidR="00ED5D63">
        <w:fldChar w:fldCharType="begin"/>
      </w:r>
      <w:r w:rsidR="00ED5D63">
        <w:instrText xml:space="preserve"> REF _Ref411106143 \h </w:instrText>
      </w:r>
      <w:r w:rsidR="00ED5D63">
        <w:fldChar w:fldCharType="separate"/>
      </w:r>
      <w:ins w:id="2757" w:author="Chris Satterlee" w:date="2023-04-14T18:03:00Z">
        <w:r w:rsidR="0051422D">
          <w:t xml:space="preserve">Figure </w:t>
        </w:r>
        <w:r w:rsidR="0051422D">
          <w:rPr>
            <w:noProof/>
          </w:rPr>
          <w:t>9</w:t>
        </w:r>
        <w:r w:rsidR="0051422D">
          <w:noBreakHyphen/>
        </w:r>
        <w:r w:rsidR="0051422D">
          <w:rPr>
            <w:noProof/>
          </w:rPr>
          <w:t>3</w:t>
        </w:r>
        <w:r w:rsidR="0051422D" w:rsidDel="00773954">
          <w:rPr>
            <w:noProof/>
          </w:rPr>
          <w:t>9</w:t>
        </w:r>
        <w:r w:rsidR="0051422D" w:rsidDel="00773954">
          <w:noBreakHyphen/>
        </w:r>
        <w:r w:rsidR="0051422D" w:rsidDel="00773954">
          <w:rPr>
            <w:noProof/>
          </w:rPr>
          <w:t>3</w:t>
        </w:r>
      </w:ins>
      <w:del w:id="2758" w:author="Chris Satterlee" w:date="2023-04-14T17:45:00Z">
        <w:r w:rsidR="0054405C" w:rsidDel="00E84351">
          <w:delText xml:space="preserve">Figure </w:delText>
        </w:r>
        <w:r w:rsidR="0054405C" w:rsidDel="00E84351">
          <w:rPr>
            <w:noProof/>
          </w:rPr>
          <w:delText>9</w:delText>
        </w:r>
        <w:r w:rsidR="0054405C" w:rsidDel="00E84351">
          <w:noBreakHyphen/>
        </w:r>
        <w:r w:rsidR="0054405C" w:rsidDel="00E84351">
          <w:rPr>
            <w:noProof/>
          </w:rPr>
          <w:delText>3</w:delText>
        </w:r>
      </w:del>
      <w:r w:rsidR="00ED5D63">
        <w:fldChar w:fldCharType="end"/>
      </w:r>
      <w:r w:rsidR="00ED5D63">
        <w:t xml:space="preserve"> </w:t>
      </w:r>
      <w:r w:rsidR="00ED5D63">
        <w:fldChar w:fldCharType="begin"/>
      </w:r>
      <w:r w:rsidR="00ED5D63">
        <w:instrText xml:space="preserve"> REF _Ref392076736 \p \h </w:instrText>
      </w:r>
      <w:r w:rsidR="00ED5D63">
        <w:fldChar w:fldCharType="separate"/>
      </w:r>
      <w:r w:rsidR="0051422D">
        <w:t>below</w:t>
      </w:r>
      <w:r w:rsidR="00ED5D63">
        <w:fldChar w:fldCharType="end"/>
      </w:r>
      <w:r w:rsidR="00ED5D63">
        <w:t xml:space="preserve"> </w:t>
      </w:r>
      <w:r>
        <w:t>shows the bias battery and a PV cell connected to the Cell Version IVS2. Note the red wire connecting the positive solder lugs and the black wire connecting the two negative solder lugs of the two BH121 holders</w:t>
      </w:r>
      <w:r w:rsidR="00064C3B">
        <w:t>, which are screwed together back-to-back</w:t>
      </w:r>
      <w:r>
        <w:t>.</w:t>
      </w:r>
    </w:p>
    <w:p w14:paraId="33B01DE6" w14:textId="77777777" w:rsidR="005E5723" w:rsidRDefault="005E572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E5723" w14:paraId="39773014" w14:textId="77777777" w:rsidTr="00641C8A">
        <w:tc>
          <w:tcPr>
            <w:tcW w:w="10296" w:type="dxa"/>
          </w:tcPr>
          <w:p w14:paraId="5FE39926" w14:textId="6821D2DD" w:rsidR="005E5723" w:rsidRDefault="005E5723" w:rsidP="00641C8A">
            <w:pPr>
              <w:keepNext/>
            </w:pPr>
            <w:r>
              <w:rPr>
                <w:noProof/>
              </w:rPr>
              <w:lastRenderedPageBreak/>
              <w:drawing>
                <wp:inline distT="0" distB="0" distL="0" distR="0" wp14:anchorId="74A36796" wp14:editId="7D1721D5">
                  <wp:extent cx="4222045" cy="3166534"/>
                  <wp:effectExtent l="0" t="0" r="0" b="889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94.JPG"/>
                          <pic:cNvPicPr/>
                        </pic:nvPicPr>
                        <pic:blipFill>
                          <a:blip r:embed="rId105" cstate="screen">
                            <a:extLst>
                              <a:ext uri="{28A0092B-C50C-407E-A947-70E740481C1C}">
                                <a14:useLocalDpi xmlns:a14="http://schemas.microsoft.com/office/drawing/2010/main"/>
                              </a:ext>
                            </a:extLst>
                          </a:blip>
                          <a:stretch>
                            <a:fillRect/>
                          </a:stretch>
                        </pic:blipFill>
                        <pic:spPr>
                          <a:xfrm>
                            <a:off x="0" y="0"/>
                            <a:ext cx="4222924" cy="3167193"/>
                          </a:xfrm>
                          <a:prstGeom prst="rect">
                            <a:avLst/>
                          </a:prstGeom>
                        </pic:spPr>
                      </pic:pic>
                    </a:graphicData>
                  </a:graphic>
                </wp:inline>
              </w:drawing>
            </w:r>
          </w:p>
        </w:tc>
      </w:tr>
    </w:tbl>
    <w:p w14:paraId="426CB33F" w14:textId="2BC8F339" w:rsidR="005E5723" w:rsidRDefault="005E5723" w:rsidP="00641C8A">
      <w:pPr>
        <w:pStyle w:val="Caption"/>
      </w:pPr>
      <w:bookmarkStart w:id="2759" w:name="_Ref411106143"/>
      <w:bookmarkStart w:id="2760" w:name="_Ref392076071"/>
      <w:bookmarkStart w:id="2761" w:name="_Ref392076736"/>
      <w:bookmarkStart w:id="2762" w:name="_Toc26612606"/>
      <w:bookmarkStart w:id="2763" w:name="_Toc132386943"/>
      <w:r>
        <w:t xml:space="preserve">Figure </w:t>
      </w:r>
      <w:ins w:id="2764" w:author="Chris Satterlee" w:date="2023-04-10T08:38:00Z">
        <w:r w:rsidR="00773954">
          <w:fldChar w:fldCharType="begin"/>
        </w:r>
        <w:r w:rsidR="00773954">
          <w:instrText xml:space="preserve"> STYLEREF 1 \s </w:instrText>
        </w:r>
      </w:ins>
      <w:r w:rsidR="00773954">
        <w:fldChar w:fldCharType="separate"/>
      </w:r>
      <w:r w:rsidR="0051422D">
        <w:rPr>
          <w:noProof/>
        </w:rPr>
        <w:t>9</w:t>
      </w:r>
      <w:ins w:id="2765"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766" w:author="Chris Satterlee" w:date="2023-04-14T18:03:00Z">
        <w:r w:rsidR="0051422D">
          <w:rPr>
            <w:noProof/>
          </w:rPr>
          <w:t>3</w:t>
        </w:r>
      </w:ins>
      <w:ins w:id="2767" w:author="Chris Satterlee" w:date="2023-04-10T08:38:00Z">
        <w:r w:rsidR="00773954">
          <w:fldChar w:fldCharType="end"/>
        </w:r>
      </w:ins>
      <w:del w:id="2768"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9</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3</w:delText>
        </w:r>
        <w:r w:rsidDel="00773954">
          <w:rPr>
            <w:noProof/>
          </w:rPr>
          <w:fldChar w:fldCharType="end"/>
        </w:r>
      </w:del>
      <w:bookmarkEnd w:id="2759"/>
      <w:bookmarkEnd w:id="2760"/>
      <w:r>
        <w:t>: Bias battery and PV cell connected</w:t>
      </w:r>
      <w:bookmarkEnd w:id="2761"/>
      <w:bookmarkEnd w:id="2762"/>
      <w:bookmarkEnd w:id="2763"/>
    </w:p>
    <w:p w14:paraId="28FEAD9F" w14:textId="302349DD" w:rsidR="00231A73" w:rsidRDefault="00231A73">
      <w:r>
        <w:fldChar w:fldCharType="begin"/>
      </w:r>
      <w:r>
        <w:instrText xml:space="preserve"> REF _Ref392168252 \h </w:instrText>
      </w:r>
      <w:r>
        <w:fldChar w:fldCharType="separate"/>
      </w:r>
      <w:ins w:id="2769" w:author="Chris Satterlee" w:date="2023-04-14T18:03:00Z">
        <w:r w:rsidR="0051422D">
          <w:t xml:space="preserve">Figure </w:t>
        </w:r>
        <w:r w:rsidR="0051422D">
          <w:rPr>
            <w:noProof/>
          </w:rPr>
          <w:t>9</w:t>
        </w:r>
        <w:r w:rsidR="0051422D">
          <w:noBreakHyphen/>
        </w:r>
        <w:r w:rsidR="0051422D">
          <w:rPr>
            <w:noProof/>
          </w:rPr>
          <w:t>4</w:t>
        </w:r>
        <w:r w:rsidR="0051422D" w:rsidDel="00773954">
          <w:rPr>
            <w:noProof/>
          </w:rPr>
          <w:t>9</w:t>
        </w:r>
        <w:r w:rsidR="0051422D" w:rsidDel="00773954">
          <w:noBreakHyphen/>
        </w:r>
        <w:r w:rsidR="0051422D" w:rsidDel="00773954">
          <w:rPr>
            <w:noProof/>
          </w:rPr>
          <w:t>4</w:t>
        </w:r>
      </w:ins>
      <w:del w:id="2770" w:author="Chris Satterlee" w:date="2023-04-14T17:45:00Z">
        <w:r w:rsidR="0054405C" w:rsidDel="00E84351">
          <w:delText xml:space="preserve">Figure </w:delText>
        </w:r>
        <w:r w:rsidR="0054405C" w:rsidDel="00E84351">
          <w:rPr>
            <w:noProof/>
          </w:rPr>
          <w:delText>9</w:delText>
        </w:r>
        <w:r w:rsidR="0054405C" w:rsidDel="00E84351">
          <w:noBreakHyphen/>
        </w:r>
        <w:r w:rsidR="0054405C" w:rsidDel="00E84351">
          <w:rPr>
            <w:noProof/>
          </w:rPr>
          <w:delText>4</w:delText>
        </w:r>
      </w:del>
      <w:r>
        <w:fldChar w:fldCharType="end"/>
      </w:r>
      <w:r>
        <w:t xml:space="preserve"> </w:t>
      </w:r>
      <w:r>
        <w:fldChar w:fldCharType="begin"/>
      </w:r>
      <w:r>
        <w:instrText xml:space="preserve"> REF _Ref392168260 \p \h </w:instrText>
      </w:r>
      <w:r>
        <w:fldChar w:fldCharType="separate"/>
      </w:r>
      <w:r w:rsidR="0051422D">
        <w:t>below</w:t>
      </w:r>
      <w:r>
        <w:fldChar w:fldCharType="end"/>
      </w:r>
      <w:r>
        <w:t xml:space="preserve"> is the IV curve for a 2x2 D-cell bias battery.  Note that it is a fairly straight line up to a current of nearly 14 A. Smaller batteries (</w:t>
      </w:r>
      <w:proofErr w:type="gramStart"/>
      <w:r>
        <w:t>e.g.</w:t>
      </w:r>
      <w:proofErr w:type="gramEnd"/>
      <w:r>
        <w:t xml:space="preserve"> C, AA, AAA) have higher internal resistance and cannot drive this much current – don’t try them.  Even D-cells may not work if they are old and tired. </w:t>
      </w:r>
      <w:r w:rsidR="00A01F99">
        <w:t xml:space="preserve">Rechargeable batteries probably won’t work (unknown). </w:t>
      </w:r>
      <w:r>
        <w:t xml:space="preserve">The requirement is that at the Isc of the PV cell, the bias battery voltage must be at least 1.0 V. Four new </w:t>
      </w:r>
      <w:r w:rsidR="00A01F99">
        <w:t xml:space="preserve">alkaline </w:t>
      </w:r>
      <w:r>
        <w:t>D-cells in the 2x2 arrangement should accommodate PV cells with an Isc up to at least 10 A. Note that very little energy is lost swin</w:t>
      </w:r>
      <w:r w:rsidR="00064C3B">
        <w:t>ging the curves, so your D-cell</w:t>
      </w:r>
      <w:r>
        <w:t xml:space="preserve"> bias battery should last a long time (as long as you take care to never short the leads). </w:t>
      </w:r>
    </w:p>
    <w:p w14:paraId="3A8C721E" w14:textId="77777777" w:rsidR="00231A73" w:rsidRPr="00231A73" w:rsidRDefault="00231A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31A73" w14:paraId="19A54E9A" w14:textId="77777777" w:rsidTr="00641C8A">
        <w:tc>
          <w:tcPr>
            <w:tcW w:w="10296" w:type="dxa"/>
          </w:tcPr>
          <w:p w14:paraId="774E8084" w14:textId="28622EC0" w:rsidR="00231A73" w:rsidRDefault="00231A73" w:rsidP="00641C8A">
            <w:pPr>
              <w:keepNext/>
            </w:pPr>
            <w:bookmarkStart w:id="2771" w:name="_Ref392082928"/>
            <w:r>
              <w:rPr>
                <w:noProof/>
              </w:rPr>
              <w:lastRenderedPageBreak/>
              <w:drawing>
                <wp:inline distT="0" distB="0" distL="0" distR="0" wp14:anchorId="59A83FB5" wp14:editId="3AF1B8FA">
                  <wp:extent cx="4622800" cy="3572122"/>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_swinger2_180702_15_08_57.png"/>
                          <pic:cNvPicPr/>
                        </pic:nvPicPr>
                        <pic:blipFill>
                          <a:blip r:embed="rId106" cstate="screen">
                            <a:extLst>
                              <a:ext uri="{28A0092B-C50C-407E-A947-70E740481C1C}">
                                <a14:useLocalDpi xmlns:a14="http://schemas.microsoft.com/office/drawing/2010/main"/>
                              </a:ext>
                            </a:extLst>
                          </a:blip>
                          <a:stretch>
                            <a:fillRect/>
                          </a:stretch>
                        </pic:blipFill>
                        <pic:spPr>
                          <a:xfrm>
                            <a:off x="0" y="0"/>
                            <a:ext cx="4623829" cy="3572917"/>
                          </a:xfrm>
                          <a:prstGeom prst="rect">
                            <a:avLst/>
                          </a:prstGeom>
                        </pic:spPr>
                      </pic:pic>
                    </a:graphicData>
                  </a:graphic>
                </wp:inline>
              </w:drawing>
            </w:r>
          </w:p>
        </w:tc>
      </w:tr>
    </w:tbl>
    <w:p w14:paraId="36BA714C" w14:textId="7C82E7FF" w:rsidR="00231A73" w:rsidRDefault="00231A73" w:rsidP="00641C8A">
      <w:pPr>
        <w:pStyle w:val="Caption"/>
      </w:pPr>
      <w:bookmarkStart w:id="2772" w:name="_Ref392168252"/>
      <w:bookmarkStart w:id="2773" w:name="_Ref392168260"/>
      <w:bookmarkStart w:id="2774" w:name="_Toc26612607"/>
      <w:bookmarkStart w:id="2775" w:name="_Toc132386944"/>
      <w:r>
        <w:t xml:space="preserve">Figure </w:t>
      </w:r>
      <w:ins w:id="2776" w:author="Chris Satterlee" w:date="2023-04-10T08:38:00Z">
        <w:r w:rsidR="00773954">
          <w:fldChar w:fldCharType="begin"/>
        </w:r>
        <w:r w:rsidR="00773954">
          <w:instrText xml:space="preserve"> STYLEREF 1 \s </w:instrText>
        </w:r>
      </w:ins>
      <w:r w:rsidR="00773954">
        <w:fldChar w:fldCharType="separate"/>
      </w:r>
      <w:r w:rsidR="0051422D">
        <w:rPr>
          <w:noProof/>
        </w:rPr>
        <w:t>9</w:t>
      </w:r>
      <w:ins w:id="2777"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778" w:author="Chris Satterlee" w:date="2023-04-14T18:03:00Z">
        <w:r w:rsidR="0051422D">
          <w:rPr>
            <w:noProof/>
          </w:rPr>
          <w:t>4</w:t>
        </w:r>
      </w:ins>
      <w:ins w:id="2779" w:author="Chris Satterlee" w:date="2023-04-10T08:38:00Z">
        <w:r w:rsidR="00773954">
          <w:fldChar w:fldCharType="end"/>
        </w:r>
      </w:ins>
      <w:del w:id="2780"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9</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4</w:delText>
        </w:r>
        <w:r w:rsidDel="00773954">
          <w:rPr>
            <w:noProof/>
          </w:rPr>
          <w:fldChar w:fldCharType="end"/>
        </w:r>
      </w:del>
      <w:bookmarkEnd w:id="2772"/>
      <w:r>
        <w:t>: IV Curve for 2x2 D-cell bias battery</w:t>
      </w:r>
      <w:bookmarkEnd w:id="2773"/>
      <w:r>
        <w:t xml:space="preserve"> pack</w:t>
      </w:r>
      <w:bookmarkEnd w:id="2774"/>
      <w:bookmarkEnd w:id="2775"/>
    </w:p>
    <w:p w14:paraId="4EC3FBF1" w14:textId="6FF8B9D4" w:rsidR="005E5723" w:rsidRDefault="005E5723" w:rsidP="0054405C">
      <w:pPr>
        <w:pStyle w:val="Heading2"/>
      </w:pPr>
      <w:bookmarkStart w:id="2781" w:name="_Ref392690224"/>
      <w:bookmarkStart w:id="2782" w:name="_Ref392690228"/>
      <w:bookmarkStart w:id="2783" w:name="_Toc26612563"/>
      <w:bookmarkStart w:id="2784" w:name="_Toc132386887"/>
      <w:r>
        <w:t>Connections</w:t>
      </w:r>
      <w:bookmarkEnd w:id="2771"/>
      <w:bookmarkEnd w:id="2781"/>
      <w:bookmarkEnd w:id="2782"/>
      <w:bookmarkEnd w:id="2783"/>
      <w:bookmarkEnd w:id="2784"/>
    </w:p>
    <w:p w14:paraId="2615CE2C" w14:textId="73CDE55F" w:rsidR="005E5723" w:rsidRDefault="005E5723">
      <w:bookmarkStart w:id="2785" w:name="_Ref392076084"/>
      <w:r>
        <w:t>As s</w:t>
      </w:r>
      <w:r w:rsidR="00ED5D63">
        <w:t>hown</w:t>
      </w:r>
      <w:r>
        <w:t xml:space="preserve"> in</w:t>
      </w:r>
      <w:r w:rsidR="00ED5D63">
        <w:t xml:space="preserve"> </w:t>
      </w:r>
      <w:r w:rsidR="00ED5D63">
        <w:fldChar w:fldCharType="begin"/>
      </w:r>
      <w:r w:rsidR="00ED5D63">
        <w:instrText xml:space="preserve"> REF _Ref411109864 \h </w:instrText>
      </w:r>
      <w:r w:rsidR="00ED5D63">
        <w:fldChar w:fldCharType="separate"/>
      </w:r>
      <w:ins w:id="2786" w:author="Chris Satterlee" w:date="2023-04-14T18:03:00Z">
        <w:r w:rsidR="0051422D">
          <w:t xml:space="preserve">Figure </w:t>
        </w:r>
        <w:r w:rsidR="0051422D">
          <w:rPr>
            <w:noProof/>
          </w:rPr>
          <w:t>9</w:t>
        </w:r>
        <w:r w:rsidR="0051422D">
          <w:noBreakHyphen/>
        </w:r>
        <w:r w:rsidR="0051422D">
          <w:rPr>
            <w:noProof/>
          </w:rPr>
          <w:t>5</w:t>
        </w:r>
        <w:r w:rsidR="0051422D" w:rsidDel="00773954">
          <w:rPr>
            <w:noProof/>
          </w:rPr>
          <w:t>9</w:t>
        </w:r>
        <w:r w:rsidR="0051422D" w:rsidDel="00773954">
          <w:noBreakHyphen/>
        </w:r>
        <w:r w:rsidR="0051422D" w:rsidDel="00773954">
          <w:rPr>
            <w:noProof/>
          </w:rPr>
          <w:t>5</w:t>
        </w:r>
      </w:ins>
      <w:del w:id="2787" w:author="Chris Satterlee" w:date="2023-04-14T17:45:00Z">
        <w:r w:rsidR="0054405C" w:rsidDel="00E84351">
          <w:delText xml:space="preserve">Figure </w:delText>
        </w:r>
        <w:r w:rsidR="0054405C" w:rsidDel="00E84351">
          <w:rPr>
            <w:noProof/>
          </w:rPr>
          <w:delText>9</w:delText>
        </w:r>
        <w:r w:rsidR="0054405C" w:rsidDel="00E84351">
          <w:noBreakHyphen/>
        </w:r>
        <w:r w:rsidR="0054405C" w:rsidDel="00E84351">
          <w:rPr>
            <w:noProof/>
          </w:rPr>
          <w:delText>5</w:delText>
        </w:r>
      </w:del>
      <w:r w:rsidR="00ED5D63">
        <w:fldChar w:fldCharType="end"/>
      </w:r>
      <w:r w:rsidR="00ED5D63">
        <w:t xml:space="preserve"> </w:t>
      </w:r>
      <w:r w:rsidR="00ED5D63">
        <w:fldChar w:fldCharType="begin"/>
      </w:r>
      <w:r w:rsidR="00ED5D63">
        <w:instrText xml:space="preserve"> REF _Ref411109867 \p \h </w:instrText>
      </w:r>
      <w:r w:rsidR="00ED5D63">
        <w:fldChar w:fldCharType="separate"/>
      </w:r>
      <w:r w:rsidR="0051422D">
        <w:t>below</w:t>
      </w:r>
      <w:r w:rsidR="00ED5D63">
        <w:fldChar w:fldCharType="end"/>
      </w:r>
      <w:r>
        <w:t>, the connections to the Cell Version IVS2 are:</w:t>
      </w:r>
    </w:p>
    <w:p w14:paraId="636774E2" w14:textId="77777777" w:rsidR="005E5723" w:rsidRDefault="005E5723"/>
    <w:p w14:paraId="6AF74796" w14:textId="77777777" w:rsidR="005E5723" w:rsidRDefault="005E5723" w:rsidP="00641C8A">
      <w:pPr>
        <w:pStyle w:val="ListParagraph"/>
        <w:numPr>
          <w:ilvl w:val="0"/>
          <w:numId w:val="27"/>
        </w:numPr>
      </w:pPr>
      <w:r>
        <w:t xml:space="preserve">Bias battery: </w:t>
      </w:r>
    </w:p>
    <w:p w14:paraId="3C125984" w14:textId="66F10E59" w:rsidR="005E5723" w:rsidRDefault="005E5723" w:rsidP="00641C8A">
      <w:pPr>
        <w:pStyle w:val="ListParagraph"/>
        <w:numPr>
          <w:ilvl w:val="1"/>
          <w:numId w:val="27"/>
        </w:numPr>
      </w:pPr>
      <w:r>
        <w:t xml:space="preserve">Negative (-) connected to </w:t>
      </w:r>
      <w:r w:rsidRPr="00641C8A">
        <w:rPr>
          <w:u w:val="single"/>
        </w:rPr>
        <w:t>bottom</w:t>
      </w:r>
      <w:r w:rsidR="00231A73">
        <w:rPr>
          <w:u w:val="single"/>
        </w:rPr>
        <w:t>-</w:t>
      </w:r>
      <w:r>
        <w:rPr>
          <w:u w:val="single"/>
        </w:rPr>
        <w:t>most</w:t>
      </w:r>
      <w:r w:rsidRPr="00641C8A">
        <w:rPr>
          <w:u w:val="single"/>
        </w:rPr>
        <w:t xml:space="preserve"> black</w:t>
      </w:r>
      <w:r>
        <w:t xml:space="preserve"> binding post</w:t>
      </w:r>
      <w:r w:rsidR="00ED5D63">
        <w:t xml:space="preserve"> (BLK1)</w:t>
      </w:r>
    </w:p>
    <w:p w14:paraId="6B61087F" w14:textId="48C05E13" w:rsidR="005E5723" w:rsidRDefault="005E5723" w:rsidP="00641C8A">
      <w:pPr>
        <w:pStyle w:val="ListParagraph"/>
        <w:numPr>
          <w:ilvl w:val="1"/>
          <w:numId w:val="27"/>
        </w:numPr>
      </w:pPr>
      <w:r>
        <w:t xml:space="preserve">Positive (+) connected to </w:t>
      </w:r>
      <w:r w:rsidRPr="00641C8A">
        <w:rPr>
          <w:u w:val="single"/>
        </w:rPr>
        <w:t>top</w:t>
      </w:r>
      <w:r w:rsidR="00231A73">
        <w:rPr>
          <w:u w:val="single"/>
        </w:rPr>
        <w:t>-</w:t>
      </w:r>
      <w:r>
        <w:rPr>
          <w:u w:val="single"/>
        </w:rPr>
        <w:t>most</w:t>
      </w:r>
      <w:r w:rsidRPr="00641C8A">
        <w:rPr>
          <w:u w:val="single"/>
        </w:rPr>
        <w:t xml:space="preserve"> red</w:t>
      </w:r>
      <w:r>
        <w:t xml:space="preserve"> binding post</w:t>
      </w:r>
      <w:r w:rsidR="00ED5D63">
        <w:t xml:space="preserve"> (RED2)</w:t>
      </w:r>
    </w:p>
    <w:p w14:paraId="211B0A52" w14:textId="77777777" w:rsidR="005E5723" w:rsidRDefault="005E5723" w:rsidP="00641C8A">
      <w:pPr>
        <w:pStyle w:val="ListParagraph"/>
        <w:numPr>
          <w:ilvl w:val="0"/>
          <w:numId w:val="27"/>
        </w:numPr>
      </w:pPr>
      <w:r>
        <w:t>PV Cell:</w:t>
      </w:r>
    </w:p>
    <w:p w14:paraId="151ED0D1" w14:textId="16E5CE67" w:rsidR="005E5723" w:rsidRDefault="005E5723" w:rsidP="00641C8A">
      <w:pPr>
        <w:pStyle w:val="ListParagraph"/>
        <w:numPr>
          <w:ilvl w:val="1"/>
          <w:numId w:val="27"/>
        </w:numPr>
      </w:pPr>
      <w:r>
        <w:t xml:space="preserve">Negative (-) connected to </w:t>
      </w:r>
      <w:r w:rsidRPr="00641C8A">
        <w:rPr>
          <w:u w:val="single"/>
        </w:rPr>
        <w:t>middle black</w:t>
      </w:r>
      <w:r>
        <w:t xml:space="preserve"> binding post</w:t>
      </w:r>
      <w:r w:rsidR="00ED5D63">
        <w:t xml:space="preserve"> (BLK2)</w:t>
      </w:r>
    </w:p>
    <w:p w14:paraId="12FBE516" w14:textId="092C148C" w:rsidR="005E5723" w:rsidRDefault="005E5723" w:rsidP="00641C8A">
      <w:pPr>
        <w:pStyle w:val="ListParagraph"/>
        <w:numPr>
          <w:ilvl w:val="1"/>
          <w:numId w:val="27"/>
        </w:numPr>
      </w:pPr>
      <w:r>
        <w:t xml:space="preserve">Positive (+) connected to </w:t>
      </w:r>
      <w:r w:rsidRPr="00641C8A">
        <w:rPr>
          <w:u w:val="single"/>
        </w:rPr>
        <w:t>middle red</w:t>
      </w:r>
      <w:r>
        <w:t xml:space="preserve"> binding post</w:t>
      </w:r>
      <w:r w:rsidR="00ED5D63">
        <w:t xml:space="preserve"> (RED1)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D5D63" w14:paraId="38195792" w14:textId="77777777" w:rsidTr="00627A9C">
        <w:tc>
          <w:tcPr>
            <w:tcW w:w="10296" w:type="dxa"/>
          </w:tcPr>
          <w:p w14:paraId="257FEFA5" w14:textId="4809F01A" w:rsidR="00ED5D63" w:rsidRDefault="00ED5D63" w:rsidP="00627A9C">
            <w:pPr>
              <w:keepNext/>
            </w:pPr>
            <w:r>
              <w:rPr>
                <w:noProof/>
              </w:rPr>
              <w:lastRenderedPageBreak/>
              <w:drawing>
                <wp:inline distT="0" distB="0" distL="0" distR="0" wp14:anchorId="404CE458" wp14:editId="2B2C06E1">
                  <wp:extent cx="5301673" cy="4128257"/>
                  <wp:effectExtent l="0" t="0" r="6985"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9.58.58 PM.png"/>
                          <pic:cNvPicPr/>
                        </pic:nvPicPr>
                        <pic:blipFill>
                          <a:blip r:embed="rId107">
                            <a:extLst>
                              <a:ext uri="{28A0092B-C50C-407E-A947-70E740481C1C}">
                                <a14:useLocalDpi xmlns:a14="http://schemas.microsoft.com/office/drawing/2010/main"/>
                              </a:ext>
                            </a:extLst>
                          </a:blip>
                          <a:stretch>
                            <a:fillRect/>
                          </a:stretch>
                        </pic:blipFill>
                        <pic:spPr>
                          <a:xfrm>
                            <a:off x="0" y="0"/>
                            <a:ext cx="5303067" cy="4129343"/>
                          </a:xfrm>
                          <a:prstGeom prst="rect">
                            <a:avLst/>
                          </a:prstGeom>
                        </pic:spPr>
                      </pic:pic>
                    </a:graphicData>
                  </a:graphic>
                </wp:inline>
              </w:drawing>
            </w:r>
          </w:p>
        </w:tc>
      </w:tr>
    </w:tbl>
    <w:p w14:paraId="0A52A0C3" w14:textId="5DF50078" w:rsidR="005E5723" w:rsidRDefault="00ED5D63" w:rsidP="00627A9C">
      <w:pPr>
        <w:pStyle w:val="Caption"/>
      </w:pPr>
      <w:bookmarkStart w:id="2788" w:name="_Ref411109864"/>
      <w:bookmarkStart w:id="2789" w:name="_Ref411109867"/>
      <w:bookmarkStart w:id="2790" w:name="_Toc26612608"/>
      <w:bookmarkStart w:id="2791" w:name="_Toc132386945"/>
      <w:r>
        <w:t xml:space="preserve">Figure </w:t>
      </w:r>
      <w:ins w:id="2792" w:author="Chris Satterlee" w:date="2023-04-10T08:38:00Z">
        <w:r w:rsidR="00773954">
          <w:fldChar w:fldCharType="begin"/>
        </w:r>
        <w:r w:rsidR="00773954">
          <w:instrText xml:space="preserve"> STYLEREF 1 \s </w:instrText>
        </w:r>
      </w:ins>
      <w:r w:rsidR="00773954">
        <w:fldChar w:fldCharType="separate"/>
      </w:r>
      <w:r w:rsidR="0051422D">
        <w:rPr>
          <w:noProof/>
        </w:rPr>
        <w:t>9</w:t>
      </w:r>
      <w:ins w:id="2793"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794" w:author="Chris Satterlee" w:date="2023-04-14T18:03:00Z">
        <w:r w:rsidR="0051422D">
          <w:rPr>
            <w:noProof/>
          </w:rPr>
          <w:t>5</w:t>
        </w:r>
      </w:ins>
      <w:ins w:id="2795" w:author="Chris Satterlee" w:date="2023-04-10T08:38:00Z">
        <w:r w:rsidR="00773954">
          <w:fldChar w:fldCharType="end"/>
        </w:r>
      </w:ins>
      <w:del w:id="2796"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9</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5</w:delText>
        </w:r>
        <w:r w:rsidDel="00773954">
          <w:rPr>
            <w:noProof/>
          </w:rPr>
          <w:fldChar w:fldCharType="end"/>
        </w:r>
      </w:del>
      <w:bookmarkEnd w:id="2788"/>
      <w:r>
        <w:t xml:space="preserve">: Binding Post Connections </w:t>
      </w:r>
      <w:proofErr w:type="gramStart"/>
      <w:r>
        <w:t>With</w:t>
      </w:r>
      <w:proofErr w:type="gramEnd"/>
      <w:r>
        <w:t xml:space="preserve"> Bias Battery</w:t>
      </w:r>
      <w:bookmarkEnd w:id="2789"/>
      <w:bookmarkEnd w:id="2790"/>
      <w:bookmarkEnd w:id="2791"/>
    </w:p>
    <w:p w14:paraId="3F66C4F2" w14:textId="77777777" w:rsidR="00ED5D63" w:rsidRDefault="00ED5D63"/>
    <w:p w14:paraId="01185156" w14:textId="1EBCFD70" w:rsidR="005E5723" w:rsidRDefault="005E5723">
      <w:r>
        <w:t>It is not always nece</w:t>
      </w:r>
      <w:r w:rsidR="00231A73">
        <w:t xml:space="preserve">ssary to use the bias battery. </w:t>
      </w:r>
      <w:r>
        <w:t>In particular, if the Isc of the PV cell is low enough (either its rated value or because the irradiance is low), then the PV cell can be connected to the bottom two binding posts and the upper two binding posts left unconnected.</w:t>
      </w:r>
    </w:p>
    <w:p w14:paraId="08233AD0" w14:textId="2AD1C471" w:rsidR="0001091C" w:rsidRDefault="0001091C" w:rsidP="0054405C">
      <w:pPr>
        <w:pStyle w:val="Heading2"/>
      </w:pPr>
      <w:bookmarkStart w:id="2797" w:name="_Toc26612564"/>
      <w:bookmarkStart w:id="2798" w:name="_Toc132386888"/>
      <w:r>
        <w:t>Second Relay</w:t>
      </w:r>
      <w:bookmarkEnd w:id="2797"/>
      <w:bookmarkEnd w:id="2798"/>
    </w:p>
    <w:p w14:paraId="4A940006" w14:textId="2C40D911" w:rsidR="0001091C" w:rsidRDefault="0001091C" w:rsidP="00641C8A">
      <w:r>
        <w:t>The second relay provides a way for the software to dynamically switch between:</w:t>
      </w:r>
    </w:p>
    <w:p w14:paraId="0EA06A1F" w14:textId="77777777" w:rsidR="0001091C" w:rsidRDefault="0001091C" w:rsidP="00641C8A"/>
    <w:p w14:paraId="4C69E9DC" w14:textId="5AD02E1B" w:rsidR="0001091C" w:rsidRDefault="0001091C" w:rsidP="00641C8A">
      <w:pPr>
        <w:pStyle w:val="ListParagraph"/>
        <w:numPr>
          <w:ilvl w:val="0"/>
          <w:numId w:val="31"/>
        </w:numPr>
      </w:pPr>
      <w:r>
        <w:t>Bias battery alone (2</w:t>
      </w:r>
      <w:r w:rsidRPr="00641C8A">
        <w:rPr>
          <w:vertAlign w:val="superscript"/>
        </w:rPr>
        <w:t>nd</w:t>
      </w:r>
      <w:r>
        <w:t xml:space="preserve"> relay OFF)</w:t>
      </w:r>
    </w:p>
    <w:p w14:paraId="5A647458" w14:textId="42D61987" w:rsidR="0001091C" w:rsidRDefault="0001091C" w:rsidP="00641C8A">
      <w:pPr>
        <w:pStyle w:val="ListParagraph"/>
        <w:numPr>
          <w:ilvl w:val="0"/>
          <w:numId w:val="31"/>
        </w:numPr>
      </w:pPr>
      <w:r>
        <w:t>Bias battery in series with PV cell (2</w:t>
      </w:r>
      <w:r w:rsidRPr="00641C8A">
        <w:rPr>
          <w:vertAlign w:val="superscript"/>
        </w:rPr>
        <w:t>nd</w:t>
      </w:r>
      <w:r>
        <w:t xml:space="preserve"> relay ON)</w:t>
      </w:r>
    </w:p>
    <w:p w14:paraId="021A5748" w14:textId="77777777" w:rsidR="0001091C" w:rsidRDefault="0001091C" w:rsidP="00641C8A">
      <w:pPr>
        <w:pStyle w:val="ListParagraph"/>
      </w:pPr>
    </w:p>
    <w:p w14:paraId="6271449E" w14:textId="4DA73528" w:rsidR="0001091C" w:rsidRDefault="0001091C" w:rsidP="00641C8A">
      <w:r>
        <w:t>Note that the bottom two binding posts are connected to the PV+ and PV- inputs to the IV Swinger 2, exactly as they are in the module IV Swinger 2.</w:t>
      </w:r>
    </w:p>
    <w:p w14:paraId="47932239" w14:textId="2E625D42" w:rsidR="0001091C" w:rsidRDefault="0001091C" w:rsidP="00641C8A">
      <w:r>
        <w:t xml:space="preserve"> </w:t>
      </w:r>
    </w:p>
    <w:p w14:paraId="4216B212" w14:textId="7C25FCAD" w:rsidR="0001091C" w:rsidRDefault="0001091C" w:rsidP="00641C8A">
      <w:r>
        <w:t>The binding post connections when the 2</w:t>
      </w:r>
      <w:r w:rsidRPr="00641C8A">
        <w:rPr>
          <w:vertAlign w:val="superscript"/>
        </w:rPr>
        <w:t>nd</w:t>
      </w:r>
      <w:r>
        <w:t xml:space="preserve"> relay is inactive (OFF) are shown in </w:t>
      </w:r>
      <w:r w:rsidR="00ED5D63">
        <w:fldChar w:fldCharType="begin"/>
      </w:r>
      <w:r w:rsidR="00ED5D63">
        <w:instrText xml:space="preserve"> REF _Ref411110998 \h </w:instrText>
      </w:r>
      <w:r w:rsidR="00ED5D63">
        <w:fldChar w:fldCharType="separate"/>
      </w:r>
      <w:ins w:id="2799" w:author="Chris Satterlee" w:date="2023-04-14T18:03:00Z">
        <w:r w:rsidR="0051422D">
          <w:t xml:space="preserve">Figure </w:t>
        </w:r>
        <w:r w:rsidR="0051422D">
          <w:rPr>
            <w:noProof/>
          </w:rPr>
          <w:t>9</w:t>
        </w:r>
        <w:r w:rsidR="0051422D">
          <w:noBreakHyphen/>
        </w:r>
        <w:r w:rsidR="0051422D">
          <w:rPr>
            <w:noProof/>
          </w:rPr>
          <w:t>6</w:t>
        </w:r>
        <w:r w:rsidR="0051422D" w:rsidDel="00773954">
          <w:rPr>
            <w:noProof/>
          </w:rPr>
          <w:t>9</w:t>
        </w:r>
        <w:r w:rsidR="0051422D" w:rsidDel="00773954">
          <w:noBreakHyphen/>
        </w:r>
        <w:r w:rsidR="0051422D" w:rsidDel="00773954">
          <w:rPr>
            <w:noProof/>
          </w:rPr>
          <w:t>6</w:t>
        </w:r>
      </w:ins>
      <w:del w:id="2800" w:author="Chris Satterlee" w:date="2023-04-14T17:45:00Z">
        <w:r w:rsidR="0054405C" w:rsidDel="00E84351">
          <w:delText xml:space="preserve">Figure </w:delText>
        </w:r>
        <w:r w:rsidR="0054405C" w:rsidDel="00E84351">
          <w:rPr>
            <w:noProof/>
          </w:rPr>
          <w:delText>9</w:delText>
        </w:r>
        <w:r w:rsidR="0054405C" w:rsidDel="00E84351">
          <w:noBreakHyphen/>
        </w:r>
        <w:r w:rsidR="0054405C" w:rsidDel="00E84351">
          <w:rPr>
            <w:noProof/>
          </w:rPr>
          <w:delText>6</w:delText>
        </w:r>
      </w:del>
      <w:r w:rsidR="00ED5D63">
        <w:fldChar w:fldCharType="end"/>
      </w:r>
      <w:r w:rsidR="00ED5D63">
        <w:t xml:space="preserve"> </w:t>
      </w:r>
      <w:r>
        <w:fldChar w:fldCharType="begin"/>
      </w:r>
      <w:r>
        <w:instrText xml:space="preserve"> REF _Ref392687194 \p \h </w:instrText>
      </w:r>
      <w:r>
        <w:fldChar w:fldCharType="separate"/>
      </w:r>
      <w:r w:rsidR="0051422D">
        <w:t>below</w:t>
      </w:r>
      <w:r>
        <w:fldChar w:fldCharType="end"/>
      </w:r>
      <w:r>
        <w:t>.</w:t>
      </w:r>
    </w:p>
    <w:p w14:paraId="7CC7CB05" w14:textId="77777777" w:rsidR="00ED5D63" w:rsidRDefault="00ED5D63" w:rsidP="00641C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1091C" w14:paraId="443744F0" w14:textId="77777777" w:rsidTr="00641C8A">
        <w:tc>
          <w:tcPr>
            <w:tcW w:w="10296" w:type="dxa"/>
          </w:tcPr>
          <w:p w14:paraId="73BA1151" w14:textId="7A770A16" w:rsidR="0001091C" w:rsidRDefault="00ED5D63" w:rsidP="00641C8A">
            <w:pPr>
              <w:keepNext/>
            </w:pPr>
            <w:r>
              <w:rPr>
                <w:noProof/>
              </w:rPr>
              <w:lastRenderedPageBreak/>
              <w:drawing>
                <wp:inline distT="0" distB="0" distL="0" distR="0" wp14:anchorId="2E72D145" wp14:editId="67A9EBCB">
                  <wp:extent cx="5837382" cy="3137014"/>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10.18.47 PM.png"/>
                          <pic:cNvPicPr/>
                        </pic:nvPicPr>
                        <pic:blipFill>
                          <a:blip r:embed="rId108" cstate="screen">
                            <a:extLst>
                              <a:ext uri="{28A0092B-C50C-407E-A947-70E740481C1C}">
                                <a14:useLocalDpi xmlns:a14="http://schemas.microsoft.com/office/drawing/2010/main"/>
                              </a:ext>
                            </a:extLst>
                          </a:blip>
                          <a:stretch>
                            <a:fillRect/>
                          </a:stretch>
                        </pic:blipFill>
                        <pic:spPr>
                          <a:xfrm>
                            <a:off x="0" y="0"/>
                            <a:ext cx="5837382" cy="3137014"/>
                          </a:xfrm>
                          <a:prstGeom prst="rect">
                            <a:avLst/>
                          </a:prstGeom>
                        </pic:spPr>
                      </pic:pic>
                    </a:graphicData>
                  </a:graphic>
                </wp:inline>
              </w:drawing>
            </w:r>
          </w:p>
        </w:tc>
      </w:tr>
    </w:tbl>
    <w:p w14:paraId="7BBA2FB5" w14:textId="3DBBC3BA" w:rsidR="0001091C" w:rsidRDefault="0001091C" w:rsidP="00641C8A">
      <w:pPr>
        <w:pStyle w:val="Caption"/>
      </w:pPr>
      <w:bookmarkStart w:id="2801" w:name="_Ref411110998"/>
      <w:bookmarkStart w:id="2802" w:name="_Ref392687071"/>
      <w:bookmarkStart w:id="2803" w:name="_Ref392687194"/>
      <w:bookmarkStart w:id="2804" w:name="_Toc26612609"/>
      <w:bookmarkStart w:id="2805" w:name="_Toc132386946"/>
      <w:r>
        <w:t xml:space="preserve">Figure </w:t>
      </w:r>
      <w:ins w:id="2806" w:author="Chris Satterlee" w:date="2023-04-10T08:38:00Z">
        <w:r w:rsidR="00773954">
          <w:fldChar w:fldCharType="begin"/>
        </w:r>
        <w:r w:rsidR="00773954">
          <w:instrText xml:space="preserve"> STYLEREF 1 \s </w:instrText>
        </w:r>
      </w:ins>
      <w:r w:rsidR="00773954">
        <w:fldChar w:fldCharType="separate"/>
      </w:r>
      <w:r w:rsidR="0051422D">
        <w:rPr>
          <w:noProof/>
        </w:rPr>
        <w:t>9</w:t>
      </w:r>
      <w:ins w:id="2807"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808" w:author="Chris Satterlee" w:date="2023-04-14T18:03:00Z">
        <w:r w:rsidR="0051422D">
          <w:rPr>
            <w:noProof/>
          </w:rPr>
          <w:t>6</w:t>
        </w:r>
      </w:ins>
      <w:ins w:id="2809" w:author="Chris Satterlee" w:date="2023-04-10T08:38:00Z">
        <w:r w:rsidR="00773954">
          <w:fldChar w:fldCharType="end"/>
        </w:r>
      </w:ins>
      <w:del w:id="2810"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9</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6</w:delText>
        </w:r>
        <w:r w:rsidDel="00773954">
          <w:rPr>
            <w:noProof/>
          </w:rPr>
          <w:fldChar w:fldCharType="end"/>
        </w:r>
      </w:del>
      <w:bookmarkEnd w:id="2801"/>
      <w:bookmarkEnd w:id="2802"/>
      <w:r>
        <w:t>: Connections with 2nd Relay OFF</w:t>
      </w:r>
      <w:bookmarkEnd w:id="2803"/>
      <w:bookmarkEnd w:id="2804"/>
      <w:bookmarkEnd w:id="2805"/>
    </w:p>
    <w:p w14:paraId="46EE58FF" w14:textId="4CAB62B7" w:rsidR="0001091C" w:rsidRDefault="0001091C" w:rsidP="00641C8A">
      <w:r>
        <w:t>Note that the upper black binding post is not connected to anything in this case (floating), so even if the PV cell is connected between the middle two binding posts, it has no effect, and the curve is swung for the bias battery</w:t>
      </w:r>
      <w:r w:rsidR="00A01F99">
        <w:t xml:space="preserve"> alone</w:t>
      </w:r>
      <w:r>
        <w:t>, which is connected between the very bottom black binding post and the very top red binding post.</w:t>
      </w:r>
    </w:p>
    <w:p w14:paraId="7685BFE1" w14:textId="77777777" w:rsidR="0001091C" w:rsidRDefault="0001091C" w:rsidP="00641C8A"/>
    <w:p w14:paraId="041F07B0" w14:textId="3B0606DE" w:rsidR="0001091C" w:rsidRDefault="0001091C" w:rsidP="00641C8A">
      <w:r>
        <w:t>The binding post connections when the 2</w:t>
      </w:r>
      <w:r w:rsidRPr="00F47354">
        <w:rPr>
          <w:vertAlign w:val="superscript"/>
        </w:rPr>
        <w:t>nd</w:t>
      </w:r>
      <w:r>
        <w:t xml:space="preserve"> relay is active (ON) are shown in </w:t>
      </w:r>
      <w:r>
        <w:fldChar w:fldCharType="begin"/>
      </w:r>
      <w:r>
        <w:instrText xml:space="preserve"> REF _Ref392687076 \h </w:instrText>
      </w:r>
      <w:r>
        <w:fldChar w:fldCharType="separate"/>
      </w:r>
      <w:ins w:id="2811" w:author="Chris Satterlee" w:date="2023-04-14T18:03:00Z">
        <w:r w:rsidR="0051422D">
          <w:t xml:space="preserve">Figure </w:t>
        </w:r>
        <w:r w:rsidR="0051422D">
          <w:rPr>
            <w:noProof/>
          </w:rPr>
          <w:t>9</w:t>
        </w:r>
        <w:r w:rsidR="0051422D">
          <w:noBreakHyphen/>
        </w:r>
        <w:r w:rsidR="0051422D">
          <w:rPr>
            <w:noProof/>
          </w:rPr>
          <w:t>7</w:t>
        </w:r>
        <w:r w:rsidR="0051422D" w:rsidDel="00773954">
          <w:rPr>
            <w:noProof/>
          </w:rPr>
          <w:t>9</w:t>
        </w:r>
        <w:r w:rsidR="0051422D" w:rsidDel="00773954">
          <w:noBreakHyphen/>
        </w:r>
        <w:r w:rsidR="0051422D" w:rsidDel="00773954">
          <w:rPr>
            <w:noProof/>
          </w:rPr>
          <w:t>7</w:t>
        </w:r>
      </w:ins>
      <w:del w:id="2812" w:author="Chris Satterlee" w:date="2023-04-14T17:45:00Z">
        <w:r w:rsidR="0054405C" w:rsidDel="00E84351">
          <w:delText xml:space="preserve">Figure </w:delText>
        </w:r>
        <w:r w:rsidR="0054405C" w:rsidDel="00E84351">
          <w:rPr>
            <w:noProof/>
          </w:rPr>
          <w:delText>9</w:delText>
        </w:r>
        <w:r w:rsidR="0054405C" w:rsidDel="00E84351">
          <w:noBreakHyphen/>
        </w:r>
        <w:r w:rsidR="0054405C" w:rsidDel="00E84351">
          <w:rPr>
            <w:noProof/>
          </w:rPr>
          <w:delText>7</w:delText>
        </w:r>
      </w:del>
      <w:r>
        <w:fldChar w:fldCharType="end"/>
      </w:r>
      <w:r>
        <w:t xml:space="preserve"> </w:t>
      </w:r>
      <w:r>
        <w:fldChar w:fldCharType="begin"/>
      </w:r>
      <w:r>
        <w:instrText xml:space="preserve"> REF _Ref392687086 \p \h </w:instrText>
      </w:r>
      <w:r>
        <w:fldChar w:fldCharType="separate"/>
      </w:r>
      <w:r w:rsidR="0051422D">
        <w:t>below</w:t>
      </w:r>
      <w:r>
        <w:fldChar w:fldCharType="end"/>
      </w:r>
      <w:r>
        <w:t xml:space="preserve">. </w:t>
      </w:r>
    </w:p>
    <w:p w14:paraId="40D91896" w14:textId="77777777" w:rsidR="0001091C" w:rsidRPr="00641C8A" w:rsidRDefault="0001091C" w:rsidP="00641C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1091C" w14:paraId="5587A219" w14:textId="77777777" w:rsidTr="00641C8A">
        <w:tc>
          <w:tcPr>
            <w:tcW w:w="10296" w:type="dxa"/>
          </w:tcPr>
          <w:p w14:paraId="6D93AE03" w14:textId="51BBED2F" w:rsidR="0001091C" w:rsidRDefault="00ED5D63" w:rsidP="00641C8A">
            <w:pPr>
              <w:keepNext/>
            </w:pPr>
            <w:r>
              <w:rPr>
                <w:noProof/>
              </w:rPr>
              <w:drawing>
                <wp:inline distT="0" distB="0" distL="0" distR="0" wp14:anchorId="661C3105" wp14:editId="0F5263BE">
                  <wp:extent cx="5795138" cy="3135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10.21.43 PM.png"/>
                          <pic:cNvPicPr/>
                        </pic:nvPicPr>
                        <pic:blipFill>
                          <a:blip r:embed="rId109" cstate="screen">
                            <a:extLst>
                              <a:ext uri="{28A0092B-C50C-407E-A947-70E740481C1C}">
                                <a14:useLocalDpi xmlns:a14="http://schemas.microsoft.com/office/drawing/2010/main"/>
                              </a:ext>
                            </a:extLst>
                          </a:blip>
                          <a:stretch>
                            <a:fillRect/>
                          </a:stretch>
                        </pic:blipFill>
                        <pic:spPr>
                          <a:xfrm>
                            <a:off x="0" y="0"/>
                            <a:ext cx="5795138" cy="3135600"/>
                          </a:xfrm>
                          <a:prstGeom prst="rect">
                            <a:avLst/>
                          </a:prstGeom>
                        </pic:spPr>
                      </pic:pic>
                    </a:graphicData>
                  </a:graphic>
                </wp:inline>
              </w:drawing>
            </w:r>
          </w:p>
        </w:tc>
      </w:tr>
    </w:tbl>
    <w:p w14:paraId="33B65958" w14:textId="47C8EC0A" w:rsidR="0001091C" w:rsidRDefault="0001091C" w:rsidP="00641C8A">
      <w:pPr>
        <w:pStyle w:val="Caption"/>
      </w:pPr>
      <w:bookmarkStart w:id="2813" w:name="_Ref392687076"/>
      <w:bookmarkStart w:id="2814" w:name="_Ref392687086"/>
      <w:bookmarkStart w:id="2815" w:name="_Toc26612610"/>
      <w:bookmarkStart w:id="2816" w:name="_Toc132386947"/>
      <w:r>
        <w:t xml:space="preserve">Figure </w:t>
      </w:r>
      <w:ins w:id="2817" w:author="Chris Satterlee" w:date="2023-04-10T08:38:00Z">
        <w:r w:rsidR="00773954">
          <w:fldChar w:fldCharType="begin"/>
        </w:r>
        <w:r w:rsidR="00773954">
          <w:instrText xml:space="preserve"> STYLEREF 1 \s </w:instrText>
        </w:r>
      </w:ins>
      <w:r w:rsidR="00773954">
        <w:fldChar w:fldCharType="separate"/>
      </w:r>
      <w:r w:rsidR="0051422D">
        <w:rPr>
          <w:noProof/>
        </w:rPr>
        <w:t>9</w:t>
      </w:r>
      <w:ins w:id="2818"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819" w:author="Chris Satterlee" w:date="2023-04-14T18:03:00Z">
        <w:r w:rsidR="0051422D">
          <w:rPr>
            <w:noProof/>
          </w:rPr>
          <w:t>7</w:t>
        </w:r>
      </w:ins>
      <w:ins w:id="2820" w:author="Chris Satterlee" w:date="2023-04-10T08:38:00Z">
        <w:r w:rsidR="00773954">
          <w:fldChar w:fldCharType="end"/>
        </w:r>
      </w:ins>
      <w:del w:id="2821"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9</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7</w:delText>
        </w:r>
        <w:r w:rsidDel="00773954">
          <w:rPr>
            <w:noProof/>
          </w:rPr>
          <w:fldChar w:fldCharType="end"/>
        </w:r>
      </w:del>
      <w:bookmarkEnd w:id="2813"/>
      <w:r>
        <w:t>: Connections with 2nd Relay ON</w:t>
      </w:r>
      <w:bookmarkEnd w:id="2814"/>
      <w:bookmarkEnd w:id="2815"/>
      <w:bookmarkEnd w:id="2816"/>
    </w:p>
    <w:p w14:paraId="3445AE91" w14:textId="77777777" w:rsidR="00ED5D63" w:rsidRDefault="00ED5D63" w:rsidP="0001091C"/>
    <w:p w14:paraId="7046AD71" w14:textId="77777777" w:rsidR="00ED5D63" w:rsidRDefault="00ED5D63" w:rsidP="0001091C"/>
    <w:p w14:paraId="4715FD96" w14:textId="77777777" w:rsidR="0001091C" w:rsidRDefault="0001091C" w:rsidP="0001091C">
      <w:r>
        <w:lastRenderedPageBreak/>
        <w:t>Therefore:</w:t>
      </w:r>
    </w:p>
    <w:p w14:paraId="31AE3158" w14:textId="7F2A349B" w:rsidR="0001091C" w:rsidRDefault="0001091C" w:rsidP="0001091C">
      <w:pPr>
        <w:pStyle w:val="ListParagraph"/>
        <w:numPr>
          <w:ilvl w:val="0"/>
          <w:numId w:val="33"/>
        </w:numPr>
      </w:pPr>
      <w:r>
        <w:t>When the 2</w:t>
      </w:r>
      <w:r w:rsidRPr="00F47354">
        <w:rPr>
          <w:vertAlign w:val="superscript"/>
        </w:rPr>
        <w:t>nd</w:t>
      </w:r>
      <w:r>
        <w:t xml:space="preserve"> relay is OFF, the IV curve will be for whatever is connected between the bottom two binding posts OR whatever is connected between the bottom-most black and top-most red binding post.</w:t>
      </w:r>
    </w:p>
    <w:p w14:paraId="02A7CC3F" w14:textId="77777777" w:rsidR="0001091C" w:rsidRDefault="0001091C" w:rsidP="0001091C">
      <w:pPr>
        <w:pStyle w:val="ListParagraph"/>
        <w:numPr>
          <w:ilvl w:val="0"/>
          <w:numId w:val="33"/>
        </w:numPr>
      </w:pPr>
      <w:r>
        <w:t>When the 2</w:t>
      </w:r>
      <w:r w:rsidRPr="00F47354">
        <w:rPr>
          <w:vertAlign w:val="superscript"/>
        </w:rPr>
        <w:t>nd</w:t>
      </w:r>
      <w:r>
        <w:t xml:space="preserve"> relay is ON, the IV curve will be for whatever is connected between the bottom-most black binding post and the top-most red binding post IN SERIES with whatever is between the upper black binding post and the lower red binding post.</w:t>
      </w:r>
    </w:p>
    <w:p w14:paraId="11311BAB" w14:textId="46E4AE58" w:rsidR="0001091C" w:rsidRDefault="0001091C" w:rsidP="0054405C">
      <w:pPr>
        <w:pStyle w:val="Heading3"/>
      </w:pPr>
      <w:bookmarkStart w:id="2822" w:name="_Toc26612565"/>
      <w:bookmarkStart w:id="2823" w:name="_Toc132386889"/>
      <w:r>
        <w:t>Side effects of the 2</w:t>
      </w:r>
      <w:r w:rsidRPr="00641C8A">
        <w:rPr>
          <w:vertAlign w:val="superscript"/>
        </w:rPr>
        <w:t>nd</w:t>
      </w:r>
      <w:r>
        <w:t xml:space="preserve"> Relay</w:t>
      </w:r>
      <w:bookmarkEnd w:id="2822"/>
      <w:bookmarkEnd w:id="2823"/>
    </w:p>
    <w:p w14:paraId="4E0144D4" w14:textId="557E0D6A" w:rsidR="0001091C" w:rsidRDefault="0001091C" w:rsidP="00641C8A">
      <w:r>
        <w:t>There are two side effects of the 2</w:t>
      </w:r>
      <w:r w:rsidRPr="00641C8A">
        <w:rPr>
          <w:vertAlign w:val="superscript"/>
        </w:rPr>
        <w:t>nd</w:t>
      </w:r>
      <w:r>
        <w:t xml:space="preserve"> relay:</w:t>
      </w:r>
    </w:p>
    <w:p w14:paraId="592E126E" w14:textId="77777777" w:rsidR="0001091C" w:rsidRDefault="0001091C" w:rsidP="00641C8A"/>
    <w:p w14:paraId="7EA3303A" w14:textId="3524BF12" w:rsidR="0001091C" w:rsidRDefault="0001091C" w:rsidP="00641C8A">
      <w:pPr>
        <w:pStyle w:val="ListParagraph"/>
        <w:numPr>
          <w:ilvl w:val="0"/>
          <w:numId w:val="34"/>
        </w:numPr>
      </w:pPr>
      <w:r>
        <w:t xml:space="preserve">When it is ON, it is drawing current.  This causes voltage and current measurements to be higher than they should be due to a </w:t>
      </w:r>
      <w:proofErr w:type="spellStart"/>
      <w:r>
        <w:t>droop</w:t>
      </w:r>
      <w:proofErr w:type="spellEnd"/>
      <w:r>
        <w:t xml:space="preserve"> in the reference voltage to the ADC chip.</w:t>
      </w:r>
    </w:p>
    <w:p w14:paraId="4A658ED1" w14:textId="16137FB4" w:rsidR="0001091C" w:rsidRDefault="0001091C" w:rsidP="00641C8A">
      <w:pPr>
        <w:pStyle w:val="ListParagraph"/>
        <w:numPr>
          <w:ilvl w:val="0"/>
          <w:numId w:val="34"/>
        </w:numPr>
      </w:pPr>
      <w:r>
        <w:t>It adds series resistance. This is true for both the OFF state and the ON state, but the amount of resistance may be different for each.</w:t>
      </w:r>
    </w:p>
    <w:p w14:paraId="5785DED3" w14:textId="77777777" w:rsidR="0001091C" w:rsidRDefault="0001091C" w:rsidP="00641C8A"/>
    <w:p w14:paraId="5F1F192F" w14:textId="572E74BA" w:rsidR="0001091C" w:rsidRDefault="0001091C" w:rsidP="00641C8A">
      <w:r>
        <w:t>The software attempts to compensate for these side effects, but only if the calibration and usage procedures are followed as described below.</w:t>
      </w:r>
    </w:p>
    <w:p w14:paraId="5310AE7E" w14:textId="243BC6CD" w:rsidR="00ED5D63" w:rsidRDefault="00ED5D63" w:rsidP="0054405C">
      <w:pPr>
        <w:pStyle w:val="Heading3"/>
      </w:pPr>
      <w:bookmarkStart w:id="2824" w:name="_Toc26612566"/>
      <w:bookmarkStart w:id="2825" w:name="_Toc132386890"/>
      <w:r>
        <w:t>SSR cell version</w:t>
      </w:r>
      <w:bookmarkEnd w:id="2824"/>
      <w:bookmarkEnd w:id="2825"/>
    </w:p>
    <w:p w14:paraId="67BEF7F8" w14:textId="6FD4FCE7" w:rsidR="00ED5D63" w:rsidRPr="00ED5D63" w:rsidRDefault="00ED5D63">
      <w:r>
        <w:t>In the SSR cell version, the SSRs take the place of the two EMRs. The internal details are somewhat different, but the external connections are the same.</w:t>
      </w:r>
    </w:p>
    <w:p w14:paraId="000E2818" w14:textId="2F94A142" w:rsidR="008718AE" w:rsidRDefault="008718AE" w:rsidP="0054405C">
      <w:pPr>
        <w:pStyle w:val="Heading2"/>
      </w:pPr>
      <w:bookmarkStart w:id="2826" w:name="_Toc26612567"/>
      <w:bookmarkStart w:id="2827" w:name="_Toc132386891"/>
      <w:bookmarkEnd w:id="2785"/>
      <w:r>
        <w:t>Application Configuration</w:t>
      </w:r>
      <w:r w:rsidR="00231A73">
        <w:t xml:space="preserve"> and Use</w:t>
      </w:r>
      <w:bookmarkEnd w:id="2826"/>
      <w:bookmarkEnd w:id="2827"/>
    </w:p>
    <w:p w14:paraId="621E1692" w14:textId="0551D705" w:rsidR="008718AE" w:rsidRDefault="008718AE">
      <w:r>
        <w:t xml:space="preserve">The IV Swinger 2 application has support for </w:t>
      </w:r>
      <w:r w:rsidR="00231A73">
        <w:t>the Cell Version of the hardware</w:t>
      </w:r>
      <w:r>
        <w:t>.</w:t>
      </w:r>
      <w:r w:rsidR="00231A73">
        <w:t xml:space="preserve">  Initially</w:t>
      </w:r>
      <w:r w:rsidR="005E5723">
        <w:t>, however, it assumes that the hardware is the standard module version.</w:t>
      </w:r>
    </w:p>
    <w:p w14:paraId="7B79EDBF" w14:textId="0FA2C4E1" w:rsidR="005E5723" w:rsidRDefault="005E5723" w:rsidP="0054405C">
      <w:pPr>
        <w:pStyle w:val="Heading3"/>
      </w:pPr>
      <w:bookmarkStart w:id="2828" w:name="_Toc26612568"/>
      <w:bookmarkStart w:id="2829" w:name="_Toc132386892"/>
      <w:r>
        <w:t>Calibration</w:t>
      </w:r>
      <w:bookmarkEnd w:id="2828"/>
      <w:bookmarkEnd w:id="2829"/>
    </w:p>
    <w:p w14:paraId="5293FAFA" w14:textId="0F770004" w:rsidR="008718AE" w:rsidRDefault="008718AE" w:rsidP="009F65DA">
      <w:pPr>
        <w:pStyle w:val="Heading4"/>
      </w:pPr>
      <w:bookmarkStart w:id="2830" w:name="_Toc26612569"/>
      <w:bookmarkStart w:id="2831" w:name="_Toc132386893"/>
      <w:r>
        <w:t>Resistor Values</w:t>
      </w:r>
      <w:bookmarkEnd w:id="2830"/>
      <w:bookmarkEnd w:id="2831"/>
      <w:r>
        <w:t xml:space="preserve">  </w:t>
      </w:r>
    </w:p>
    <w:p w14:paraId="14874159" w14:textId="2163F0F9" w:rsidR="005E5723" w:rsidRDefault="008718AE">
      <w:r>
        <w:t>The non-standard values for the R1 and Rf resistors must be communicated to the application using the “Resistors” item on the “Calibrate” menu.</w:t>
      </w:r>
      <w:r w:rsidR="005E5723">
        <w:t xml:space="preserve"> When they are changed, these values are stored in the Arduino EEPROM on the IV Swinger 2 </w:t>
      </w:r>
      <w:r w:rsidR="00231A73">
        <w:t xml:space="preserve">hardware </w:t>
      </w:r>
      <w:r w:rsidR="005E5723">
        <w:t>so they will stay in effect even if a different laptop is used.</w:t>
      </w:r>
    </w:p>
    <w:p w14:paraId="4C568024" w14:textId="2D7ED15A" w:rsidR="005E5723" w:rsidRDefault="005E5723" w:rsidP="009F65DA">
      <w:pPr>
        <w:pStyle w:val="Heading5"/>
      </w:pPr>
      <w:bookmarkStart w:id="2832" w:name="_Toc26612570"/>
      <w:bookmarkStart w:id="2833" w:name="_Toc132386894"/>
      <w:r>
        <w:t>Resistor R1</w:t>
      </w:r>
      <w:bookmarkEnd w:id="2832"/>
      <w:bookmarkEnd w:id="2833"/>
    </w:p>
    <w:p w14:paraId="75322F3A" w14:textId="041FFA9B" w:rsidR="005E5723" w:rsidRDefault="005E5723">
      <w:r>
        <w:t xml:space="preserve">There is no voltage divider in the Cell Version IVS2, so the value of R1 must be set to 0.0 ohms. [You can leave the default value for R2 – do </w:t>
      </w:r>
      <w:r w:rsidRPr="00641C8A">
        <w:rPr>
          <w:u w:val="single"/>
        </w:rPr>
        <w:t>not</w:t>
      </w:r>
      <w:r>
        <w:t xml:space="preserve"> set it to zero.]</w:t>
      </w:r>
    </w:p>
    <w:p w14:paraId="7F2BFD6F" w14:textId="22F41F4F" w:rsidR="005E5723" w:rsidRDefault="005E5723" w:rsidP="009F65DA">
      <w:pPr>
        <w:pStyle w:val="Heading5"/>
      </w:pPr>
      <w:bookmarkStart w:id="2834" w:name="_Toc26612571"/>
      <w:bookmarkStart w:id="2835" w:name="_Toc132386895"/>
      <w:r>
        <w:lastRenderedPageBreak/>
        <w:t>Resistor R</w:t>
      </w:r>
      <w:r w:rsidR="00326171">
        <w:t>F</w:t>
      </w:r>
      <w:bookmarkEnd w:id="2834"/>
      <w:bookmarkEnd w:id="2835"/>
    </w:p>
    <w:p w14:paraId="214AB37E" w14:textId="54A6E10C" w:rsidR="005E5723" w:rsidRDefault="005E5723">
      <w:r>
        <w:t>The value of R</w:t>
      </w:r>
      <w:r w:rsidR="00326171">
        <w:t>F</w:t>
      </w:r>
      <w:r>
        <w:t xml:space="preserve"> must be the default of 75000 ohms </w:t>
      </w:r>
      <w:r w:rsidR="00ED5D63">
        <w:t xml:space="preserve">(or its exact measured value) </w:t>
      </w:r>
      <w:r>
        <w:t xml:space="preserve">when the DIP switch is in its normal “high power” </w:t>
      </w:r>
      <w:r w:rsidR="00231A73">
        <w:t xml:space="preserve">ON </w:t>
      </w:r>
      <w:r>
        <w:t>position.</w:t>
      </w:r>
    </w:p>
    <w:p w14:paraId="080EC46D" w14:textId="77777777" w:rsidR="005E5723" w:rsidRDefault="005E5723"/>
    <w:p w14:paraId="16CB548C" w14:textId="6A756A8E" w:rsidR="008718AE" w:rsidRDefault="005E5723">
      <w:r>
        <w:t xml:space="preserve">When the DIP switch is moved to the “low power” </w:t>
      </w:r>
      <w:r w:rsidR="00231A73">
        <w:t xml:space="preserve">OFF </w:t>
      </w:r>
      <w:r>
        <w:t>position, an additional 680kΩ resistor</w:t>
      </w:r>
      <w:r w:rsidR="00326171">
        <w:t>, RF1</w:t>
      </w:r>
      <w:r>
        <w:t xml:space="preserve"> is placed in series with the 75kΩ resistor. The value of R</w:t>
      </w:r>
      <w:r w:rsidR="00326171">
        <w:t>F</w:t>
      </w:r>
      <w:r>
        <w:t xml:space="preserve"> when the DIP switch is in this position must be changed to 755000 ohms </w:t>
      </w:r>
      <w:r w:rsidR="00326171">
        <w:t xml:space="preserve">(or the exact measured sum of RF + RF1) </w:t>
      </w:r>
      <w:r>
        <w:t>in the resistor calibration.</w:t>
      </w:r>
    </w:p>
    <w:p w14:paraId="6CE71562" w14:textId="55DB5250" w:rsidR="008718AE" w:rsidRDefault="008718AE" w:rsidP="009F65DA">
      <w:pPr>
        <w:pStyle w:val="Heading4"/>
      </w:pPr>
      <w:bookmarkStart w:id="2836" w:name="_Toc26612572"/>
      <w:bookmarkStart w:id="2837" w:name="_Toc132386896"/>
      <w:r>
        <w:t>Bias Battery Calibration</w:t>
      </w:r>
      <w:bookmarkEnd w:id="2836"/>
      <w:bookmarkEnd w:id="2837"/>
    </w:p>
    <w:p w14:paraId="44D37FFC" w14:textId="2203D3E1" w:rsidR="005E5723" w:rsidRDefault="008718AE">
      <w:r>
        <w:t xml:space="preserve">When a bias battery is used, a calibration is required to </w:t>
      </w:r>
      <w:r w:rsidR="005E5723">
        <w:t>capture the IV curve of the bias battery itself. This can be done “manually”, in which case the same bias battery curve is used for all subsequent PV cell curves until another manual calibration is performed.  However, this does not produ</w:t>
      </w:r>
      <w:r w:rsidR="00F40771">
        <w:t>ce good results and is not</w:t>
      </w:r>
      <w:r w:rsidR="005E5723">
        <w:t xml:space="preserve"> recommended. Instead “dynamic bias calibration” i</w:t>
      </w:r>
      <w:r w:rsidR="004D176D">
        <w:t xml:space="preserve">s the only recommended method. </w:t>
      </w:r>
      <w:r w:rsidR="005E5723">
        <w:t>When this is enabled, the software captures a bias battery calibration curve every time it swings a biased PV cell IV curve. This is what the second relay is for; it selects one of the following:</w:t>
      </w:r>
    </w:p>
    <w:p w14:paraId="79FAE275" w14:textId="77777777" w:rsidR="005E5723" w:rsidRDefault="005E5723"/>
    <w:p w14:paraId="366D7D71" w14:textId="2E78B84E" w:rsidR="005E5723" w:rsidRDefault="005E5723" w:rsidP="00641C8A">
      <w:pPr>
        <w:pStyle w:val="ListParagraph"/>
        <w:numPr>
          <w:ilvl w:val="0"/>
          <w:numId w:val="28"/>
        </w:numPr>
      </w:pPr>
      <w:r>
        <w:t>Bias battery by itself</w:t>
      </w:r>
    </w:p>
    <w:p w14:paraId="6DF4FAC6" w14:textId="7A5A0453" w:rsidR="005E5723" w:rsidRDefault="005E5723" w:rsidP="00641C8A">
      <w:pPr>
        <w:pStyle w:val="ListParagraph"/>
        <w:numPr>
          <w:ilvl w:val="0"/>
          <w:numId w:val="28"/>
        </w:numPr>
      </w:pPr>
      <w:r>
        <w:t>Bias battery in series with PV cell</w:t>
      </w:r>
    </w:p>
    <w:p w14:paraId="68E2449A" w14:textId="4B6EBBA2" w:rsidR="005E5723" w:rsidRDefault="005E5723" w:rsidP="009F65DA">
      <w:pPr>
        <w:pStyle w:val="Heading5"/>
      </w:pPr>
      <w:bookmarkStart w:id="2838" w:name="_Toc26612573"/>
      <w:bookmarkStart w:id="2839" w:name="_Toc132386897"/>
      <w:r>
        <w:t>Pre-requisite: normal voltage and current calibration</w:t>
      </w:r>
      <w:bookmarkEnd w:id="2838"/>
      <w:bookmarkEnd w:id="2839"/>
    </w:p>
    <w:p w14:paraId="6A64ED32" w14:textId="77777777" w:rsidR="005E5723" w:rsidRDefault="008718AE">
      <w:r>
        <w:t xml:space="preserve">It is very important to perform </w:t>
      </w:r>
      <w:r w:rsidR="00BD1662">
        <w:t xml:space="preserve">accurate </w:t>
      </w:r>
      <w:r>
        <w:t>voltage and current calibrations before performing the bias battery calibration</w:t>
      </w:r>
      <w:r w:rsidR="005E5723">
        <w:t xml:space="preserve"> (manual or dynamic)</w:t>
      </w:r>
      <w:r>
        <w:t xml:space="preserve">. </w:t>
      </w:r>
    </w:p>
    <w:p w14:paraId="56FFB64A" w14:textId="77777777" w:rsidR="005E5723" w:rsidRDefault="005E5723"/>
    <w:p w14:paraId="7FCE0301" w14:textId="07244FD6" w:rsidR="005E5723" w:rsidRDefault="005E5723">
      <w:r>
        <w:t xml:space="preserve">These calibrations must be done with the </w:t>
      </w:r>
      <w:r w:rsidR="008718AE">
        <w:t>bias battery and the PV cell in series</w:t>
      </w:r>
      <w:r w:rsidR="00231A73">
        <w:t>,</w:t>
      </w:r>
      <w:r>
        <w:t xml:space="preserve"> connected as follows:</w:t>
      </w:r>
      <w:r>
        <w:br/>
      </w:r>
    </w:p>
    <w:p w14:paraId="0D5739F3" w14:textId="639BA508" w:rsidR="005E5723" w:rsidRDefault="005E5723" w:rsidP="00641C8A">
      <w:pPr>
        <w:pStyle w:val="ListParagraph"/>
        <w:numPr>
          <w:ilvl w:val="0"/>
          <w:numId w:val="29"/>
        </w:numPr>
      </w:pPr>
      <w:r>
        <w:t>Battery negative (-) connected to bottom black binding post</w:t>
      </w:r>
    </w:p>
    <w:p w14:paraId="38CE7642" w14:textId="1D08D6FD" w:rsidR="005E5723" w:rsidRDefault="005E5723" w:rsidP="00641C8A">
      <w:pPr>
        <w:pStyle w:val="ListParagraph"/>
        <w:numPr>
          <w:ilvl w:val="0"/>
          <w:numId w:val="29"/>
        </w:numPr>
      </w:pPr>
      <w:r>
        <w:t>Battery positive (+) connected to PV cell negative (-)</w:t>
      </w:r>
    </w:p>
    <w:p w14:paraId="37F715B7" w14:textId="1E3D0BC3" w:rsidR="005E5723" w:rsidRDefault="005E5723" w:rsidP="00641C8A">
      <w:pPr>
        <w:pStyle w:val="ListParagraph"/>
        <w:numPr>
          <w:ilvl w:val="0"/>
          <w:numId w:val="29"/>
        </w:numPr>
      </w:pPr>
      <w:r>
        <w:t>PV cell positive (+) connected to middle red binding post</w:t>
      </w:r>
    </w:p>
    <w:p w14:paraId="772C62A7" w14:textId="07F6A027" w:rsidR="005E5723" w:rsidRDefault="005E5723" w:rsidP="00641C8A">
      <w:pPr>
        <w:pStyle w:val="ListParagraph"/>
        <w:numPr>
          <w:ilvl w:val="0"/>
          <w:numId w:val="29"/>
        </w:numPr>
      </w:pPr>
      <w:r>
        <w:t>Top two binding posts unconnected</w:t>
      </w:r>
    </w:p>
    <w:p w14:paraId="0DAB8414" w14:textId="77777777" w:rsidR="005E5723" w:rsidRDefault="005E5723"/>
    <w:p w14:paraId="750490C2" w14:textId="3353080B" w:rsidR="008718AE" w:rsidRDefault="008718AE">
      <w:r>
        <w:t xml:space="preserve">“Battery bias” </w:t>
      </w:r>
      <w:r w:rsidR="005E5723">
        <w:t xml:space="preserve">must be </w:t>
      </w:r>
      <w:r>
        <w:t>set to “Off” in Preferences</w:t>
      </w:r>
      <w:r w:rsidR="004D176D">
        <w:t xml:space="preserve"> (</w:t>
      </w:r>
      <w:r w:rsidR="004D176D">
        <w:fldChar w:fldCharType="begin"/>
      </w:r>
      <w:r w:rsidR="004D176D">
        <w:instrText xml:space="preserve"> REF _Ref392084214 \h </w:instrText>
      </w:r>
      <w:r w:rsidR="004D176D">
        <w:fldChar w:fldCharType="separate"/>
      </w:r>
      <w:ins w:id="2840" w:author="Chris Satterlee" w:date="2023-04-14T18:03:00Z">
        <w:r w:rsidR="0051422D">
          <w:t xml:space="preserve">Figure </w:t>
        </w:r>
        <w:r w:rsidR="0051422D">
          <w:rPr>
            <w:noProof/>
          </w:rPr>
          <w:t>4</w:t>
        </w:r>
        <w:r w:rsidR="0051422D">
          <w:noBreakHyphen/>
        </w:r>
        <w:r w:rsidR="0051422D">
          <w:rPr>
            <w:noProof/>
          </w:rPr>
          <w:t>16</w:t>
        </w:r>
        <w:r w:rsidR="0051422D" w:rsidDel="00773954">
          <w:rPr>
            <w:noProof/>
          </w:rPr>
          <w:t>4</w:t>
        </w:r>
        <w:r w:rsidR="0051422D" w:rsidDel="00773954">
          <w:noBreakHyphen/>
        </w:r>
        <w:r w:rsidR="0051422D" w:rsidDel="00773954">
          <w:rPr>
            <w:noProof/>
          </w:rPr>
          <w:t>16</w:t>
        </w:r>
      </w:ins>
      <w:del w:id="2841"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16</w:delText>
        </w:r>
      </w:del>
      <w:r w:rsidR="004D176D">
        <w:fldChar w:fldCharType="end"/>
      </w:r>
      <w:r w:rsidR="004D176D">
        <w:t xml:space="preserve"> on page </w:t>
      </w:r>
      <w:r w:rsidR="004D176D">
        <w:fldChar w:fldCharType="begin"/>
      </w:r>
      <w:r w:rsidR="004D176D">
        <w:instrText xml:space="preserve"> PAGEREF _Ref354223510 \h </w:instrText>
      </w:r>
      <w:r w:rsidR="004D176D">
        <w:fldChar w:fldCharType="separate"/>
      </w:r>
      <w:ins w:id="2842" w:author="Chris Satterlee" w:date="2023-04-14T18:03:00Z">
        <w:r w:rsidR="0051422D">
          <w:rPr>
            <w:noProof/>
          </w:rPr>
          <w:t>49</w:t>
        </w:r>
      </w:ins>
      <w:del w:id="2843" w:author="Chris Satterlee" w:date="2023-04-11T18:15:00Z">
        <w:r w:rsidR="005C4776" w:rsidDel="00335B82">
          <w:rPr>
            <w:noProof/>
          </w:rPr>
          <w:delText>46</w:delText>
        </w:r>
      </w:del>
      <w:r w:rsidR="004D176D">
        <w:fldChar w:fldCharType="end"/>
      </w:r>
      <w:r w:rsidR="004D176D">
        <w:t xml:space="preserve"> and Section </w:t>
      </w:r>
      <w:r w:rsidR="004D176D">
        <w:fldChar w:fldCharType="begin"/>
      </w:r>
      <w:r w:rsidR="004D176D">
        <w:instrText xml:space="preserve"> REF _Ref392084245 \r \h </w:instrText>
      </w:r>
      <w:r w:rsidR="004D176D">
        <w:fldChar w:fldCharType="separate"/>
      </w:r>
      <w:r w:rsidR="0051422D">
        <w:t>4.5.1.6</w:t>
      </w:r>
      <w:r w:rsidR="004D176D">
        <w:fldChar w:fldCharType="end"/>
      </w:r>
      <w:r w:rsidR="004D176D">
        <w:t xml:space="preserve"> on page </w:t>
      </w:r>
      <w:r w:rsidR="004D176D">
        <w:fldChar w:fldCharType="begin"/>
      </w:r>
      <w:r w:rsidR="004D176D">
        <w:instrText xml:space="preserve"> PAGEREF _Ref392084256 \h </w:instrText>
      </w:r>
      <w:r w:rsidR="004D176D">
        <w:fldChar w:fldCharType="separate"/>
      </w:r>
      <w:ins w:id="2844" w:author="Chris Satterlee" w:date="2023-04-14T18:03:00Z">
        <w:r w:rsidR="0051422D">
          <w:rPr>
            <w:noProof/>
          </w:rPr>
          <w:t>51</w:t>
        </w:r>
      </w:ins>
      <w:del w:id="2845" w:author="Chris Satterlee" w:date="2023-04-11T18:15:00Z">
        <w:r w:rsidR="005C4776" w:rsidDel="00335B82">
          <w:rPr>
            <w:noProof/>
          </w:rPr>
          <w:delText>48</w:delText>
        </w:r>
      </w:del>
      <w:r w:rsidR="004D176D">
        <w:fldChar w:fldCharType="end"/>
      </w:r>
      <w:r w:rsidR="004D176D">
        <w:t>)</w:t>
      </w:r>
      <w:r>
        <w:t xml:space="preserve">. The cell must be kept stationary, and the sun must be constant </w:t>
      </w:r>
      <w:r w:rsidR="005E5723">
        <w:t>for the current calibration</w:t>
      </w:r>
      <w:r>
        <w:t>.</w:t>
      </w:r>
      <w:r w:rsidR="005E5723">
        <w:t xml:space="preserve">  Perform the </w:t>
      </w:r>
      <w:r w:rsidR="005E5723" w:rsidRPr="00641C8A">
        <w:rPr>
          <w:u w:val="single"/>
        </w:rPr>
        <w:t>voltage</w:t>
      </w:r>
      <w:r w:rsidR="005E5723">
        <w:t xml:space="preserve"> and </w:t>
      </w:r>
      <w:r w:rsidR="005E5723" w:rsidRPr="00641C8A">
        <w:rPr>
          <w:u w:val="single"/>
        </w:rPr>
        <w:t>current</w:t>
      </w:r>
      <w:r w:rsidR="005E5723">
        <w:t xml:space="preserve"> calibrations as described in </w:t>
      </w:r>
      <w:r w:rsidR="005E5723">
        <w:fldChar w:fldCharType="begin"/>
      </w:r>
      <w:r w:rsidR="005E5723">
        <w:instrText xml:space="preserve"> REF _Ref392082616 \r \h </w:instrText>
      </w:r>
      <w:r w:rsidR="005E5723">
        <w:fldChar w:fldCharType="separate"/>
      </w:r>
      <w:r w:rsidR="0051422D">
        <w:t>4.3.5</w:t>
      </w:r>
      <w:r w:rsidR="005E5723">
        <w:fldChar w:fldCharType="end"/>
      </w:r>
      <w:r w:rsidR="005E5723">
        <w:t xml:space="preserve"> on page </w:t>
      </w:r>
      <w:r w:rsidR="005E5723">
        <w:fldChar w:fldCharType="begin"/>
      </w:r>
      <w:r w:rsidR="005E5723">
        <w:instrText xml:space="preserve"> PAGEREF _Ref392082622 \h </w:instrText>
      </w:r>
      <w:r w:rsidR="005E5723">
        <w:fldChar w:fldCharType="separate"/>
      </w:r>
      <w:ins w:id="2846" w:author="Chris Satterlee" w:date="2023-04-14T18:03:00Z">
        <w:r w:rsidR="0051422D">
          <w:rPr>
            <w:noProof/>
          </w:rPr>
          <w:t>25</w:t>
        </w:r>
      </w:ins>
      <w:del w:id="2847" w:author="Chris Satterlee" w:date="2023-04-11T18:15:00Z">
        <w:r w:rsidR="005C4776" w:rsidDel="00335B82">
          <w:rPr>
            <w:noProof/>
          </w:rPr>
          <w:delText>25</w:delText>
        </w:r>
      </w:del>
      <w:r w:rsidR="005E5723">
        <w:fldChar w:fldCharType="end"/>
      </w:r>
      <w:r w:rsidR="00231A73">
        <w:t xml:space="preserve"> and in the calibration help dialog.</w:t>
      </w:r>
      <w:r w:rsidR="005E5723">
        <w:t xml:space="preserve"> </w:t>
      </w:r>
    </w:p>
    <w:p w14:paraId="15BA6FD2" w14:textId="2C6078D9" w:rsidR="005E5723" w:rsidRDefault="005E5723" w:rsidP="009F65DA">
      <w:pPr>
        <w:pStyle w:val="Heading5"/>
      </w:pPr>
      <w:bookmarkStart w:id="2848" w:name="_Toc26612574"/>
      <w:bookmarkStart w:id="2849" w:name="_Toc132386898"/>
      <w:r>
        <w:t>Manual bias battery calibration</w:t>
      </w:r>
      <w:bookmarkEnd w:id="2848"/>
      <w:bookmarkEnd w:id="2849"/>
    </w:p>
    <w:p w14:paraId="64D43D1E" w14:textId="716BAA48" w:rsidR="005E5723" w:rsidRDefault="008718AE">
      <w:r>
        <w:t xml:space="preserve">After the </w:t>
      </w:r>
      <w:r w:rsidR="004D176D">
        <w:t xml:space="preserve">pre-requisite </w:t>
      </w:r>
      <w:r w:rsidR="005E5723">
        <w:t xml:space="preserve">normal </w:t>
      </w:r>
      <w:r>
        <w:t>current and voltage calibrations have been performed</w:t>
      </w:r>
      <w:r w:rsidR="005E5723">
        <w:t>, a manual bias battery calibration should be performed at least once:</w:t>
      </w:r>
    </w:p>
    <w:p w14:paraId="1BE7E2D4" w14:textId="2BD43972" w:rsidR="005E5723" w:rsidRDefault="008718AE">
      <w:r>
        <w:t xml:space="preserve"> </w:t>
      </w:r>
    </w:p>
    <w:p w14:paraId="4DED46D5" w14:textId="03927D46" w:rsidR="005E5723" w:rsidRDefault="005E5723" w:rsidP="00641C8A">
      <w:pPr>
        <w:pStyle w:val="ListParagraph"/>
        <w:numPr>
          <w:ilvl w:val="0"/>
          <w:numId w:val="30"/>
        </w:numPr>
      </w:pPr>
      <w:r>
        <w:t>Connect the bias battery and PV cell to the binding posts as specified in</w:t>
      </w:r>
      <w:r w:rsidR="00A01F99">
        <w:t xml:space="preserve"> </w:t>
      </w:r>
      <w:r w:rsidR="00A01F99">
        <w:fldChar w:fldCharType="begin"/>
      </w:r>
      <w:r w:rsidR="00A01F99">
        <w:instrText xml:space="preserve"> REF _Ref392690224 \r \h </w:instrText>
      </w:r>
      <w:r w:rsidR="00A01F99">
        <w:fldChar w:fldCharType="separate"/>
      </w:r>
      <w:r w:rsidR="0051422D">
        <w:t>9.3</w:t>
      </w:r>
      <w:r w:rsidR="00A01F99">
        <w:fldChar w:fldCharType="end"/>
      </w:r>
      <w:r w:rsidR="00A01F99">
        <w:t xml:space="preserve"> on page </w:t>
      </w:r>
      <w:r w:rsidR="00A01F99">
        <w:fldChar w:fldCharType="begin"/>
      </w:r>
      <w:r w:rsidR="00A01F99">
        <w:instrText xml:space="preserve"> PAGEREF _Ref392690228 \h </w:instrText>
      </w:r>
      <w:r w:rsidR="00A01F99">
        <w:fldChar w:fldCharType="separate"/>
      </w:r>
      <w:ins w:id="2850" w:author="Chris Satterlee" w:date="2023-04-14T18:03:00Z">
        <w:r w:rsidR="0051422D">
          <w:rPr>
            <w:noProof/>
          </w:rPr>
          <w:t>70</w:t>
        </w:r>
      </w:ins>
      <w:del w:id="2851" w:author="Chris Satterlee" w:date="2023-04-11T18:15:00Z">
        <w:r w:rsidR="005C4776" w:rsidDel="00335B82">
          <w:rPr>
            <w:noProof/>
          </w:rPr>
          <w:delText>64</w:delText>
        </w:r>
      </w:del>
      <w:r w:rsidR="00A01F99">
        <w:fldChar w:fldCharType="end"/>
      </w:r>
    </w:p>
    <w:p w14:paraId="3A02B1D3" w14:textId="0091580E" w:rsidR="005E5723" w:rsidRDefault="005E5723" w:rsidP="00641C8A">
      <w:pPr>
        <w:pStyle w:val="ListParagraph"/>
        <w:numPr>
          <w:ilvl w:val="0"/>
          <w:numId w:val="30"/>
        </w:numPr>
      </w:pPr>
      <w:r>
        <w:t>Select t</w:t>
      </w:r>
      <w:r w:rsidR="008718AE">
        <w:t>he “Bias Battery” item from the Calibrate menu</w:t>
      </w:r>
    </w:p>
    <w:p w14:paraId="666EB093" w14:textId="08D26625" w:rsidR="005E5723" w:rsidRDefault="008718AE" w:rsidP="00641C8A">
      <w:pPr>
        <w:pStyle w:val="ListParagraph"/>
        <w:numPr>
          <w:ilvl w:val="0"/>
          <w:numId w:val="30"/>
        </w:numPr>
      </w:pPr>
      <w:r>
        <w:t>Press the “Calibrate” button</w:t>
      </w:r>
    </w:p>
    <w:p w14:paraId="53303E11" w14:textId="77777777" w:rsidR="005E5723" w:rsidRDefault="005E5723"/>
    <w:p w14:paraId="41C64D4B" w14:textId="306AE6C3" w:rsidR="004D176D" w:rsidRDefault="005E5723">
      <w:r>
        <w:lastRenderedPageBreak/>
        <w:t>There will be some visual checks of the bias battery IV curve that it will ask you to perform. As long as those look good, you may now enable dynamic bias battery calibration.</w:t>
      </w:r>
      <w:r w:rsidR="004D176D">
        <w:t xml:space="preserve"> </w:t>
      </w:r>
      <w:r w:rsidR="004D176D">
        <w:fldChar w:fldCharType="begin"/>
      </w:r>
      <w:r w:rsidR="004D176D">
        <w:instrText xml:space="preserve"> REF _Ref392084571 \h </w:instrText>
      </w:r>
      <w:r w:rsidR="004D176D">
        <w:fldChar w:fldCharType="separate"/>
      </w:r>
      <w:ins w:id="2852" w:author="Chris Satterlee" w:date="2023-04-14T18:03:00Z">
        <w:r w:rsidR="0051422D">
          <w:t xml:space="preserve">Figure </w:t>
        </w:r>
        <w:r w:rsidR="0051422D">
          <w:rPr>
            <w:noProof/>
          </w:rPr>
          <w:t>9</w:t>
        </w:r>
        <w:r w:rsidR="0051422D">
          <w:noBreakHyphen/>
        </w:r>
        <w:r w:rsidR="0051422D">
          <w:rPr>
            <w:noProof/>
          </w:rPr>
          <w:t>8</w:t>
        </w:r>
        <w:r w:rsidR="0051422D" w:rsidDel="00773954">
          <w:rPr>
            <w:noProof/>
          </w:rPr>
          <w:t>9</w:t>
        </w:r>
        <w:r w:rsidR="0051422D" w:rsidDel="00773954">
          <w:noBreakHyphen/>
        </w:r>
        <w:r w:rsidR="0051422D" w:rsidDel="00773954">
          <w:rPr>
            <w:noProof/>
          </w:rPr>
          <w:t>8</w:t>
        </w:r>
      </w:ins>
      <w:del w:id="2853" w:author="Chris Satterlee" w:date="2023-04-14T17:45:00Z">
        <w:r w:rsidR="0054405C" w:rsidDel="00E84351">
          <w:delText xml:space="preserve">Figure </w:delText>
        </w:r>
        <w:r w:rsidR="0054405C" w:rsidDel="00E84351">
          <w:rPr>
            <w:noProof/>
          </w:rPr>
          <w:delText>9</w:delText>
        </w:r>
        <w:r w:rsidR="0054405C" w:rsidDel="00E84351">
          <w:noBreakHyphen/>
        </w:r>
        <w:r w:rsidR="0054405C" w:rsidDel="00E84351">
          <w:rPr>
            <w:noProof/>
          </w:rPr>
          <w:delText>8</w:delText>
        </w:r>
      </w:del>
      <w:r w:rsidR="004D176D">
        <w:fldChar w:fldCharType="end"/>
      </w:r>
      <w:r w:rsidR="004D176D">
        <w:t xml:space="preserve"> </w:t>
      </w:r>
      <w:r w:rsidR="004D176D">
        <w:fldChar w:fldCharType="begin"/>
      </w:r>
      <w:r w:rsidR="004D176D">
        <w:instrText xml:space="preserve"> REF _Ref392084565 \p \h </w:instrText>
      </w:r>
      <w:r w:rsidR="004D176D">
        <w:fldChar w:fldCharType="separate"/>
      </w:r>
      <w:r w:rsidR="0051422D">
        <w:t>below</w:t>
      </w:r>
      <w:r w:rsidR="004D176D">
        <w:fldChar w:fldCharType="end"/>
      </w:r>
      <w:r w:rsidR="004D176D">
        <w:t xml:space="preserve"> shows the Bias Battery calibration dialog with dynamic calibration enabled.</w:t>
      </w:r>
    </w:p>
    <w:p w14:paraId="302F333D" w14:textId="77777777" w:rsidR="00231A73" w:rsidRDefault="00231A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D176D" w14:paraId="6F1DB506" w14:textId="77777777" w:rsidTr="00641C8A">
        <w:tc>
          <w:tcPr>
            <w:tcW w:w="10296" w:type="dxa"/>
          </w:tcPr>
          <w:p w14:paraId="1A9C094E" w14:textId="4E920012" w:rsidR="004D176D" w:rsidRDefault="00231A73" w:rsidP="00641C8A">
            <w:pPr>
              <w:keepNext/>
            </w:pPr>
            <w:r>
              <w:rPr>
                <w:noProof/>
              </w:rPr>
              <w:drawing>
                <wp:inline distT="0" distB="0" distL="0" distR="0" wp14:anchorId="52198E2D" wp14:editId="769E6CA2">
                  <wp:extent cx="3793067" cy="3244384"/>
                  <wp:effectExtent l="0" t="0" r="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02 at 4.17.25 PM.png"/>
                          <pic:cNvPicPr/>
                        </pic:nvPicPr>
                        <pic:blipFill>
                          <a:blip r:embed="rId110">
                            <a:extLst>
                              <a:ext uri="{28A0092B-C50C-407E-A947-70E740481C1C}">
                                <a14:useLocalDpi xmlns:a14="http://schemas.microsoft.com/office/drawing/2010/main"/>
                              </a:ext>
                            </a:extLst>
                          </a:blip>
                          <a:stretch>
                            <a:fillRect/>
                          </a:stretch>
                        </pic:blipFill>
                        <pic:spPr>
                          <a:xfrm>
                            <a:off x="0" y="0"/>
                            <a:ext cx="3793067" cy="3244384"/>
                          </a:xfrm>
                          <a:prstGeom prst="rect">
                            <a:avLst/>
                          </a:prstGeom>
                        </pic:spPr>
                      </pic:pic>
                    </a:graphicData>
                  </a:graphic>
                </wp:inline>
              </w:drawing>
            </w:r>
          </w:p>
        </w:tc>
      </w:tr>
    </w:tbl>
    <w:p w14:paraId="674BBA36" w14:textId="389E3417" w:rsidR="004D176D" w:rsidRDefault="004D176D">
      <w:pPr>
        <w:pStyle w:val="Caption"/>
      </w:pPr>
      <w:bookmarkStart w:id="2854" w:name="_Ref392084571"/>
      <w:bookmarkStart w:id="2855" w:name="_Ref392084565"/>
      <w:bookmarkStart w:id="2856" w:name="_Toc26612611"/>
      <w:bookmarkStart w:id="2857" w:name="_Toc132386948"/>
      <w:r>
        <w:t xml:space="preserve">Figure </w:t>
      </w:r>
      <w:ins w:id="2858" w:author="Chris Satterlee" w:date="2023-04-10T08:38:00Z">
        <w:r w:rsidR="00773954">
          <w:fldChar w:fldCharType="begin"/>
        </w:r>
        <w:r w:rsidR="00773954">
          <w:instrText xml:space="preserve"> STYLEREF 1 \s </w:instrText>
        </w:r>
      </w:ins>
      <w:r w:rsidR="00773954">
        <w:fldChar w:fldCharType="separate"/>
      </w:r>
      <w:r w:rsidR="0051422D">
        <w:rPr>
          <w:noProof/>
        </w:rPr>
        <w:t>9</w:t>
      </w:r>
      <w:ins w:id="2859"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860" w:author="Chris Satterlee" w:date="2023-04-14T18:03:00Z">
        <w:r w:rsidR="0051422D">
          <w:rPr>
            <w:noProof/>
          </w:rPr>
          <w:t>8</w:t>
        </w:r>
      </w:ins>
      <w:ins w:id="2861" w:author="Chris Satterlee" w:date="2023-04-10T08:38:00Z">
        <w:r w:rsidR="00773954">
          <w:fldChar w:fldCharType="end"/>
        </w:r>
      </w:ins>
      <w:del w:id="2862" w:author="Chris Satterlee" w:date="2023-04-10T08:38:00Z">
        <w:r w:rsidDel="00773954">
          <w:fldChar w:fldCharType="begin"/>
        </w:r>
        <w:r w:rsidDel="00773954">
          <w:delInstrText xml:space="preserve"> STYLEREF 1 \s </w:delInstrText>
        </w:r>
        <w:r w:rsidDel="00773954">
          <w:fldChar w:fldCharType="separate"/>
        </w:r>
        <w:r w:rsidR="005C4776" w:rsidDel="00773954">
          <w:rPr>
            <w:noProof/>
          </w:rPr>
          <w:delText>9</w:delText>
        </w:r>
        <w:r w:rsidDel="00773954">
          <w:rPr>
            <w:noProof/>
          </w:rPr>
          <w:fldChar w:fldCharType="end"/>
        </w:r>
        <w:r w:rsidR="00431366" w:rsidDel="00773954">
          <w:noBreakHyphen/>
        </w:r>
        <w:r w:rsidDel="00773954">
          <w:fldChar w:fldCharType="begin"/>
        </w:r>
        <w:r w:rsidDel="00773954">
          <w:delInstrText xml:space="preserve"> SEQ Figure \* ARABIC \s 1 </w:delInstrText>
        </w:r>
        <w:r w:rsidDel="00773954">
          <w:fldChar w:fldCharType="separate"/>
        </w:r>
        <w:r w:rsidR="005C4776" w:rsidDel="00773954">
          <w:rPr>
            <w:noProof/>
          </w:rPr>
          <w:delText>8</w:delText>
        </w:r>
        <w:r w:rsidDel="00773954">
          <w:rPr>
            <w:noProof/>
          </w:rPr>
          <w:fldChar w:fldCharType="end"/>
        </w:r>
      </w:del>
      <w:bookmarkEnd w:id="2854"/>
      <w:r>
        <w:t>: Bias battery calibration dialog</w:t>
      </w:r>
      <w:bookmarkEnd w:id="2855"/>
      <w:bookmarkEnd w:id="2856"/>
      <w:bookmarkEnd w:id="2857"/>
    </w:p>
    <w:p w14:paraId="625C51B0" w14:textId="04BAEB92" w:rsidR="008718AE" w:rsidRDefault="008718AE">
      <w:r>
        <w:t xml:space="preserve"> </w:t>
      </w:r>
    </w:p>
    <w:p w14:paraId="5D36EEAB" w14:textId="77777777" w:rsidR="008718AE" w:rsidRDefault="008718AE" w:rsidP="0054405C">
      <w:pPr>
        <w:pStyle w:val="Heading3"/>
      </w:pPr>
      <w:bookmarkStart w:id="2863" w:name="_Ref392246207"/>
      <w:bookmarkStart w:id="2864" w:name="_Ref392246211"/>
      <w:bookmarkStart w:id="2865" w:name="_Toc26612575"/>
      <w:bookmarkStart w:id="2866" w:name="_Toc132386899"/>
      <w:r>
        <w:t>Swinging an IV Curve with a Bias Battery</w:t>
      </w:r>
      <w:bookmarkEnd w:id="2863"/>
      <w:bookmarkEnd w:id="2864"/>
      <w:bookmarkEnd w:id="2865"/>
      <w:bookmarkEnd w:id="2866"/>
    </w:p>
    <w:p w14:paraId="35C1A92D" w14:textId="17CC138A" w:rsidR="008718AE" w:rsidRDefault="004D176D">
      <w:r>
        <w:t xml:space="preserve">After one manual </w:t>
      </w:r>
      <w:r w:rsidR="008718AE">
        <w:t>bias battery calibration has been performed</w:t>
      </w:r>
      <w:r>
        <w:t xml:space="preserve"> and dynamic calibration is enabled</w:t>
      </w:r>
      <w:r w:rsidR="00231A73">
        <w:t>,</w:t>
      </w:r>
      <w:r>
        <w:t xml:space="preserve"> you are ready to swing biased PV cell I</w:t>
      </w:r>
      <w:r w:rsidR="008718AE">
        <w:t>V curves.</w:t>
      </w:r>
    </w:p>
    <w:p w14:paraId="079A75FB" w14:textId="77777777" w:rsidR="008718AE" w:rsidRDefault="008718AE" w:rsidP="009F65DA">
      <w:pPr>
        <w:pStyle w:val="Heading4"/>
      </w:pPr>
      <w:bookmarkStart w:id="2867" w:name="_Toc26612576"/>
      <w:bookmarkStart w:id="2868" w:name="_Toc132386900"/>
      <w:r>
        <w:t>Applying the Battery Bias</w:t>
      </w:r>
      <w:bookmarkEnd w:id="2867"/>
      <w:bookmarkEnd w:id="2868"/>
    </w:p>
    <w:p w14:paraId="4ED41E51" w14:textId="6F6D4EFD" w:rsidR="0001091C" w:rsidRDefault="0001091C">
      <w:r>
        <w:t>With the default preferences, the 2</w:t>
      </w:r>
      <w:r w:rsidRPr="00641C8A">
        <w:rPr>
          <w:vertAlign w:val="superscript"/>
        </w:rPr>
        <w:t>nd</w:t>
      </w:r>
      <w:r>
        <w:t xml:space="preserve"> relay will remain OFF when the Swing! button is pressed, and the resulting curve will be of whatever is connected between the bottom two binding posts OR between the bottom black and top red binding posts.  If the bias battery and PV cell are connected as shown in </w:t>
      </w:r>
      <w:r>
        <w:fldChar w:fldCharType="begin"/>
      </w:r>
      <w:r>
        <w:instrText xml:space="preserve"> REF _Ref392076071 \h </w:instrText>
      </w:r>
      <w:r>
        <w:fldChar w:fldCharType="separate"/>
      </w:r>
      <w:ins w:id="2869" w:author="Chris Satterlee" w:date="2023-04-14T18:03:00Z">
        <w:r w:rsidR="0051422D">
          <w:t xml:space="preserve">Figure </w:t>
        </w:r>
        <w:r w:rsidR="0051422D">
          <w:rPr>
            <w:noProof/>
          </w:rPr>
          <w:t>9</w:t>
        </w:r>
        <w:r w:rsidR="0051422D">
          <w:noBreakHyphen/>
        </w:r>
        <w:r w:rsidR="0051422D">
          <w:rPr>
            <w:noProof/>
          </w:rPr>
          <w:t>3</w:t>
        </w:r>
        <w:r w:rsidR="0051422D" w:rsidDel="00773954">
          <w:rPr>
            <w:noProof/>
          </w:rPr>
          <w:t>9</w:t>
        </w:r>
        <w:r w:rsidR="0051422D" w:rsidDel="00773954">
          <w:noBreakHyphen/>
        </w:r>
        <w:r w:rsidR="0051422D" w:rsidDel="00773954">
          <w:rPr>
            <w:noProof/>
          </w:rPr>
          <w:t>3</w:t>
        </w:r>
      </w:ins>
      <w:del w:id="2870" w:author="Chris Satterlee" w:date="2023-04-14T17:45:00Z">
        <w:r w:rsidR="0054405C" w:rsidDel="00E84351">
          <w:delText xml:space="preserve">Figure </w:delText>
        </w:r>
        <w:r w:rsidR="0054405C" w:rsidDel="00E84351">
          <w:rPr>
            <w:noProof/>
          </w:rPr>
          <w:delText>9</w:delText>
        </w:r>
        <w:r w:rsidR="0054405C" w:rsidDel="00E84351">
          <w:noBreakHyphen/>
        </w:r>
        <w:r w:rsidR="0054405C" w:rsidDel="00E84351">
          <w:rPr>
            <w:noProof/>
          </w:rPr>
          <w:delText>3</w:delText>
        </w:r>
      </w:del>
      <w:r>
        <w:fldChar w:fldCharType="end"/>
      </w:r>
      <w:r>
        <w:t>, you will get the IV curve of the bias battery itself, which is probably not what you want.</w:t>
      </w:r>
    </w:p>
    <w:p w14:paraId="6C5A5129" w14:textId="77777777" w:rsidR="0001091C" w:rsidRDefault="0001091C"/>
    <w:p w14:paraId="460C4F81" w14:textId="424F3E6D" w:rsidR="0001091C" w:rsidRDefault="0001091C">
      <w:r>
        <w:t>You need to turn</w:t>
      </w:r>
      <w:r w:rsidR="008718AE">
        <w:t xml:space="preserve"> “Battery bias” to “On” on the Plotting tab of Preferences</w:t>
      </w:r>
      <w:r w:rsidR="00F40771">
        <w:t xml:space="preserve"> (see </w:t>
      </w:r>
      <w:r w:rsidR="00F40771">
        <w:fldChar w:fldCharType="begin"/>
      </w:r>
      <w:r w:rsidR="00F40771">
        <w:instrText xml:space="preserve"> REF _Ref392084214 \h </w:instrText>
      </w:r>
      <w:r w:rsidR="00F40771">
        <w:fldChar w:fldCharType="separate"/>
      </w:r>
      <w:ins w:id="2871" w:author="Chris Satterlee" w:date="2023-04-14T18:03:00Z">
        <w:r w:rsidR="0051422D">
          <w:t xml:space="preserve">Figure </w:t>
        </w:r>
        <w:r w:rsidR="0051422D">
          <w:rPr>
            <w:noProof/>
          </w:rPr>
          <w:t>4</w:t>
        </w:r>
        <w:r w:rsidR="0051422D">
          <w:noBreakHyphen/>
        </w:r>
        <w:r w:rsidR="0051422D">
          <w:rPr>
            <w:noProof/>
          </w:rPr>
          <w:t>16</w:t>
        </w:r>
        <w:r w:rsidR="0051422D" w:rsidDel="00773954">
          <w:rPr>
            <w:noProof/>
          </w:rPr>
          <w:t>4</w:t>
        </w:r>
        <w:r w:rsidR="0051422D" w:rsidDel="00773954">
          <w:noBreakHyphen/>
        </w:r>
        <w:r w:rsidR="0051422D" w:rsidDel="00773954">
          <w:rPr>
            <w:noProof/>
          </w:rPr>
          <w:t>16</w:t>
        </w:r>
      </w:ins>
      <w:del w:id="2872"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16</w:delText>
        </w:r>
      </w:del>
      <w:r w:rsidR="00F40771">
        <w:fldChar w:fldCharType="end"/>
      </w:r>
      <w:r w:rsidR="00F40771">
        <w:t xml:space="preserve"> on page </w:t>
      </w:r>
      <w:r w:rsidR="00F40771">
        <w:fldChar w:fldCharType="begin"/>
      </w:r>
      <w:r w:rsidR="00F40771">
        <w:instrText xml:space="preserve"> PAGEREF _Ref354223510 \h </w:instrText>
      </w:r>
      <w:r w:rsidR="00F40771">
        <w:fldChar w:fldCharType="separate"/>
      </w:r>
      <w:ins w:id="2873" w:author="Chris Satterlee" w:date="2023-04-14T18:03:00Z">
        <w:r w:rsidR="0051422D">
          <w:rPr>
            <w:noProof/>
          </w:rPr>
          <w:t>49</w:t>
        </w:r>
      </w:ins>
      <w:del w:id="2874" w:author="Chris Satterlee" w:date="2023-04-11T18:15:00Z">
        <w:r w:rsidR="005C4776" w:rsidDel="00335B82">
          <w:rPr>
            <w:noProof/>
          </w:rPr>
          <w:delText>46</w:delText>
        </w:r>
      </w:del>
      <w:r w:rsidR="00F40771">
        <w:fldChar w:fldCharType="end"/>
      </w:r>
      <w:r w:rsidR="00F40771">
        <w:t>)</w:t>
      </w:r>
      <w:r>
        <w:t>.</w:t>
      </w:r>
    </w:p>
    <w:p w14:paraId="43BDA728" w14:textId="77777777" w:rsidR="0001091C" w:rsidRDefault="0001091C"/>
    <w:p w14:paraId="7D6EFE8E" w14:textId="7BB1A304" w:rsidR="008718AE" w:rsidRDefault="0001091C">
      <w:r>
        <w:t xml:space="preserve">If dynamic bias battery calibration is enabled (recommended), when you press </w:t>
      </w:r>
      <w:proofErr w:type="gramStart"/>
      <w:r>
        <w:t>Swing!,</w:t>
      </w:r>
      <w:proofErr w:type="gramEnd"/>
      <w:r>
        <w:t xml:space="preserve"> the software will first swing a calibration curve for the battery itself with the 2</w:t>
      </w:r>
      <w:r w:rsidRPr="00641C8A">
        <w:rPr>
          <w:vertAlign w:val="superscript"/>
        </w:rPr>
        <w:t>nd</w:t>
      </w:r>
      <w:r>
        <w:t xml:space="preserve"> relay OFF.  It will then turn the second relay ON and swing the combined curve of the bias battery and PV cell in series. However, what is </w:t>
      </w:r>
      <w:r w:rsidRPr="00641C8A">
        <w:rPr>
          <w:u w:val="single"/>
        </w:rPr>
        <w:t>displayed</w:t>
      </w:r>
      <w:r>
        <w:t xml:space="preserve"> has the battery curve</w:t>
      </w:r>
      <w:r w:rsidR="008718AE">
        <w:t xml:space="preserve"> subtracted from the combined curve, leaving the curve </w:t>
      </w:r>
      <w:r w:rsidR="004D176D">
        <w:t xml:space="preserve">of </w:t>
      </w:r>
      <w:r w:rsidR="008718AE">
        <w:t>the PV cell</w:t>
      </w:r>
      <w:r w:rsidR="004D176D">
        <w:t xml:space="preserve"> itself</w:t>
      </w:r>
      <w:r w:rsidR="008718AE">
        <w:t>.</w:t>
      </w:r>
    </w:p>
    <w:p w14:paraId="4FF7D514" w14:textId="77777777" w:rsidR="0001091C" w:rsidRDefault="0001091C"/>
    <w:p w14:paraId="61957EE3" w14:textId="3455E7D3" w:rsidR="0001091C" w:rsidRDefault="0001091C" w:rsidP="0001091C">
      <w:r>
        <w:lastRenderedPageBreak/>
        <w:t xml:space="preserve">If dynamic bias battery calibration is not enabled (not recommended), when you press </w:t>
      </w:r>
      <w:proofErr w:type="gramStart"/>
      <w:r>
        <w:t>Swing!,</w:t>
      </w:r>
      <w:proofErr w:type="gramEnd"/>
      <w:r>
        <w:t xml:space="preserve"> the software will turn the second relay ON and swing the combined curve of the bias batter</w:t>
      </w:r>
      <w:r w:rsidR="00A01F99">
        <w:t>y and PV cell in series. W</w:t>
      </w:r>
      <w:r>
        <w:t xml:space="preserve">hat is </w:t>
      </w:r>
      <w:r w:rsidRPr="00641C8A">
        <w:t>displayed</w:t>
      </w:r>
      <w:r>
        <w:t xml:space="preserve"> has the battery curve subtracted from the combined curve, leaving the curve of the PV cell itself.</w:t>
      </w:r>
      <w:r w:rsidR="00A01F99">
        <w:t xml:space="preserve"> But in this case, </w:t>
      </w:r>
      <w:r>
        <w:t xml:space="preserve">the battery curve </w:t>
      </w:r>
      <w:r w:rsidR="00A01F99">
        <w:t xml:space="preserve">it subtracts </w:t>
      </w:r>
      <w:r>
        <w:t xml:space="preserve">is “old”, </w:t>
      </w:r>
      <w:proofErr w:type="gramStart"/>
      <w:r>
        <w:t>i.e.</w:t>
      </w:r>
      <w:proofErr w:type="gramEnd"/>
      <w:r>
        <w:t xml:space="preserve"> the one from the most recent manual (or dynamic) calibration.</w:t>
      </w:r>
    </w:p>
    <w:p w14:paraId="3FADA4E2" w14:textId="77777777" w:rsidR="004D176D" w:rsidRDefault="004D176D"/>
    <w:p w14:paraId="267DA1DD" w14:textId="30434CC3" w:rsidR="00231A73" w:rsidRDefault="004D176D">
      <w:r>
        <w:t xml:space="preserve">Note that when you use the Results Wizard to look at these IV curves, you can bring up Preferences and “play” with the “Battery bias” button to toggle back and forth between seeing the combined </w:t>
      </w:r>
      <w:proofErr w:type="spellStart"/>
      <w:r>
        <w:t>battery+PV</w:t>
      </w:r>
      <w:proofErr w:type="spellEnd"/>
      <w:r>
        <w:t xml:space="preserve"> curve that was actually measured and the PV-only curve that was derived. You can also see the bias battery calibration curve itself by selecting the “Battery” folder (see Section </w:t>
      </w:r>
      <w:r>
        <w:fldChar w:fldCharType="begin"/>
      </w:r>
      <w:r>
        <w:instrText xml:space="preserve"> REF _Ref357172036 \r \h </w:instrText>
      </w:r>
      <w:r>
        <w:fldChar w:fldCharType="separate"/>
      </w:r>
      <w:r w:rsidR="0051422D">
        <w:t>4.4.9</w:t>
      </w:r>
      <w:r>
        <w:fldChar w:fldCharType="end"/>
      </w:r>
      <w:r>
        <w:t xml:space="preserve"> on page </w:t>
      </w:r>
      <w:r>
        <w:fldChar w:fldCharType="begin"/>
      </w:r>
      <w:r>
        <w:instrText xml:space="preserve"> PAGEREF _Ref357172036 \h </w:instrText>
      </w:r>
      <w:r>
        <w:fldChar w:fldCharType="separate"/>
      </w:r>
      <w:ins w:id="2875" w:author="Chris Satterlee" w:date="2023-04-14T18:03:00Z">
        <w:r w:rsidR="0051422D">
          <w:rPr>
            <w:noProof/>
          </w:rPr>
          <w:t>44</w:t>
        </w:r>
      </w:ins>
      <w:del w:id="2876" w:author="Chris Satterlee" w:date="2023-04-11T18:15:00Z">
        <w:r w:rsidR="005C4776" w:rsidDel="00335B82">
          <w:rPr>
            <w:noProof/>
          </w:rPr>
          <w:delText>41</w:delText>
        </w:r>
      </w:del>
      <w:r>
        <w:fldChar w:fldCharType="end"/>
      </w:r>
      <w:r>
        <w:t>).</w:t>
      </w:r>
    </w:p>
    <w:p w14:paraId="75C06E56" w14:textId="62CB98DA" w:rsidR="00231A73" w:rsidRDefault="00231A73" w:rsidP="009F65DA">
      <w:pPr>
        <w:pStyle w:val="Heading4"/>
      </w:pPr>
      <w:bookmarkStart w:id="2877" w:name="_Toc26612577"/>
      <w:bookmarkStart w:id="2878" w:name="_Toc132386901"/>
      <w:r>
        <w:t>Calibrating Based on a Biased IV Curve</w:t>
      </w:r>
      <w:bookmarkEnd w:id="2877"/>
      <w:bookmarkEnd w:id="2878"/>
    </w:p>
    <w:p w14:paraId="7255DB51" w14:textId="3E4D35DD" w:rsidR="00231A73" w:rsidRPr="00231A73" w:rsidRDefault="00231A73">
      <w:r>
        <w:t xml:space="preserve">You may perform a voltage calibration after swinging an IV curve with “Battery bias” set to On, using the normal procedure. You may not, however, perform a current calibration in this case.  The voltage calibration is only calibrating the “subtraction”, and that is only relevant to voltage. </w:t>
      </w:r>
    </w:p>
    <w:p w14:paraId="7B9B0D50" w14:textId="55E8AB71" w:rsidR="00231A73" w:rsidRDefault="00231A73" w:rsidP="0054405C">
      <w:pPr>
        <w:pStyle w:val="Heading2"/>
      </w:pPr>
      <w:bookmarkStart w:id="2879" w:name="_Toc26612578"/>
      <w:bookmarkStart w:id="2880" w:name="_Toc132386902"/>
      <w:r>
        <w:t>Consider Using Multiple High Power PV Cells in Series</w:t>
      </w:r>
      <w:bookmarkEnd w:id="2879"/>
      <w:bookmarkEnd w:id="2880"/>
    </w:p>
    <w:p w14:paraId="46E8B0B5" w14:textId="77777777" w:rsidR="00CF0F76" w:rsidRDefault="00231A73">
      <w:r>
        <w:t>It is possible to get good IV curves for single high power PV cells using a bias battery (and a lot of work has gone into making this possible). However, if it is feasible to test 3 or more “identical” PV cells in series, then a bias battery is not needed.  This simpler configuration is always going to produce more reliable results than the bias battery configuration</w:t>
      </w:r>
      <w:r w:rsidR="00064C3B">
        <w:t>, and is recommended</w:t>
      </w:r>
      <w:r>
        <w:t>.</w:t>
      </w:r>
      <w:r w:rsidR="00326171">
        <w:t xml:space="preserve"> Just remember that the total voltage must be less than 5V.</w:t>
      </w:r>
    </w:p>
    <w:p w14:paraId="4349DD08" w14:textId="64BC566F" w:rsidR="001C6AF7" w:rsidRDefault="001C6AF7" w:rsidP="002317A9">
      <w:pPr>
        <w:pStyle w:val="Heading1"/>
      </w:pPr>
      <w:r>
        <w:lastRenderedPageBreak/>
        <w:t xml:space="preserve"> </w:t>
      </w:r>
      <w:bookmarkStart w:id="2881" w:name="_Toc132386903"/>
      <w:r>
        <w:t>Simulation</w:t>
      </w:r>
      <w:bookmarkEnd w:id="2881"/>
    </w:p>
    <w:p w14:paraId="284CD3B7" w14:textId="692615A9" w:rsidR="001756C5" w:rsidRDefault="001756C5" w:rsidP="00E11436">
      <w:pPr>
        <w:rPr>
          <w:ins w:id="2882" w:author="Chris Satterlee" w:date="2023-04-13T21:42:00Z"/>
        </w:rPr>
      </w:pPr>
      <w:r>
        <w:t xml:space="preserve">The IV Swinger 2 application </w:t>
      </w:r>
      <w:r w:rsidR="005C4776">
        <w:t>includes</w:t>
      </w:r>
      <w:r>
        <w:t xml:space="preserve"> a hardware simulator that is useful to choose components for “scaled” versions that are capable of measuring IV curves for PV modules or cells that are smaller or larger than the standard design supports. The simulator is invoked from the Run Simulator entry on the Help menu. This is an intentionally inconspicuous place since the vast majority of users will have no reason to use it. There is another document entitled “</w:t>
      </w:r>
      <w:ins w:id="2883" w:author="Chris Satterlee" w:date="2023-04-14T15:48:00Z">
        <w:r w:rsidR="00E06077">
          <w:fldChar w:fldCharType="begin"/>
        </w:r>
        <w:r w:rsidR="00E06077">
          <w:instrText xml:space="preserve"> HYPERLINK "https://raw.githubusercontent.com/csatt/IV_Swinger/master/docs/IV_Swinger2/IV_Swinger2_Scaling.pdf" </w:instrText>
        </w:r>
        <w:r w:rsidR="00E06077">
          <w:fldChar w:fldCharType="separate"/>
        </w:r>
        <w:r w:rsidRPr="00E06077">
          <w:rPr>
            <w:rStyle w:val="Hyperlink"/>
          </w:rPr>
          <w:t>IV Swinger2: Hardware Scaling</w:t>
        </w:r>
        <w:r w:rsidR="00E06077">
          <w:fldChar w:fldCharType="end"/>
        </w:r>
      </w:ins>
      <w:r>
        <w:t xml:space="preserve">” that </w:t>
      </w:r>
      <w:r w:rsidR="00C84236">
        <w:t>describes how to use the simulator.</w:t>
      </w:r>
    </w:p>
    <w:p w14:paraId="735F46F0" w14:textId="77777777" w:rsidR="00EF353E" w:rsidRDefault="00EF353E" w:rsidP="00E11436">
      <w:pPr>
        <w:rPr>
          <w:ins w:id="2884" w:author="Chris Satterlee" w:date="2023-04-13T21:42: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885" w:author="Chris Satterlee" w:date="2023-04-13T21:43:00Z">
          <w:tblPr>
            <w:tblStyle w:val="TableGrid"/>
            <w:tblW w:w="0" w:type="auto"/>
            <w:tblLook w:val="04A0" w:firstRow="1" w:lastRow="0" w:firstColumn="1" w:lastColumn="0" w:noHBand="0" w:noVBand="1"/>
          </w:tblPr>
        </w:tblPrChange>
      </w:tblPr>
      <w:tblGrid>
        <w:gridCol w:w="10296"/>
        <w:tblGridChange w:id="2886">
          <w:tblGrid>
            <w:gridCol w:w="10296"/>
          </w:tblGrid>
        </w:tblGridChange>
      </w:tblGrid>
      <w:tr w:rsidR="00EF353E" w14:paraId="3F1060C3" w14:textId="77777777" w:rsidTr="00EF353E">
        <w:trPr>
          <w:ins w:id="2887" w:author="Chris Satterlee" w:date="2023-04-13T21:42:00Z"/>
        </w:trPr>
        <w:tc>
          <w:tcPr>
            <w:tcW w:w="10296" w:type="dxa"/>
            <w:tcPrChange w:id="2888" w:author="Chris Satterlee" w:date="2023-04-13T21:43:00Z">
              <w:tcPr>
                <w:tcW w:w="10296" w:type="dxa"/>
              </w:tcPr>
            </w:tcPrChange>
          </w:tcPr>
          <w:p w14:paraId="44C4702E" w14:textId="0DD05018" w:rsidR="00EF353E" w:rsidRDefault="00EF353E" w:rsidP="00E11436">
            <w:pPr>
              <w:rPr>
                <w:ins w:id="2889" w:author="Chris Satterlee" w:date="2023-04-13T21:42:00Z"/>
              </w:rPr>
            </w:pPr>
            <w:ins w:id="2890" w:author="Chris Satterlee" w:date="2023-04-13T21:42:00Z">
              <w:r>
                <w:rPr>
                  <w:noProof/>
                </w:rPr>
                <w:drawing>
                  <wp:inline distT="0" distB="0" distL="0" distR="0" wp14:anchorId="0B9D6BEF" wp14:editId="46C88E73">
                    <wp:extent cx="5669280" cy="5151283"/>
                    <wp:effectExtent l="0" t="0" r="0" b="5080"/>
                    <wp:docPr id="2898264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26461" name="Picture 289826461"/>
                            <pic:cNvPicPr/>
                          </pic:nvPicPr>
                          <pic:blipFill>
                            <a:blip r:embed="rId111"/>
                            <a:stretch>
                              <a:fillRect/>
                            </a:stretch>
                          </pic:blipFill>
                          <pic:spPr>
                            <a:xfrm>
                              <a:off x="0" y="0"/>
                              <a:ext cx="5674755" cy="5156258"/>
                            </a:xfrm>
                            <a:prstGeom prst="rect">
                              <a:avLst/>
                            </a:prstGeom>
                          </pic:spPr>
                        </pic:pic>
                      </a:graphicData>
                    </a:graphic>
                  </wp:inline>
                </w:drawing>
              </w:r>
            </w:ins>
          </w:p>
        </w:tc>
      </w:tr>
    </w:tbl>
    <w:p w14:paraId="0C9A45DD" w14:textId="77777777" w:rsidR="00EF353E" w:rsidRDefault="00EF353E" w:rsidP="00E11436">
      <w:pPr>
        <w:rPr>
          <w:ins w:id="2891" w:author="Chris Satterlee" w:date="2023-04-11T18:11:00Z"/>
        </w:rPr>
      </w:pPr>
    </w:p>
    <w:p w14:paraId="39357114" w14:textId="77777777" w:rsidR="001D1DF0" w:rsidRDefault="001D1DF0" w:rsidP="002317A9">
      <w:pPr>
        <w:pStyle w:val="Heading1"/>
        <w:rPr>
          <w:ins w:id="2892" w:author="Chris Satterlee" w:date="2023-04-11T18:11:00Z"/>
        </w:rPr>
      </w:pPr>
      <w:bookmarkStart w:id="2893" w:name="_Ref132057470"/>
      <w:bookmarkStart w:id="2894" w:name="_Toc132386904"/>
      <w:ins w:id="2895" w:author="Chris Satterlee" w:date="2023-04-11T18:11:00Z">
        <w:r>
          <w:lastRenderedPageBreak/>
          <w:t>Remote Command Feature</w:t>
        </w:r>
        <w:bookmarkEnd w:id="2893"/>
        <w:bookmarkEnd w:id="2894"/>
      </w:ins>
    </w:p>
    <w:p w14:paraId="523FCDAD" w14:textId="77777777" w:rsidR="001D1DF0" w:rsidRDefault="001D1DF0" w:rsidP="001D1DF0">
      <w:pPr>
        <w:rPr>
          <w:ins w:id="2896" w:author="Chris Satterlee" w:date="2023-04-11T18:11:00Z"/>
        </w:rPr>
      </w:pPr>
      <w:ins w:id="2897" w:author="Chris Satterlee" w:date="2023-04-11T18:11:00Z">
        <w:r>
          <w:t>The remote command feature was introduced in v2.8.0. It allows external client programs (running on the same computer or on a different computer) to send commands to the IV Swinger 2 application. A received command is executed and a reply is sent back to the requester.</w:t>
        </w:r>
      </w:ins>
    </w:p>
    <w:p w14:paraId="74C255A3" w14:textId="77777777" w:rsidR="001D1DF0" w:rsidRDefault="001D1DF0" w:rsidP="001D1DF0">
      <w:pPr>
        <w:rPr>
          <w:ins w:id="2898" w:author="Chris Satterlee" w:date="2023-04-11T18:11:00Z"/>
        </w:rPr>
      </w:pPr>
    </w:p>
    <w:p w14:paraId="5E5C4EB7" w14:textId="77777777" w:rsidR="001D1DF0" w:rsidRDefault="001D1DF0" w:rsidP="001D1DF0">
      <w:pPr>
        <w:rPr>
          <w:ins w:id="2899" w:author="Chris Satterlee" w:date="2023-04-11T18:11:00Z"/>
        </w:rPr>
      </w:pPr>
      <w:ins w:id="2900" w:author="Chris Satterlee" w:date="2023-04-11T18:11:00Z">
        <w:r>
          <w:t xml:space="preserve">The feature uses the open-source </w:t>
        </w:r>
        <w:proofErr w:type="spellStart"/>
        <w:r>
          <w:t>ZeroMQ</w:t>
        </w:r>
        <w:proofErr w:type="spellEnd"/>
        <w:r>
          <w:t xml:space="preserve"> messaging library, which the client program must also use. Many (currently 28) programming languages are supported by </w:t>
        </w:r>
        <w:proofErr w:type="spellStart"/>
        <w:r>
          <w:t>ZeroMQ</w:t>
        </w:r>
        <w:proofErr w:type="spellEnd"/>
        <w:r>
          <w:t>. The simple request/reply (REQ/REP) client/server pattern is used.</w:t>
        </w:r>
      </w:ins>
    </w:p>
    <w:p w14:paraId="1644B01A" w14:textId="77777777" w:rsidR="001D1DF0" w:rsidRDefault="001D1DF0" w:rsidP="001D1DF0">
      <w:pPr>
        <w:rPr>
          <w:ins w:id="2901" w:author="Chris Satterlee" w:date="2023-04-11T18:11:00Z"/>
        </w:rPr>
      </w:pPr>
    </w:p>
    <w:p w14:paraId="6424A551" w14:textId="66C8432B" w:rsidR="001D1DF0" w:rsidRDefault="001D1DF0" w:rsidP="001D1DF0">
      <w:pPr>
        <w:rPr>
          <w:ins w:id="2902" w:author="Chris Satterlee" w:date="2023-04-11T18:11:00Z"/>
        </w:rPr>
      </w:pPr>
      <w:ins w:id="2903" w:author="Chris Satterlee" w:date="2023-04-11T18:11:00Z">
        <w:r>
          <w:t xml:space="preserve">The Remote Command tab of Preferences is used to configure and enable the feature. See section </w:t>
        </w:r>
        <w:r>
          <w:fldChar w:fldCharType="begin"/>
        </w:r>
        <w:r>
          <w:instrText xml:space="preserve"> REF _Ref131953744 \r \h </w:instrText>
        </w:r>
      </w:ins>
      <w:ins w:id="2904" w:author="Chris Satterlee" w:date="2023-04-11T18:11:00Z">
        <w:r>
          <w:fldChar w:fldCharType="separate"/>
        </w:r>
      </w:ins>
      <w:ins w:id="2905" w:author="Chris Satterlee" w:date="2023-04-14T18:03:00Z">
        <w:r w:rsidR="0051422D">
          <w:t>4.5.5</w:t>
        </w:r>
      </w:ins>
      <w:ins w:id="2906" w:author="Chris Satterlee" w:date="2023-04-11T18:11:00Z">
        <w:r>
          <w:fldChar w:fldCharType="end"/>
        </w:r>
        <w:r>
          <w:t xml:space="preserve"> on page </w:t>
        </w:r>
        <w:r>
          <w:fldChar w:fldCharType="begin"/>
        </w:r>
        <w:r>
          <w:instrText xml:space="preserve"> PAGEREF _Ref131953744 \h </w:instrText>
        </w:r>
      </w:ins>
      <w:ins w:id="2907" w:author="Chris Satterlee" w:date="2023-04-11T18:11:00Z">
        <w:r>
          <w:fldChar w:fldCharType="separate"/>
        </w:r>
      </w:ins>
      <w:ins w:id="2908" w:author="Chris Satterlee" w:date="2023-04-14T18:03:00Z">
        <w:r w:rsidR="0051422D">
          <w:rPr>
            <w:noProof/>
          </w:rPr>
          <w:t>58</w:t>
        </w:r>
      </w:ins>
      <w:ins w:id="2909" w:author="Chris Satterlee" w:date="2023-04-11T18:11:00Z">
        <w:r>
          <w:fldChar w:fldCharType="end"/>
        </w:r>
        <w:r>
          <w:t xml:space="preserve">. If the instances feature (page </w:t>
        </w:r>
        <w:r>
          <w:fldChar w:fldCharType="begin"/>
        </w:r>
        <w:r>
          <w:instrText xml:space="preserve"> PAGEREF _Ref132027760 \h </w:instrText>
        </w:r>
      </w:ins>
      <w:ins w:id="2910" w:author="Chris Satterlee" w:date="2023-04-11T18:11:00Z">
        <w:r>
          <w:fldChar w:fldCharType="separate"/>
        </w:r>
      </w:ins>
      <w:ins w:id="2911" w:author="Chris Satterlee" w:date="2023-04-14T18:03:00Z">
        <w:r w:rsidR="0051422D">
          <w:rPr>
            <w:noProof/>
          </w:rPr>
          <w:t>33</w:t>
        </w:r>
      </w:ins>
      <w:ins w:id="2912" w:author="Chris Satterlee" w:date="2023-04-11T18:11:00Z">
        <w:r>
          <w:fldChar w:fldCharType="end"/>
        </w:r>
        <w:r>
          <w:t>) is used, each instance may be configured to independently accept remote commands on its own port concurrently with the others.</w:t>
        </w:r>
      </w:ins>
    </w:p>
    <w:p w14:paraId="6CE70664" w14:textId="77777777" w:rsidR="001D1DF0" w:rsidRDefault="001D1DF0" w:rsidP="001D1DF0">
      <w:pPr>
        <w:rPr>
          <w:ins w:id="2913" w:author="Chris Satterlee" w:date="2023-04-11T18:11:00Z"/>
        </w:rPr>
      </w:pPr>
    </w:p>
    <w:p w14:paraId="75ED0EBB" w14:textId="77777777" w:rsidR="001D1DF0" w:rsidRDefault="001D1DF0" w:rsidP="001D1DF0">
      <w:pPr>
        <w:rPr>
          <w:ins w:id="2914" w:author="Chris Satterlee" w:date="2023-04-11T18:11:00Z"/>
        </w:rPr>
      </w:pPr>
      <w:ins w:id="2915" w:author="Chris Satterlee" w:date="2023-04-11T18:11:00Z">
        <w:r>
          <w:t>If the remote command monitor is active, the port that it is listening on is displayed on the top line of the GUI window:</w:t>
        </w:r>
      </w:ins>
    </w:p>
    <w:p w14:paraId="225B050F" w14:textId="77777777" w:rsidR="001D1DF0" w:rsidRDefault="001D1DF0" w:rsidP="001D1DF0">
      <w:pPr>
        <w:rPr>
          <w:ins w:id="2916" w:author="Chris Satterlee" w:date="2023-04-11T18:11: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D1DF0" w14:paraId="138BF4E7" w14:textId="77777777" w:rsidTr="009322E0">
        <w:trPr>
          <w:ins w:id="2917" w:author="Chris Satterlee" w:date="2023-04-11T18:11:00Z"/>
        </w:trPr>
        <w:tc>
          <w:tcPr>
            <w:tcW w:w="10296" w:type="dxa"/>
          </w:tcPr>
          <w:p w14:paraId="18DDE44C" w14:textId="77777777" w:rsidR="001D1DF0" w:rsidRDefault="001D1DF0" w:rsidP="009322E0">
            <w:pPr>
              <w:rPr>
                <w:ins w:id="2918" w:author="Chris Satterlee" w:date="2023-04-11T18:11:00Z"/>
              </w:rPr>
            </w:pPr>
            <w:ins w:id="2919" w:author="Chris Satterlee" w:date="2023-04-11T18:11:00Z">
              <w:r>
                <w:rPr>
                  <w:noProof/>
                </w:rPr>
                <w:drawing>
                  <wp:inline distT="0" distB="0" distL="0" distR="0" wp14:anchorId="3C2FE620" wp14:editId="149C2D2C">
                    <wp:extent cx="6400800" cy="553720"/>
                    <wp:effectExtent l="0" t="0" r="0" b="5080"/>
                    <wp:docPr id="12306717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71766" name="Picture 1230671766"/>
                            <pic:cNvPicPr/>
                          </pic:nvPicPr>
                          <pic:blipFill>
                            <a:blip r:embed="rId112"/>
                            <a:stretch>
                              <a:fillRect/>
                            </a:stretch>
                          </pic:blipFill>
                          <pic:spPr>
                            <a:xfrm>
                              <a:off x="0" y="0"/>
                              <a:ext cx="6400800" cy="553720"/>
                            </a:xfrm>
                            <a:prstGeom prst="rect">
                              <a:avLst/>
                            </a:prstGeom>
                          </pic:spPr>
                        </pic:pic>
                      </a:graphicData>
                    </a:graphic>
                  </wp:inline>
                </w:drawing>
              </w:r>
            </w:ins>
          </w:p>
        </w:tc>
      </w:tr>
    </w:tbl>
    <w:p w14:paraId="7B3F0BB8" w14:textId="77777777" w:rsidR="001D1DF0" w:rsidRDefault="001D1DF0" w:rsidP="001D1DF0">
      <w:pPr>
        <w:rPr>
          <w:ins w:id="2920" w:author="Chris Satterlee" w:date="2023-04-11T18:11:00Z"/>
        </w:rPr>
      </w:pPr>
    </w:p>
    <w:p w14:paraId="3CB18ED3" w14:textId="77777777" w:rsidR="001D1DF0" w:rsidRDefault="001D1DF0" w:rsidP="0054405C">
      <w:pPr>
        <w:pStyle w:val="Heading2"/>
        <w:rPr>
          <w:ins w:id="2921" w:author="Chris Satterlee" w:date="2023-04-11T18:11:00Z"/>
        </w:rPr>
      </w:pPr>
      <w:bookmarkStart w:id="2922" w:name="_Toc132386905"/>
      <w:ins w:id="2923" w:author="Chris Satterlee" w:date="2023-04-11T18:11:00Z">
        <w:r>
          <w:t>Command Syntax</w:t>
        </w:r>
        <w:bookmarkEnd w:id="2922"/>
      </w:ins>
    </w:p>
    <w:p w14:paraId="02C10D99" w14:textId="77777777" w:rsidR="001D1DF0" w:rsidRDefault="001D1DF0" w:rsidP="001D1DF0">
      <w:pPr>
        <w:rPr>
          <w:ins w:id="2924" w:author="Chris Satterlee" w:date="2023-04-11T18:11:00Z"/>
        </w:rPr>
      </w:pPr>
      <w:ins w:id="2925" w:author="Chris Satterlee" w:date="2023-04-11T18:11:00Z">
        <w:r>
          <w:t>Commands are strings, with the following syntax:</w:t>
        </w:r>
      </w:ins>
    </w:p>
    <w:p w14:paraId="43334AFF" w14:textId="77777777" w:rsidR="001D1DF0" w:rsidRDefault="001D1DF0" w:rsidP="001D1DF0">
      <w:pPr>
        <w:rPr>
          <w:ins w:id="2926" w:author="Chris Satterlee" w:date="2023-04-11T18:11:00Z"/>
        </w:rPr>
      </w:pPr>
    </w:p>
    <w:p w14:paraId="21D0FD1F" w14:textId="77777777" w:rsidR="001D1DF0" w:rsidRDefault="001D1DF0" w:rsidP="001D1DF0">
      <w:pPr>
        <w:rPr>
          <w:ins w:id="2927" w:author="Chris Satterlee" w:date="2023-04-11T18:11:00Z"/>
        </w:rPr>
      </w:pPr>
      <w:ins w:id="2928" w:author="Chris Satterlee" w:date="2023-04-11T18:11:00Z">
        <w:r>
          <w:t xml:space="preserve">    &lt;command name&gt;[;&lt;</w:t>
        </w:r>
        <w:proofErr w:type="spellStart"/>
        <w:r>
          <w:t>arg</w:t>
        </w:r>
        <w:proofErr w:type="spellEnd"/>
        <w:r>
          <w:t>&gt;[;&lt;</w:t>
        </w:r>
        <w:proofErr w:type="spellStart"/>
        <w:r>
          <w:t>arg</w:t>
        </w:r>
        <w:proofErr w:type="spellEnd"/>
        <w:proofErr w:type="gramStart"/>
        <w:r>
          <w:t>&gt;]…</w:t>
        </w:r>
        <w:proofErr w:type="gramEnd"/>
        <w:r>
          <w:t>]</w:t>
        </w:r>
      </w:ins>
    </w:p>
    <w:p w14:paraId="698B48A1" w14:textId="77777777" w:rsidR="001D1DF0" w:rsidRDefault="001D1DF0" w:rsidP="001D1DF0">
      <w:pPr>
        <w:rPr>
          <w:ins w:id="2929" w:author="Chris Satterlee" w:date="2023-04-11T18:11:00Z"/>
        </w:rPr>
      </w:pPr>
    </w:p>
    <w:p w14:paraId="1F6E3570" w14:textId="77777777" w:rsidR="001D1DF0" w:rsidRPr="007D4726" w:rsidRDefault="001D1DF0" w:rsidP="001D1DF0">
      <w:pPr>
        <w:rPr>
          <w:ins w:id="2930" w:author="Chris Satterlee" w:date="2023-04-11T18:11:00Z"/>
        </w:rPr>
      </w:pPr>
      <w:ins w:id="2931" w:author="Chris Satterlee" w:date="2023-04-11T18:11:00Z">
        <w:r>
          <w:t>In other words, a command consists of a command name followed by a zero or more arguments separated by semicolons. If there are no arguments, the first semicolon is not necessary.</w:t>
        </w:r>
      </w:ins>
    </w:p>
    <w:p w14:paraId="6204C135" w14:textId="77777777" w:rsidR="001D1DF0" w:rsidRDefault="001D1DF0" w:rsidP="0054405C">
      <w:pPr>
        <w:pStyle w:val="Heading2"/>
        <w:rPr>
          <w:ins w:id="2932" w:author="Chris Satterlee" w:date="2023-04-11T18:11:00Z"/>
        </w:rPr>
      </w:pPr>
      <w:bookmarkStart w:id="2933" w:name="_Toc132386906"/>
      <w:ins w:id="2934" w:author="Chris Satterlee" w:date="2023-04-11T18:11:00Z">
        <w:r>
          <w:t>Reply Syntax</w:t>
        </w:r>
        <w:bookmarkEnd w:id="2933"/>
      </w:ins>
    </w:p>
    <w:p w14:paraId="6B74FEF2" w14:textId="77777777" w:rsidR="001D1DF0" w:rsidRDefault="001D1DF0" w:rsidP="001D1DF0">
      <w:pPr>
        <w:rPr>
          <w:ins w:id="2935" w:author="Chris Satterlee" w:date="2023-04-11T18:11:00Z"/>
        </w:rPr>
      </w:pPr>
      <w:ins w:id="2936" w:author="Chris Satterlee" w:date="2023-04-11T18:11:00Z">
        <w:r>
          <w:t>Replies are strings, with the following syntax:</w:t>
        </w:r>
      </w:ins>
    </w:p>
    <w:p w14:paraId="02656AF3" w14:textId="77777777" w:rsidR="001D1DF0" w:rsidRDefault="001D1DF0" w:rsidP="001D1DF0">
      <w:pPr>
        <w:rPr>
          <w:ins w:id="2937" w:author="Chris Satterlee" w:date="2023-04-11T18:11:00Z"/>
        </w:rPr>
      </w:pPr>
    </w:p>
    <w:p w14:paraId="07C4A873" w14:textId="77777777" w:rsidR="001D1DF0" w:rsidRDefault="001D1DF0" w:rsidP="001D1DF0">
      <w:pPr>
        <w:rPr>
          <w:ins w:id="2938" w:author="Chris Satterlee" w:date="2023-04-11T18:11:00Z"/>
        </w:rPr>
      </w:pPr>
      <w:ins w:id="2939" w:author="Chris Satterlee" w:date="2023-04-11T18:11:00Z">
        <w:r>
          <w:t xml:space="preserve">    </w:t>
        </w:r>
        <w:proofErr w:type="gramStart"/>
        <w:r>
          <w:t>SUCCESS[</w:t>
        </w:r>
        <w:proofErr w:type="gramEnd"/>
        <w:r>
          <w:t>;&lt;info&gt;[;&lt;info&gt;]…]</w:t>
        </w:r>
      </w:ins>
    </w:p>
    <w:p w14:paraId="1E7EF1CA" w14:textId="77777777" w:rsidR="001D1DF0" w:rsidRDefault="001D1DF0" w:rsidP="001D1DF0">
      <w:pPr>
        <w:rPr>
          <w:ins w:id="2940" w:author="Chris Satterlee" w:date="2023-04-11T18:11:00Z"/>
        </w:rPr>
      </w:pPr>
      <w:ins w:id="2941" w:author="Chris Satterlee" w:date="2023-04-11T18:11:00Z">
        <w:r>
          <w:t xml:space="preserve">      or</w:t>
        </w:r>
      </w:ins>
    </w:p>
    <w:p w14:paraId="070E8AB9" w14:textId="77777777" w:rsidR="001D1DF0" w:rsidRDefault="001D1DF0" w:rsidP="001D1DF0">
      <w:pPr>
        <w:rPr>
          <w:ins w:id="2942" w:author="Chris Satterlee" w:date="2023-04-11T18:11:00Z"/>
        </w:rPr>
      </w:pPr>
      <w:ins w:id="2943" w:author="Chris Satterlee" w:date="2023-04-11T18:11:00Z">
        <w:r>
          <w:t xml:space="preserve">    </w:t>
        </w:r>
        <w:proofErr w:type="gramStart"/>
        <w:r>
          <w:t>ERROR[</w:t>
        </w:r>
        <w:proofErr w:type="gramEnd"/>
        <w:r>
          <w:t>;&lt;info&gt;[;&lt;info&gt;]…]</w:t>
        </w:r>
      </w:ins>
    </w:p>
    <w:p w14:paraId="53EC9636" w14:textId="77777777" w:rsidR="001D1DF0" w:rsidRDefault="001D1DF0" w:rsidP="001D1DF0">
      <w:pPr>
        <w:rPr>
          <w:ins w:id="2944" w:author="Chris Satterlee" w:date="2023-04-11T18:11:00Z"/>
        </w:rPr>
      </w:pPr>
    </w:p>
    <w:p w14:paraId="364B8440" w14:textId="77777777" w:rsidR="001D1DF0" w:rsidRPr="007D4726" w:rsidRDefault="001D1DF0" w:rsidP="001D1DF0">
      <w:pPr>
        <w:rPr>
          <w:ins w:id="2945" w:author="Chris Satterlee" w:date="2023-04-11T18:11:00Z"/>
        </w:rPr>
      </w:pPr>
      <w:ins w:id="2946" w:author="Chris Satterlee" w:date="2023-04-11T18:11:00Z">
        <w:r>
          <w:t>In other words, a reply consists of either SUCCESS or ERROR followed by a zero or more information fields separated by semicolons.</w:t>
        </w:r>
      </w:ins>
    </w:p>
    <w:p w14:paraId="0A1D5954" w14:textId="77777777" w:rsidR="001D1DF0" w:rsidRDefault="001D1DF0" w:rsidP="0054405C">
      <w:pPr>
        <w:pStyle w:val="Heading2"/>
        <w:rPr>
          <w:ins w:id="2947" w:author="Chris Satterlee" w:date="2023-04-11T18:11:00Z"/>
        </w:rPr>
      </w:pPr>
      <w:bookmarkStart w:id="2948" w:name="_Toc132386907"/>
      <w:ins w:id="2949" w:author="Chris Satterlee" w:date="2023-04-11T18:11:00Z">
        <w:r>
          <w:t>Supported Commands</w:t>
        </w:r>
        <w:bookmarkEnd w:id="2948"/>
      </w:ins>
    </w:p>
    <w:p w14:paraId="22F8A955" w14:textId="77777777" w:rsidR="001D1DF0" w:rsidRDefault="001D1DF0" w:rsidP="001D1DF0">
      <w:pPr>
        <w:rPr>
          <w:ins w:id="2950" w:author="Chris Satterlee" w:date="2023-04-11T18:11:00Z"/>
        </w:rPr>
      </w:pPr>
      <w:ins w:id="2951" w:author="Chris Satterlee" w:date="2023-04-11T18:11:00Z">
        <w:r>
          <w:t>Currently, there is only one supported command. More may be added in the future.</w:t>
        </w:r>
      </w:ins>
    </w:p>
    <w:p w14:paraId="3884F619" w14:textId="77777777" w:rsidR="001D1DF0" w:rsidRDefault="001D1DF0" w:rsidP="0054405C">
      <w:pPr>
        <w:pStyle w:val="Heading3"/>
        <w:rPr>
          <w:ins w:id="2952" w:author="Chris Satterlee" w:date="2023-04-11T18:11:00Z"/>
        </w:rPr>
      </w:pPr>
      <w:bookmarkStart w:id="2953" w:name="_Toc132386908"/>
      <w:ins w:id="2954" w:author="Chris Satterlee" w:date="2023-04-11T18:11:00Z">
        <w:r>
          <w:lastRenderedPageBreak/>
          <w:t>Swing Command</w:t>
        </w:r>
        <w:bookmarkEnd w:id="2953"/>
      </w:ins>
    </w:p>
    <w:p w14:paraId="5FE1FD37" w14:textId="77777777" w:rsidR="001D1DF0" w:rsidRDefault="001D1DF0" w:rsidP="001D1DF0">
      <w:pPr>
        <w:rPr>
          <w:ins w:id="2955" w:author="Chris Satterlee" w:date="2023-04-11T18:11:00Z"/>
        </w:rPr>
      </w:pPr>
      <w:ins w:id="2956" w:author="Chris Satterlee" w:date="2023-04-11T18:11:00Z">
        <w:r>
          <w:t>The Swing command (currently) has no arguments, so it may be sent simply as the string “Swing”. However, it may include one or more “comments”, which are strings starting with the “#” character after a semicolon. These will be ignored by the remote command monitor but will show up in the log file and could be useful for debugging.</w:t>
        </w:r>
      </w:ins>
    </w:p>
    <w:p w14:paraId="7BBC028A" w14:textId="77777777" w:rsidR="001D1DF0" w:rsidRDefault="001D1DF0" w:rsidP="001D1DF0">
      <w:pPr>
        <w:rPr>
          <w:ins w:id="2957" w:author="Chris Satterlee" w:date="2023-04-11T18:11:00Z"/>
        </w:rPr>
      </w:pPr>
    </w:p>
    <w:p w14:paraId="76BA66FC" w14:textId="77777777" w:rsidR="001D1DF0" w:rsidRDefault="001D1DF0" w:rsidP="001D1DF0">
      <w:pPr>
        <w:rPr>
          <w:ins w:id="2958" w:author="Chris Satterlee" w:date="2023-04-11T18:11:00Z"/>
        </w:rPr>
      </w:pPr>
      <w:ins w:id="2959" w:author="Chris Satterlee" w:date="2023-04-11T18:11:00Z">
        <w:r>
          <w:t>The reply to a successful Swing command is:</w:t>
        </w:r>
      </w:ins>
    </w:p>
    <w:p w14:paraId="680DBF51" w14:textId="77777777" w:rsidR="001D1DF0" w:rsidRDefault="001D1DF0" w:rsidP="001D1DF0">
      <w:pPr>
        <w:rPr>
          <w:ins w:id="2960" w:author="Chris Satterlee" w:date="2023-04-11T18:11:00Z"/>
        </w:rPr>
      </w:pPr>
    </w:p>
    <w:p w14:paraId="7271644F" w14:textId="77777777" w:rsidR="001D1DF0" w:rsidRDefault="001D1DF0" w:rsidP="001D1DF0">
      <w:pPr>
        <w:rPr>
          <w:ins w:id="2961" w:author="Chris Satterlee" w:date="2023-04-11T18:11:00Z"/>
        </w:rPr>
      </w:pPr>
      <w:ins w:id="2962" w:author="Chris Satterlee" w:date="2023-04-11T18:11:00Z">
        <w:r>
          <w:t xml:space="preserve">       SUCCESS;</w:t>
        </w:r>
        <w:r w:rsidRPr="00BE7B57">
          <w:t xml:space="preserve"> Isc = </w:t>
        </w:r>
        <w:r>
          <w:t>&lt;</w:t>
        </w:r>
        <w:proofErr w:type="spellStart"/>
        <w:r>
          <w:t>val</w:t>
        </w:r>
        <w:proofErr w:type="spellEnd"/>
        <w:r>
          <w:t>&gt;</w:t>
        </w:r>
        <w:r w:rsidRPr="00BE7B57">
          <w:t xml:space="preserve"> A, Voc = </w:t>
        </w:r>
        <w:r>
          <w:t>&lt;</w:t>
        </w:r>
        <w:proofErr w:type="spellStart"/>
        <w:r>
          <w:t>val</w:t>
        </w:r>
        <w:proofErr w:type="spellEnd"/>
        <w:r>
          <w:t>&gt;</w:t>
        </w:r>
        <w:r w:rsidRPr="00BE7B57">
          <w:t xml:space="preserve"> V, MPP = </w:t>
        </w:r>
        <w:r>
          <w:t>&lt;</w:t>
        </w:r>
        <w:proofErr w:type="spellStart"/>
        <w:r>
          <w:t>val</w:t>
        </w:r>
        <w:proofErr w:type="spellEnd"/>
        <w:r>
          <w:t>&gt;</w:t>
        </w:r>
        <w:r w:rsidRPr="00BE7B57">
          <w:t xml:space="preserve"> W (</w:t>
        </w:r>
        <w:r>
          <w:t>&lt;</w:t>
        </w:r>
        <w:proofErr w:type="spellStart"/>
        <w:r>
          <w:t>val</w:t>
        </w:r>
        <w:proofErr w:type="spellEnd"/>
        <w:r>
          <w:t>&gt;</w:t>
        </w:r>
        <w:r w:rsidRPr="00BE7B57">
          <w:t xml:space="preserve"> V * </w:t>
        </w:r>
        <w:r>
          <w:t>&lt;</w:t>
        </w:r>
        <w:proofErr w:type="spellStart"/>
        <w:r>
          <w:t>val</w:t>
        </w:r>
        <w:proofErr w:type="spellEnd"/>
        <w:r>
          <w:t>&gt;</w:t>
        </w:r>
        <w:r w:rsidRPr="00BE7B57">
          <w:t xml:space="preserve"> </w:t>
        </w:r>
        <w:proofErr w:type="gramStart"/>
        <w:r w:rsidRPr="00BE7B57">
          <w:t>A</w:t>
        </w:r>
        <w:r>
          <w:t>)</w:t>
        </w:r>
        <w:r w:rsidRPr="00BE7B57">
          <w:t>;</w:t>
        </w:r>
        <w:r>
          <w:t>&lt;</w:t>
        </w:r>
        <w:proofErr w:type="gramEnd"/>
        <w:r>
          <w:t xml:space="preserve">run </w:t>
        </w:r>
        <w:proofErr w:type="spellStart"/>
        <w:r>
          <w:t>dir</w:t>
        </w:r>
        <w:proofErr w:type="spellEnd"/>
        <w:r>
          <w:t xml:space="preserve"> path&gt;</w:t>
        </w:r>
      </w:ins>
    </w:p>
    <w:p w14:paraId="03221B65" w14:textId="77777777" w:rsidR="001D1DF0" w:rsidRDefault="001D1DF0" w:rsidP="001D1DF0">
      <w:pPr>
        <w:rPr>
          <w:ins w:id="2963" w:author="Chris Satterlee" w:date="2023-04-11T18:11:00Z"/>
        </w:rPr>
      </w:pPr>
      <w:ins w:id="2964" w:author="Chris Satterlee" w:date="2023-04-11T18:11:00Z">
        <w:r>
          <w:t>e.g.</w:t>
        </w:r>
      </w:ins>
    </w:p>
    <w:p w14:paraId="4E81AC5C" w14:textId="77777777" w:rsidR="001D1DF0" w:rsidRDefault="001D1DF0" w:rsidP="001D1DF0">
      <w:pPr>
        <w:rPr>
          <w:ins w:id="2965" w:author="Chris Satterlee" w:date="2023-04-11T18:11:00Z"/>
        </w:rPr>
      </w:pPr>
      <w:ins w:id="2966" w:author="Chris Satterlee" w:date="2023-04-11T18:11:00Z">
        <w:r>
          <w:t xml:space="preserve">       </w:t>
        </w:r>
        <w:r w:rsidRPr="00BE7B57">
          <w:t xml:space="preserve">SUCCESS; Isc = 5.131696 A, Voc = 20.061550 V, MPP = 67.431723 W (18.797499 V * 3.587271 </w:t>
        </w:r>
        <w:proofErr w:type="gramStart"/>
        <w:r w:rsidRPr="00BE7B57">
          <w:t>A</w:t>
        </w:r>
        <w:r>
          <w:t>)</w:t>
        </w:r>
        <w:r w:rsidRPr="00BE7B57">
          <w:t>;/</w:t>
        </w:r>
        <w:proofErr w:type="gramEnd"/>
        <w:r w:rsidRPr="00BE7B57">
          <w:t>Users/</w:t>
        </w:r>
        <w:proofErr w:type="spellStart"/>
        <w:r w:rsidRPr="00BE7B57">
          <w:t>csatt</w:t>
        </w:r>
        <w:proofErr w:type="spellEnd"/>
        <w:r w:rsidRPr="00BE7B57">
          <w:t>/Library/Application Support/IV_Swinger2/</w:t>
        </w:r>
        <w:proofErr w:type="spellStart"/>
        <w:r w:rsidRPr="00BE7B57">
          <w:t>inst</w:t>
        </w:r>
        <w:proofErr w:type="spellEnd"/>
        <w:r w:rsidRPr="00BE7B57">
          <w:t>/</w:t>
        </w:r>
        <w:proofErr w:type="spellStart"/>
        <w:r>
          <w:t>Inst_</w:t>
        </w:r>
        <w:r w:rsidRPr="00BE7B57">
          <w:t>A</w:t>
        </w:r>
        <w:proofErr w:type="spellEnd"/>
        <w:r w:rsidRPr="00BE7B57">
          <w:t>/230331_16_25_46</w:t>
        </w:r>
      </w:ins>
    </w:p>
    <w:p w14:paraId="5FBE27E1" w14:textId="77777777" w:rsidR="001D1DF0" w:rsidRDefault="001D1DF0" w:rsidP="001D1DF0">
      <w:pPr>
        <w:rPr>
          <w:ins w:id="2967" w:author="Chris Satterlee" w:date="2023-04-11T18:11:00Z"/>
        </w:rPr>
      </w:pPr>
    </w:p>
    <w:p w14:paraId="1D0CC725" w14:textId="77777777" w:rsidR="001D1DF0" w:rsidRDefault="001D1DF0" w:rsidP="001D1DF0">
      <w:pPr>
        <w:rPr>
          <w:ins w:id="2968" w:author="Chris Satterlee" w:date="2023-04-11T18:11:00Z"/>
        </w:rPr>
      </w:pPr>
      <w:ins w:id="2969" w:author="Chris Satterlee" w:date="2023-04-11T18:11:00Z">
        <w:r>
          <w:t>The reply to a failed Swing command is:</w:t>
        </w:r>
      </w:ins>
    </w:p>
    <w:p w14:paraId="0E409935" w14:textId="77777777" w:rsidR="001D1DF0" w:rsidRDefault="001D1DF0" w:rsidP="001D1DF0">
      <w:pPr>
        <w:rPr>
          <w:ins w:id="2970" w:author="Chris Satterlee" w:date="2023-04-11T18:11:00Z"/>
        </w:rPr>
      </w:pPr>
    </w:p>
    <w:p w14:paraId="5F4233A9" w14:textId="77777777" w:rsidR="001D1DF0" w:rsidRDefault="001D1DF0" w:rsidP="001D1DF0">
      <w:pPr>
        <w:rPr>
          <w:ins w:id="2971" w:author="Chris Satterlee" w:date="2023-04-11T18:11:00Z"/>
        </w:rPr>
      </w:pPr>
      <w:ins w:id="2972" w:author="Chris Satterlee" w:date="2023-04-11T18:11:00Z">
        <w:r>
          <w:t xml:space="preserve">      ERROR; </w:t>
        </w:r>
        <w:proofErr w:type="spellStart"/>
        <w:r>
          <w:t>rc</w:t>
        </w:r>
        <w:proofErr w:type="spellEnd"/>
        <w:r>
          <w:t>=&lt;return code name&gt;</w:t>
        </w:r>
      </w:ins>
    </w:p>
    <w:p w14:paraId="09C4B716" w14:textId="77777777" w:rsidR="001D1DF0" w:rsidRDefault="001D1DF0" w:rsidP="001D1DF0">
      <w:pPr>
        <w:rPr>
          <w:ins w:id="2973" w:author="Chris Satterlee" w:date="2023-04-11T18:11:00Z"/>
        </w:rPr>
      </w:pPr>
      <w:ins w:id="2974" w:author="Chris Satterlee" w:date="2023-04-11T18:11:00Z">
        <w:r>
          <w:t>e.g.</w:t>
        </w:r>
      </w:ins>
    </w:p>
    <w:p w14:paraId="5AB06E8E" w14:textId="77777777" w:rsidR="001D1DF0" w:rsidRDefault="001D1DF0" w:rsidP="001D1DF0">
      <w:pPr>
        <w:rPr>
          <w:ins w:id="2975" w:author="Chris Satterlee" w:date="2023-04-11T18:11:00Z"/>
        </w:rPr>
      </w:pPr>
      <w:ins w:id="2976" w:author="Chris Satterlee" w:date="2023-04-11T18:11:00Z">
        <w:r>
          <w:t xml:space="preserve">      ERROR; </w:t>
        </w:r>
        <w:proofErr w:type="spellStart"/>
        <w:r>
          <w:t>rc</w:t>
        </w:r>
        <w:proofErr w:type="spellEnd"/>
        <w:r>
          <w:t>=</w:t>
        </w:r>
        <w:r w:rsidRPr="00BE7B57">
          <w:t>RC_ZERO_VOC</w:t>
        </w:r>
      </w:ins>
    </w:p>
    <w:p w14:paraId="3D8E13D4" w14:textId="77777777" w:rsidR="001D1DF0" w:rsidRDefault="001D1DF0" w:rsidP="001D1DF0">
      <w:pPr>
        <w:rPr>
          <w:ins w:id="2977" w:author="Chris Satterlee" w:date="2023-04-11T18:11:00Z"/>
        </w:rPr>
      </w:pPr>
    </w:p>
    <w:p w14:paraId="0E9B887B" w14:textId="77777777" w:rsidR="001D1DF0" w:rsidRDefault="001D1DF0" w:rsidP="001D1DF0">
      <w:pPr>
        <w:rPr>
          <w:ins w:id="2978" w:author="Chris Satterlee" w:date="2023-04-11T18:11:00Z"/>
        </w:rPr>
      </w:pPr>
      <w:ins w:id="2979" w:author="Chris Satterlee" w:date="2023-04-11T18:11:00Z">
        <w:r>
          <w:t>When a Swing command is received, it is handled as if the user clicked on the Swing! Button, with some minor differences:</w:t>
        </w:r>
      </w:ins>
    </w:p>
    <w:p w14:paraId="7FCF8FB3" w14:textId="77777777" w:rsidR="001D1DF0" w:rsidRDefault="001D1DF0" w:rsidP="001D1DF0">
      <w:pPr>
        <w:rPr>
          <w:ins w:id="2980" w:author="Chris Satterlee" w:date="2023-04-11T18:11:00Z"/>
        </w:rPr>
      </w:pPr>
    </w:p>
    <w:p w14:paraId="58C8CEFF" w14:textId="77777777" w:rsidR="001D1DF0" w:rsidRDefault="001D1DF0" w:rsidP="001D1DF0">
      <w:pPr>
        <w:pStyle w:val="ListParagraph"/>
        <w:numPr>
          <w:ilvl w:val="0"/>
          <w:numId w:val="45"/>
        </w:numPr>
        <w:rPr>
          <w:ins w:id="2981" w:author="Chris Satterlee" w:date="2023-04-11T18:11:00Z"/>
        </w:rPr>
      </w:pPr>
      <w:ins w:id="2982" w:author="Chris Satterlee" w:date="2023-04-11T18:11:00Z">
        <w:r>
          <w:t>Loop Mode is ignored</w:t>
        </w:r>
      </w:ins>
    </w:p>
    <w:p w14:paraId="2AB9E7FA" w14:textId="77777777" w:rsidR="001D1DF0" w:rsidRDefault="001D1DF0" w:rsidP="001D1DF0">
      <w:pPr>
        <w:pStyle w:val="ListParagraph"/>
        <w:numPr>
          <w:ilvl w:val="0"/>
          <w:numId w:val="45"/>
        </w:numPr>
        <w:rPr>
          <w:ins w:id="2983" w:author="Chris Satterlee" w:date="2023-04-11T18:11:00Z"/>
        </w:rPr>
      </w:pPr>
      <w:ins w:id="2984" w:author="Chris Satterlee" w:date="2023-04-11T18:11:00Z">
        <w:r>
          <w:t>Errors (other than exceptions) are displayed on the main screen so no user action is required to dismiss an error dialog</w:t>
        </w:r>
      </w:ins>
    </w:p>
    <w:p w14:paraId="39052568" w14:textId="77777777" w:rsidR="001D1DF0" w:rsidRDefault="001D1DF0" w:rsidP="001D1DF0">
      <w:pPr>
        <w:rPr>
          <w:ins w:id="2985" w:author="Chris Satterlee" w:date="2023-04-11T18:11:00Z"/>
        </w:rPr>
      </w:pPr>
    </w:p>
    <w:p w14:paraId="1578DA7B" w14:textId="77777777" w:rsidR="001D1DF0" w:rsidRDefault="001D1DF0" w:rsidP="001D1DF0">
      <w:pPr>
        <w:rPr>
          <w:ins w:id="2986" w:author="Chris Satterlee" w:date="2023-04-11T18:11:00Z"/>
        </w:rPr>
      </w:pPr>
      <w:ins w:id="2987" w:author="Chris Satterlee" w:date="2023-04-11T18:11:00Z">
        <w:r>
          <w:t>The IV curve is displayed if the command is successful. All result files are saved as usual.</w:t>
        </w:r>
      </w:ins>
    </w:p>
    <w:p w14:paraId="5862500A" w14:textId="77777777" w:rsidR="001D1DF0" w:rsidRDefault="001D1DF0" w:rsidP="0054405C">
      <w:pPr>
        <w:pStyle w:val="Heading2"/>
        <w:rPr>
          <w:ins w:id="2988" w:author="Chris Satterlee" w:date="2023-04-11T18:11:00Z"/>
        </w:rPr>
      </w:pPr>
      <w:bookmarkStart w:id="2989" w:name="_Toc132386909"/>
      <w:ins w:id="2990" w:author="Chris Satterlee" w:date="2023-04-11T18:11:00Z">
        <w:r>
          <w:t>Client Program Example</w:t>
        </w:r>
        <w:bookmarkEnd w:id="2989"/>
      </w:ins>
    </w:p>
    <w:p w14:paraId="4EA561AE" w14:textId="77777777" w:rsidR="001D1DF0" w:rsidRDefault="001D1DF0" w:rsidP="001D1DF0">
      <w:pPr>
        <w:rPr>
          <w:ins w:id="2991" w:author="Chris Satterlee" w:date="2023-04-11T18:11:00Z"/>
        </w:rPr>
      </w:pPr>
      <w:ins w:id="2992" w:author="Chris Satterlee" w:date="2023-04-11T18:11:00Z">
        <w:r>
          <w:t xml:space="preserve">This section has a simple “starting point” example of a client program – one version in Python and one version in C. For more information on </w:t>
        </w:r>
        <w:proofErr w:type="spellStart"/>
        <w:r>
          <w:t>ZeroMQ</w:t>
        </w:r>
        <w:proofErr w:type="spellEnd"/>
        <w:r>
          <w:t xml:space="preserve"> including how to install it and examples in other languages, visit </w:t>
        </w:r>
        <w:r>
          <w:fldChar w:fldCharType="begin"/>
        </w:r>
        <w:r>
          <w:instrText xml:space="preserve"> HYPERLINK "https://zeromq.org/" </w:instrText>
        </w:r>
        <w:r>
          <w:fldChar w:fldCharType="separate"/>
        </w:r>
        <w:r w:rsidRPr="00343230">
          <w:rPr>
            <w:rStyle w:val="Hyperlink"/>
          </w:rPr>
          <w:t>https://zeromq.org/</w:t>
        </w:r>
        <w:r>
          <w:fldChar w:fldCharType="end"/>
        </w:r>
        <w:r>
          <w:t>.</w:t>
        </w:r>
      </w:ins>
    </w:p>
    <w:p w14:paraId="39A12614" w14:textId="77777777" w:rsidR="001D1DF0" w:rsidRDefault="001D1DF0" w:rsidP="001D1DF0">
      <w:pPr>
        <w:rPr>
          <w:ins w:id="2993" w:author="Chris Satterlee" w:date="2023-04-11T18:11:00Z"/>
        </w:rPr>
      </w:pPr>
    </w:p>
    <w:p w14:paraId="763EAD3F" w14:textId="77777777" w:rsidR="001D1DF0" w:rsidRDefault="001D1DF0" w:rsidP="001D1DF0">
      <w:pPr>
        <w:rPr>
          <w:ins w:id="2994" w:author="Chris Satterlee" w:date="2023-04-11T18:11:00Z"/>
        </w:rPr>
      </w:pPr>
      <w:ins w:id="2995" w:author="Chris Satterlee" w:date="2023-04-11T18:11:00Z">
        <w:r>
          <w:t xml:space="preserve">This simple example has hardcoded values for the IP address and TCP port to connect to. </w:t>
        </w:r>
      </w:ins>
    </w:p>
    <w:p w14:paraId="5D893DE0" w14:textId="77777777" w:rsidR="001D1DF0" w:rsidRDefault="001D1DF0" w:rsidP="001D1DF0">
      <w:pPr>
        <w:rPr>
          <w:ins w:id="2996" w:author="Chris Satterlee" w:date="2023-04-11T18:11:00Z"/>
        </w:rPr>
      </w:pPr>
    </w:p>
    <w:p w14:paraId="75179B1B" w14:textId="77777777" w:rsidR="001D1DF0" w:rsidRPr="009322E0" w:rsidRDefault="001D1DF0" w:rsidP="001D1DF0">
      <w:pPr>
        <w:rPr>
          <w:ins w:id="2997" w:author="Chris Satterlee" w:date="2023-04-11T18:11:00Z"/>
          <w:b/>
          <w:bCs/>
          <w:u w:val="single"/>
        </w:rPr>
      </w:pPr>
      <w:ins w:id="2998" w:author="Chris Satterlee" w:date="2023-04-11T18:11:00Z">
        <w:r w:rsidRPr="009322E0">
          <w:rPr>
            <w:b/>
            <w:bCs/>
            <w:u w:val="single"/>
          </w:rPr>
          <w:t>IP address</w:t>
        </w:r>
      </w:ins>
    </w:p>
    <w:p w14:paraId="25A647C2" w14:textId="77777777" w:rsidR="001D1DF0" w:rsidRDefault="001D1DF0" w:rsidP="001D1DF0">
      <w:pPr>
        <w:rPr>
          <w:ins w:id="2999" w:author="Chris Satterlee" w:date="2023-04-11T18:11:00Z"/>
        </w:rPr>
      </w:pPr>
      <w:ins w:id="3000" w:author="Chris Satterlee" w:date="2023-04-11T18:11:00Z">
        <w:r>
          <w:t xml:space="preserve">The IP address value “localhost” is sufficient if the client program is running on the same computer as the IV Swinger 2 application. If the client program is running on a different computer </w:t>
        </w:r>
        <w:r w:rsidRPr="009322E0">
          <w:rPr>
            <w:u w:val="single"/>
          </w:rPr>
          <w:t>on the same network</w:t>
        </w:r>
        <w:r>
          <w:t xml:space="preserve">, the local IP address of the computer running the application must be explicitly specified. Typically, this will be a DHCP address (192.168.x.x). It is even possible to send remote commands through the Internet, but this requires the ability to configure the NAT firewall on the network with the IV Swinger 2 laptop to use </w:t>
        </w:r>
        <w:r w:rsidRPr="009322E0">
          <w:rPr>
            <w:i/>
            <w:iCs/>
          </w:rPr>
          <w:t>port forwarding</w:t>
        </w:r>
        <w:r>
          <w:t xml:space="preserve"> to allow the packets through. In that case, the address is the public IP address of the firewall.</w:t>
        </w:r>
      </w:ins>
    </w:p>
    <w:p w14:paraId="771B9525" w14:textId="77777777" w:rsidR="001D1DF0" w:rsidRDefault="001D1DF0" w:rsidP="001D1DF0">
      <w:pPr>
        <w:rPr>
          <w:ins w:id="3001" w:author="Chris Satterlee" w:date="2023-04-11T18:11:00Z"/>
        </w:rPr>
      </w:pPr>
    </w:p>
    <w:p w14:paraId="7835AB11" w14:textId="77777777" w:rsidR="001D1DF0" w:rsidRPr="009322E0" w:rsidRDefault="001D1DF0" w:rsidP="001D1DF0">
      <w:pPr>
        <w:rPr>
          <w:ins w:id="3002" w:author="Chris Satterlee" w:date="2023-04-11T18:11:00Z"/>
          <w:b/>
          <w:bCs/>
          <w:u w:val="single"/>
        </w:rPr>
      </w:pPr>
      <w:ins w:id="3003" w:author="Chris Satterlee" w:date="2023-04-11T18:11:00Z">
        <w:r w:rsidRPr="009322E0">
          <w:rPr>
            <w:b/>
            <w:bCs/>
            <w:u w:val="single"/>
          </w:rPr>
          <w:t>Port</w:t>
        </w:r>
      </w:ins>
    </w:p>
    <w:p w14:paraId="3DF0AA7B" w14:textId="77777777" w:rsidR="001D1DF0" w:rsidRPr="00FE1ACA" w:rsidRDefault="001D1DF0" w:rsidP="001D1DF0">
      <w:pPr>
        <w:rPr>
          <w:ins w:id="3004" w:author="Chris Satterlee" w:date="2023-04-11T18:11:00Z"/>
        </w:rPr>
      </w:pPr>
      <w:ins w:id="3005" w:author="Chris Satterlee" w:date="2023-04-11T18:11:00Z">
        <w:r>
          <w:t xml:space="preserve">The port is the TCP port that the remote command monitor is listening on. It is specified on the Remote Command tab of Preferences and is displayed on the top line of the GUI window when the monitor is active. If port forwarding is configured on the NAT firewall, this is the port that needs to be forwarded.  </w:t>
        </w:r>
      </w:ins>
    </w:p>
    <w:p w14:paraId="54C8FB89" w14:textId="77777777" w:rsidR="001D1DF0" w:rsidRDefault="001D1DF0" w:rsidP="0054405C">
      <w:pPr>
        <w:pStyle w:val="Heading3"/>
        <w:rPr>
          <w:ins w:id="3006" w:author="Chris Satterlee" w:date="2023-04-11T18:11:00Z"/>
        </w:rPr>
      </w:pPr>
      <w:bookmarkStart w:id="3007" w:name="_Toc132386910"/>
      <w:ins w:id="3008" w:author="Chris Satterlee" w:date="2023-04-11T18:11:00Z">
        <w:r>
          <w:lastRenderedPageBreak/>
          <w:t>Python</w:t>
        </w:r>
        <w:bookmarkEnd w:id="3007"/>
      </w:ins>
    </w:p>
    <w:p w14:paraId="3D66A238" w14:textId="03F57F29" w:rsidR="001D1DF0" w:rsidRDefault="001D1DF0" w:rsidP="001D1DF0">
      <w:pPr>
        <w:rPr>
          <w:ins w:id="3009" w:author="Chris Satterlee" w:date="2023-04-11T18:11:00Z"/>
        </w:rPr>
      </w:pPr>
      <w:ins w:id="3010" w:author="Chris Satterlee" w:date="2023-04-11T18:11:00Z">
        <w:r>
          <w:t xml:space="preserve">This script can be </w:t>
        </w:r>
      </w:ins>
      <w:ins w:id="3011" w:author="Chris Satterlee" w:date="2023-04-14T10:29:00Z">
        <w:r w:rsidR="003D05E5">
          <w:t>found here</w:t>
        </w:r>
      </w:ins>
      <w:ins w:id="3012" w:author="Chris Satterlee" w:date="2023-04-11T18:11:00Z">
        <w:r>
          <w:t>:</w:t>
        </w:r>
      </w:ins>
    </w:p>
    <w:p w14:paraId="256A03F4" w14:textId="77777777" w:rsidR="001D1DF0" w:rsidRDefault="001D1DF0" w:rsidP="001D1DF0">
      <w:pPr>
        <w:rPr>
          <w:ins w:id="3013" w:author="Chris Satterlee" w:date="2023-04-11T18:11:00Z"/>
        </w:rPr>
      </w:pPr>
    </w:p>
    <w:p w14:paraId="6F2677A9" w14:textId="77777777" w:rsidR="001D1DF0" w:rsidRDefault="001D1DF0" w:rsidP="001D1DF0">
      <w:pPr>
        <w:rPr>
          <w:ins w:id="3014" w:author="Chris Satterlee" w:date="2023-04-11T18:11:00Z"/>
        </w:rPr>
      </w:pPr>
      <w:ins w:id="3015" w:author="Chris Satterlee" w:date="2023-04-11T18:11:00Z">
        <w:r>
          <w:fldChar w:fldCharType="begin"/>
        </w:r>
        <w:r>
          <w:instrText>HYPERLINK "https://raw.githubusercontent.com/csatt/IV_Swinger/master/python3/sample_ivs2_rcmd_client.py"</w:instrText>
        </w:r>
        <w:r>
          <w:fldChar w:fldCharType="separate"/>
        </w:r>
        <w:r w:rsidRPr="00F27A97">
          <w:rPr>
            <w:rStyle w:val="Hyperlink"/>
          </w:rPr>
          <w:t>https://raw.githubusercontent.com/csatt/IV_Swinger/master/python3/sample_ivs2_rcmd_client.py</w:t>
        </w:r>
        <w:r>
          <w:fldChar w:fldCharType="end"/>
        </w:r>
      </w:ins>
    </w:p>
    <w:p w14:paraId="31C98E4C" w14:textId="77777777" w:rsidR="001D1DF0" w:rsidRDefault="001D1DF0" w:rsidP="001D1DF0">
      <w:pPr>
        <w:rPr>
          <w:ins w:id="3016" w:author="Chris Satterlee" w:date="2023-04-11T18:11: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D1DF0" w14:paraId="636CB04F" w14:textId="77777777" w:rsidTr="009322E0">
        <w:trPr>
          <w:ins w:id="3017" w:author="Chris Satterlee" w:date="2023-04-11T18:11:00Z"/>
        </w:trPr>
        <w:tc>
          <w:tcPr>
            <w:tcW w:w="10296" w:type="dxa"/>
          </w:tcPr>
          <w:p w14:paraId="1C64D5D9" w14:textId="77777777" w:rsidR="001D1DF0" w:rsidRDefault="001D1DF0" w:rsidP="009322E0">
            <w:pPr>
              <w:rPr>
                <w:ins w:id="3018" w:author="Chris Satterlee" w:date="2023-04-11T18:11:00Z"/>
              </w:rPr>
            </w:pPr>
            <w:ins w:id="3019" w:author="Chris Satterlee" w:date="2023-04-11T18:11:00Z">
              <w:r>
                <w:rPr>
                  <w:noProof/>
                </w:rPr>
                <w:drawing>
                  <wp:inline distT="0" distB="0" distL="0" distR="0" wp14:anchorId="467DB8C4" wp14:editId="6026117D">
                    <wp:extent cx="4938302" cy="5943600"/>
                    <wp:effectExtent l="0" t="0" r="2540" b="0"/>
                    <wp:docPr id="6396362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36290" name="Picture 639636290"/>
                            <pic:cNvPicPr/>
                          </pic:nvPicPr>
                          <pic:blipFill>
                            <a:blip r:embed="rId113"/>
                            <a:stretch>
                              <a:fillRect/>
                            </a:stretch>
                          </pic:blipFill>
                          <pic:spPr>
                            <a:xfrm>
                              <a:off x="0" y="0"/>
                              <a:ext cx="4978341" cy="5991790"/>
                            </a:xfrm>
                            <a:prstGeom prst="rect">
                              <a:avLst/>
                            </a:prstGeom>
                          </pic:spPr>
                        </pic:pic>
                      </a:graphicData>
                    </a:graphic>
                  </wp:inline>
                </w:drawing>
              </w:r>
            </w:ins>
          </w:p>
        </w:tc>
      </w:tr>
    </w:tbl>
    <w:p w14:paraId="5BB4B5AB" w14:textId="77777777" w:rsidR="001D1DF0" w:rsidRPr="00343230" w:rsidRDefault="001D1DF0" w:rsidP="001D1DF0">
      <w:pPr>
        <w:rPr>
          <w:ins w:id="3020" w:author="Chris Satterlee" w:date="2023-04-11T18:11:00Z"/>
        </w:rPr>
      </w:pPr>
    </w:p>
    <w:p w14:paraId="3EAA3B56" w14:textId="65FD1588" w:rsidR="001D1DF0" w:rsidRDefault="007951A8" w:rsidP="0054405C">
      <w:pPr>
        <w:pStyle w:val="Heading3"/>
        <w:rPr>
          <w:ins w:id="3021" w:author="Chris Satterlee" w:date="2023-04-11T18:11:00Z"/>
        </w:rPr>
      </w:pPr>
      <w:ins w:id="3022" w:author="Chris Satterlee" w:date="2023-04-11T22:40:00Z">
        <w:r>
          <w:br w:type="page"/>
        </w:r>
      </w:ins>
      <w:ins w:id="3023" w:author="Chris Satterlee" w:date="2023-04-11T18:11:00Z">
        <w:r w:rsidR="001D1DF0">
          <w:lastRenderedPageBreak/>
          <w:t xml:space="preserve"> </w:t>
        </w:r>
        <w:bookmarkStart w:id="3024" w:name="_Toc132386911"/>
        <w:r w:rsidR="001D1DF0">
          <w:t>C</w:t>
        </w:r>
        <w:bookmarkEnd w:id="3024"/>
      </w:ins>
    </w:p>
    <w:p w14:paraId="23B32065" w14:textId="620E7F02" w:rsidR="001D1DF0" w:rsidRDefault="001D1DF0" w:rsidP="001D1DF0">
      <w:pPr>
        <w:rPr>
          <w:ins w:id="3025" w:author="Chris Satterlee" w:date="2023-04-11T18:11:00Z"/>
        </w:rPr>
      </w:pPr>
      <w:ins w:id="3026" w:author="Chris Satterlee" w:date="2023-04-11T18:11:00Z">
        <w:r>
          <w:t xml:space="preserve">This program can be </w:t>
        </w:r>
      </w:ins>
      <w:ins w:id="3027" w:author="Chris Satterlee" w:date="2023-04-14T10:29:00Z">
        <w:r w:rsidR="003D05E5">
          <w:t>found here</w:t>
        </w:r>
      </w:ins>
      <w:ins w:id="3028" w:author="Chris Satterlee" w:date="2023-04-11T18:11:00Z">
        <w:r>
          <w:t>:</w:t>
        </w:r>
      </w:ins>
    </w:p>
    <w:p w14:paraId="29EE877A" w14:textId="77777777" w:rsidR="001D1DF0" w:rsidRDefault="001D1DF0" w:rsidP="001D1DF0">
      <w:pPr>
        <w:rPr>
          <w:ins w:id="3029" w:author="Chris Satterlee" w:date="2023-04-11T18:11:00Z"/>
        </w:rPr>
      </w:pPr>
    </w:p>
    <w:p w14:paraId="3ED0236B" w14:textId="77777777" w:rsidR="001D1DF0" w:rsidRDefault="001D1DF0" w:rsidP="001D1DF0">
      <w:pPr>
        <w:rPr>
          <w:ins w:id="3030" w:author="Chris Satterlee" w:date="2023-04-11T18:11:00Z"/>
        </w:rPr>
      </w:pPr>
      <w:ins w:id="3031" w:author="Chris Satterlee" w:date="2023-04-11T18:11:00Z">
        <w:r>
          <w:fldChar w:fldCharType="begin"/>
        </w:r>
        <w:r>
          <w:instrText>HYPERLINK "https://raw.githubusercontent.com/csatt/IV_Swinger/master/c/sample_ivs2_rcmd_client.c"</w:instrText>
        </w:r>
        <w:r>
          <w:fldChar w:fldCharType="separate"/>
        </w:r>
        <w:r>
          <w:rPr>
            <w:rStyle w:val="Hyperlink"/>
          </w:rPr>
          <w:t>https://raw.githubusercontent.com/csatt/IV_Swinger/master/c/sample_ivs2_rcmd_client.c</w:t>
        </w:r>
        <w:r>
          <w:fldChar w:fldCharType="end"/>
        </w:r>
      </w:ins>
    </w:p>
    <w:p w14:paraId="51EBA061" w14:textId="77777777" w:rsidR="001D1DF0" w:rsidRPr="00F27A97" w:rsidRDefault="001D1DF0" w:rsidP="001D1DF0">
      <w:pPr>
        <w:rPr>
          <w:ins w:id="3032" w:author="Chris Satterlee" w:date="2023-04-11T18:11: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D1DF0" w14:paraId="2B906B0B" w14:textId="77777777" w:rsidTr="009322E0">
        <w:trPr>
          <w:ins w:id="3033" w:author="Chris Satterlee" w:date="2023-04-11T18:11:00Z"/>
        </w:trPr>
        <w:tc>
          <w:tcPr>
            <w:tcW w:w="10296" w:type="dxa"/>
          </w:tcPr>
          <w:p w14:paraId="57748147" w14:textId="77777777" w:rsidR="001D1DF0" w:rsidRDefault="001D1DF0" w:rsidP="009322E0">
            <w:pPr>
              <w:rPr>
                <w:ins w:id="3034" w:author="Chris Satterlee" w:date="2023-04-11T18:11:00Z"/>
              </w:rPr>
            </w:pPr>
            <w:ins w:id="3035" w:author="Chris Satterlee" w:date="2023-04-11T18:11:00Z">
              <w:r>
                <w:rPr>
                  <w:noProof/>
                </w:rPr>
                <w:drawing>
                  <wp:inline distT="0" distB="0" distL="0" distR="0" wp14:anchorId="2F79E3E5" wp14:editId="722888DA">
                    <wp:extent cx="4934086" cy="6995160"/>
                    <wp:effectExtent l="0" t="0" r="6350" b="2540"/>
                    <wp:docPr id="10065091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9188" name="Picture 1006509188"/>
                            <pic:cNvPicPr/>
                          </pic:nvPicPr>
                          <pic:blipFill>
                            <a:blip r:embed="rId114"/>
                            <a:stretch>
                              <a:fillRect/>
                            </a:stretch>
                          </pic:blipFill>
                          <pic:spPr>
                            <a:xfrm>
                              <a:off x="0" y="0"/>
                              <a:ext cx="4976762" cy="7055663"/>
                            </a:xfrm>
                            <a:prstGeom prst="rect">
                              <a:avLst/>
                            </a:prstGeom>
                          </pic:spPr>
                        </pic:pic>
                      </a:graphicData>
                    </a:graphic>
                  </wp:inline>
                </w:drawing>
              </w:r>
            </w:ins>
          </w:p>
        </w:tc>
      </w:tr>
    </w:tbl>
    <w:p w14:paraId="64CB7DF1" w14:textId="77777777" w:rsidR="00697E0B" w:rsidRPr="007D4726" w:rsidRDefault="00697E0B" w:rsidP="001D1DF0">
      <w:pPr>
        <w:rPr>
          <w:ins w:id="3036" w:author="Chris Satterlee" w:date="2023-04-11T18:11:00Z"/>
        </w:rPr>
      </w:pPr>
    </w:p>
    <w:p w14:paraId="57F8F13F" w14:textId="77777777" w:rsidR="001D1DF0" w:rsidRPr="00E11436" w:rsidRDefault="001D1DF0" w:rsidP="00E11436"/>
    <w:p w14:paraId="039B4700" w14:textId="104BB420" w:rsidR="004D176D" w:rsidRPr="008718AE" w:rsidRDefault="004D176D">
      <w:r>
        <w:t xml:space="preserve">  </w:t>
      </w:r>
    </w:p>
    <w:sectPr w:rsidR="004D176D" w:rsidRPr="008718AE" w:rsidSect="00295420">
      <w:footerReference w:type="even" r:id="rId115"/>
      <w:footerReference w:type="default" r:id="rId116"/>
      <w:pgSz w:w="12240" w:h="15840"/>
      <w:pgMar w:top="864" w:right="1080" w:bottom="864" w:left="108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B33ED5" w14:textId="77777777" w:rsidR="00E37D38" w:rsidRDefault="00E37D38" w:rsidP="00C32BF7">
      <w:r>
        <w:separator/>
      </w:r>
    </w:p>
  </w:endnote>
  <w:endnote w:type="continuationSeparator" w:id="0">
    <w:p w14:paraId="4C7E410F" w14:textId="77777777" w:rsidR="00E37D38" w:rsidRDefault="00E37D38" w:rsidP="00C32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B13E0" w14:textId="77777777" w:rsidR="00203643" w:rsidRDefault="00203643"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D72248" w14:textId="77777777" w:rsidR="00203643" w:rsidRDefault="00203643" w:rsidP="00B571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BE4CA" w14:textId="77777777" w:rsidR="00203643" w:rsidRDefault="00203643"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ECD052A" w14:textId="77777777" w:rsidR="00203643" w:rsidRDefault="00203643" w:rsidP="00B571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409C1A" w14:textId="77777777" w:rsidR="00E37D38" w:rsidRDefault="00E37D38" w:rsidP="00C32BF7">
      <w:r>
        <w:separator/>
      </w:r>
    </w:p>
  </w:footnote>
  <w:footnote w:type="continuationSeparator" w:id="0">
    <w:p w14:paraId="64CFB3D0" w14:textId="77777777" w:rsidR="00E37D38" w:rsidRDefault="00E37D38" w:rsidP="00C32BF7">
      <w:r>
        <w:continuationSeparator/>
      </w:r>
    </w:p>
  </w:footnote>
  <w:footnote w:id="1">
    <w:p w14:paraId="7588962C" w14:textId="2CEAFD9A" w:rsidR="00203643" w:rsidRDefault="00203643">
      <w:pPr>
        <w:pStyle w:val="FootnoteText"/>
      </w:pPr>
      <w:r>
        <w:rPr>
          <w:rStyle w:val="FootnoteReference"/>
        </w:rPr>
        <w:footnoteRef/>
      </w:r>
      <w:r>
        <w:t xml:space="preserve"> Most of the screen captures in this document are from the Mac version. There are minor differences in the “look and feel” of the Windows equivalents, but no functional differences. </w:t>
      </w:r>
    </w:p>
  </w:footnote>
  <w:footnote w:id="2">
    <w:p w14:paraId="3A72787E" w14:textId="6933428F" w:rsidR="00203643" w:rsidRDefault="00203643">
      <w:pPr>
        <w:pStyle w:val="FootnoteText"/>
      </w:pPr>
      <w:r>
        <w:rPr>
          <w:rStyle w:val="FootnoteReference"/>
        </w:rPr>
        <w:footnoteRef/>
      </w:r>
      <w:r>
        <w:t xml:space="preserve"> Older, slower laptops may not be able to keep up with the specified rate if the delay is small.</w:t>
      </w:r>
    </w:p>
  </w:footnote>
  <w:footnote w:id="3">
    <w:p w14:paraId="7C84792D" w14:textId="46491E86" w:rsidR="00203643" w:rsidRDefault="00203643">
      <w:pPr>
        <w:pStyle w:val="FootnoteText"/>
      </w:pPr>
      <w:r>
        <w:rPr>
          <w:rStyle w:val="FootnoteReference"/>
        </w:rPr>
        <w:footnoteRef/>
      </w:r>
      <w:r>
        <w:t xml:space="preserve"> Search for “Arduino power supply” on Amazon or elsewhere. Using a 9V battery is not recommended.</w:t>
      </w:r>
    </w:p>
  </w:footnote>
  <w:footnote w:id="4">
    <w:p w14:paraId="167F533C" w14:textId="36733F04" w:rsidR="00203643" w:rsidRDefault="00203643">
      <w:pPr>
        <w:pStyle w:val="FootnoteText"/>
      </w:pPr>
      <w:r>
        <w:rPr>
          <w:rStyle w:val="FootnoteReference"/>
        </w:rPr>
        <w:footnoteRef/>
      </w:r>
      <w:r>
        <w:t xml:space="preserve"> Thank you to Leland Mayne for this enhancement!</w:t>
      </w:r>
    </w:p>
  </w:footnote>
  <w:footnote w:id="5">
    <w:p w14:paraId="442603E6" w14:textId="4789B14B" w:rsidR="00F92CE3" w:rsidRDefault="00F92CE3">
      <w:pPr>
        <w:pStyle w:val="FootnoteText"/>
      </w:pPr>
      <w:ins w:id="1832" w:author="Chris Satterlee" w:date="2023-04-13T11:32:00Z">
        <w:r>
          <w:rPr>
            <w:rStyle w:val="FootnoteReference"/>
          </w:rPr>
          <w:footnoteRef/>
        </w:r>
        <w:r>
          <w:t xml:space="preserve"> The external jumper must be connected if the hardware is EMR-based</w:t>
        </w:r>
      </w:ins>
      <w:ins w:id="1833" w:author="Chris Satterlee" w:date="2023-04-13T11:33:00Z">
        <w:r>
          <w:t>.</w:t>
        </w:r>
      </w:ins>
    </w:p>
  </w:footnote>
  <w:footnote w:id="6">
    <w:p w14:paraId="43711392" w14:textId="41345B1B" w:rsidR="0004186E" w:rsidRDefault="0004186E">
      <w:pPr>
        <w:pStyle w:val="FootnoteText"/>
      </w:pPr>
      <w:ins w:id="1951" w:author="Chris Satterlee" w:date="2023-04-10T21:23:00Z">
        <w:r>
          <w:rPr>
            <w:rStyle w:val="FootnoteReference"/>
          </w:rPr>
          <w:footnoteRef/>
        </w:r>
        <w:r>
          <w:t xml:space="preserve"> </w:t>
        </w:r>
      </w:ins>
      <w:ins w:id="1952" w:author="Chris Satterlee" w:date="2023-04-10T21:26:00Z">
        <w:r>
          <w:t>T</w:t>
        </w:r>
      </w:ins>
      <w:ins w:id="1953" w:author="Chris Satterlee" w:date="2023-04-10T21:25:00Z">
        <w:r>
          <w:t xml:space="preserve">he main GUI window and all instance GUI windows all run </w:t>
        </w:r>
      </w:ins>
      <w:ins w:id="1954" w:author="Chris Satterlee" w:date="2023-04-10T21:29:00Z">
        <w:r>
          <w:t>under</w:t>
        </w:r>
      </w:ins>
      <w:ins w:id="1955" w:author="Chris Satterlee" w:date="2023-04-10T21:25:00Z">
        <w:r>
          <w:t xml:space="preserve"> the same process</w:t>
        </w:r>
      </w:ins>
      <w:ins w:id="1956" w:author="Chris Satterlee" w:date="2023-04-10T21:29:00Z">
        <w:r>
          <w:t xml:space="preserve"> (PID)</w:t>
        </w:r>
      </w:ins>
      <w:ins w:id="1957" w:author="Chris Satterlee" w:date="2023-04-10T21:26:00Z">
        <w:r>
          <w:t>.</w:t>
        </w:r>
      </w:ins>
      <w:ins w:id="1958" w:author="Chris Satterlee" w:date="2023-04-10T21:25:00Z">
        <w:r>
          <w:t xml:space="preserve"> </w:t>
        </w:r>
      </w:ins>
    </w:p>
  </w:footnote>
  <w:footnote w:id="7">
    <w:p w14:paraId="25108CF5" w14:textId="3947FA7F" w:rsidR="00203643" w:rsidRDefault="00203643">
      <w:pPr>
        <w:pStyle w:val="FootnoteText"/>
      </w:pPr>
      <w:r>
        <w:rPr>
          <w:rStyle w:val="FootnoteReference"/>
        </w:rPr>
        <w:footnoteRef/>
      </w:r>
      <w:r>
        <w:t xml:space="preserve"> Unfortunately, for technical reasons the PDF cannot be used in the image pane of the main window.</w:t>
      </w:r>
    </w:p>
  </w:footnote>
  <w:footnote w:id="8">
    <w:p w14:paraId="2006FAC4" w14:textId="5421817F" w:rsidR="00203643" w:rsidRDefault="00203643">
      <w:pPr>
        <w:pStyle w:val="FootnoteText"/>
      </w:pPr>
      <w:r>
        <w:rPr>
          <w:rStyle w:val="FootnoteReference"/>
        </w:rPr>
        <w:footnoteRef/>
      </w:r>
      <w:r>
        <w:t xml:space="preserve"> Click OK, not Cancel!</w:t>
      </w:r>
    </w:p>
  </w:footnote>
  <w:footnote w:id="9">
    <w:p w14:paraId="0F8A9850" w14:textId="1614A4E3" w:rsidR="00203643" w:rsidRDefault="00203643">
      <w:pPr>
        <w:pStyle w:val="FootnoteText"/>
      </w:pPr>
      <w:r>
        <w:rPr>
          <w:rStyle w:val="FootnoteReference"/>
        </w:rPr>
        <w:footnoteRef/>
      </w:r>
      <w:r>
        <w:t xml:space="preserve"> The original IV Swinger captured only about 30 points, so this was important. The feature is still in the code.</w:t>
      </w:r>
    </w:p>
  </w:footnote>
  <w:footnote w:id="10">
    <w:p w14:paraId="7A07A483" w14:textId="398124A4" w:rsidR="00203643" w:rsidRDefault="00203643">
      <w:pPr>
        <w:pStyle w:val="FootnoteText"/>
      </w:pPr>
      <w:r>
        <w:rPr>
          <w:rStyle w:val="FootnoteReference"/>
        </w:rPr>
        <w:footnoteRef/>
      </w:r>
      <w:r>
        <w:t xml:space="preserve"> There are many reasons this may not be the case. For example, even a brand new “perfect” PV module will have a low I</w:t>
      </w:r>
      <w:r w:rsidRPr="00E11436">
        <w:rPr>
          <w:vertAlign w:val="subscript"/>
        </w:rPr>
        <w:t>SC</w:t>
      </w:r>
      <w:r>
        <w:t xml:space="preserve"> if it is dirty. Nevertheless, this feature can be useful in some cases.</w:t>
      </w:r>
    </w:p>
  </w:footnote>
  <w:footnote w:id="11">
    <w:p w14:paraId="1EB205C3" w14:textId="5BA99A15" w:rsidR="00203643" w:rsidRDefault="00203643" w:rsidP="00ED5D63">
      <w:pPr>
        <w:pStyle w:val="FootnoteText"/>
      </w:pPr>
      <w:r>
        <w:rPr>
          <w:rStyle w:val="FootnoteReference"/>
        </w:rPr>
        <w:footnoteRef/>
      </w:r>
      <w:r>
        <w:t xml:space="preserve"> This is the </w:t>
      </w:r>
      <w:r w:rsidRPr="00641C8A">
        <w:rPr>
          <w:u w:val="single"/>
        </w:rPr>
        <w:t>latest</w:t>
      </w:r>
      <w:r>
        <w:t xml:space="preserve"> version. The version that was in the release with the application is </w:t>
      </w:r>
      <w:del w:id="2631" w:author="Chris Satterlee" w:date="2023-04-14T17:11:00Z">
        <w:r w:rsidDel="00455BC9">
          <w:fldChar w:fldCharType="begin"/>
        </w:r>
        <w:r w:rsidDel="00455BC9">
          <w:delInstrText>HYPERLINK "https://raw.githubusercontent.com/csatt/IV_Swinger/v2.x.x/Arduino/IV_Swinger2/IV_Swinger2.ino"</w:delInstrText>
        </w:r>
        <w:r w:rsidDel="00455BC9">
          <w:fldChar w:fldCharType="separate"/>
        </w:r>
        <w:r w:rsidRPr="00455BC9" w:rsidDel="00455BC9">
          <w:rPr>
            <w:rPrChange w:id="2632" w:author="Chris Satterlee" w:date="2023-04-14T17:11:00Z">
              <w:rPr>
                <w:rStyle w:val="Hyperlink"/>
              </w:rPr>
            </w:rPrChange>
          </w:rPr>
          <w:delText>https://raw.githubusercontent.com/csatt/IV_Swinger/v2.x.x/Arduino/IV_Swinger2/IV_Swinger2.ino</w:delText>
        </w:r>
        <w:r w:rsidDel="00455BC9">
          <w:rPr>
            <w:rStyle w:val="Hyperlink"/>
          </w:rPr>
          <w:fldChar w:fldCharType="end"/>
        </w:r>
      </w:del>
      <w:ins w:id="2633" w:author="Chris Satterlee" w:date="2023-04-14T17:11:00Z">
        <w:r w:rsidR="00455BC9" w:rsidRPr="00455BC9">
          <w:rPr>
            <w:rPrChange w:id="2634" w:author="Chris Satterlee" w:date="2023-04-14T17:11:00Z">
              <w:rPr>
                <w:rStyle w:val="Hyperlink"/>
              </w:rPr>
            </w:rPrChange>
          </w:rPr>
          <w:t>https://raw.githubusercontent.com/csatt/IV_Swinger/v2.x.x/Arduino/IV_Swinger2/IV_Swinger2.ino</w:t>
        </w:r>
      </w:ins>
      <w:r>
        <w:t xml:space="preserve">, where v2.x.x is the release name, </w:t>
      </w:r>
      <w:r w:rsidR="005C4776">
        <w:t>e.g.</w:t>
      </w:r>
      <w:r>
        <w:t>, v2.</w:t>
      </w:r>
      <w:ins w:id="2635" w:author="Chris Satterlee" w:date="2023-04-13T21:34:00Z">
        <w:r w:rsidR="00B91898">
          <w:t>8</w:t>
        </w:r>
      </w:ins>
      <w:del w:id="2636" w:author="Chris Satterlee" w:date="2023-04-13T21:34:00Z">
        <w:r w:rsidDel="00B91898">
          <w:delText>6</w:delText>
        </w:r>
      </w:del>
      <w:r>
        <w:t>.0.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32C20"/>
    <w:multiLevelType w:val="hybridMultilevel"/>
    <w:tmpl w:val="F8D6D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D2"/>
    <w:multiLevelType w:val="hybridMultilevel"/>
    <w:tmpl w:val="51769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54C686D"/>
    <w:multiLevelType w:val="hybridMultilevel"/>
    <w:tmpl w:val="2E224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21E70"/>
    <w:multiLevelType w:val="multilevel"/>
    <w:tmpl w:val="4970A3E4"/>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EB1FB8"/>
    <w:multiLevelType w:val="multilevel"/>
    <w:tmpl w:val="4470DA42"/>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2847743"/>
    <w:multiLevelType w:val="hybridMultilevel"/>
    <w:tmpl w:val="19F04D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E70537"/>
    <w:multiLevelType w:val="hybridMultilevel"/>
    <w:tmpl w:val="75E67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1B024B"/>
    <w:multiLevelType w:val="multilevel"/>
    <w:tmpl w:val="6D78055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DF96175"/>
    <w:multiLevelType w:val="hybridMultilevel"/>
    <w:tmpl w:val="473AF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4B0213"/>
    <w:multiLevelType w:val="hybridMultilevel"/>
    <w:tmpl w:val="670A6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1C4C5D"/>
    <w:multiLevelType w:val="hybridMultilevel"/>
    <w:tmpl w:val="85546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213D96"/>
    <w:multiLevelType w:val="hybridMultilevel"/>
    <w:tmpl w:val="C1CC5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D37336"/>
    <w:multiLevelType w:val="multilevel"/>
    <w:tmpl w:val="93E673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8426B97"/>
    <w:multiLevelType w:val="multilevel"/>
    <w:tmpl w:val="49301F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B2A6BE0"/>
    <w:multiLevelType w:val="hybridMultilevel"/>
    <w:tmpl w:val="B2D633E2"/>
    <w:lvl w:ilvl="0" w:tplc="04090005">
      <w:start w:val="1"/>
      <w:numFmt w:val="bullet"/>
      <w:lvlText w:val=""/>
      <w:lvlJc w:val="left"/>
      <w:pPr>
        <w:ind w:left="720" w:hanging="360"/>
      </w:pPr>
      <w:rPr>
        <w:rFonts w:ascii="Wingdings" w:hAnsi="Wingdings" w:hint="default"/>
      </w:rPr>
    </w:lvl>
    <w:lvl w:ilvl="1" w:tplc="CC9898EC">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A962F0"/>
    <w:multiLevelType w:val="multilevel"/>
    <w:tmpl w:val="CD8AD2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01B159B"/>
    <w:multiLevelType w:val="hybridMultilevel"/>
    <w:tmpl w:val="11CC2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4064A3"/>
    <w:multiLevelType w:val="hybridMultilevel"/>
    <w:tmpl w:val="08D2C680"/>
    <w:lvl w:ilvl="0" w:tplc="04090005">
      <w:start w:val="1"/>
      <w:numFmt w:val="bullet"/>
      <w:lvlText w:val=""/>
      <w:lvlJc w:val="left"/>
      <w:pPr>
        <w:ind w:left="7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4FD4EF2"/>
    <w:multiLevelType w:val="hybridMultilevel"/>
    <w:tmpl w:val="C8924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244B04"/>
    <w:multiLevelType w:val="hybridMultilevel"/>
    <w:tmpl w:val="2828CFA2"/>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15:restartNumberingAfterBreak="0">
    <w:nsid w:val="484714A5"/>
    <w:multiLevelType w:val="hybridMultilevel"/>
    <w:tmpl w:val="7C02DDA6"/>
    <w:lvl w:ilvl="0" w:tplc="04090005">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123F97"/>
    <w:multiLevelType w:val="hybridMultilevel"/>
    <w:tmpl w:val="AF68958C"/>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C5348C5"/>
    <w:multiLevelType w:val="multilevel"/>
    <w:tmpl w:val="E26CE9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CFE7C04"/>
    <w:multiLevelType w:val="hybridMultilevel"/>
    <w:tmpl w:val="050A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AD2F4E"/>
    <w:multiLevelType w:val="hybridMultilevel"/>
    <w:tmpl w:val="DC4E3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F05224"/>
    <w:multiLevelType w:val="hybridMultilevel"/>
    <w:tmpl w:val="E54EA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106BD4"/>
    <w:multiLevelType w:val="hybridMultilevel"/>
    <w:tmpl w:val="E6B67A4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51A06CB"/>
    <w:multiLevelType w:val="hybridMultilevel"/>
    <w:tmpl w:val="78106C3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59F094B"/>
    <w:multiLevelType w:val="multilevel"/>
    <w:tmpl w:val="DD70A4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5C94B0E"/>
    <w:multiLevelType w:val="hybridMultilevel"/>
    <w:tmpl w:val="3D0A2E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196" w:hanging="360"/>
      </w:pPr>
      <w:rPr>
        <w:rFonts w:ascii="Courier New" w:hAnsi="Courier New" w:hint="default"/>
      </w:rPr>
    </w:lvl>
    <w:lvl w:ilvl="2" w:tplc="04090005" w:tentative="1">
      <w:start w:val="1"/>
      <w:numFmt w:val="bullet"/>
      <w:lvlText w:val=""/>
      <w:lvlJc w:val="left"/>
      <w:pPr>
        <w:ind w:left="1916" w:hanging="360"/>
      </w:pPr>
      <w:rPr>
        <w:rFonts w:ascii="Wingdings" w:hAnsi="Wingdings" w:hint="default"/>
      </w:rPr>
    </w:lvl>
    <w:lvl w:ilvl="3" w:tplc="04090001" w:tentative="1">
      <w:start w:val="1"/>
      <w:numFmt w:val="bullet"/>
      <w:lvlText w:val=""/>
      <w:lvlJc w:val="left"/>
      <w:pPr>
        <w:ind w:left="2636" w:hanging="360"/>
      </w:pPr>
      <w:rPr>
        <w:rFonts w:ascii="Symbol" w:hAnsi="Symbol" w:hint="default"/>
      </w:rPr>
    </w:lvl>
    <w:lvl w:ilvl="4" w:tplc="04090003" w:tentative="1">
      <w:start w:val="1"/>
      <w:numFmt w:val="bullet"/>
      <w:lvlText w:val="o"/>
      <w:lvlJc w:val="left"/>
      <w:pPr>
        <w:ind w:left="3356" w:hanging="360"/>
      </w:pPr>
      <w:rPr>
        <w:rFonts w:ascii="Courier New" w:hAnsi="Courier New" w:hint="default"/>
      </w:rPr>
    </w:lvl>
    <w:lvl w:ilvl="5" w:tplc="04090005" w:tentative="1">
      <w:start w:val="1"/>
      <w:numFmt w:val="bullet"/>
      <w:lvlText w:val=""/>
      <w:lvlJc w:val="left"/>
      <w:pPr>
        <w:ind w:left="4076" w:hanging="360"/>
      </w:pPr>
      <w:rPr>
        <w:rFonts w:ascii="Wingdings" w:hAnsi="Wingdings" w:hint="default"/>
      </w:rPr>
    </w:lvl>
    <w:lvl w:ilvl="6" w:tplc="04090001" w:tentative="1">
      <w:start w:val="1"/>
      <w:numFmt w:val="bullet"/>
      <w:lvlText w:val=""/>
      <w:lvlJc w:val="left"/>
      <w:pPr>
        <w:ind w:left="4796" w:hanging="360"/>
      </w:pPr>
      <w:rPr>
        <w:rFonts w:ascii="Symbol" w:hAnsi="Symbol" w:hint="default"/>
      </w:rPr>
    </w:lvl>
    <w:lvl w:ilvl="7" w:tplc="04090003" w:tentative="1">
      <w:start w:val="1"/>
      <w:numFmt w:val="bullet"/>
      <w:lvlText w:val="o"/>
      <w:lvlJc w:val="left"/>
      <w:pPr>
        <w:ind w:left="5516" w:hanging="360"/>
      </w:pPr>
      <w:rPr>
        <w:rFonts w:ascii="Courier New" w:hAnsi="Courier New" w:hint="default"/>
      </w:rPr>
    </w:lvl>
    <w:lvl w:ilvl="8" w:tplc="04090005" w:tentative="1">
      <w:start w:val="1"/>
      <w:numFmt w:val="bullet"/>
      <w:lvlText w:val=""/>
      <w:lvlJc w:val="left"/>
      <w:pPr>
        <w:ind w:left="6236" w:hanging="360"/>
      </w:pPr>
      <w:rPr>
        <w:rFonts w:ascii="Wingdings" w:hAnsi="Wingdings" w:hint="default"/>
      </w:rPr>
    </w:lvl>
  </w:abstractNum>
  <w:abstractNum w:abstractNumId="30" w15:restartNumberingAfterBreak="0">
    <w:nsid w:val="5A117D49"/>
    <w:multiLevelType w:val="multilevel"/>
    <w:tmpl w:val="10CE1B0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5C6C726A"/>
    <w:multiLevelType w:val="hybridMultilevel"/>
    <w:tmpl w:val="4E80EA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245261"/>
    <w:multiLevelType w:val="hybridMultilevel"/>
    <w:tmpl w:val="45D8E8C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EA6402D"/>
    <w:multiLevelType w:val="hybridMultilevel"/>
    <w:tmpl w:val="816811B4"/>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FD41EC9"/>
    <w:multiLevelType w:val="hybridMultilevel"/>
    <w:tmpl w:val="65C26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8C3201"/>
    <w:multiLevelType w:val="hybridMultilevel"/>
    <w:tmpl w:val="00A4D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355062"/>
    <w:multiLevelType w:val="hybridMultilevel"/>
    <w:tmpl w:val="EF505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562E1B"/>
    <w:multiLevelType w:val="hybridMultilevel"/>
    <w:tmpl w:val="0AA6F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07130A"/>
    <w:multiLevelType w:val="hybridMultilevel"/>
    <w:tmpl w:val="0FE05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A172F7"/>
    <w:multiLevelType w:val="hybridMultilevel"/>
    <w:tmpl w:val="7068CB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324" w:hanging="360"/>
      </w:pPr>
      <w:rPr>
        <w:rFonts w:ascii="Courier New" w:hAnsi="Courier New" w:hint="default"/>
      </w:rPr>
    </w:lvl>
    <w:lvl w:ilvl="2" w:tplc="04090005" w:tentative="1">
      <w:start w:val="1"/>
      <w:numFmt w:val="bullet"/>
      <w:lvlText w:val=""/>
      <w:lvlJc w:val="left"/>
      <w:pPr>
        <w:ind w:left="2044" w:hanging="360"/>
      </w:pPr>
      <w:rPr>
        <w:rFonts w:ascii="Wingdings" w:hAnsi="Wingdings" w:hint="default"/>
      </w:rPr>
    </w:lvl>
    <w:lvl w:ilvl="3" w:tplc="04090001" w:tentative="1">
      <w:start w:val="1"/>
      <w:numFmt w:val="bullet"/>
      <w:lvlText w:val=""/>
      <w:lvlJc w:val="left"/>
      <w:pPr>
        <w:ind w:left="2764" w:hanging="360"/>
      </w:pPr>
      <w:rPr>
        <w:rFonts w:ascii="Symbol" w:hAnsi="Symbol" w:hint="default"/>
      </w:rPr>
    </w:lvl>
    <w:lvl w:ilvl="4" w:tplc="04090003" w:tentative="1">
      <w:start w:val="1"/>
      <w:numFmt w:val="bullet"/>
      <w:lvlText w:val="o"/>
      <w:lvlJc w:val="left"/>
      <w:pPr>
        <w:ind w:left="3484" w:hanging="360"/>
      </w:pPr>
      <w:rPr>
        <w:rFonts w:ascii="Courier New" w:hAnsi="Courier New" w:hint="default"/>
      </w:rPr>
    </w:lvl>
    <w:lvl w:ilvl="5" w:tplc="04090005" w:tentative="1">
      <w:start w:val="1"/>
      <w:numFmt w:val="bullet"/>
      <w:lvlText w:val=""/>
      <w:lvlJc w:val="left"/>
      <w:pPr>
        <w:ind w:left="4204" w:hanging="360"/>
      </w:pPr>
      <w:rPr>
        <w:rFonts w:ascii="Wingdings" w:hAnsi="Wingdings" w:hint="default"/>
      </w:rPr>
    </w:lvl>
    <w:lvl w:ilvl="6" w:tplc="04090001" w:tentative="1">
      <w:start w:val="1"/>
      <w:numFmt w:val="bullet"/>
      <w:lvlText w:val=""/>
      <w:lvlJc w:val="left"/>
      <w:pPr>
        <w:ind w:left="4924" w:hanging="360"/>
      </w:pPr>
      <w:rPr>
        <w:rFonts w:ascii="Symbol" w:hAnsi="Symbol" w:hint="default"/>
      </w:rPr>
    </w:lvl>
    <w:lvl w:ilvl="7" w:tplc="04090003" w:tentative="1">
      <w:start w:val="1"/>
      <w:numFmt w:val="bullet"/>
      <w:lvlText w:val="o"/>
      <w:lvlJc w:val="left"/>
      <w:pPr>
        <w:ind w:left="5644" w:hanging="360"/>
      </w:pPr>
      <w:rPr>
        <w:rFonts w:ascii="Courier New" w:hAnsi="Courier New" w:hint="default"/>
      </w:rPr>
    </w:lvl>
    <w:lvl w:ilvl="8" w:tplc="04090005" w:tentative="1">
      <w:start w:val="1"/>
      <w:numFmt w:val="bullet"/>
      <w:lvlText w:val=""/>
      <w:lvlJc w:val="left"/>
      <w:pPr>
        <w:ind w:left="6364" w:hanging="360"/>
      </w:pPr>
      <w:rPr>
        <w:rFonts w:ascii="Wingdings" w:hAnsi="Wingdings" w:hint="default"/>
      </w:rPr>
    </w:lvl>
  </w:abstractNum>
  <w:abstractNum w:abstractNumId="40" w15:restartNumberingAfterBreak="0">
    <w:nsid w:val="6C926CA2"/>
    <w:multiLevelType w:val="multilevel"/>
    <w:tmpl w:val="7FB48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D1C22B4"/>
    <w:multiLevelType w:val="hybridMultilevel"/>
    <w:tmpl w:val="28301C50"/>
    <w:lvl w:ilvl="0" w:tplc="04090003">
      <w:start w:val="1"/>
      <w:numFmt w:val="bullet"/>
      <w:lvlText w:val="o"/>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181333D"/>
    <w:multiLevelType w:val="hybridMultilevel"/>
    <w:tmpl w:val="B3704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D6679A"/>
    <w:multiLevelType w:val="hybridMultilevel"/>
    <w:tmpl w:val="807C7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3438D7"/>
    <w:multiLevelType w:val="hybridMultilevel"/>
    <w:tmpl w:val="9BC20ABC"/>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62311204">
    <w:abstractNumId w:val="3"/>
  </w:num>
  <w:num w:numId="2" w16cid:durableId="744961304">
    <w:abstractNumId w:val="4"/>
  </w:num>
  <w:num w:numId="3" w16cid:durableId="688264583">
    <w:abstractNumId w:val="30"/>
  </w:num>
  <w:num w:numId="4" w16cid:durableId="1512917259">
    <w:abstractNumId w:val="40"/>
  </w:num>
  <w:num w:numId="5" w16cid:durableId="604263356">
    <w:abstractNumId w:val="44"/>
  </w:num>
  <w:num w:numId="6" w16cid:durableId="382027526">
    <w:abstractNumId w:val="33"/>
  </w:num>
  <w:num w:numId="7" w16cid:durableId="2018194024">
    <w:abstractNumId w:val="29"/>
  </w:num>
  <w:num w:numId="8" w16cid:durableId="1161385559">
    <w:abstractNumId w:val="39"/>
  </w:num>
  <w:num w:numId="9" w16cid:durableId="1831864546">
    <w:abstractNumId w:val="21"/>
  </w:num>
  <w:num w:numId="10" w16cid:durableId="658580499">
    <w:abstractNumId w:val="31"/>
  </w:num>
  <w:num w:numId="11" w16cid:durableId="992372034">
    <w:abstractNumId w:val="36"/>
  </w:num>
  <w:num w:numId="12" w16cid:durableId="1996446192">
    <w:abstractNumId w:val="38"/>
  </w:num>
  <w:num w:numId="13" w16cid:durableId="1914512171">
    <w:abstractNumId w:val="10"/>
  </w:num>
  <w:num w:numId="14" w16cid:durableId="306591921">
    <w:abstractNumId w:val="14"/>
  </w:num>
  <w:num w:numId="15" w16cid:durableId="1214578782">
    <w:abstractNumId w:val="19"/>
  </w:num>
  <w:num w:numId="16" w16cid:durableId="1308778173">
    <w:abstractNumId w:val="12"/>
  </w:num>
  <w:num w:numId="17" w16cid:durableId="67310997">
    <w:abstractNumId w:val="28"/>
  </w:num>
  <w:num w:numId="18" w16cid:durableId="1352728971">
    <w:abstractNumId w:val="15"/>
  </w:num>
  <w:num w:numId="19" w16cid:durableId="1066339556">
    <w:abstractNumId w:val="13"/>
  </w:num>
  <w:num w:numId="20" w16cid:durableId="182717669">
    <w:abstractNumId w:val="22"/>
  </w:num>
  <w:num w:numId="21" w16cid:durableId="1328024203">
    <w:abstractNumId w:val="7"/>
  </w:num>
  <w:num w:numId="22" w16cid:durableId="666397684">
    <w:abstractNumId w:val="32"/>
  </w:num>
  <w:num w:numId="23" w16cid:durableId="248660748">
    <w:abstractNumId w:val="5"/>
  </w:num>
  <w:num w:numId="24" w16cid:durableId="989091186">
    <w:abstractNumId w:val="41"/>
  </w:num>
  <w:num w:numId="25" w16cid:durableId="503666839">
    <w:abstractNumId w:val="17"/>
  </w:num>
  <w:num w:numId="26" w16cid:durableId="1762489771">
    <w:abstractNumId w:val="18"/>
  </w:num>
  <w:num w:numId="27" w16cid:durableId="1830486420">
    <w:abstractNumId w:val="0"/>
  </w:num>
  <w:num w:numId="28" w16cid:durableId="1024862036">
    <w:abstractNumId w:val="11"/>
  </w:num>
  <w:num w:numId="29" w16cid:durableId="1290865304">
    <w:abstractNumId w:val="37"/>
  </w:num>
  <w:num w:numId="30" w16cid:durableId="964887407">
    <w:abstractNumId w:val="24"/>
  </w:num>
  <w:num w:numId="31" w16cid:durableId="261501095">
    <w:abstractNumId w:val="23"/>
  </w:num>
  <w:num w:numId="32" w16cid:durableId="110976917">
    <w:abstractNumId w:val="35"/>
  </w:num>
  <w:num w:numId="33" w16cid:durableId="1851481118">
    <w:abstractNumId w:val="25"/>
  </w:num>
  <w:num w:numId="34" w16cid:durableId="326640787">
    <w:abstractNumId w:val="34"/>
  </w:num>
  <w:num w:numId="35" w16cid:durableId="408507395">
    <w:abstractNumId w:val="42"/>
  </w:num>
  <w:num w:numId="36" w16cid:durableId="363988124">
    <w:abstractNumId w:val="16"/>
  </w:num>
  <w:num w:numId="37" w16cid:durableId="1375470125">
    <w:abstractNumId w:val="43"/>
  </w:num>
  <w:num w:numId="38" w16cid:durableId="1993748557">
    <w:abstractNumId w:val="20"/>
  </w:num>
  <w:num w:numId="39" w16cid:durableId="887036974">
    <w:abstractNumId w:val="9"/>
  </w:num>
  <w:num w:numId="40" w16cid:durableId="677079486">
    <w:abstractNumId w:val="26"/>
  </w:num>
  <w:num w:numId="41" w16cid:durableId="9070364">
    <w:abstractNumId w:val="27"/>
  </w:num>
  <w:num w:numId="42" w16cid:durableId="1350985351">
    <w:abstractNumId w:val="1"/>
  </w:num>
  <w:num w:numId="43" w16cid:durableId="574629247">
    <w:abstractNumId w:val="8"/>
  </w:num>
  <w:num w:numId="44" w16cid:durableId="1968076717">
    <w:abstractNumId w:val="2"/>
  </w:num>
  <w:num w:numId="45" w16cid:durableId="1470902261">
    <w:abstractNumId w:val="6"/>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 Satterlee">
    <w15:presenceInfo w15:providerId="Windows Live" w15:userId="6b7bc3c03dc094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grammar="clean"/>
  <w:trackRevisions/>
  <w:doNotTrackMoves/>
  <w:defaultTabStop w:val="720"/>
  <w:characterSpacingControl w:val="doNotCompress"/>
  <w:hdrShapeDefaults>
    <o:shapedefaults v:ext="edit" spidmax="2050"/>
  </w:hdrShapeDefaults>
  <w:footnotePr>
    <w:footnote w:id="-1"/>
    <w:footnote w:id="0"/>
  </w:footnotePr>
  <w:endnotePr>
    <w:endnote w:id="-1"/>
    <w:endnote w:id="0"/>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7B24"/>
    <w:rsid w:val="0000199E"/>
    <w:rsid w:val="00002790"/>
    <w:rsid w:val="00002CF0"/>
    <w:rsid w:val="000051D9"/>
    <w:rsid w:val="00005B7E"/>
    <w:rsid w:val="0001091C"/>
    <w:rsid w:val="00015576"/>
    <w:rsid w:val="00016722"/>
    <w:rsid w:val="00017085"/>
    <w:rsid w:val="00017E0B"/>
    <w:rsid w:val="00020A42"/>
    <w:rsid w:val="00024996"/>
    <w:rsid w:val="00025FCC"/>
    <w:rsid w:val="0002737B"/>
    <w:rsid w:val="0003228E"/>
    <w:rsid w:val="00033D80"/>
    <w:rsid w:val="000342CB"/>
    <w:rsid w:val="00035979"/>
    <w:rsid w:val="000361B8"/>
    <w:rsid w:val="00040C6F"/>
    <w:rsid w:val="00041427"/>
    <w:rsid w:val="00041551"/>
    <w:rsid w:val="0004186E"/>
    <w:rsid w:val="00042B56"/>
    <w:rsid w:val="00042F0B"/>
    <w:rsid w:val="00046293"/>
    <w:rsid w:val="00050186"/>
    <w:rsid w:val="00051EA6"/>
    <w:rsid w:val="00052A87"/>
    <w:rsid w:val="00053040"/>
    <w:rsid w:val="000543CC"/>
    <w:rsid w:val="00060E70"/>
    <w:rsid w:val="0006141E"/>
    <w:rsid w:val="00061FB1"/>
    <w:rsid w:val="00062696"/>
    <w:rsid w:val="00064996"/>
    <w:rsid w:val="00064C3B"/>
    <w:rsid w:val="00065F25"/>
    <w:rsid w:val="00071F7C"/>
    <w:rsid w:val="00074BFF"/>
    <w:rsid w:val="00074DBE"/>
    <w:rsid w:val="0007609E"/>
    <w:rsid w:val="00076448"/>
    <w:rsid w:val="00080156"/>
    <w:rsid w:val="0008224E"/>
    <w:rsid w:val="0008388D"/>
    <w:rsid w:val="00084937"/>
    <w:rsid w:val="00087358"/>
    <w:rsid w:val="00091219"/>
    <w:rsid w:val="0009300A"/>
    <w:rsid w:val="000948F9"/>
    <w:rsid w:val="000A15AF"/>
    <w:rsid w:val="000A19A7"/>
    <w:rsid w:val="000A34EB"/>
    <w:rsid w:val="000A4878"/>
    <w:rsid w:val="000A4F63"/>
    <w:rsid w:val="000B058F"/>
    <w:rsid w:val="000B05E2"/>
    <w:rsid w:val="000B09CE"/>
    <w:rsid w:val="000B4FDB"/>
    <w:rsid w:val="000B5424"/>
    <w:rsid w:val="000B6E5C"/>
    <w:rsid w:val="000B790A"/>
    <w:rsid w:val="000B7FB7"/>
    <w:rsid w:val="000C0889"/>
    <w:rsid w:val="000C46B0"/>
    <w:rsid w:val="000C498F"/>
    <w:rsid w:val="000C4D0D"/>
    <w:rsid w:val="000D3A73"/>
    <w:rsid w:val="000D46A7"/>
    <w:rsid w:val="000D557E"/>
    <w:rsid w:val="000D5E79"/>
    <w:rsid w:val="000D6AEC"/>
    <w:rsid w:val="000D778A"/>
    <w:rsid w:val="000E47AA"/>
    <w:rsid w:val="000F054F"/>
    <w:rsid w:val="000F0730"/>
    <w:rsid w:val="000F1C5D"/>
    <w:rsid w:val="000F41BF"/>
    <w:rsid w:val="000F7B13"/>
    <w:rsid w:val="001003C7"/>
    <w:rsid w:val="00100D04"/>
    <w:rsid w:val="001027DD"/>
    <w:rsid w:val="0010600C"/>
    <w:rsid w:val="00110274"/>
    <w:rsid w:val="00110B85"/>
    <w:rsid w:val="0011290F"/>
    <w:rsid w:val="00113579"/>
    <w:rsid w:val="0012007E"/>
    <w:rsid w:val="001205AB"/>
    <w:rsid w:val="001229ED"/>
    <w:rsid w:val="00124368"/>
    <w:rsid w:val="00126556"/>
    <w:rsid w:val="001278EF"/>
    <w:rsid w:val="00130810"/>
    <w:rsid w:val="00131B05"/>
    <w:rsid w:val="00134537"/>
    <w:rsid w:val="001377B2"/>
    <w:rsid w:val="001400A6"/>
    <w:rsid w:val="00141A1E"/>
    <w:rsid w:val="00142EA1"/>
    <w:rsid w:val="001440CE"/>
    <w:rsid w:val="00144EC5"/>
    <w:rsid w:val="0014597E"/>
    <w:rsid w:val="001472CA"/>
    <w:rsid w:val="0015102E"/>
    <w:rsid w:val="0015339D"/>
    <w:rsid w:val="00153A27"/>
    <w:rsid w:val="0015474A"/>
    <w:rsid w:val="0015661C"/>
    <w:rsid w:val="00156CD1"/>
    <w:rsid w:val="0015727F"/>
    <w:rsid w:val="00162445"/>
    <w:rsid w:val="0016454D"/>
    <w:rsid w:val="00164BAC"/>
    <w:rsid w:val="00164E4F"/>
    <w:rsid w:val="001659A1"/>
    <w:rsid w:val="00167D09"/>
    <w:rsid w:val="00171286"/>
    <w:rsid w:val="00173A39"/>
    <w:rsid w:val="0017569B"/>
    <w:rsid w:val="001756C5"/>
    <w:rsid w:val="00180755"/>
    <w:rsid w:val="0018165F"/>
    <w:rsid w:val="001821EB"/>
    <w:rsid w:val="00183695"/>
    <w:rsid w:val="00184200"/>
    <w:rsid w:val="00185FE4"/>
    <w:rsid w:val="00186483"/>
    <w:rsid w:val="001938D0"/>
    <w:rsid w:val="00195026"/>
    <w:rsid w:val="00195471"/>
    <w:rsid w:val="00195D1A"/>
    <w:rsid w:val="00196392"/>
    <w:rsid w:val="00197550"/>
    <w:rsid w:val="001A24DD"/>
    <w:rsid w:val="001A2BDE"/>
    <w:rsid w:val="001A44F0"/>
    <w:rsid w:val="001A4B4D"/>
    <w:rsid w:val="001A6EDA"/>
    <w:rsid w:val="001B0B93"/>
    <w:rsid w:val="001B1505"/>
    <w:rsid w:val="001B7B33"/>
    <w:rsid w:val="001C075B"/>
    <w:rsid w:val="001C1C94"/>
    <w:rsid w:val="001C2642"/>
    <w:rsid w:val="001C27D2"/>
    <w:rsid w:val="001C444F"/>
    <w:rsid w:val="001C450B"/>
    <w:rsid w:val="001C4A81"/>
    <w:rsid w:val="001C60F5"/>
    <w:rsid w:val="001C6AF7"/>
    <w:rsid w:val="001C7229"/>
    <w:rsid w:val="001D1DF0"/>
    <w:rsid w:val="001D4805"/>
    <w:rsid w:val="001D5D1A"/>
    <w:rsid w:val="001E17B7"/>
    <w:rsid w:val="001E1C07"/>
    <w:rsid w:val="001E3A19"/>
    <w:rsid w:val="001E431D"/>
    <w:rsid w:val="001E5764"/>
    <w:rsid w:val="001E6017"/>
    <w:rsid w:val="001E6450"/>
    <w:rsid w:val="001E650C"/>
    <w:rsid w:val="001E7D10"/>
    <w:rsid w:val="001F1C89"/>
    <w:rsid w:val="001F44C2"/>
    <w:rsid w:val="001F466F"/>
    <w:rsid w:val="001F6DE5"/>
    <w:rsid w:val="002009D1"/>
    <w:rsid w:val="00203643"/>
    <w:rsid w:val="0020590F"/>
    <w:rsid w:val="00210264"/>
    <w:rsid w:val="0021055D"/>
    <w:rsid w:val="002127F4"/>
    <w:rsid w:val="002131E0"/>
    <w:rsid w:val="002142DF"/>
    <w:rsid w:val="002149C9"/>
    <w:rsid w:val="00216786"/>
    <w:rsid w:val="00217BA6"/>
    <w:rsid w:val="0022057B"/>
    <w:rsid w:val="00220936"/>
    <w:rsid w:val="002222EE"/>
    <w:rsid w:val="00223096"/>
    <w:rsid w:val="00225E3C"/>
    <w:rsid w:val="002267B0"/>
    <w:rsid w:val="002309F3"/>
    <w:rsid w:val="0023165C"/>
    <w:rsid w:val="002317A9"/>
    <w:rsid w:val="00231A73"/>
    <w:rsid w:val="00232F25"/>
    <w:rsid w:val="002338D3"/>
    <w:rsid w:val="002343F7"/>
    <w:rsid w:val="0023697F"/>
    <w:rsid w:val="00237C48"/>
    <w:rsid w:val="00240CB3"/>
    <w:rsid w:val="00241339"/>
    <w:rsid w:val="002419E4"/>
    <w:rsid w:val="002425CB"/>
    <w:rsid w:val="002440AF"/>
    <w:rsid w:val="00246BB6"/>
    <w:rsid w:val="00247D05"/>
    <w:rsid w:val="00250478"/>
    <w:rsid w:val="002537D2"/>
    <w:rsid w:val="002560A9"/>
    <w:rsid w:val="00256BA7"/>
    <w:rsid w:val="0025713F"/>
    <w:rsid w:val="00257537"/>
    <w:rsid w:val="00257B1C"/>
    <w:rsid w:val="0026249D"/>
    <w:rsid w:val="00262B06"/>
    <w:rsid w:val="00264E3F"/>
    <w:rsid w:val="00265383"/>
    <w:rsid w:val="00265E48"/>
    <w:rsid w:val="002666E6"/>
    <w:rsid w:val="002723D1"/>
    <w:rsid w:val="00272685"/>
    <w:rsid w:val="0027716E"/>
    <w:rsid w:val="00277258"/>
    <w:rsid w:val="00282340"/>
    <w:rsid w:val="0028244E"/>
    <w:rsid w:val="002864A8"/>
    <w:rsid w:val="00286BB4"/>
    <w:rsid w:val="00291548"/>
    <w:rsid w:val="002926A2"/>
    <w:rsid w:val="0029354A"/>
    <w:rsid w:val="00295420"/>
    <w:rsid w:val="00297094"/>
    <w:rsid w:val="002A304C"/>
    <w:rsid w:val="002A3A68"/>
    <w:rsid w:val="002B0FC4"/>
    <w:rsid w:val="002B1357"/>
    <w:rsid w:val="002B2991"/>
    <w:rsid w:val="002B2E15"/>
    <w:rsid w:val="002B3D98"/>
    <w:rsid w:val="002B4F66"/>
    <w:rsid w:val="002B5E6A"/>
    <w:rsid w:val="002C020A"/>
    <w:rsid w:val="002C4277"/>
    <w:rsid w:val="002C4447"/>
    <w:rsid w:val="002C5386"/>
    <w:rsid w:val="002C79DA"/>
    <w:rsid w:val="002D1F87"/>
    <w:rsid w:val="002D3473"/>
    <w:rsid w:val="002D4691"/>
    <w:rsid w:val="002E001F"/>
    <w:rsid w:val="002E018D"/>
    <w:rsid w:val="002E1A83"/>
    <w:rsid w:val="002E3E17"/>
    <w:rsid w:val="002E7A75"/>
    <w:rsid w:val="002E7C35"/>
    <w:rsid w:val="002F6230"/>
    <w:rsid w:val="003029A8"/>
    <w:rsid w:val="00302BBA"/>
    <w:rsid w:val="00304084"/>
    <w:rsid w:val="0030502A"/>
    <w:rsid w:val="00305236"/>
    <w:rsid w:val="00306296"/>
    <w:rsid w:val="00307D24"/>
    <w:rsid w:val="0031068D"/>
    <w:rsid w:val="003111E3"/>
    <w:rsid w:val="0031380B"/>
    <w:rsid w:val="00314FDA"/>
    <w:rsid w:val="003217D8"/>
    <w:rsid w:val="00321FD6"/>
    <w:rsid w:val="00323BB0"/>
    <w:rsid w:val="00324BCD"/>
    <w:rsid w:val="00326171"/>
    <w:rsid w:val="003262C2"/>
    <w:rsid w:val="00326701"/>
    <w:rsid w:val="00326B77"/>
    <w:rsid w:val="003275F7"/>
    <w:rsid w:val="003336BF"/>
    <w:rsid w:val="003351FC"/>
    <w:rsid w:val="00335B82"/>
    <w:rsid w:val="003360C0"/>
    <w:rsid w:val="00341D3D"/>
    <w:rsid w:val="00343230"/>
    <w:rsid w:val="0034460D"/>
    <w:rsid w:val="00345A01"/>
    <w:rsid w:val="00345FF7"/>
    <w:rsid w:val="003471A4"/>
    <w:rsid w:val="00347F93"/>
    <w:rsid w:val="0035066B"/>
    <w:rsid w:val="00351B88"/>
    <w:rsid w:val="003528B8"/>
    <w:rsid w:val="0035699B"/>
    <w:rsid w:val="00367C7A"/>
    <w:rsid w:val="00371AAA"/>
    <w:rsid w:val="00371BB1"/>
    <w:rsid w:val="003729F6"/>
    <w:rsid w:val="00373BA6"/>
    <w:rsid w:val="0037573A"/>
    <w:rsid w:val="00375F31"/>
    <w:rsid w:val="003767FC"/>
    <w:rsid w:val="00381654"/>
    <w:rsid w:val="00383620"/>
    <w:rsid w:val="003853CC"/>
    <w:rsid w:val="0038645B"/>
    <w:rsid w:val="0038714C"/>
    <w:rsid w:val="00392559"/>
    <w:rsid w:val="00392BE0"/>
    <w:rsid w:val="00392F3D"/>
    <w:rsid w:val="0039370E"/>
    <w:rsid w:val="00393914"/>
    <w:rsid w:val="003955AD"/>
    <w:rsid w:val="00397346"/>
    <w:rsid w:val="00397907"/>
    <w:rsid w:val="003A13F3"/>
    <w:rsid w:val="003A1C76"/>
    <w:rsid w:val="003A2D2D"/>
    <w:rsid w:val="003A3508"/>
    <w:rsid w:val="003A5CCA"/>
    <w:rsid w:val="003A6B31"/>
    <w:rsid w:val="003B0E5C"/>
    <w:rsid w:val="003B1223"/>
    <w:rsid w:val="003B4329"/>
    <w:rsid w:val="003B559F"/>
    <w:rsid w:val="003B6534"/>
    <w:rsid w:val="003B71D0"/>
    <w:rsid w:val="003C0616"/>
    <w:rsid w:val="003C2114"/>
    <w:rsid w:val="003C59DF"/>
    <w:rsid w:val="003C65EA"/>
    <w:rsid w:val="003D04A9"/>
    <w:rsid w:val="003D05E5"/>
    <w:rsid w:val="003D0CE0"/>
    <w:rsid w:val="003D15AE"/>
    <w:rsid w:val="003D4EBB"/>
    <w:rsid w:val="003D644B"/>
    <w:rsid w:val="003E0110"/>
    <w:rsid w:val="003E01F2"/>
    <w:rsid w:val="003E0C9D"/>
    <w:rsid w:val="003E19B3"/>
    <w:rsid w:val="003E3348"/>
    <w:rsid w:val="003E5D8C"/>
    <w:rsid w:val="003E601E"/>
    <w:rsid w:val="003F0A85"/>
    <w:rsid w:val="003F207B"/>
    <w:rsid w:val="003F3758"/>
    <w:rsid w:val="003F5760"/>
    <w:rsid w:val="003F586D"/>
    <w:rsid w:val="00401387"/>
    <w:rsid w:val="00402D17"/>
    <w:rsid w:val="00406E80"/>
    <w:rsid w:val="004100B6"/>
    <w:rsid w:val="0041399D"/>
    <w:rsid w:val="004168B9"/>
    <w:rsid w:val="00417675"/>
    <w:rsid w:val="00417BE5"/>
    <w:rsid w:val="00417C09"/>
    <w:rsid w:val="004207EC"/>
    <w:rsid w:val="00431366"/>
    <w:rsid w:val="0043257D"/>
    <w:rsid w:val="00434737"/>
    <w:rsid w:val="00434A86"/>
    <w:rsid w:val="00440E90"/>
    <w:rsid w:val="00441862"/>
    <w:rsid w:val="00441F4C"/>
    <w:rsid w:val="00450F69"/>
    <w:rsid w:val="004511D8"/>
    <w:rsid w:val="00455BC9"/>
    <w:rsid w:val="00456A0D"/>
    <w:rsid w:val="00457591"/>
    <w:rsid w:val="00457FBC"/>
    <w:rsid w:val="004600A3"/>
    <w:rsid w:val="004621DF"/>
    <w:rsid w:val="004636C8"/>
    <w:rsid w:val="00463A89"/>
    <w:rsid w:val="00464031"/>
    <w:rsid w:val="004648CD"/>
    <w:rsid w:val="00466214"/>
    <w:rsid w:val="004724EE"/>
    <w:rsid w:val="00473220"/>
    <w:rsid w:val="004734ED"/>
    <w:rsid w:val="00473D1C"/>
    <w:rsid w:val="00481D04"/>
    <w:rsid w:val="00481F1B"/>
    <w:rsid w:val="00482033"/>
    <w:rsid w:val="004838F5"/>
    <w:rsid w:val="00485ADA"/>
    <w:rsid w:val="0048657B"/>
    <w:rsid w:val="00490E23"/>
    <w:rsid w:val="00492AF8"/>
    <w:rsid w:val="00494A15"/>
    <w:rsid w:val="004A069F"/>
    <w:rsid w:val="004A09F8"/>
    <w:rsid w:val="004A0EA3"/>
    <w:rsid w:val="004A19CF"/>
    <w:rsid w:val="004A4E92"/>
    <w:rsid w:val="004A51C8"/>
    <w:rsid w:val="004A5286"/>
    <w:rsid w:val="004B351C"/>
    <w:rsid w:val="004B3F59"/>
    <w:rsid w:val="004C08F3"/>
    <w:rsid w:val="004C233D"/>
    <w:rsid w:val="004C2AF8"/>
    <w:rsid w:val="004C486A"/>
    <w:rsid w:val="004C67B9"/>
    <w:rsid w:val="004C7953"/>
    <w:rsid w:val="004C7B84"/>
    <w:rsid w:val="004D05A1"/>
    <w:rsid w:val="004D176D"/>
    <w:rsid w:val="004D317D"/>
    <w:rsid w:val="004D4689"/>
    <w:rsid w:val="004E1430"/>
    <w:rsid w:val="004E1C5C"/>
    <w:rsid w:val="004E2A53"/>
    <w:rsid w:val="004E436A"/>
    <w:rsid w:val="004E438B"/>
    <w:rsid w:val="004E6899"/>
    <w:rsid w:val="004E76BD"/>
    <w:rsid w:val="004F0E3B"/>
    <w:rsid w:val="004F215F"/>
    <w:rsid w:val="004F37D3"/>
    <w:rsid w:val="00500592"/>
    <w:rsid w:val="00504585"/>
    <w:rsid w:val="00511EF0"/>
    <w:rsid w:val="00513456"/>
    <w:rsid w:val="00513DE2"/>
    <w:rsid w:val="00513FBB"/>
    <w:rsid w:val="0051422D"/>
    <w:rsid w:val="005160F7"/>
    <w:rsid w:val="00517F5C"/>
    <w:rsid w:val="0052076E"/>
    <w:rsid w:val="00523C76"/>
    <w:rsid w:val="0052402D"/>
    <w:rsid w:val="00525C47"/>
    <w:rsid w:val="00526355"/>
    <w:rsid w:val="00527787"/>
    <w:rsid w:val="00531261"/>
    <w:rsid w:val="005326EE"/>
    <w:rsid w:val="00532B87"/>
    <w:rsid w:val="005331C0"/>
    <w:rsid w:val="005351CB"/>
    <w:rsid w:val="0053524C"/>
    <w:rsid w:val="00536338"/>
    <w:rsid w:val="005365A4"/>
    <w:rsid w:val="005374C3"/>
    <w:rsid w:val="0053753A"/>
    <w:rsid w:val="00537BF9"/>
    <w:rsid w:val="00537C00"/>
    <w:rsid w:val="005401C6"/>
    <w:rsid w:val="005428FD"/>
    <w:rsid w:val="00543991"/>
    <w:rsid w:val="00543EE9"/>
    <w:rsid w:val="0054405C"/>
    <w:rsid w:val="005445CF"/>
    <w:rsid w:val="0054502A"/>
    <w:rsid w:val="00546071"/>
    <w:rsid w:val="00547A5B"/>
    <w:rsid w:val="0055074A"/>
    <w:rsid w:val="00550C89"/>
    <w:rsid w:val="00552056"/>
    <w:rsid w:val="0055754D"/>
    <w:rsid w:val="00557875"/>
    <w:rsid w:val="00557FFE"/>
    <w:rsid w:val="00563A1F"/>
    <w:rsid w:val="005706B9"/>
    <w:rsid w:val="0057381A"/>
    <w:rsid w:val="005742EE"/>
    <w:rsid w:val="00574DE7"/>
    <w:rsid w:val="005758BD"/>
    <w:rsid w:val="00577E59"/>
    <w:rsid w:val="00580B25"/>
    <w:rsid w:val="005820CB"/>
    <w:rsid w:val="00583015"/>
    <w:rsid w:val="00584841"/>
    <w:rsid w:val="00585A77"/>
    <w:rsid w:val="00585FDD"/>
    <w:rsid w:val="00591A43"/>
    <w:rsid w:val="0059330C"/>
    <w:rsid w:val="00593DEA"/>
    <w:rsid w:val="00597306"/>
    <w:rsid w:val="005A18A6"/>
    <w:rsid w:val="005A1DBD"/>
    <w:rsid w:val="005A2C4B"/>
    <w:rsid w:val="005A6D6E"/>
    <w:rsid w:val="005A7526"/>
    <w:rsid w:val="005B0818"/>
    <w:rsid w:val="005B4355"/>
    <w:rsid w:val="005B6153"/>
    <w:rsid w:val="005B6B1D"/>
    <w:rsid w:val="005B7A47"/>
    <w:rsid w:val="005C1626"/>
    <w:rsid w:val="005C19EB"/>
    <w:rsid w:val="005C4351"/>
    <w:rsid w:val="005C4718"/>
    <w:rsid w:val="005C4776"/>
    <w:rsid w:val="005C49D3"/>
    <w:rsid w:val="005C549E"/>
    <w:rsid w:val="005C64DF"/>
    <w:rsid w:val="005D291E"/>
    <w:rsid w:val="005D345B"/>
    <w:rsid w:val="005D3590"/>
    <w:rsid w:val="005D3DE3"/>
    <w:rsid w:val="005D445F"/>
    <w:rsid w:val="005D5B80"/>
    <w:rsid w:val="005D6D3D"/>
    <w:rsid w:val="005D7E1A"/>
    <w:rsid w:val="005E0541"/>
    <w:rsid w:val="005E1859"/>
    <w:rsid w:val="005E1F65"/>
    <w:rsid w:val="005E3135"/>
    <w:rsid w:val="005E49FA"/>
    <w:rsid w:val="005E5723"/>
    <w:rsid w:val="005E5E5A"/>
    <w:rsid w:val="005E68F6"/>
    <w:rsid w:val="005F1B4F"/>
    <w:rsid w:val="005F24F5"/>
    <w:rsid w:val="005F29D3"/>
    <w:rsid w:val="005F39C4"/>
    <w:rsid w:val="005F59DA"/>
    <w:rsid w:val="005F5C05"/>
    <w:rsid w:val="0060046D"/>
    <w:rsid w:val="00603E13"/>
    <w:rsid w:val="006049A3"/>
    <w:rsid w:val="006122C5"/>
    <w:rsid w:val="006123E8"/>
    <w:rsid w:val="006137EB"/>
    <w:rsid w:val="00614371"/>
    <w:rsid w:val="00615BBE"/>
    <w:rsid w:val="006165E1"/>
    <w:rsid w:val="0062075C"/>
    <w:rsid w:val="00622405"/>
    <w:rsid w:val="0062311A"/>
    <w:rsid w:val="00623360"/>
    <w:rsid w:val="00624C1C"/>
    <w:rsid w:val="0062768F"/>
    <w:rsid w:val="00627A9C"/>
    <w:rsid w:val="00627EB6"/>
    <w:rsid w:val="006313EA"/>
    <w:rsid w:val="006320AE"/>
    <w:rsid w:val="006358DB"/>
    <w:rsid w:val="006359BE"/>
    <w:rsid w:val="00637627"/>
    <w:rsid w:val="00640C22"/>
    <w:rsid w:val="006413C4"/>
    <w:rsid w:val="00641BAC"/>
    <w:rsid w:val="00641C8A"/>
    <w:rsid w:val="006425DC"/>
    <w:rsid w:val="00643255"/>
    <w:rsid w:val="00643A12"/>
    <w:rsid w:val="006456BC"/>
    <w:rsid w:val="00646D2A"/>
    <w:rsid w:val="00646DC0"/>
    <w:rsid w:val="00647470"/>
    <w:rsid w:val="00650838"/>
    <w:rsid w:val="00650AC5"/>
    <w:rsid w:val="00651064"/>
    <w:rsid w:val="00651BE1"/>
    <w:rsid w:val="006573E7"/>
    <w:rsid w:val="00660EF3"/>
    <w:rsid w:val="006650DA"/>
    <w:rsid w:val="006662F4"/>
    <w:rsid w:val="006729E1"/>
    <w:rsid w:val="00674671"/>
    <w:rsid w:val="006748EB"/>
    <w:rsid w:val="00675A8A"/>
    <w:rsid w:val="00676EA2"/>
    <w:rsid w:val="0068040E"/>
    <w:rsid w:val="00683FCC"/>
    <w:rsid w:val="00686033"/>
    <w:rsid w:val="00686B69"/>
    <w:rsid w:val="00687A13"/>
    <w:rsid w:val="00691525"/>
    <w:rsid w:val="006916BF"/>
    <w:rsid w:val="006931C1"/>
    <w:rsid w:val="00694EE9"/>
    <w:rsid w:val="0069590B"/>
    <w:rsid w:val="006967DB"/>
    <w:rsid w:val="006970B5"/>
    <w:rsid w:val="00697E0B"/>
    <w:rsid w:val="006A2895"/>
    <w:rsid w:val="006A31B5"/>
    <w:rsid w:val="006A4A4C"/>
    <w:rsid w:val="006A6508"/>
    <w:rsid w:val="006A6BD1"/>
    <w:rsid w:val="006B060A"/>
    <w:rsid w:val="006B3B1C"/>
    <w:rsid w:val="006B6D4F"/>
    <w:rsid w:val="006B6DA3"/>
    <w:rsid w:val="006B7E7F"/>
    <w:rsid w:val="006C0F05"/>
    <w:rsid w:val="006C4AC9"/>
    <w:rsid w:val="006D074D"/>
    <w:rsid w:val="006D1A60"/>
    <w:rsid w:val="006D2363"/>
    <w:rsid w:val="006D2B3E"/>
    <w:rsid w:val="006D3224"/>
    <w:rsid w:val="006D5B97"/>
    <w:rsid w:val="006D69BD"/>
    <w:rsid w:val="006E0D38"/>
    <w:rsid w:val="006E1F38"/>
    <w:rsid w:val="006E31D4"/>
    <w:rsid w:val="006E4E37"/>
    <w:rsid w:val="006E4F23"/>
    <w:rsid w:val="006E526B"/>
    <w:rsid w:val="006E5340"/>
    <w:rsid w:val="006E639D"/>
    <w:rsid w:val="006E6E61"/>
    <w:rsid w:val="006E7640"/>
    <w:rsid w:val="006E7886"/>
    <w:rsid w:val="007019B8"/>
    <w:rsid w:val="00701D0A"/>
    <w:rsid w:val="00703685"/>
    <w:rsid w:val="00703C43"/>
    <w:rsid w:val="007155F4"/>
    <w:rsid w:val="0071677E"/>
    <w:rsid w:val="007173D2"/>
    <w:rsid w:val="00717C8D"/>
    <w:rsid w:val="00720D0D"/>
    <w:rsid w:val="00723322"/>
    <w:rsid w:val="007239EE"/>
    <w:rsid w:val="0072412D"/>
    <w:rsid w:val="0072457A"/>
    <w:rsid w:val="0072481D"/>
    <w:rsid w:val="00725133"/>
    <w:rsid w:val="00726FC4"/>
    <w:rsid w:val="00727CFC"/>
    <w:rsid w:val="00730F5A"/>
    <w:rsid w:val="0073222E"/>
    <w:rsid w:val="00732F42"/>
    <w:rsid w:val="007334D0"/>
    <w:rsid w:val="00733F2B"/>
    <w:rsid w:val="007351D2"/>
    <w:rsid w:val="0073523F"/>
    <w:rsid w:val="00737252"/>
    <w:rsid w:val="00737971"/>
    <w:rsid w:val="00740338"/>
    <w:rsid w:val="007407A9"/>
    <w:rsid w:val="00741D1F"/>
    <w:rsid w:val="007470EA"/>
    <w:rsid w:val="00750BCE"/>
    <w:rsid w:val="00751BAD"/>
    <w:rsid w:val="00753E26"/>
    <w:rsid w:val="007540E6"/>
    <w:rsid w:val="00756636"/>
    <w:rsid w:val="00756A4A"/>
    <w:rsid w:val="00757B92"/>
    <w:rsid w:val="0076163E"/>
    <w:rsid w:val="007624F0"/>
    <w:rsid w:val="007628D9"/>
    <w:rsid w:val="00764798"/>
    <w:rsid w:val="00766AF5"/>
    <w:rsid w:val="00767F9C"/>
    <w:rsid w:val="00773954"/>
    <w:rsid w:val="007747FF"/>
    <w:rsid w:val="0077684E"/>
    <w:rsid w:val="007775BE"/>
    <w:rsid w:val="0077786F"/>
    <w:rsid w:val="007779C6"/>
    <w:rsid w:val="00777C23"/>
    <w:rsid w:val="00780C1B"/>
    <w:rsid w:val="007827D1"/>
    <w:rsid w:val="0078603E"/>
    <w:rsid w:val="00786111"/>
    <w:rsid w:val="007900F8"/>
    <w:rsid w:val="00790650"/>
    <w:rsid w:val="0079122D"/>
    <w:rsid w:val="00792C2D"/>
    <w:rsid w:val="00794486"/>
    <w:rsid w:val="007951A8"/>
    <w:rsid w:val="007A1A46"/>
    <w:rsid w:val="007A1C95"/>
    <w:rsid w:val="007A2B52"/>
    <w:rsid w:val="007A3671"/>
    <w:rsid w:val="007A7457"/>
    <w:rsid w:val="007B237E"/>
    <w:rsid w:val="007B3269"/>
    <w:rsid w:val="007B32F2"/>
    <w:rsid w:val="007B50F7"/>
    <w:rsid w:val="007B7E73"/>
    <w:rsid w:val="007C209E"/>
    <w:rsid w:val="007C2FA9"/>
    <w:rsid w:val="007C4001"/>
    <w:rsid w:val="007C496C"/>
    <w:rsid w:val="007C52F9"/>
    <w:rsid w:val="007D0296"/>
    <w:rsid w:val="007D1254"/>
    <w:rsid w:val="007D1E70"/>
    <w:rsid w:val="007D4726"/>
    <w:rsid w:val="007D4BB0"/>
    <w:rsid w:val="007D5BB5"/>
    <w:rsid w:val="007D5E9F"/>
    <w:rsid w:val="007D6A41"/>
    <w:rsid w:val="007D7261"/>
    <w:rsid w:val="007E4559"/>
    <w:rsid w:val="007E4977"/>
    <w:rsid w:val="007E4AE5"/>
    <w:rsid w:val="007E4FD1"/>
    <w:rsid w:val="007E5712"/>
    <w:rsid w:val="007E6A9C"/>
    <w:rsid w:val="007E711F"/>
    <w:rsid w:val="007E7E14"/>
    <w:rsid w:val="007F0EBC"/>
    <w:rsid w:val="007F0F8B"/>
    <w:rsid w:val="007F179F"/>
    <w:rsid w:val="007F1DC1"/>
    <w:rsid w:val="007F39CC"/>
    <w:rsid w:val="007F54F5"/>
    <w:rsid w:val="0080455F"/>
    <w:rsid w:val="008046EB"/>
    <w:rsid w:val="0080583E"/>
    <w:rsid w:val="00805863"/>
    <w:rsid w:val="00805DFF"/>
    <w:rsid w:val="0081045E"/>
    <w:rsid w:val="008106C1"/>
    <w:rsid w:val="00811A9F"/>
    <w:rsid w:val="0081573F"/>
    <w:rsid w:val="00817078"/>
    <w:rsid w:val="00817A2E"/>
    <w:rsid w:val="00817ADA"/>
    <w:rsid w:val="00817BD1"/>
    <w:rsid w:val="00817EBE"/>
    <w:rsid w:val="008205ED"/>
    <w:rsid w:val="008222AF"/>
    <w:rsid w:val="008232C1"/>
    <w:rsid w:val="00823889"/>
    <w:rsid w:val="00827D73"/>
    <w:rsid w:val="00830003"/>
    <w:rsid w:val="00830CC2"/>
    <w:rsid w:val="00831A10"/>
    <w:rsid w:val="00831C09"/>
    <w:rsid w:val="00831F24"/>
    <w:rsid w:val="00833D3B"/>
    <w:rsid w:val="00833DCC"/>
    <w:rsid w:val="00836517"/>
    <w:rsid w:val="00843158"/>
    <w:rsid w:val="00847B12"/>
    <w:rsid w:val="0085005E"/>
    <w:rsid w:val="00852DD6"/>
    <w:rsid w:val="00853C6D"/>
    <w:rsid w:val="008556B8"/>
    <w:rsid w:val="00860F75"/>
    <w:rsid w:val="00861107"/>
    <w:rsid w:val="00861D3E"/>
    <w:rsid w:val="00862EF5"/>
    <w:rsid w:val="008636DF"/>
    <w:rsid w:val="008638D3"/>
    <w:rsid w:val="00865E53"/>
    <w:rsid w:val="008663A2"/>
    <w:rsid w:val="00866EE7"/>
    <w:rsid w:val="008718AE"/>
    <w:rsid w:val="00871E58"/>
    <w:rsid w:val="00885239"/>
    <w:rsid w:val="00885261"/>
    <w:rsid w:val="008854AE"/>
    <w:rsid w:val="008859C9"/>
    <w:rsid w:val="008914EE"/>
    <w:rsid w:val="008A2C56"/>
    <w:rsid w:val="008A3C89"/>
    <w:rsid w:val="008A4B7B"/>
    <w:rsid w:val="008A7B5E"/>
    <w:rsid w:val="008B0C8B"/>
    <w:rsid w:val="008B0CDD"/>
    <w:rsid w:val="008B0F9E"/>
    <w:rsid w:val="008B250A"/>
    <w:rsid w:val="008B4799"/>
    <w:rsid w:val="008B4AA7"/>
    <w:rsid w:val="008B4E12"/>
    <w:rsid w:val="008B5412"/>
    <w:rsid w:val="008B62DC"/>
    <w:rsid w:val="008C0207"/>
    <w:rsid w:val="008C0B65"/>
    <w:rsid w:val="008C1611"/>
    <w:rsid w:val="008C3EF2"/>
    <w:rsid w:val="008C4D7E"/>
    <w:rsid w:val="008C54DE"/>
    <w:rsid w:val="008D15B5"/>
    <w:rsid w:val="008D236A"/>
    <w:rsid w:val="008D42AE"/>
    <w:rsid w:val="008D47DF"/>
    <w:rsid w:val="008D4A31"/>
    <w:rsid w:val="008D69FF"/>
    <w:rsid w:val="008E1E3D"/>
    <w:rsid w:val="008E3714"/>
    <w:rsid w:val="008E3E17"/>
    <w:rsid w:val="008E4D35"/>
    <w:rsid w:val="008E71E0"/>
    <w:rsid w:val="008E7283"/>
    <w:rsid w:val="008F0B66"/>
    <w:rsid w:val="008F0B75"/>
    <w:rsid w:val="008F1834"/>
    <w:rsid w:val="008F1C48"/>
    <w:rsid w:val="008F4DE4"/>
    <w:rsid w:val="008F67A1"/>
    <w:rsid w:val="00901501"/>
    <w:rsid w:val="00905EA3"/>
    <w:rsid w:val="00906576"/>
    <w:rsid w:val="00907A78"/>
    <w:rsid w:val="009107EB"/>
    <w:rsid w:val="009116FB"/>
    <w:rsid w:val="00916358"/>
    <w:rsid w:val="0092222D"/>
    <w:rsid w:val="00927593"/>
    <w:rsid w:val="0093002C"/>
    <w:rsid w:val="009317FB"/>
    <w:rsid w:val="00932FF5"/>
    <w:rsid w:val="009353F7"/>
    <w:rsid w:val="00935D66"/>
    <w:rsid w:val="00936B30"/>
    <w:rsid w:val="00942773"/>
    <w:rsid w:val="009560EF"/>
    <w:rsid w:val="00957D3B"/>
    <w:rsid w:val="0096089E"/>
    <w:rsid w:val="00961171"/>
    <w:rsid w:val="009626C5"/>
    <w:rsid w:val="00964FE0"/>
    <w:rsid w:val="00966F48"/>
    <w:rsid w:val="009710D0"/>
    <w:rsid w:val="00972CE4"/>
    <w:rsid w:val="009751B1"/>
    <w:rsid w:val="0097589C"/>
    <w:rsid w:val="00976A28"/>
    <w:rsid w:val="00976B54"/>
    <w:rsid w:val="00976C87"/>
    <w:rsid w:val="00980BF1"/>
    <w:rsid w:val="00980C79"/>
    <w:rsid w:val="00981B55"/>
    <w:rsid w:val="009822F9"/>
    <w:rsid w:val="00982A78"/>
    <w:rsid w:val="00982AB2"/>
    <w:rsid w:val="00983B0A"/>
    <w:rsid w:val="009855FA"/>
    <w:rsid w:val="00986DEB"/>
    <w:rsid w:val="00990039"/>
    <w:rsid w:val="009918DB"/>
    <w:rsid w:val="009A4C51"/>
    <w:rsid w:val="009A63CB"/>
    <w:rsid w:val="009A7351"/>
    <w:rsid w:val="009B1003"/>
    <w:rsid w:val="009B4CB6"/>
    <w:rsid w:val="009B5D4E"/>
    <w:rsid w:val="009C0C27"/>
    <w:rsid w:val="009C15E9"/>
    <w:rsid w:val="009D2BA5"/>
    <w:rsid w:val="009D4203"/>
    <w:rsid w:val="009D4455"/>
    <w:rsid w:val="009D46D0"/>
    <w:rsid w:val="009D56DA"/>
    <w:rsid w:val="009E001A"/>
    <w:rsid w:val="009E1945"/>
    <w:rsid w:val="009E1A87"/>
    <w:rsid w:val="009E3511"/>
    <w:rsid w:val="009E3F53"/>
    <w:rsid w:val="009E5805"/>
    <w:rsid w:val="009E7B24"/>
    <w:rsid w:val="009F04EE"/>
    <w:rsid w:val="009F0A9E"/>
    <w:rsid w:val="009F0B47"/>
    <w:rsid w:val="009F0FD1"/>
    <w:rsid w:val="009F33F8"/>
    <w:rsid w:val="009F5304"/>
    <w:rsid w:val="009F65DA"/>
    <w:rsid w:val="009F77EB"/>
    <w:rsid w:val="00A010E0"/>
    <w:rsid w:val="00A01F99"/>
    <w:rsid w:val="00A062ED"/>
    <w:rsid w:val="00A06642"/>
    <w:rsid w:val="00A102E7"/>
    <w:rsid w:val="00A103E2"/>
    <w:rsid w:val="00A10E7A"/>
    <w:rsid w:val="00A11F0D"/>
    <w:rsid w:val="00A12A78"/>
    <w:rsid w:val="00A15A0F"/>
    <w:rsid w:val="00A2135E"/>
    <w:rsid w:val="00A24D49"/>
    <w:rsid w:val="00A32269"/>
    <w:rsid w:val="00A329CA"/>
    <w:rsid w:val="00A34C7A"/>
    <w:rsid w:val="00A35A4F"/>
    <w:rsid w:val="00A37023"/>
    <w:rsid w:val="00A3797A"/>
    <w:rsid w:val="00A402C3"/>
    <w:rsid w:val="00A40831"/>
    <w:rsid w:val="00A413DB"/>
    <w:rsid w:val="00A45C25"/>
    <w:rsid w:val="00A4694D"/>
    <w:rsid w:val="00A46FAE"/>
    <w:rsid w:val="00A4744D"/>
    <w:rsid w:val="00A47E8E"/>
    <w:rsid w:val="00A65906"/>
    <w:rsid w:val="00A664BF"/>
    <w:rsid w:val="00A672AC"/>
    <w:rsid w:val="00A70722"/>
    <w:rsid w:val="00A71359"/>
    <w:rsid w:val="00A7223C"/>
    <w:rsid w:val="00A7312C"/>
    <w:rsid w:val="00A76A65"/>
    <w:rsid w:val="00A81522"/>
    <w:rsid w:val="00A8221A"/>
    <w:rsid w:val="00A84591"/>
    <w:rsid w:val="00A860B1"/>
    <w:rsid w:val="00A87C09"/>
    <w:rsid w:val="00A90399"/>
    <w:rsid w:val="00A912E7"/>
    <w:rsid w:val="00A918D4"/>
    <w:rsid w:val="00A91BE4"/>
    <w:rsid w:val="00AA2849"/>
    <w:rsid w:val="00AA3056"/>
    <w:rsid w:val="00AA5363"/>
    <w:rsid w:val="00AA6B48"/>
    <w:rsid w:val="00AA6C83"/>
    <w:rsid w:val="00AB1370"/>
    <w:rsid w:val="00AB408F"/>
    <w:rsid w:val="00AB51DC"/>
    <w:rsid w:val="00AC17F5"/>
    <w:rsid w:val="00AC1C42"/>
    <w:rsid w:val="00AC457A"/>
    <w:rsid w:val="00AC78C4"/>
    <w:rsid w:val="00AD13D7"/>
    <w:rsid w:val="00AD352E"/>
    <w:rsid w:val="00AD426C"/>
    <w:rsid w:val="00AE2257"/>
    <w:rsid w:val="00AE2C92"/>
    <w:rsid w:val="00AE3978"/>
    <w:rsid w:val="00AE5FDD"/>
    <w:rsid w:val="00AE7346"/>
    <w:rsid w:val="00AF0367"/>
    <w:rsid w:val="00AF091C"/>
    <w:rsid w:val="00AF33C0"/>
    <w:rsid w:val="00AF619E"/>
    <w:rsid w:val="00B00ABC"/>
    <w:rsid w:val="00B00DDA"/>
    <w:rsid w:val="00B020FE"/>
    <w:rsid w:val="00B033F4"/>
    <w:rsid w:val="00B04110"/>
    <w:rsid w:val="00B0418C"/>
    <w:rsid w:val="00B0776D"/>
    <w:rsid w:val="00B117C0"/>
    <w:rsid w:val="00B11CD0"/>
    <w:rsid w:val="00B128A4"/>
    <w:rsid w:val="00B15788"/>
    <w:rsid w:val="00B20B84"/>
    <w:rsid w:val="00B213DA"/>
    <w:rsid w:val="00B219B4"/>
    <w:rsid w:val="00B220A3"/>
    <w:rsid w:val="00B248CA"/>
    <w:rsid w:val="00B27AF9"/>
    <w:rsid w:val="00B31E9D"/>
    <w:rsid w:val="00B33957"/>
    <w:rsid w:val="00B34B65"/>
    <w:rsid w:val="00B37350"/>
    <w:rsid w:val="00B40290"/>
    <w:rsid w:val="00B40CEE"/>
    <w:rsid w:val="00B45070"/>
    <w:rsid w:val="00B458F0"/>
    <w:rsid w:val="00B469B8"/>
    <w:rsid w:val="00B47410"/>
    <w:rsid w:val="00B47D29"/>
    <w:rsid w:val="00B534E3"/>
    <w:rsid w:val="00B54D66"/>
    <w:rsid w:val="00B558F6"/>
    <w:rsid w:val="00B56C0A"/>
    <w:rsid w:val="00B571A6"/>
    <w:rsid w:val="00B62240"/>
    <w:rsid w:val="00B64DEB"/>
    <w:rsid w:val="00B6611B"/>
    <w:rsid w:val="00B664CE"/>
    <w:rsid w:val="00B66C7C"/>
    <w:rsid w:val="00B66DC7"/>
    <w:rsid w:val="00B6796E"/>
    <w:rsid w:val="00B6799D"/>
    <w:rsid w:val="00B7143C"/>
    <w:rsid w:val="00B71FE2"/>
    <w:rsid w:val="00B7204B"/>
    <w:rsid w:val="00B72279"/>
    <w:rsid w:val="00B74DEC"/>
    <w:rsid w:val="00B75942"/>
    <w:rsid w:val="00B82FB4"/>
    <w:rsid w:val="00B83FF3"/>
    <w:rsid w:val="00B8595E"/>
    <w:rsid w:val="00B862B0"/>
    <w:rsid w:val="00B90C53"/>
    <w:rsid w:val="00B91898"/>
    <w:rsid w:val="00B936BC"/>
    <w:rsid w:val="00B93888"/>
    <w:rsid w:val="00B9558A"/>
    <w:rsid w:val="00B95FCD"/>
    <w:rsid w:val="00B96694"/>
    <w:rsid w:val="00B966A3"/>
    <w:rsid w:val="00B97E9F"/>
    <w:rsid w:val="00BA0AFF"/>
    <w:rsid w:val="00BA1F98"/>
    <w:rsid w:val="00BA2256"/>
    <w:rsid w:val="00BA2553"/>
    <w:rsid w:val="00BA28F4"/>
    <w:rsid w:val="00BA68FA"/>
    <w:rsid w:val="00BA7761"/>
    <w:rsid w:val="00BA7D1F"/>
    <w:rsid w:val="00BB0844"/>
    <w:rsid w:val="00BB1E65"/>
    <w:rsid w:val="00BB24AA"/>
    <w:rsid w:val="00BB368F"/>
    <w:rsid w:val="00BB5B72"/>
    <w:rsid w:val="00BB6C82"/>
    <w:rsid w:val="00BB6ECC"/>
    <w:rsid w:val="00BC09DB"/>
    <w:rsid w:val="00BC2635"/>
    <w:rsid w:val="00BC2C44"/>
    <w:rsid w:val="00BC2EF1"/>
    <w:rsid w:val="00BC58F6"/>
    <w:rsid w:val="00BC78A3"/>
    <w:rsid w:val="00BC7D3F"/>
    <w:rsid w:val="00BD05A2"/>
    <w:rsid w:val="00BD0890"/>
    <w:rsid w:val="00BD1662"/>
    <w:rsid w:val="00BD37FC"/>
    <w:rsid w:val="00BD3ECA"/>
    <w:rsid w:val="00BD5C0E"/>
    <w:rsid w:val="00BD5CB6"/>
    <w:rsid w:val="00BD734E"/>
    <w:rsid w:val="00BE0856"/>
    <w:rsid w:val="00BE122F"/>
    <w:rsid w:val="00BE1C18"/>
    <w:rsid w:val="00BE458A"/>
    <w:rsid w:val="00BE57CA"/>
    <w:rsid w:val="00BE73C8"/>
    <w:rsid w:val="00BE7B57"/>
    <w:rsid w:val="00BE7B76"/>
    <w:rsid w:val="00BE7FB6"/>
    <w:rsid w:val="00BF10C2"/>
    <w:rsid w:val="00BF3DCF"/>
    <w:rsid w:val="00BF5CD1"/>
    <w:rsid w:val="00BF6C6A"/>
    <w:rsid w:val="00BF6CE3"/>
    <w:rsid w:val="00C00A24"/>
    <w:rsid w:val="00C01227"/>
    <w:rsid w:val="00C01C42"/>
    <w:rsid w:val="00C020DF"/>
    <w:rsid w:val="00C05163"/>
    <w:rsid w:val="00C06619"/>
    <w:rsid w:val="00C07A76"/>
    <w:rsid w:val="00C125CF"/>
    <w:rsid w:val="00C127C9"/>
    <w:rsid w:val="00C13217"/>
    <w:rsid w:val="00C1434E"/>
    <w:rsid w:val="00C15344"/>
    <w:rsid w:val="00C1538D"/>
    <w:rsid w:val="00C15E50"/>
    <w:rsid w:val="00C16109"/>
    <w:rsid w:val="00C1633A"/>
    <w:rsid w:val="00C16CF1"/>
    <w:rsid w:val="00C1740B"/>
    <w:rsid w:val="00C17DAC"/>
    <w:rsid w:val="00C21724"/>
    <w:rsid w:val="00C23598"/>
    <w:rsid w:val="00C2380A"/>
    <w:rsid w:val="00C246AD"/>
    <w:rsid w:val="00C24B37"/>
    <w:rsid w:val="00C275D2"/>
    <w:rsid w:val="00C32290"/>
    <w:rsid w:val="00C32BF7"/>
    <w:rsid w:val="00C3675D"/>
    <w:rsid w:val="00C37AF3"/>
    <w:rsid w:val="00C40494"/>
    <w:rsid w:val="00C4189C"/>
    <w:rsid w:val="00C41EFF"/>
    <w:rsid w:val="00C4201A"/>
    <w:rsid w:val="00C42A2D"/>
    <w:rsid w:val="00C436EB"/>
    <w:rsid w:val="00C43948"/>
    <w:rsid w:val="00C442B5"/>
    <w:rsid w:val="00C44A16"/>
    <w:rsid w:val="00C4503D"/>
    <w:rsid w:val="00C50140"/>
    <w:rsid w:val="00C50EDD"/>
    <w:rsid w:val="00C51509"/>
    <w:rsid w:val="00C527B3"/>
    <w:rsid w:val="00C528C3"/>
    <w:rsid w:val="00C5415F"/>
    <w:rsid w:val="00C55ACC"/>
    <w:rsid w:val="00C57E63"/>
    <w:rsid w:val="00C6036D"/>
    <w:rsid w:val="00C61CDB"/>
    <w:rsid w:val="00C628BE"/>
    <w:rsid w:val="00C62FE4"/>
    <w:rsid w:val="00C64CC2"/>
    <w:rsid w:val="00C67439"/>
    <w:rsid w:val="00C71D4F"/>
    <w:rsid w:val="00C7225D"/>
    <w:rsid w:val="00C73D11"/>
    <w:rsid w:val="00C73F8A"/>
    <w:rsid w:val="00C745F4"/>
    <w:rsid w:val="00C75AE3"/>
    <w:rsid w:val="00C77A3D"/>
    <w:rsid w:val="00C77D4B"/>
    <w:rsid w:val="00C80FD4"/>
    <w:rsid w:val="00C8129B"/>
    <w:rsid w:val="00C814E5"/>
    <w:rsid w:val="00C815E9"/>
    <w:rsid w:val="00C82823"/>
    <w:rsid w:val="00C82E15"/>
    <w:rsid w:val="00C83C80"/>
    <w:rsid w:val="00C84236"/>
    <w:rsid w:val="00C86F7F"/>
    <w:rsid w:val="00C86FB4"/>
    <w:rsid w:val="00C86FEA"/>
    <w:rsid w:val="00C914B0"/>
    <w:rsid w:val="00C91D46"/>
    <w:rsid w:val="00C92531"/>
    <w:rsid w:val="00C92938"/>
    <w:rsid w:val="00C92CA7"/>
    <w:rsid w:val="00C93C28"/>
    <w:rsid w:val="00C93CE6"/>
    <w:rsid w:val="00CA0B95"/>
    <w:rsid w:val="00CA186C"/>
    <w:rsid w:val="00CA2C10"/>
    <w:rsid w:val="00CA4569"/>
    <w:rsid w:val="00CA5032"/>
    <w:rsid w:val="00CA57D8"/>
    <w:rsid w:val="00CA650A"/>
    <w:rsid w:val="00CA792E"/>
    <w:rsid w:val="00CB0F5C"/>
    <w:rsid w:val="00CB138E"/>
    <w:rsid w:val="00CB159F"/>
    <w:rsid w:val="00CB45B6"/>
    <w:rsid w:val="00CB64B9"/>
    <w:rsid w:val="00CC067C"/>
    <w:rsid w:val="00CC10DF"/>
    <w:rsid w:val="00CC64B7"/>
    <w:rsid w:val="00CD1BE6"/>
    <w:rsid w:val="00CD32F8"/>
    <w:rsid w:val="00CD3A96"/>
    <w:rsid w:val="00CD625B"/>
    <w:rsid w:val="00CD64D7"/>
    <w:rsid w:val="00CE1689"/>
    <w:rsid w:val="00CE19AA"/>
    <w:rsid w:val="00CE25AF"/>
    <w:rsid w:val="00CE3537"/>
    <w:rsid w:val="00CE3B60"/>
    <w:rsid w:val="00CE790D"/>
    <w:rsid w:val="00CE7ADD"/>
    <w:rsid w:val="00CF0F76"/>
    <w:rsid w:val="00CF12FE"/>
    <w:rsid w:val="00CF58AC"/>
    <w:rsid w:val="00CF5E15"/>
    <w:rsid w:val="00CF5F8E"/>
    <w:rsid w:val="00D0400C"/>
    <w:rsid w:val="00D0565D"/>
    <w:rsid w:val="00D06D20"/>
    <w:rsid w:val="00D0744F"/>
    <w:rsid w:val="00D11E87"/>
    <w:rsid w:val="00D12A7D"/>
    <w:rsid w:val="00D134E4"/>
    <w:rsid w:val="00D14A27"/>
    <w:rsid w:val="00D173E7"/>
    <w:rsid w:val="00D2092D"/>
    <w:rsid w:val="00D21107"/>
    <w:rsid w:val="00D22051"/>
    <w:rsid w:val="00D23A60"/>
    <w:rsid w:val="00D24675"/>
    <w:rsid w:val="00D2480B"/>
    <w:rsid w:val="00D25764"/>
    <w:rsid w:val="00D2654E"/>
    <w:rsid w:val="00D30F6D"/>
    <w:rsid w:val="00D31D34"/>
    <w:rsid w:val="00D3370E"/>
    <w:rsid w:val="00D33897"/>
    <w:rsid w:val="00D3584E"/>
    <w:rsid w:val="00D3768A"/>
    <w:rsid w:val="00D40638"/>
    <w:rsid w:val="00D40AEC"/>
    <w:rsid w:val="00D41AAF"/>
    <w:rsid w:val="00D43C52"/>
    <w:rsid w:val="00D45911"/>
    <w:rsid w:val="00D503FB"/>
    <w:rsid w:val="00D50AFD"/>
    <w:rsid w:val="00D53EC9"/>
    <w:rsid w:val="00D55420"/>
    <w:rsid w:val="00D62F63"/>
    <w:rsid w:val="00D63644"/>
    <w:rsid w:val="00D63671"/>
    <w:rsid w:val="00D63C21"/>
    <w:rsid w:val="00D649FE"/>
    <w:rsid w:val="00D65113"/>
    <w:rsid w:val="00D65FF1"/>
    <w:rsid w:val="00D664E0"/>
    <w:rsid w:val="00D66663"/>
    <w:rsid w:val="00D66D3E"/>
    <w:rsid w:val="00D70696"/>
    <w:rsid w:val="00D707CC"/>
    <w:rsid w:val="00D72E65"/>
    <w:rsid w:val="00D77B91"/>
    <w:rsid w:val="00D82447"/>
    <w:rsid w:val="00D840FC"/>
    <w:rsid w:val="00D84421"/>
    <w:rsid w:val="00D859A2"/>
    <w:rsid w:val="00D85DEF"/>
    <w:rsid w:val="00D862C8"/>
    <w:rsid w:val="00D90707"/>
    <w:rsid w:val="00D92BE2"/>
    <w:rsid w:val="00D92FC5"/>
    <w:rsid w:val="00D935B0"/>
    <w:rsid w:val="00D96524"/>
    <w:rsid w:val="00D97B62"/>
    <w:rsid w:val="00DA430B"/>
    <w:rsid w:val="00DA50A4"/>
    <w:rsid w:val="00DA5ABE"/>
    <w:rsid w:val="00DA7CD9"/>
    <w:rsid w:val="00DB146A"/>
    <w:rsid w:val="00DB1BBB"/>
    <w:rsid w:val="00DB3D75"/>
    <w:rsid w:val="00DB5063"/>
    <w:rsid w:val="00DB6609"/>
    <w:rsid w:val="00DB7F4D"/>
    <w:rsid w:val="00DC1678"/>
    <w:rsid w:val="00DC1865"/>
    <w:rsid w:val="00DC2A69"/>
    <w:rsid w:val="00DC3350"/>
    <w:rsid w:val="00DC401D"/>
    <w:rsid w:val="00DC4848"/>
    <w:rsid w:val="00DD3E01"/>
    <w:rsid w:val="00DD4858"/>
    <w:rsid w:val="00DD7204"/>
    <w:rsid w:val="00DD78EA"/>
    <w:rsid w:val="00DD7B61"/>
    <w:rsid w:val="00DE63C4"/>
    <w:rsid w:val="00DF0243"/>
    <w:rsid w:val="00DF2042"/>
    <w:rsid w:val="00DF418D"/>
    <w:rsid w:val="00DF5926"/>
    <w:rsid w:val="00DF654E"/>
    <w:rsid w:val="00E020A8"/>
    <w:rsid w:val="00E03A05"/>
    <w:rsid w:val="00E04C30"/>
    <w:rsid w:val="00E06077"/>
    <w:rsid w:val="00E06093"/>
    <w:rsid w:val="00E07ECA"/>
    <w:rsid w:val="00E1069E"/>
    <w:rsid w:val="00E11436"/>
    <w:rsid w:val="00E1315C"/>
    <w:rsid w:val="00E13C10"/>
    <w:rsid w:val="00E227BD"/>
    <w:rsid w:val="00E249C1"/>
    <w:rsid w:val="00E26678"/>
    <w:rsid w:val="00E314BD"/>
    <w:rsid w:val="00E3225A"/>
    <w:rsid w:val="00E3637F"/>
    <w:rsid w:val="00E373BC"/>
    <w:rsid w:val="00E3750D"/>
    <w:rsid w:val="00E377FC"/>
    <w:rsid w:val="00E3792B"/>
    <w:rsid w:val="00E37D38"/>
    <w:rsid w:val="00E40FE0"/>
    <w:rsid w:val="00E413AD"/>
    <w:rsid w:val="00E4401D"/>
    <w:rsid w:val="00E4631B"/>
    <w:rsid w:val="00E46479"/>
    <w:rsid w:val="00E50481"/>
    <w:rsid w:val="00E505C0"/>
    <w:rsid w:val="00E50806"/>
    <w:rsid w:val="00E51DB2"/>
    <w:rsid w:val="00E51F62"/>
    <w:rsid w:val="00E5312E"/>
    <w:rsid w:val="00E548B6"/>
    <w:rsid w:val="00E54FA6"/>
    <w:rsid w:val="00E574A2"/>
    <w:rsid w:val="00E60293"/>
    <w:rsid w:val="00E61F1C"/>
    <w:rsid w:val="00E62D8D"/>
    <w:rsid w:val="00E63B88"/>
    <w:rsid w:val="00E65808"/>
    <w:rsid w:val="00E65AD6"/>
    <w:rsid w:val="00E6754F"/>
    <w:rsid w:val="00E679CD"/>
    <w:rsid w:val="00E70636"/>
    <w:rsid w:val="00E7163E"/>
    <w:rsid w:val="00E72E4E"/>
    <w:rsid w:val="00E73EF7"/>
    <w:rsid w:val="00E77D14"/>
    <w:rsid w:val="00E805CC"/>
    <w:rsid w:val="00E812D9"/>
    <w:rsid w:val="00E8166C"/>
    <w:rsid w:val="00E82085"/>
    <w:rsid w:val="00E84351"/>
    <w:rsid w:val="00E8684C"/>
    <w:rsid w:val="00E9018F"/>
    <w:rsid w:val="00E90642"/>
    <w:rsid w:val="00E90FCB"/>
    <w:rsid w:val="00E92A04"/>
    <w:rsid w:val="00E940AD"/>
    <w:rsid w:val="00E945B8"/>
    <w:rsid w:val="00E94F4E"/>
    <w:rsid w:val="00E94FCD"/>
    <w:rsid w:val="00EA11CA"/>
    <w:rsid w:val="00EA28BB"/>
    <w:rsid w:val="00EA4222"/>
    <w:rsid w:val="00EA5417"/>
    <w:rsid w:val="00EA6399"/>
    <w:rsid w:val="00EB1D18"/>
    <w:rsid w:val="00EB2715"/>
    <w:rsid w:val="00EB28CE"/>
    <w:rsid w:val="00EB30E2"/>
    <w:rsid w:val="00EB72C8"/>
    <w:rsid w:val="00EB73B3"/>
    <w:rsid w:val="00EC1513"/>
    <w:rsid w:val="00EC1AC1"/>
    <w:rsid w:val="00EC313D"/>
    <w:rsid w:val="00EC3491"/>
    <w:rsid w:val="00EC45FC"/>
    <w:rsid w:val="00EC4C85"/>
    <w:rsid w:val="00EC68F6"/>
    <w:rsid w:val="00EC73F7"/>
    <w:rsid w:val="00EC74C8"/>
    <w:rsid w:val="00ED1946"/>
    <w:rsid w:val="00ED26F4"/>
    <w:rsid w:val="00ED5D63"/>
    <w:rsid w:val="00ED7315"/>
    <w:rsid w:val="00EE114C"/>
    <w:rsid w:val="00EE13C1"/>
    <w:rsid w:val="00EE1BB1"/>
    <w:rsid w:val="00EE5A55"/>
    <w:rsid w:val="00EE6161"/>
    <w:rsid w:val="00EE66C9"/>
    <w:rsid w:val="00EF1130"/>
    <w:rsid w:val="00EF1256"/>
    <w:rsid w:val="00EF276B"/>
    <w:rsid w:val="00EF353E"/>
    <w:rsid w:val="00EF41FC"/>
    <w:rsid w:val="00EF7682"/>
    <w:rsid w:val="00F0056A"/>
    <w:rsid w:val="00F02728"/>
    <w:rsid w:val="00F02762"/>
    <w:rsid w:val="00F04691"/>
    <w:rsid w:val="00F04862"/>
    <w:rsid w:val="00F07446"/>
    <w:rsid w:val="00F07479"/>
    <w:rsid w:val="00F074C3"/>
    <w:rsid w:val="00F0771E"/>
    <w:rsid w:val="00F10880"/>
    <w:rsid w:val="00F1254C"/>
    <w:rsid w:val="00F13FDA"/>
    <w:rsid w:val="00F14D5F"/>
    <w:rsid w:val="00F171DD"/>
    <w:rsid w:val="00F173FF"/>
    <w:rsid w:val="00F179ED"/>
    <w:rsid w:val="00F17D83"/>
    <w:rsid w:val="00F17F1A"/>
    <w:rsid w:val="00F20445"/>
    <w:rsid w:val="00F24210"/>
    <w:rsid w:val="00F24D56"/>
    <w:rsid w:val="00F2547D"/>
    <w:rsid w:val="00F25F71"/>
    <w:rsid w:val="00F26D3A"/>
    <w:rsid w:val="00F27953"/>
    <w:rsid w:val="00F27A97"/>
    <w:rsid w:val="00F30E88"/>
    <w:rsid w:val="00F34389"/>
    <w:rsid w:val="00F34B6C"/>
    <w:rsid w:val="00F4022F"/>
    <w:rsid w:val="00F40771"/>
    <w:rsid w:val="00F4091A"/>
    <w:rsid w:val="00F42604"/>
    <w:rsid w:val="00F44227"/>
    <w:rsid w:val="00F44939"/>
    <w:rsid w:val="00F44C42"/>
    <w:rsid w:val="00F50284"/>
    <w:rsid w:val="00F50990"/>
    <w:rsid w:val="00F5532D"/>
    <w:rsid w:val="00F6011A"/>
    <w:rsid w:val="00F60891"/>
    <w:rsid w:val="00F6090E"/>
    <w:rsid w:val="00F61BED"/>
    <w:rsid w:val="00F61F19"/>
    <w:rsid w:val="00F64951"/>
    <w:rsid w:val="00F6556C"/>
    <w:rsid w:val="00F673D2"/>
    <w:rsid w:val="00F70766"/>
    <w:rsid w:val="00F70F20"/>
    <w:rsid w:val="00F71BB2"/>
    <w:rsid w:val="00F73154"/>
    <w:rsid w:val="00F75BFA"/>
    <w:rsid w:val="00F778E5"/>
    <w:rsid w:val="00F8070A"/>
    <w:rsid w:val="00F85263"/>
    <w:rsid w:val="00F87F1D"/>
    <w:rsid w:val="00F9130D"/>
    <w:rsid w:val="00F92CE3"/>
    <w:rsid w:val="00F94449"/>
    <w:rsid w:val="00F96DC0"/>
    <w:rsid w:val="00FA0D98"/>
    <w:rsid w:val="00FA1DEF"/>
    <w:rsid w:val="00FA4198"/>
    <w:rsid w:val="00FA496E"/>
    <w:rsid w:val="00FA6984"/>
    <w:rsid w:val="00FB2482"/>
    <w:rsid w:val="00FB50A1"/>
    <w:rsid w:val="00FC3594"/>
    <w:rsid w:val="00FC5E12"/>
    <w:rsid w:val="00FC63F3"/>
    <w:rsid w:val="00FC76A6"/>
    <w:rsid w:val="00FD06CD"/>
    <w:rsid w:val="00FD6E1C"/>
    <w:rsid w:val="00FD7079"/>
    <w:rsid w:val="00FD7F2C"/>
    <w:rsid w:val="00FE0182"/>
    <w:rsid w:val="00FE157C"/>
    <w:rsid w:val="00FE1ACA"/>
    <w:rsid w:val="00FE560E"/>
    <w:rsid w:val="00FF073D"/>
    <w:rsid w:val="00FF3EAB"/>
    <w:rsid w:val="00FF6A48"/>
    <w:rsid w:val="00FF6D43"/>
    <w:rsid w:val="00FF78F7"/>
    <w:rsid w:val="00FF7B3D"/>
    <w:rsid w:val="00FF7D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F2D0DD"/>
  <w15:docId w15:val="{52A59F87-42EF-F445-A29E-BDDE0FC89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2317A9"/>
    <w:pPr>
      <w:keepNext/>
      <w:pageBreakBefore/>
      <w:numPr>
        <w:numId w:val="21"/>
      </w:numPr>
      <w:spacing w:after="240"/>
      <w:outlineLvl w:val="0"/>
      <w:pPrChange w:id="0" w:author="Chris Satterlee" w:date="2023-04-11T18:16:00Z">
        <w:pPr>
          <w:keepNext/>
          <w:pageBreakBefore/>
          <w:numPr>
            <w:numId w:val="21"/>
          </w:numPr>
          <w:spacing w:after="240"/>
          <w:ind w:left="432" w:hanging="432"/>
          <w:outlineLvl w:val="0"/>
        </w:pPr>
      </w:pPrChange>
    </w:pPr>
    <w:rPr>
      <w:rFonts w:asciiTheme="majorHAnsi" w:eastAsiaTheme="majorEastAsia" w:hAnsiTheme="majorHAnsi" w:cstheme="majorBidi"/>
      <w:b/>
      <w:bCs/>
      <w:kern w:val="32"/>
      <w:sz w:val="32"/>
      <w:szCs w:val="32"/>
      <w:rPrChange w:id="0" w:author="Chris Satterlee" w:date="2023-04-11T18:16:00Z">
        <w:rPr>
          <w:rFonts w:asciiTheme="majorHAnsi" w:eastAsiaTheme="majorEastAsia" w:hAnsiTheme="majorHAnsi" w:cstheme="majorBidi"/>
          <w:b/>
          <w:bCs/>
          <w:kern w:val="32"/>
          <w:sz w:val="32"/>
          <w:szCs w:val="32"/>
          <w:lang w:val="en-US" w:eastAsia="en-US" w:bidi="ar-SA"/>
        </w:rPr>
      </w:rPrChange>
    </w:rPr>
  </w:style>
  <w:style w:type="paragraph" w:styleId="Heading2">
    <w:name w:val="heading 2"/>
    <w:basedOn w:val="Heading1"/>
    <w:next w:val="Normal"/>
    <w:link w:val="Heading2Char"/>
    <w:autoRedefine/>
    <w:uiPriority w:val="9"/>
    <w:unhideWhenUsed/>
    <w:qFormat/>
    <w:rsid w:val="0054405C"/>
    <w:pPr>
      <w:pageBreakBefore w:val="0"/>
      <w:numPr>
        <w:ilvl w:val="1"/>
      </w:numPr>
      <w:spacing w:before="360"/>
      <w:outlineLvl w:val="1"/>
      <w:pPrChange w:id="1" w:author="Chris Satterlee" w:date="2023-04-13T18:08:00Z">
        <w:pPr>
          <w:keepNext/>
          <w:numPr>
            <w:ilvl w:val="1"/>
            <w:numId w:val="21"/>
          </w:numPr>
          <w:spacing w:before="360" w:after="240"/>
          <w:ind w:left="576" w:hanging="576"/>
          <w:outlineLvl w:val="1"/>
        </w:pPr>
      </w:pPrChange>
    </w:pPr>
    <w:rPr>
      <w:rPrChange w:id="1" w:author="Chris Satterlee" w:date="2023-04-13T18:08:00Z">
        <w:rPr>
          <w:rFonts w:asciiTheme="majorHAnsi" w:eastAsiaTheme="majorEastAsia" w:hAnsiTheme="majorHAnsi" w:cstheme="majorBidi"/>
          <w:kern w:val="32"/>
          <w:sz w:val="32"/>
          <w:szCs w:val="32"/>
          <w:lang w:val="en-US" w:eastAsia="en-US" w:bidi="ar-SA"/>
        </w:rPr>
      </w:rPrChange>
    </w:rPr>
  </w:style>
  <w:style w:type="paragraph" w:styleId="Heading3">
    <w:name w:val="heading 3"/>
    <w:basedOn w:val="Heading2"/>
    <w:next w:val="Normal"/>
    <w:link w:val="Heading3Char"/>
    <w:autoRedefine/>
    <w:uiPriority w:val="9"/>
    <w:unhideWhenUsed/>
    <w:qFormat/>
    <w:rsid w:val="007951A8"/>
    <w:pPr>
      <w:numPr>
        <w:ilvl w:val="2"/>
      </w:numPr>
      <w:outlineLvl w:val="2"/>
      <w:pPrChange w:id="2" w:author="Chris Satterlee" w:date="2023-04-11T22:40:00Z">
        <w:pPr>
          <w:keepNext/>
          <w:numPr>
            <w:ilvl w:val="2"/>
            <w:numId w:val="21"/>
          </w:numPr>
          <w:spacing w:before="360" w:after="240"/>
          <w:ind w:left="720" w:hanging="720"/>
          <w:outlineLvl w:val="2"/>
        </w:pPr>
      </w:pPrChange>
    </w:pPr>
    <w:rPr>
      <w:bCs w:val="0"/>
      <w:sz w:val="26"/>
      <w:szCs w:val="26"/>
      <w:rPrChange w:id="2" w:author="Chris Satterlee" w:date="2023-04-11T22:40:00Z">
        <w:rPr>
          <w:rFonts w:asciiTheme="majorHAnsi" w:eastAsiaTheme="majorEastAsia" w:hAnsiTheme="majorHAnsi" w:cstheme="majorBidi"/>
          <w:kern w:val="32"/>
          <w:sz w:val="26"/>
          <w:szCs w:val="26"/>
          <w:lang w:val="en-US" w:eastAsia="en-US" w:bidi="ar-SA"/>
        </w:rPr>
      </w:rPrChange>
    </w:rPr>
  </w:style>
  <w:style w:type="paragraph" w:styleId="Heading4">
    <w:name w:val="heading 4"/>
    <w:basedOn w:val="Heading3"/>
    <w:next w:val="Normal"/>
    <w:link w:val="Heading4Char"/>
    <w:autoRedefine/>
    <w:uiPriority w:val="9"/>
    <w:unhideWhenUsed/>
    <w:qFormat/>
    <w:rsid w:val="009F65DA"/>
    <w:pPr>
      <w:numPr>
        <w:ilvl w:val="3"/>
      </w:numPr>
      <w:outlineLvl w:val="3"/>
      <w:pPrChange w:id="3" w:author="Chris Satterlee" w:date="2023-04-14T15:59:00Z">
        <w:pPr>
          <w:keepNext/>
          <w:numPr>
            <w:ilvl w:val="3"/>
            <w:numId w:val="21"/>
          </w:numPr>
          <w:spacing w:before="360" w:after="240"/>
          <w:ind w:left="864" w:hanging="864"/>
          <w:outlineLvl w:val="3"/>
        </w:pPr>
      </w:pPrChange>
    </w:pPr>
    <w:rPr>
      <w:rFonts w:asciiTheme="minorHAnsi" w:eastAsiaTheme="minorEastAsia" w:hAnsiTheme="minorHAnsi" w:cstheme="minorBidi"/>
      <w:bCs/>
      <w:sz w:val="28"/>
      <w:szCs w:val="28"/>
      <w:rPrChange w:id="3" w:author="Chris Satterlee" w:date="2023-04-14T15:59:00Z">
        <w:rPr>
          <w:rFonts w:asciiTheme="minorHAnsi" w:eastAsiaTheme="minorEastAsia" w:hAnsiTheme="minorHAnsi" w:cstheme="minorBidi"/>
          <w:kern w:val="32"/>
          <w:sz w:val="28"/>
          <w:szCs w:val="28"/>
          <w:lang w:val="en-US" w:eastAsia="en-US" w:bidi="ar-SA"/>
        </w:rPr>
      </w:rPrChange>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21"/>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17A9"/>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54405C"/>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7951A8"/>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9F65DA"/>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3B1223"/>
    <w:pPr>
      <w:pBdr>
        <w:bottom w:val="single" w:sz="8" w:space="4" w:color="4F81BD" w:themeColor="accent1"/>
      </w:pBdr>
      <w:tabs>
        <w:tab w:val="left" w:pos="1278"/>
      </w:tabs>
      <w:spacing w:after="300"/>
      <w:contextualSpacing/>
      <w:pPrChange w:id="4" w:author="Chris Satterlee" w:date="2023-04-14T18:07:00Z">
        <w:pPr>
          <w:pBdr>
            <w:bottom w:val="single" w:sz="8" w:space="4" w:color="4F81BD" w:themeColor="accent1"/>
          </w:pBdr>
          <w:tabs>
            <w:tab w:val="left" w:pos="1278"/>
          </w:tabs>
          <w:spacing w:after="300"/>
          <w:contextualSpacing/>
        </w:pPr>
      </w:pPrChange>
    </w:pPr>
    <w:rPr>
      <w:rFonts w:asciiTheme="majorHAnsi" w:eastAsiaTheme="majorEastAsia" w:hAnsiTheme="majorHAnsi" w:cstheme="majorBidi"/>
      <w:color w:val="17365D" w:themeColor="text2" w:themeShade="BF"/>
      <w:spacing w:val="5"/>
      <w:kern w:val="28"/>
      <w:sz w:val="96"/>
      <w:szCs w:val="52"/>
      <w:rPrChange w:id="4" w:author="Chris Satterlee" w:date="2023-04-14T18:07:00Z">
        <w:rPr>
          <w:rFonts w:asciiTheme="majorHAnsi" w:eastAsiaTheme="majorEastAsia" w:hAnsiTheme="majorHAnsi" w:cstheme="majorBidi"/>
          <w:color w:val="17365D" w:themeColor="text2" w:themeShade="BF"/>
          <w:spacing w:val="5"/>
          <w:kern w:val="28"/>
          <w:sz w:val="96"/>
          <w:szCs w:val="52"/>
          <w:lang w:val="en-US" w:eastAsia="en-US" w:bidi="ar-SA"/>
        </w:rPr>
      </w:rPrChange>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3B1223"/>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417675"/>
    <w:pPr>
      <w:tabs>
        <w:tab w:val="left" w:pos="382"/>
        <w:tab w:val="right" w:leader="dot" w:pos="10070"/>
      </w:tabs>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 w:type="paragraph" w:styleId="Revision">
    <w:name w:val="Revision"/>
    <w:hidden/>
    <w:uiPriority w:val="99"/>
    <w:semiHidden/>
    <w:rsid w:val="00976A28"/>
    <w:rPr>
      <w:sz w:val="24"/>
    </w:rPr>
  </w:style>
  <w:style w:type="character" w:styleId="UnresolvedMention">
    <w:name w:val="Unresolved Mention"/>
    <w:basedOn w:val="DefaultParagraphFont"/>
    <w:uiPriority w:val="99"/>
    <w:semiHidden/>
    <w:unhideWhenUsed/>
    <w:rsid w:val="00CB13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19251">
      <w:bodyDiv w:val="1"/>
      <w:marLeft w:val="0"/>
      <w:marRight w:val="0"/>
      <w:marTop w:val="0"/>
      <w:marBottom w:val="0"/>
      <w:divBdr>
        <w:top w:val="none" w:sz="0" w:space="0" w:color="auto"/>
        <w:left w:val="none" w:sz="0" w:space="0" w:color="auto"/>
        <w:bottom w:val="none" w:sz="0" w:space="0" w:color="auto"/>
        <w:right w:val="none" w:sz="0" w:space="0" w:color="auto"/>
      </w:divBdr>
    </w:div>
    <w:div w:id="87578774">
      <w:bodyDiv w:val="1"/>
      <w:marLeft w:val="0"/>
      <w:marRight w:val="0"/>
      <w:marTop w:val="0"/>
      <w:marBottom w:val="0"/>
      <w:divBdr>
        <w:top w:val="none" w:sz="0" w:space="0" w:color="auto"/>
        <w:left w:val="none" w:sz="0" w:space="0" w:color="auto"/>
        <w:bottom w:val="none" w:sz="0" w:space="0" w:color="auto"/>
        <w:right w:val="none" w:sz="0" w:space="0" w:color="auto"/>
      </w:divBdr>
    </w:div>
    <w:div w:id="216821801">
      <w:bodyDiv w:val="1"/>
      <w:marLeft w:val="0"/>
      <w:marRight w:val="0"/>
      <w:marTop w:val="0"/>
      <w:marBottom w:val="0"/>
      <w:divBdr>
        <w:top w:val="none" w:sz="0" w:space="0" w:color="auto"/>
        <w:left w:val="none" w:sz="0" w:space="0" w:color="auto"/>
        <w:bottom w:val="none" w:sz="0" w:space="0" w:color="auto"/>
        <w:right w:val="none" w:sz="0" w:space="0" w:color="auto"/>
      </w:divBdr>
    </w:div>
    <w:div w:id="230309108">
      <w:bodyDiv w:val="1"/>
      <w:marLeft w:val="0"/>
      <w:marRight w:val="0"/>
      <w:marTop w:val="0"/>
      <w:marBottom w:val="0"/>
      <w:divBdr>
        <w:top w:val="none" w:sz="0" w:space="0" w:color="auto"/>
        <w:left w:val="none" w:sz="0" w:space="0" w:color="auto"/>
        <w:bottom w:val="none" w:sz="0" w:space="0" w:color="auto"/>
        <w:right w:val="none" w:sz="0" w:space="0" w:color="auto"/>
      </w:divBdr>
    </w:div>
    <w:div w:id="281618437">
      <w:bodyDiv w:val="1"/>
      <w:marLeft w:val="0"/>
      <w:marRight w:val="0"/>
      <w:marTop w:val="0"/>
      <w:marBottom w:val="0"/>
      <w:divBdr>
        <w:top w:val="none" w:sz="0" w:space="0" w:color="auto"/>
        <w:left w:val="none" w:sz="0" w:space="0" w:color="auto"/>
        <w:bottom w:val="none" w:sz="0" w:space="0" w:color="auto"/>
        <w:right w:val="none" w:sz="0" w:space="0" w:color="auto"/>
      </w:divBdr>
    </w:div>
    <w:div w:id="625547123">
      <w:bodyDiv w:val="1"/>
      <w:marLeft w:val="0"/>
      <w:marRight w:val="0"/>
      <w:marTop w:val="0"/>
      <w:marBottom w:val="0"/>
      <w:divBdr>
        <w:top w:val="none" w:sz="0" w:space="0" w:color="auto"/>
        <w:left w:val="none" w:sz="0" w:space="0" w:color="auto"/>
        <w:bottom w:val="none" w:sz="0" w:space="0" w:color="auto"/>
        <w:right w:val="none" w:sz="0" w:space="0" w:color="auto"/>
      </w:divBdr>
    </w:div>
    <w:div w:id="674573665">
      <w:bodyDiv w:val="1"/>
      <w:marLeft w:val="0"/>
      <w:marRight w:val="0"/>
      <w:marTop w:val="0"/>
      <w:marBottom w:val="0"/>
      <w:divBdr>
        <w:top w:val="none" w:sz="0" w:space="0" w:color="auto"/>
        <w:left w:val="none" w:sz="0" w:space="0" w:color="auto"/>
        <w:bottom w:val="none" w:sz="0" w:space="0" w:color="auto"/>
        <w:right w:val="none" w:sz="0" w:space="0" w:color="auto"/>
      </w:divBdr>
    </w:div>
    <w:div w:id="683047720">
      <w:bodyDiv w:val="1"/>
      <w:marLeft w:val="0"/>
      <w:marRight w:val="0"/>
      <w:marTop w:val="0"/>
      <w:marBottom w:val="0"/>
      <w:divBdr>
        <w:top w:val="none" w:sz="0" w:space="0" w:color="auto"/>
        <w:left w:val="none" w:sz="0" w:space="0" w:color="auto"/>
        <w:bottom w:val="none" w:sz="0" w:space="0" w:color="auto"/>
        <w:right w:val="none" w:sz="0" w:space="0" w:color="auto"/>
      </w:divBdr>
    </w:div>
    <w:div w:id="718170906">
      <w:bodyDiv w:val="1"/>
      <w:marLeft w:val="0"/>
      <w:marRight w:val="0"/>
      <w:marTop w:val="0"/>
      <w:marBottom w:val="0"/>
      <w:divBdr>
        <w:top w:val="none" w:sz="0" w:space="0" w:color="auto"/>
        <w:left w:val="none" w:sz="0" w:space="0" w:color="auto"/>
        <w:bottom w:val="none" w:sz="0" w:space="0" w:color="auto"/>
        <w:right w:val="none" w:sz="0" w:space="0" w:color="auto"/>
      </w:divBdr>
    </w:div>
    <w:div w:id="755590934">
      <w:bodyDiv w:val="1"/>
      <w:marLeft w:val="0"/>
      <w:marRight w:val="0"/>
      <w:marTop w:val="0"/>
      <w:marBottom w:val="0"/>
      <w:divBdr>
        <w:top w:val="none" w:sz="0" w:space="0" w:color="auto"/>
        <w:left w:val="none" w:sz="0" w:space="0" w:color="auto"/>
        <w:bottom w:val="none" w:sz="0" w:space="0" w:color="auto"/>
        <w:right w:val="none" w:sz="0" w:space="0" w:color="auto"/>
      </w:divBdr>
    </w:div>
    <w:div w:id="859465591">
      <w:bodyDiv w:val="1"/>
      <w:marLeft w:val="0"/>
      <w:marRight w:val="0"/>
      <w:marTop w:val="0"/>
      <w:marBottom w:val="0"/>
      <w:divBdr>
        <w:top w:val="none" w:sz="0" w:space="0" w:color="auto"/>
        <w:left w:val="none" w:sz="0" w:space="0" w:color="auto"/>
        <w:bottom w:val="none" w:sz="0" w:space="0" w:color="auto"/>
        <w:right w:val="none" w:sz="0" w:space="0" w:color="auto"/>
      </w:divBdr>
    </w:div>
    <w:div w:id="971322970">
      <w:bodyDiv w:val="1"/>
      <w:marLeft w:val="0"/>
      <w:marRight w:val="0"/>
      <w:marTop w:val="0"/>
      <w:marBottom w:val="0"/>
      <w:divBdr>
        <w:top w:val="none" w:sz="0" w:space="0" w:color="auto"/>
        <w:left w:val="none" w:sz="0" w:space="0" w:color="auto"/>
        <w:bottom w:val="none" w:sz="0" w:space="0" w:color="auto"/>
        <w:right w:val="none" w:sz="0" w:space="0" w:color="auto"/>
      </w:divBdr>
    </w:div>
    <w:div w:id="1127552902">
      <w:bodyDiv w:val="1"/>
      <w:marLeft w:val="0"/>
      <w:marRight w:val="0"/>
      <w:marTop w:val="0"/>
      <w:marBottom w:val="0"/>
      <w:divBdr>
        <w:top w:val="none" w:sz="0" w:space="0" w:color="auto"/>
        <w:left w:val="none" w:sz="0" w:space="0" w:color="auto"/>
        <w:bottom w:val="none" w:sz="0" w:space="0" w:color="auto"/>
        <w:right w:val="none" w:sz="0" w:space="0" w:color="auto"/>
      </w:divBdr>
    </w:div>
    <w:div w:id="1217358966">
      <w:bodyDiv w:val="1"/>
      <w:marLeft w:val="0"/>
      <w:marRight w:val="0"/>
      <w:marTop w:val="0"/>
      <w:marBottom w:val="0"/>
      <w:divBdr>
        <w:top w:val="none" w:sz="0" w:space="0" w:color="auto"/>
        <w:left w:val="none" w:sz="0" w:space="0" w:color="auto"/>
        <w:bottom w:val="none" w:sz="0" w:space="0" w:color="auto"/>
        <w:right w:val="none" w:sz="0" w:space="0" w:color="auto"/>
      </w:divBdr>
    </w:div>
    <w:div w:id="1349522717">
      <w:bodyDiv w:val="1"/>
      <w:marLeft w:val="0"/>
      <w:marRight w:val="0"/>
      <w:marTop w:val="0"/>
      <w:marBottom w:val="0"/>
      <w:divBdr>
        <w:top w:val="none" w:sz="0" w:space="0" w:color="auto"/>
        <w:left w:val="none" w:sz="0" w:space="0" w:color="auto"/>
        <w:bottom w:val="none" w:sz="0" w:space="0" w:color="auto"/>
        <w:right w:val="none" w:sz="0" w:space="0" w:color="auto"/>
      </w:divBdr>
    </w:div>
    <w:div w:id="1485123509">
      <w:bodyDiv w:val="1"/>
      <w:marLeft w:val="0"/>
      <w:marRight w:val="0"/>
      <w:marTop w:val="0"/>
      <w:marBottom w:val="0"/>
      <w:divBdr>
        <w:top w:val="none" w:sz="0" w:space="0" w:color="auto"/>
        <w:left w:val="none" w:sz="0" w:space="0" w:color="auto"/>
        <w:bottom w:val="none" w:sz="0" w:space="0" w:color="auto"/>
        <w:right w:val="none" w:sz="0" w:space="0" w:color="auto"/>
      </w:divBdr>
    </w:div>
    <w:div w:id="1582450582">
      <w:bodyDiv w:val="1"/>
      <w:marLeft w:val="0"/>
      <w:marRight w:val="0"/>
      <w:marTop w:val="0"/>
      <w:marBottom w:val="0"/>
      <w:divBdr>
        <w:top w:val="none" w:sz="0" w:space="0" w:color="auto"/>
        <w:left w:val="none" w:sz="0" w:space="0" w:color="auto"/>
        <w:bottom w:val="none" w:sz="0" w:space="0" w:color="auto"/>
        <w:right w:val="none" w:sz="0" w:space="0" w:color="auto"/>
      </w:divBdr>
    </w:div>
    <w:div w:id="1600140364">
      <w:bodyDiv w:val="1"/>
      <w:marLeft w:val="0"/>
      <w:marRight w:val="0"/>
      <w:marTop w:val="0"/>
      <w:marBottom w:val="0"/>
      <w:divBdr>
        <w:top w:val="none" w:sz="0" w:space="0" w:color="auto"/>
        <w:left w:val="none" w:sz="0" w:space="0" w:color="auto"/>
        <w:bottom w:val="none" w:sz="0" w:space="0" w:color="auto"/>
        <w:right w:val="none" w:sz="0" w:space="0" w:color="auto"/>
      </w:divBdr>
    </w:div>
    <w:div w:id="1654601934">
      <w:bodyDiv w:val="1"/>
      <w:marLeft w:val="0"/>
      <w:marRight w:val="0"/>
      <w:marTop w:val="0"/>
      <w:marBottom w:val="0"/>
      <w:divBdr>
        <w:top w:val="none" w:sz="0" w:space="0" w:color="auto"/>
        <w:left w:val="none" w:sz="0" w:space="0" w:color="auto"/>
        <w:bottom w:val="none" w:sz="0" w:space="0" w:color="auto"/>
        <w:right w:val="none" w:sz="0" w:space="0" w:color="auto"/>
      </w:divBdr>
    </w:div>
    <w:div w:id="1673097705">
      <w:bodyDiv w:val="1"/>
      <w:marLeft w:val="0"/>
      <w:marRight w:val="0"/>
      <w:marTop w:val="0"/>
      <w:marBottom w:val="0"/>
      <w:divBdr>
        <w:top w:val="none" w:sz="0" w:space="0" w:color="auto"/>
        <w:left w:val="none" w:sz="0" w:space="0" w:color="auto"/>
        <w:bottom w:val="none" w:sz="0" w:space="0" w:color="auto"/>
        <w:right w:val="none" w:sz="0" w:space="0" w:color="auto"/>
      </w:divBdr>
    </w:div>
    <w:div w:id="1744640431">
      <w:bodyDiv w:val="1"/>
      <w:marLeft w:val="0"/>
      <w:marRight w:val="0"/>
      <w:marTop w:val="0"/>
      <w:marBottom w:val="0"/>
      <w:divBdr>
        <w:top w:val="none" w:sz="0" w:space="0" w:color="auto"/>
        <w:left w:val="none" w:sz="0" w:space="0" w:color="auto"/>
        <w:bottom w:val="none" w:sz="0" w:space="0" w:color="auto"/>
        <w:right w:val="none" w:sz="0" w:space="0" w:color="auto"/>
      </w:divBdr>
    </w:div>
    <w:div w:id="1908492594">
      <w:bodyDiv w:val="1"/>
      <w:marLeft w:val="0"/>
      <w:marRight w:val="0"/>
      <w:marTop w:val="0"/>
      <w:marBottom w:val="0"/>
      <w:divBdr>
        <w:top w:val="none" w:sz="0" w:space="0" w:color="auto"/>
        <w:left w:val="none" w:sz="0" w:space="0" w:color="auto"/>
        <w:bottom w:val="none" w:sz="0" w:space="0" w:color="auto"/>
        <w:right w:val="none" w:sz="0" w:space="0" w:color="auto"/>
      </w:divBdr>
    </w:div>
    <w:div w:id="1941453985">
      <w:bodyDiv w:val="1"/>
      <w:marLeft w:val="0"/>
      <w:marRight w:val="0"/>
      <w:marTop w:val="0"/>
      <w:marBottom w:val="0"/>
      <w:divBdr>
        <w:top w:val="none" w:sz="0" w:space="0" w:color="auto"/>
        <w:left w:val="none" w:sz="0" w:space="0" w:color="auto"/>
        <w:bottom w:val="none" w:sz="0" w:space="0" w:color="auto"/>
        <w:right w:val="none" w:sz="0" w:space="0" w:color="auto"/>
      </w:divBdr>
    </w:div>
    <w:div w:id="1942948492">
      <w:bodyDiv w:val="1"/>
      <w:marLeft w:val="0"/>
      <w:marRight w:val="0"/>
      <w:marTop w:val="0"/>
      <w:marBottom w:val="0"/>
      <w:divBdr>
        <w:top w:val="none" w:sz="0" w:space="0" w:color="auto"/>
        <w:left w:val="none" w:sz="0" w:space="0" w:color="auto"/>
        <w:bottom w:val="none" w:sz="0" w:space="0" w:color="auto"/>
        <w:right w:val="none" w:sz="0" w:space="0" w:color="auto"/>
      </w:divBdr>
    </w:div>
    <w:div w:id="1944536835">
      <w:bodyDiv w:val="1"/>
      <w:marLeft w:val="0"/>
      <w:marRight w:val="0"/>
      <w:marTop w:val="0"/>
      <w:marBottom w:val="0"/>
      <w:divBdr>
        <w:top w:val="none" w:sz="0" w:space="0" w:color="auto"/>
        <w:left w:val="none" w:sz="0" w:space="0" w:color="auto"/>
        <w:bottom w:val="none" w:sz="0" w:space="0" w:color="auto"/>
        <w:right w:val="none" w:sz="0" w:space="0" w:color="auto"/>
      </w:divBdr>
    </w:div>
    <w:div w:id="20257407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ntTable" Target="fontTable.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2.png"/><Relationship Id="rId16" Type="http://schemas.openxmlformats.org/officeDocument/2006/relationships/image" Target="media/image4.png"/><Relationship Id="rId107" Type="http://schemas.openxmlformats.org/officeDocument/2006/relationships/image" Target="media/image87.png"/><Relationship Id="rId11" Type="http://schemas.openxmlformats.org/officeDocument/2006/relationships/hyperlink" Target="http://www.tapr.org/OH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raw.githubusercontent.com/csatt/IV_Swinger/master/Arduino/IV_Swinger2/IV_Swinger2.ino"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s://github.com/csatt/IV_Swinger/issues"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3.png"/><Relationship Id="rId118" Type="http://schemas.microsoft.com/office/2011/relationships/people" Target="peop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www.gnu.org/licenses"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3.jpeg"/><Relationship Id="rId108" Type="http://schemas.openxmlformats.org/officeDocument/2006/relationships/image" Target="media/image88.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hyperlink" Target="https://github.com/csatt/IV_Swinger/releas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4.png"/><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s://github.com/csatt/IV_Swinger/releases/latest" TargetMode="External"/><Relationship Id="rId101" Type="http://schemas.openxmlformats.org/officeDocument/2006/relationships/hyperlink" Target="https://www.arduino.cc/en/Main/Software"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github.com/csatt/IV_Swinger"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9.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mailto:csatt1@gmail.com" TargetMode="External"/><Relationship Id="rId104" Type="http://schemas.openxmlformats.org/officeDocument/2006/relationships/image" Target="media/image84.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0.png"/><Relationship Id="rId115" Type="http://schemas.openxmlformats.org/officeDocument/2006/relationships/footer" Target="footer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hyperlink" Target="https://youtu.be/WhnTWciiNNo"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www.arduino.cc/en/Main/Software" TargetMode="External"/><Relationship Id="rId105" Type="http://schemas.openxmlformats.org/officeDocument/2006/relationships/image" Target="media/image85.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https://github.com/csatt/IV_Swinger/releases/latest"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1.png"/><Relationship Id="rId15" Type="http://schemas.openxmlformats.org/officeDocument/2006/relationships/hyperlink" Target="https://youtu.be/9iPq5AsuU_U"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FFD7C5-416B-944E-9AA6-638DC7F64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82</Pages>
  <Words>19605</Words>
  <Characters>111750</Characters>
  <Application>Microsoft Office Word</Application>
  <DocSecurity>0</DocSecurity>
  <Lines>931</Lines>
  <Paragraphs>262</Paragraphs>
  <ScaleCrop>false</ScaleCrop>
  <HeadingPairs>
    <vt:vector size="2" baseType="variant">
      <vt:variant>
        <vt:lpstr>Title</vt:lpstr>
      </vt:variant>
      <vt:variant>
        <vt:i4>1</vt:i4>
      </vt:variant>
    </vt:vector>
  </HeadingPairs>
  <TitlesOfParts>
    <vt:vector size="1" baseType="lpstr">
      <vt:lpstr>IV Swinger: Design, Construction and Operation</vt:lpstr>
    </vt:vector>
  </TitlesOfParts>
  <Manager/>
  <Company/>
  <LinksUpToDate>false</LinksUpToDate>
  <CharactersWithSpaces>131093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IV Swinger: Design, Construction and Operation</dc:title>
  <dc:subject/>
  <dc:creator>Chris Satterlee</dc:creator>
  <cp:keywords/>
  <dc:description>Copyright (C) 2015  Chris Satterlee
IV Swinger is an open source hardware and software project.
Permission to use the hardware design is granted under the terms of the TAPR Open Hardware License Version 1.0 (May 25, 2007) - http://www.tapr.org/OHL
Perm</dc:description>
  <cp:lastModifiedBy>Chris Satterlee</cp:lastModifiedBy>
  <cp:revision>4</cp:revision>
  <cp:lastPrinted>2023-04-15T01:03:00Z</cp:lastPrinted>
  <dcterms:created xsi:type="dcterms:W3CDTF">2023-04-15T01:07:00Z</dcterms:created>
  <dcterms:modified xsi:type="dcterms:W3CDTF">2023-04-15T05:10:00Z</dcterms:modified>
  <cp:category/>
</cp:coreProperties>
</file>