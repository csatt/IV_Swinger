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8AD1A4" w14:textId="1E442136" w:rsidR="009E7B24" w:rsidRDefault="0081573F" w:rsidP="00B248CA">
      <w:pPr>
        <w:pStyle w:val="Title"/>
      </w:pPr>
      <w:r>
        <w:rPr>
          <w:spacing w:val="-1"/>
        </w:rPr>
        <w:t>I</w:t>
      </w:r>
      <w:r>
        <w:t>V</w:t>
      </w:r>
      <w:r>
        <w:rPr>
          <w:spacing w:val="-26"/>
        </w:rPr>
        <w:t xml:space="preserve"> </w:t>
      </w:r>
      <w:r w:rsidR="00DB146A">
        <w:t>Swinger</w:t>
      </w:r>
      <w:r w:rsidR="00417675">
        <w:t xml:space="preserve"> 2              </w:t>
      </w:r>
      <w:r w:rsidR="00417675">
        <w:rPr>
          <w:b/>
          <w:noProof/>
          <w:spacing w:val="-1"/>
          <w:sz w:val="32"/>
          <w:szCs w:val="32"/>
        </w:rPr>
        <w:drawing>
          <wp:inline distT="0" distB="0" distL="0" distR="0" wp14:anchorId="52470ED4" wp14:editId="0B10CAE3">
            <wp:extent cx="1003300" cy="94367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S2_icon_latest.png"/>
                    <pic:cNvPicPr/>
                  </pic:nvPicPr>
                  <pic:blipFill>
                    <a:blip r:embed="rId8" cstate="print">
                      <a:extLst>
                        <a:ext uri="{28A0092B-C50C-407E-A947-70E740481C1C}">
                          <a14:useLocalDpi xmlns:a14="http://schemas.microsoft.com/office/drawing/2010/main"/>
                        </a:ext>
                      </a:extLst>
                    </a:blip>
                    <a:stretch>
                      <a:fillRect/>
                    </a:stretch>
                  </pic:blipFill>
                  <pic:spPr>
                    <a:xfrm>
                      <a:off x="0" y="0"/>
                      <a:ext cx="1003300" cy="943674"/>
                    </a:xfrm>
                    <a:prstGeom prst="rect">
                      <a:avLst/>
                    </a:prstGeom>
                  </pic:spPr>
                </pic:pic>
              </a:graphicData>
            </a:graphic>
          </wp:inline>
        </w:drawing>
      </w:r>
    </w:p>
    <w:p w14:paraId="6B996FB2" w14:textId="1844785B" w:rsidR="00AE2C92" w:rsidRDefault="00767F9C" w:rsidP="00651BE1">
      <w:pPr>
        <w:pStyle w:val="Subtitle"/>
        <w:rPr>
          <w:sz w:val="52"/>
          <w:szCs w:val="52"/>
        </w:rPr>
      </w:pPr>
      <w:r>
        <w:t xml:space="preserve">   </w:t>
      </w:r>
      <w:r w:rsidR="00404331">
        <w:rPr>
          <w:sz w:val="52"/>
          <w:szCs w:val="52"/>
        </w:rPr>
        <w:t>Optional Environmental Sensors</w:t>
      </w:r>
    </w:p>
    <w:p w14:paraId="5F5508B1" w14:textId="77777777" w:rsidR="004A09F8" w:rsidRDefault="004A09F8" w:rsidP="004A09F8"/>
    <w:p w14:paraId="65BF85F0" w14:textId="77777777" w:rsidR="00AA6B48" w:rsidRDefault="00AA6B48" w:rsidP="004A09F8">
      <w:bookmarkStart w:id="0" w:name="_GoBack"/>
      <w:bookmarkEnd w:id="0"/>
    </w:p>
    <w:p w14:paraId="4AEE6467" w14:textId="77777777" w:rsidR="0006141E" w:rsidRDefault="0006141E" w:rsidP="004A09F8"/>
    <w:p w14:paraId="368EA546" w14:textId="77777777" w:rsidR="0006141E" w:rsidRDefault="0006141E" w:rsidP="004A09F8"/>
    <w:p w14:paraId="785EE7D0" w14:textId="53324CAE" w:rsidR="00AE2C92" w:rsidRDefault="00D503FB" w:rsidP="004A09F8">
      <w:r>
        <w:t xml:space="preserve">Document </w:t>
      </w:r>
      <w:r w:rsidR="004A09F8">
        <w:t>Revision</w:t>
      </w:r>
      <w:r>
        <w:t>:</w:t>
      </w:r>
      <w:r w:rsidR="004A09F8">
        <w:t xml:space="preserve"> </w:t>
      </w:r>
      <w:r w:rsidR="0047004F">
        <w:t>2</w:t>
      </w:r>
      <w:r w:rsidR="004A09F8">
        <w:t>.</w:t>
      </w:r>
      <w:r w:rsidR="00CC10DF">
        <w:t>0</w:t>
      </w:r>
      <w:ins w:id="1" w:author="Chris Satterlee" w:date="2019-05-13T17:04:00Z">
        <w:r w:rsidR="007D6D6B">
          <w:t>1</w:t>
        </w:r>
      </w:ins>
      <w:del w:id="2" w:author="Chris Satterlee" w:date="2019-05-13T17:04:00Z">
        <w:r w:rsidR="0047004F" w:rsidDel="007D6D6B">
          <w:delText>0</w:delText>
        </w:r>
      </w:del>
      <w:r w:rsidR="001C7229">
        <w:t xml:space="preserve">  (</w:t>
      </w:r>
      <w:ins w:id="3" w:author="Chris Satterlee" w:date="2019-05-13T17:04:00Z">
        <w:r w:rsidR="007D6D6B">
          <w:t>1</w:t>
        </w:r>
      </w:ins>
      <w:ins w:id="4" w:author="Chris Satterlee" w:date="2019-05-18T17:18:00Z">
        <w:r w:rsidR="00853D94">
          <w:t>8</w:t>
        </w:r>
      </w:ins>
      <w:del w:id="5" w:author="Chris Satterlee" w:date="2019-05-13T17:04:00Z">
        <w:r w:rsidR="00404331" w:rsidDel="007D6D6B">
          <w:delText>2</w:delText>
        </w:r>
        <w:r w:rsidR="003D0474" w:rsidDel="007D6D6B">
          <w:delText>6</w:delText>
        </w:r>
      </w:del>
      <w:r w:rsidR="00326701">
        <w:t>-</w:t>
      </w:r>
      <w:r w:rsidR="00602BD7">
        <w:t>Ma</w:t>
      </w:r>
      <w:ins w:id="6" w:author="Chris Satterlee" w:date="2019-05-13T17:04:00Z">
        <w:r w:rsidR="007D6D6B">
          <w:t>y</w:t>
        </w:r>
      </w:ins>
      <w:del w:id="7" w:author="Chris Satterlee" w:date="2019-05-13T17:04:00Z">
        <w:r w:rsidR="00602BD7" w:rsidDel="007D6D6B">
          <w:delText>r</w:delText>
        </w:r>
      </w:del>
      <w:r w:rsidR="00326701">
        <w:t>, 201</w:t>
      </w:r>
      <w:r w:rsidR="00333D70">
        <w:t>9</w:t>
      </w:r>
      <w:r w:rsidR="00326701">
        <w:t>)</w:t>
      </w:r>
      <w:r w:rsidR="00BF10C2">
        <w:tab/>
      </w:r>
      <w:r w:rsidR="00BF10C2">
        <w:tab/>
      </w:r>
      <w:r w:rsidR="00BF10C2">
        <w:tab/>
      </w:r>
      <w:r w:rsidR="00BF10C2">
        <w:tab/>
      </w:r>
      <w:r w:rsidR="00BF10C2">
        <w:tab/>
        <w:t>Chris Satterlee</w:t>
      </w:r>
    </w:p>
    <w:p w14:paraId="7DC02044" w14:textId="77777777" w:rsidR="0012007E" w:rsidRDefault="0012007E" w:rsidP="0006141E"/>
    <w:p w14:paraId="37DFCEC4" w14:textId="77777777" w:rsidR="0006141E" w:rsidRDefault="0006141E" w:rsidP="0006141E"/>
    <w:p w14:paraId="200BFFC2" w14:textId="77777777" w:rsidR="0006141E" w:rsidRDefault="0006141E" w:rsidP="0006141E"/>
    <w:p w14:paraId="2B6B3574" w14:textId="77777777" w:rsidR="0006141E" w:rsidRDefault="0006141E" w:rsidP="0006141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6141E" w14:paraId="6DBBE412" w14:textId="77777777" w:rsidTr="0006141E">
        <w:tc>
          <w:tcPr>
            <w:tcW w:w="10296" w:type="dxa"/>
          </w:tcPr>
          <w:p w14:paraId="7D602D6F" w14:textId="49B64F5D" w:rsidR="0006141E" w:rsidRDefault="00843158" w:rsidP="0006141E">
            <w:del w:id="8" w:author="Chris Satterlee" w:date="2019-05-18T17:28:00Z">
              <w:r w:rsidDel="009513FF">
                <w:rPr>
                  <w:noProof/>
                </w:rPr>
                <w:drawing>
                  <wp:inline distT="0" distB="0" distL="0" distR="0" wp14:anchorId="43C5F07E" wp14:editId="5CCEA276">
                    <wp:extent cx="6333066" cy="47498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_Image.jpg"/>
                            <pic:cNvPicPr/>
                          </pic:nvPicPr>
                          <pic:blipFill>
                            <a:blip r:embed="rId9">
                              <a:extLst>
                                <a:ext uri="{28A0092B-C50C-407E-A947-70E740481C1C}">
                                  <a14:useLocalDpi xmlns:a14="http://schemas.microsoft.com/office/drawing/2010/main" val="0"/>
                                </a:ext>
                              </a:extLst>
                            </a:blip>
                            <a:stretch>
                              <a:fillRect/>
                            </a:stretch>
                          </pic:blipFill>
                          <pic:spPr>
                            <a:xfrm>
                              <a:off x="0" y="0"/>
                              <a:ext cx="6333508" cy="4750131"/>
                            </a:xfrm>
                            <a:prstGeom prst="rect">
                              <a:avLst/>
                            </a:prstGeom>
                          </pic:spPr>
                        </pic:pic>
                      </a:graphicData>
                    </a:graphic>
                  </wp:inline>
                </w:drawing>
              </w:r>
            </w:del>
            <w:ins w:id="9" w:author="Chris Satterlee" w:date="2019-05-18T17:28:00Z">
              <w:r w:rsidR="009513FF">
                <w:rPr>
                  <w:noProof/>
                </w:rPr>
                <w:drawing>
                  <wp:inline distT="0" distB="0" distL="0" distR="0" wp14:anchorId="720F7055" wp14:editId="7BA04896">
                    <wp:extent cx="6400800" cy="44545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5-18 at 5.28.08 PM.png"/>
                            <pic:cNvPicPr/>
                          </pic:nvPicPr>
                          <pic:blipFill>
                            <a:blip r:embed="rId10"/>
                            <a:stretch>
                              <a:fillRect/>
                            </a:stretch>
                          </pic:blipFill>
                          <pic:spPr>
                            <a:xfrm>
                              <a:off x="0" y="0"/>
                              <a:ext cx="6400800" cy="4454525"/>
                            </a:xfrm>
                            <a:prstGeom prst="rect">
                              <a:avLst/>
                            </a:prstGeom>
                          </pic:spPr>
                        </pic:pic>
                      </a:graphicData>
                    </a:graphic>
                  </wp:inline>
                </w:drawing>
              </w:r>
            </w:ins>
          </w:p>
        </w:tc>
      </w:tr>
    </w:tbl>
    <w:p w14:paraId="7B92C5AE" w14:textId="77777777" w:rsidR="0006141E" w:rsidRDefault="0006141E" w:rsidP="0006141E"/>
    <w:p w14:paraId="6DC6CD93" w14:textId="77777777" w:rsidR="009E7B24" w:rsidRDefault="009E7B24">
      <w:pPr>
        <w:spacing w:line="200" w:lineRule="exact"/>
      </w:pPr>
    </w:p>
    <w:p w14:paraId="7EC961BB" w14:textId="77777777" w:rsidR="009E7B24" w:rsidRDefault="009E7B24">
      <w:pPr>
        <w:spacing w:before="4" w:line="240" w:lineRule="exact"/>
        <w:rPr>
          <w:szCs w:val="24"/>
        </w:rPr>
      </w:pPr>
    </w:p>
    <w:p w14:paraId="4B49A403" w14:textId="125CF492" w:rsidR="007019B8" w:rsidRDefault="007019B8" w:rsidP="00F44939">
      <w:pPr>
        <w:ind w:left="2894"/>
      </w:pPr>
    </w:p>
    <w:p w14:paraId="292F9110" w14:textId="2C87196D" w:rsidR="00417675" w:rsidRPr="00274C7A" w:rsidRDefault="00417675" w:rsidP="00417675">
      <w:pPr>
        <w:ind w:left="2894"/>
        <w:rPr>
          <w:szCs w:val="24"/>
        </w:rPr>
      </w:pPr>
      <w:r>
        <w:br w:type="page"/>
      </w:r>
      <w:r w:rsidR="00404331">
        <w:rPr>
          <w:szCs w:val="24"/>
        </w:rPr>
        <w:lastRenderedPageBreak/>
        <w:t xml:space="preserve">Copyright (C) </w:t>
      </w:r>
      <w:r w:rsidR="005E1F65">
        <w:rPr>
          <w:szCs w:val="24"/>
        </w:rPr>
        <w:t>2018</w:t>
      </w:r>
      <w:r w:rsidR="00333D70">
        <w:rPr>
          <w:szCs w:val="24"/>
        </w:rPr>
        <w:t>, 2019</w:t>
      </w:r>
      <w:r w:rsidRPr="00274C7A">
        <w:rPr>
          <w:szCs w:val="24"/>
        </w:rPr>
        <w:t xml:space="preserve">  Chris Satterlee</w:t>
      </w:r>
    </w:p>
    <w:p w14:paraId="20DCC910" w14:textId="77777777" w:rsidR="00417675" w:rsidRPr="00274C7A" w:rsidRDefault="00417675" w:rsidP="00417675">
      <w:pPr>
        <w:ind w:left="90"/>
        <w:rPr>
          <w:szCs w:val="24"/>
        </w:rPr>
      </w:pPr>
    </w:p>
    <w:p w14:paraId="511A31C5" w14:textId="77777777" w:rsidR="00417675" w:rsidRPr="00274C7A" w:rsidRDefault="00417675" w:rsidP="00417675">
      <w:pPr>
        <w:ind w:left="90"/>
        <w:rPr>
          <w:szCs w:val="24"/>
        </w:rPr>
      </w:pPr>
      <w:r w:rsidRPr="00274C7A">
        <w:rPr>
          <w:szCs w:val="24"/>
        </w:rPr>
        <w:t>IV Swinger and IV Swinger 2 are open source hardware and software projects.</w:t>
      </w:r>
    </w:p>
    <w:p w14:paraId="74F42CED" w14:textId="77777777" w:rsidR="00417675" w:rsidRPr="00274C7A" w:rsidRDefault="00417675" w:rsidP="00417675">
      <w:pPr>
        <w:ind w:left="90"/>
        <w:rPr>
          <w:szCs w:val="24"/>
        </w:rPr>
      </w:pPr>
    </w:p>
    <w:p w14:paraId="566C828C" w14:textId="4F0D98E1" w:rsidR="00417675" w:rsidRPr="00274C7A" w:rsidRDefault="00417675" w:rsidP="00417675">
      <w:pPr>
        <w:ind w:left="90"/>
        <w:rPr>
          <w:szCs w:val="24"/>
        </w:rPr>
      </w:pPr>
      <w:r w:rsidRPr="00274C7A">
        <w:rPr>
          <w:szCs w:val="24"/>
        </w:rPr>
        <w:t xml:space="preserve">Permission to use the hardware design is granted under the terms of the TAPR Open Hardware License Version 1.0 (May 25, 2007) - </w:t>
      </w:r>
      <w:r w:rsidR="00602BD7">
        <w:fldChar w:fldCharType="begin"/>
      </w:r>
      <w:r w:rsidR="00602BD7">
        <w:instrText xml:space="preserve"> HYPERLINK "http://www.tapr.org/OHL" </w:instrText>
      </w:r>
      <w:ins w:id="10" w:author="Chris Satterlee" w:date="2019-05-18T17:29:00Z"/>
      <w:r w:rsidR="00602BD7">
        <w:fldChar w:fldCharType="separate"/>
      </w:r>
      <w:r w:rsidRPr="00274C7A">
        <w:rPr>
          <w:rStyle w:val="Hyperlink"/>
          <w:szCs w:val="24"/>
        </w:rPr>
        <w:t>http://www.tapr.org/OHL</w:t>
      </w:r>
      <w:r w:rsidR="00602BD7">
        <w:rPr>
          <w:rStyle w:val="Hyperlink"/>
          <w:szCs w:val="24"/>
        </w:rPr>
        <w:fldChar w:fldCharType="end"/>
      </w:r>
    </w:p>
    <w:p w14:paraId="1BD917D8" w14:textId="77777777" w:rsidR="00417675" w:rsidRPr="00274C7A" w:rsidRDefault="00417675" w:rsidP="00417675">
      <w:pPr>
        <w:ind w:left="90"/>
        <w:rPr>
          <w:szCs w:val="24"/>
        </w:rPr>
      </w:pPr>
    </w:p>
    <w:p w14:paraId="72746AEB" w14:textId="57AEC947" w:rsidR="00417675" w:rsidRPr="00274C7A" w:rsidRDefault="00417675" w:rsidP="00417675">
      <w:pPr>
        <w:ind w:left="90"/>
        <w:rPr>
          <w:szCs w:val="24"/>
        </w:rPr>
      </w:pPr>
      <w:r w:rsidRPr="00274C7A">
        <w:rPr>
          <w:szCs w:val="24"/>
        </w:rPr>
        <w:t xml:space="preserve">Permission to use the software is granted under the terms of the GNU General Public License v3 - </w:t>
      </w:r>
      <w:r w:rsidR="00602BD7">
        <w:fldChar w:fldCharType="begin"/>
      </w:r>
      <w:r w:rsidR="00602BD7">
        <w:instrText xml:space="preserve"> HYPERLINK "http://www.gnu.org/licenses" </w:instrText>
      </w:r>
      <w:ins w:id="11" w:author="Chris Satterlee" w:date="2019-05-18T17:29:00Z"/>
      <w:r w:rsidR="00602BD7">
        <w:fldChar w:fldCharType="separate"/>
      </w:r>
      <w:r w:rsidRPr="00274C7A">
        <w:rPr>
          <w:rStyle w:val="Hyperlink"/>
          <w:szCs w:val="24"/>
        </w:rPr>
        <w:t>http://www.gnu.org/licenses</w:t>
      </w:r>
      <w:r w:rsidR="00602BD7">
        <w:rPr>
          <w:rStyle w:val="Hyperlink"/>
          <w:szCs w:val="24"/>
        </w:rPr>
        <w:fldChar w:fldCharType="end"/>
      </w:r>
      <w:r w:rsidRPr="00274C7A">
        <w:rPr>
          <w:szCs w:val="24"/>
        </w:rPr>
        <w:t>.</w:t>
      </w:r>
    </w:p>
    <w:p w14:paraId="7736B513" w14:textId="77777777" w:rsidR="00417675" w:rsidRPr="00274C7A" w:rsidRDefault="00417675" w:rsidP="00417675">
      <w:pPr>
        <w:ind w:left="90"/>
        <w:rPr>
          <w:szCs w:val="24"/>
        </w:rPr>
      </w:pPr>
      <w:r w:rsidRPr="00274C7A">
        <w:rPr>
          <w:szCs w:val="24"/>
        </w:rPr>
        <w:t xml:space="preserve"> </w:t>
      </w:r>
    </w:p>
    <w:p w14:paraId="08CD95EA" w14:textId="5C20B3BE" w:rsidR="00417675" w:rsidRPr="00274C7A" w:rsidRDefault="00417675" w:rsidP="00417675">
      <w:pPr>
        <w:ind w:left="90"/>
        <w:rPr>
          <w:szCs w:val="24"/>
        </w:rPr>
      </w:pPr>
      <w:r w:rsidRPr="00274C7A">
        <w:rPr>
          <w:szCs w:val="24"/>
        </w:rPr>
        <w:t xml:space="preserve">Current versions of the license files, documentation, </w:t>
      </w:r>
      <w:r w:rsidR="00333D70">
        <w:rPr>
          <w:szCs w:val="24"/>
        </w:rPr>
        <w:t>hardware design files</w:t>
      </w:r>
      <w:r w:rsidRPr="00274C7A">
        <w:rPr>
          <w:szCs w:val="24"/>
        </w:rPr>
        <w:t>, and software can be found at:</w:t>
      </w:r>
    </w:p>
    <w:p w14:paraId="51FCD6CC" w14:textId="77777777" w:rsidR="00417675" w:rsidRPr="00274C7A" w:rsidRDefault="00417675" w:rsidP="00417675">
      <w:pPr>
        <w:ind w:left="90"/>
        <w:rPr>
          <w:szCs w:val="24"/>
        </w:rPr>
      </w:pPr>
      <w:r w:rsidRPr="00274C7A">
        <w:rPr>
          <w:szCs w:val="24"/>
        </w:rPr>
        <w:t xml:space="preserve"> </w:t>
      </w:r>
    </w:p>
    <w:p w14:paraId="26C8E99F" w14:textId="676C84F4" w:rsidR="00417675" w:rsidRDefault="00417675" w:rsidP="00417675">
      <w:pPr>
        <w:ind w:left="90"/>
      </w:pPr>
      <w:r w:rsidRPr="00274C7A">
        <w:rPr>
          <w:szCs w:val="24"/>
        </w:rPr>
        <w:t xml:space="preserve">    </w:t>
      </w:r>
      <w:r w:rsidR="00602BD7">
        <w:fldChar w:fldCharType="begin"/>
      </w:r>
      <w:r w:rsidR="00602BD7">
        <w:instrText xml:space="preserve"> HYPERLINK "https://github.com/csatt/IV_Swinger" </w:instrText>
      </w:r>
      <w:ins w:id="12" w:author="Chris Satterlee" w:date="2019-05-18T17:29:00Z"/>
      <w:r w:rsidR="00602BD7">
        <w:fldChar w:fldCharType="separate"/>
      </w:r>
      <w:r w:rsidRPr="00274C7A">
        <w:rPr>
          <w:rStyle w:val="Hyperlink"/>
          <w:szCs w:val="24"/>
        </w:rPr>
        <w:t>https://github.com/csatt/IV_Swinger</w:t>
      </w:r>
      <w:r w:rsidR="00602BD7">
        <w:rPr>
          <w:rStyle w:val="Hyperlink"/>
          <w:szCs w:val="24"/>
        </w:rPr>
        <w:fldChar w:fldCharType="end"/>
      </w:r>
      <w:r w:rsidRPr="00274C7A">
        <w:rPr>
          <w:szCs w:val="24"/>
        </w:rPr>
        <w:t xml:space="preserve"> </w:t>
      </w:r>
    </w:p>
    <w:p w14:paraId="7FCAC369" w14:textId="206C34AA" w:rsidR="00AA6B48" w:rsidRDefault="00AA6B48" w:rsidP="00AA6B48">
      <w:pPr>
        <w:ind w:left="90"/>
      </w:pPr>
    </w:p>
    <w:p w14:paraId="19D0D3D9" w14:textId="77777777" w:rsidR="00AA6B48" w:rsidRDefault="00AA6B48" w:rsidP="00AA6B48">
      <w:pPr>
        <w:ind w:left="90"/>
      </w:pPr>
    </w:p>
    <w:sdt>
      <w:sdtPr>
        <w:rPr>
          <w:rFonts w:ascii="Times New Roman" w:eastAsia="Times New Roman" w:hAnsi="Times New Roman" w:cs="Times New Roman"/>
          <w:b w:val="0"/>
          <w:bCs w:val="0"/>
          <w:color w:val="auto"/>
          <w:sz w:val="24"/>
          <w:szCs w:val="20"/>
        </w:rPr>
        <w:id w:val="467486108"/>
        <w:docPartObj>
          <w:docPartGallery w:val="Table of Contents"/>
          <w:docPartUnique/>
        </w:docPartObj>
      </w:sdtPr>
      <w:sdtEndPr>
        <w:rPr>
          <w:noProof/>
        </w:rPr>
      </w:sdtEndPr>
      <w:sdtContent>
        <w:p w14:paraId="3C8798B3" w14:textId="5978E4D0" w:rsidR="00F44939" w:rsidRPr="001440CE" w:rsidRDefault="00F44939" w:rsidP="00404331">
          <w:pPr>
            <w:pStyle w:val="TOCHeading"/>
          </w:pPr>
          <w:r w:rsidRPr="001440CE">
            <w:t>Table of Contents</w:t>
          </w:r>
        </w:p>
        <w:p w14:paraId="23AB8F60" w14:textId="7773862E" w:rsidR="009513FF" w:rsidRDefault="003471A4">
          <w:pPr>
            <w:pStyle w:val="TOC1"/>
            <w:rPr>
              <w:ins w:id="13" w:author="Chris Satterlee" w:date="2019-05-18T17:29:00Z"/>
              <w:rFonts w:eastAsiaTheme="minorEastAsia" w:cstheme="minorBidi"/>
              <w:b w:val="0"/>
              <w:noProof/>
              <w:lang w:eastAsia="ja-JP"/>
            </w:rPr>
          </w:pPr>
          <w:r>
            <w:fldChar w:fldCharType="begin"/>
          </w:r>
          <w:r>
            <w:instrText xml:space="preserve"> TOC \o "1-5" </w:instrText>
          </w:r>
          <w:r>
            <w:fldChar w:fldCharType="separate"/>
          </w:r>
          <w:ins w:id="14" w:author="Chris Satterlee" w:date="2019-05-18T17:29:00Z">
            <w:r w:rsidR="009513FF">
              <w:rPr>
                <w:noProof/>
              </w:rPr>
              <w:t>1</w:t>
            </w:r>
            <w:r w:rsidR="009513FF">
              <w:rPr>
                <w:rFonts w:eastAsiaTheme="minorEastAsia" w:cstheme="minorBidi"/>
                <w:b w:val="0"/>
                <w:noProof/>
                <w:lang w:eastAsia="ja-JP"/>
              </w:rPr>
              <w:tab/>
            </w:r>
            <w:r w:rsidR="009513FF">
              <w:rPr>
                <w:noProof/>
              </w:rPr>
              <w:t>Introduction</w:t>
            </w:r>
            <w:r w:rsidR="009513FF">
              <w:rPr>
                <w:noProof/>
              </w:rPr>
              <w:tab/>
            </w:r>
            <w:r w:rsidR="009513FF">
              <w:rPr>
                <w:noProof/>
              </w:rPr>
              <w:fldChar w:fldCharType="begin"/>
            </w:r>
            <w:r w:rsidR="009513FF">
              <w:rPr>
                <w:noProof/>
              </w:rPr>
              <w:instrText xml:space="preserve"> PAGEREF _Toc9092996 \h </w:instrText>
            </w:r>
            <w:r w:rsidR="009513FF">
              <w:rPr>
                <w:noProof/>
              </w:rPr>
            </w:r>
          </w:ins>
          <w:r w:rsidR="009513FF">
            <w:rPr>
              <w:noProof/>
            </w:rPr>
            <w:fldChar w:fldCharType="separate"/>
          </w:r>
          <w:ins w:id="15" w:author="Chris Satterlee" w:date="2019-05-18T17:29:00Z">
            <w:r w:rsidR="009513FF">
              <w:rPr>
                <w:noProof/>
              </w:rPr>
              <w:t>4</w:t>
            </w:r>
            <w:r w:rsidR="009513FF">
              <w:rPr>
                <w:noProof/>
              </w:rPr>
              <w:fldChar w:fldCharType="end"/>
            </w:r>
          </w:ins>
        </w:p>
        <w:p w14:paraId="07A81977" w14:textId="7609FF2F" w:rsidR="009513FF" w:rsidRDefault="009513FF">
          <w:pPr>
            <w:pStyle w:val="TOC1"/>
            <w:rPr>
              <w:ins w:id="16" w:author="Chris Satterlee" w:date="2019-05-18T17:29:00Z"/>
              <w:rFonts w:eastAsiaTheme="minorEastAsia" w:cstheme="minorBidi"/>
              <w:b w:val="0"/>
              <w:noProof/>
              <w:lang w:eastAsia="ja-JP"/>
            </w:rPr>
          </w:pPr>
          <w:ins w:id="17" w:author="Chris Satterlee" w:date="2019-05-18T17:29:00Z">
            <w:r>
              <w:rPr>
                <w:noProof/>
              </w:rPr>
              <w:t>2</w:t>
            </w:r>
            <w:r>
              <w:rPr>
                <w:rFonts w:eastAsiaTheme="minorEastAsia" w:cstheme="minorBidi"/>
                <w:b w:val="0"/>
                <w:noProof/>
                <w:lang w:eastAsia="ja-JP"/>
              </w:rPr>
              <w:tab/>
            </w:r>
            <w:r>
              <w:rPr>
                <w:noProof/>
              </w:rPr>
              <w:t>DS18B20 Temperature Sensors</w:t>
            </w:r>
            <w:r>
              <w:rPr>
                <w:noProof/>
              </w:rPr>
              <w:tab/>
            </w:r>
            <w:r>
              <w:rPr>
                <w:noProof/>
              </w:rPr>
              <w:fldChar w:fldCharType="begin"/>
            </w:r>
            <w:r>
              <w:rPr>
                <w:noProof/>
              </w:rPr>
              <w:instrText xml:space="preserve"> PAGEREF _Toc9092997 \h </w:instrText>
            </w:r>
            <w:r>
              <w:rPr>
                <w:noProof/>
              </w:rPr>
            </w:r>
          </w:ins>
          <w:r>
            <w:rPr>
              <w:noProof/>
            </w:rPr>
            <w:fldChar w:fldCharType="separate"/>
          </w:r>
          <w:ins w:id="18" w:author="Chris Satterlee" w:date="2019-05-18T17:29:00Z">
            <w:r>
              <w:rPr>
                <w:noProof/>
              </w:rPr>
              <w:t>5</w:t>
            </w:r>
            <w:r>
              <w:rPr>
                <w:noProof/>
              </w:rPr>
              <w:fldChar w:fldCharType="end"/>
            </w:r>
          </w:ins>
        </w:p>
        <w:p w14:paraId="56E59790" w14:textId="0094EA20" w:rsidR="009513FF" w:rsidRDefault="009513FF">
          <w:pPr>
            <w:pStyle w:val="TOC2"/>
            <w:tabs>
              <w:tab w:val="left" w:pos="960"/>
              <w:tab w:val="right" w:leader="dot" w:pos="10070"/>
            </w:tabs>
            <w:rPr>
              <w:ins w:id="19" w:author="Chris Satterlee" w:date="2019-05-18T17:29:00Z"/>
              <w:rFonts w:eastAsiaTheme="minorEastAsia" w:cstheme="minorBidi"/>
              <w:b w:val="0"/>
              <w:noProof/>
              <w:sz w:val="24"/>
              <w:szCs w:val="24"/>
              <w:lang w:eastAsia="ja-JP"/>
            </w:rPr>
          </w:pPr>
          <w:ins w:id="20" w:author="Chris Satterlee" w:date="2019-05-18T17:29:00Z">
            <w:r>
              <w:rPr>
                <w:noProof/>
              </w:rPr>
              <w:t>2.1</w:t>
            </w:r>
            <w:r>
              <w:rPr>
                <w:rFonts w:eastAsiaTheme="minorEastAsia" w:cstheme="minorBidi"/>
                <w:b w:val="0"/>
                <w:noProof/>
                <w:sz w:val="24"/>
                <w:szCs w:val="24"/>
                <w:lang w:eastAsia="ja-JP"/>
              </w:rPr>
              <w:tab/>
            </w:r>
            <w:r>
              <w:rPr>
                <w:noProof/>
              </w:rPr>
              <w:t>Connections</w:t>
            </w:r>
            <w:r>
              <w:rPr>
                <w:noProof/>
              </w:rPr>
              <w:tab/>
            </w:r>
            <w:r>
              <w:rPr>
                <w:noProof/>
              </w:rPr>
              <w:fldChar w:fldCharType="begin"/>
            </w:r>
            <w:r>
              <w:rPr>
                <w:noProof/>
              </w:rPr>
              <w:instrText xml:space="preserve"> PAGEREF _Toc9092998 \h </w:instrText>
            </w:r>
            <w:r>
              <w:rPr>
                <w:noProof/>
              </w:rPr>
            </w:r>
          </w:ins>
          <w:r>
            <w:rPr>
              <w:noProof/>
            </w:rPr>
            <w:fldChar w:fldCharType="separate"/>
          </w:r>
          <w:ins w:id="21" w:author="Chris Satterlee" w:date="2019-05-18T17:29:00Z">
            <w:r>
              <w:rPr>
                <w:noProof/>
              </w:rPr>
              <w:t>6</w:t>
            </w:r>
            <w:r>
              <w:rPr>
                <w:noProof/>
              </w:rPr>
              <w:fldChar w:fldCharType="end"/>
            </w:r>
          </w:ins>
        </w:p>
        <w:p w14:paraId="40F44508" w14:textId="58728182" w:rsidR="009513FF" w:rsidRDefault="009513FF">
          <w:pPr>
            <w:pStyle w:val="TOC3"/>
            <w:tabs>
              <w:tab w:val="left" w:pos="1200"/>
              <w:tab w:val="right" w:leader="dot" w:pos="10070"/>
            </w:tabs>
            <w:rPr>
              <w:ins w:id="22" w:author="Chris Satterlee" w:date="2019-05-18T17:29:00Z"/>
              <w:rFonts w:eastAsiaTheme="minorEastAsia" w:cstheme="minorBidi"/>
              <w:noProof/>
              <w:sz w:val="24"/>
              <w:szCs w:val="24"/>
              <w:lang w:eastAsia="ja-JP"/>
            </w:rPr>
          </w:pPr>
          <w:ins w:id="23" w:author="Chris Satterlee" w:date="2019-05-18T17:29:00Z">
            <w:r>
              <w:rPr>
                <w:noProof/>
              </w:rPr>
              <w:t>2.1.1</w:t>
            </w:r>
            <w:r>
              <w:rPr>
                <w:rFonts w:eastAsiaTheme="minorEastAsia" w:cstheme="minorBidi"/>
                <w:noProof/>
                <w:sz w:val="24"/>
                <w:szCs w:val="24"/>
                <w:lang w:eastAsia="ja-JP"/>
              </w:rPr>
              <w:tab/>
            </w:r>
            <w:r>
              <w:rPr>
                <w:noProof/>
              </w:rPr>
              <w:t>Connecting One DS18B20 to IV Swinger 2 (PermaProto-based)</w:t>
            </w:r>
            <w:r>
              <w:rPr>
                <w:noProof/>
              </w:rPr>
              <w:tab/>
            </w:r>
            <w:r>
              <w:rPr>
                <w:noProof/>
              </w:rPr>
              <w:fldChar w:fldCharType="begin"/>
            </w:r>
            <w:r>
              <w:rPr>
                <w:noProof/>
              </w:rPr>
              <w:instrText xml:space="preserve"> PAGEREF _Toc9092999 \h </w:instrText>
            </w:r>
            <w:r>
              <w:rPr>
                <w:noProof/>
              </w:rPr>
            </w:r>
          </w:ins>
          <w:r>
            <w:rPr>
              <w:noProof/>
            </w:rPr>
            <w:fldChar w:fldCharType="separate"/>
          </w:r>
          <w:ins w:id="24" w:author="Chris Satterlee" w:date="2019-05-18T17:29:00Z">
            <w:r>
              <w:rPr>
                <w:noProof/>
              </w:rPr>
              <w:t>6</w:t>
            </w:r>
            <w:r>
              <w:rPr>
                <w:noProof/>
              </w:rPr>
              <w:fldChar w:fldCharType="end"/>
            </w:r>
          </w:ins>
        </w:p>
        <w:p w14:paraId="760915F3" w14:textId="0C428198" w:rsidR="009513FF" w:rsidRDefault="009513FF">
          <w:pPr>
            <w:pStyle w:val="TOC3"/>
            <w:tabs>
              <w:tab w:val="left" w:pos="1200"/>
              <w:tab w:val="right" w:leader="dot" w:pos="10070"/>
            </w:tabs>
            <w:rPr>
              <w:ins w:id="25" w:author="Chris Satterlee" w:date="2019-05-18T17:29:00Z"/>
              <w:rFonts w:eastAsiaTheme="minorEastAsia" w:cstheme="minorBidi"/>
              <w:noProof/>
              <w:sz w:val="24"/>
              <w:szCs w:val="24"/>
              <w:lang w:eastAsia="ja-JP"/>
            </w:rPr>
          </w:pPr>
          <w:ins w:id="26" w:author="Chris Satterlee" w:date="2019-05-18T17:29:00Z">
            <w:r>
              <w:rPr>
                <w:noProof/>
              </w:rPr>
              <w:t>2.1.2</w:t>
            </w:r>
            <w:r>
              <w:rPr>
                <w:rFonts w:eastAsiaTheme="minorEastAsia" w:cstheme="minorBidi"/>
                <w:noProof/>
                <w:sz w:val="24"/>
                <w:szCs w:val="24"/>
                <w:lang w:eastAsia="ja-JP"/>
              </w:rPr>
              <w:tab/>
            </w:r>
            <w:r>
              <w:rPr>
                <w:noProof/>
              </w:rPr>
              <w:t>Connecting One DS18B20 to IV Swinger 2 (PCB-based)</w:t>
            </w:r>
            <w:r>
              <w:rPr>
                <w:noProof/>
              </w:rPr>
              <w:tab/>
            </w:r>
            <w:r>
              <w:rPr>
                <w:noProof/>
              </w:rPr>
              <w:fldChar w:fldCharType="begin"/>
            </w:r>
            <w:r>
              <w:rPr>
                <w:noProof/>
              </w:rPr>
              <w:instrText xml:space="preserve"> PAGEREF _Toc9093000 \h </w:instrText>
            </w:r>
            <w:r>
              <w:rPr>
                <w:noProof/>
              </w:rPr>
            </w:r>
          </w:ins>
          <w:r>
            <w:rPr>
              <w:noProof/>
            </w:rPr>
            <w:fldChar w:fldCharType="separate"/>
          </w:r>
          <w:ins w:id="27" w:author="Chris Satterlee" w:date="2019-05-18T17:29:00Z">
            <w:r>
              <w:rPr>
                <w:noProof/>
              </w:rPr>
              <w:t>6</w:t>
            </w:r>
            <w:r>
              <w:rPr>
                <w:noProof/>
              </w:rPr>
              <w:fldChar w:fldCharType="end"/>
            </w:r>
          </w:ins>
        </w:p>
        <w:p w14:paraId="559C0782" w14:textId="30909E8A" w:rsidR="009513FF" w:rsidRDefault="009513FF">
          <w:pPr>
            <w:pStyle w:val="TOC3"/>
            <w:tabs>
              <w:tab w:val="left" w:pos="1200"/>
              <w:tab w:val="right" w:leader="dot" w:pos="10070"/>
            </w:tabs>
            <w:rPr>
              <w:ins w:id="28" w:author="Chris Satterlee" w:date="2019-05-18T17:29:00Z"/>
              <w:rFonts w:eastAsiaTheme="minorEastAsia" w:cstheme="minorBidi"/>
              <w:noProof/>
              <w:sz w:val="24"/>
              <w:szCs w:val="24"/>
              <w:lang w:eastAsia="ja-JP"/>
            </w:rPr>
          </w:pPr>
          <w:ins w:id="29" w:author="Chris Satterlee" w:date="2019-05-18T17:29:00Z">
            <w:r>
              <w:rPr>
                <w:noProof/>
              </w:rPr>
              <w:t>2.1.3</w:t>
            </w:r>
            <w:r>
              <w:rPr>
                <w:rFonts w:eastAsiaTheme="minorEastAsia" w:cstheme="minorBidi"/>
                <w:noProof/>
                <w:sz w:val="24"/>
                <w:szCs w:val="24"/>
                <w:lang w:eastAsia="ja-JP"/>
              </w:rPr>
              <w:tab/>
            </w:r>
            <w:r>
              <w:rPr>
                <w:noProof/>
              </w:rPr>
              <w:t>Connecting Multiple DS18B20s to IV Swinger 2</w:t>
            </w:r>
            <w:r>
              <w:rPr>
                <w:noProof/>
              </w:rPr>
              <w:tab/>
            </w:r>
            <w:r>
              <w:rPr>
                <w:noProof/>
              </w:rPr>
              <w:fldChar w:fldCharType="begin"/>
            </w:r>
            <w:r>
              <w:rPr>
                <w:noProof/>
              </w:rPr>
              <w:instrText xml:space="preserve"> PAGEREF _Toc9093001 \h </w:instrText>
            </w:r>
            <w:r>
              <w:rPr>
                <w:noProof/>
              </w:rPr>
            </w:r>
          </w:ins>
          <w:r>
            <w:rPr>
              <w:noProof/>
            </w:rPr>
            <w:fldChar w:fldCharType="separate"/>
          </w:r>
          <w:ins w:id="30" w:author="Chris Satterlee" w:date="2019-05-18T17:29:00Z">
            <w:r>
              <w:rPr>
                <w:noProof/>
              </w:rPr>
              <w:t>7</w:t>
            </w:r>
            <w:r>
              <w:rPr>
                <w:noProof/>
              </w:rPr>
              <w:fldChar w:fldCharType="end"/>
            </w:r>
          </w:ins>
        </w:p>
        <w:p w14:paraId="5DD8E65C" w14:textId="2F807CBC" w:rsidR="009513FF" w:rsidRDefault="009513FF">
          <w:pPr>
            <w:pStyle w:val="TOC4"/>
            <w:tabs>
              <w:tab w:val="left" w:pos="1680"/>
              <w:tab w:val="right" w:leader="dot" w:pos="10070"/>
            </w:tabs>
            <w:rPr>
              <w:ins w:id="31" w:author="Chris Satterlee" w:date="2019-05-18T17:29:00Z"/>
              <w:rFonts w:eastAsiaTheme="minorEastAsia" w:cstheme="minorBidi"/>
              <w:noProof/>
              <w:sz w:val="24"/>
              <w:szCs w:val="24"/>
              <w:lang w:eastAsia="ja-JP"/>
            </w:rPr>
          </w:pPr>
          <w:ins w:id="32" w:author="Chris Satterlee" w:date="2019-05-18T17:29:00Z">
            <w:r>
              <w:rPr>
                <w:noProof/>
              </w:rPr>
              <w:t>2.1.3.1</w:t>
            </w:r>
            <w:r>
              <w:rPr>
                <w:rFonts w:eastAsiaTheme="minorEastAsia" w:cstheme="minorBidi"/>
                <w:noProof/>
                <w:sz w:val="24"/>
                <w:szCs w:val="24"/>
                <w:lang w:eastAsia="ja-JP"/>
              </w:rPr>
              <w:tab/>
            </w:r>
            <w:r>
              <w:rPr>
                <w:noProof/>
              </w:rPr>
              <w:t>TRRS Mini-plug Jack</w:t>
            </w:r>
            <w:r>
              <w:rPr>
                <w:noProof/>
              </w:rPr>
              <w:tab/>
            </w:r>
            <w:r>
              <w:rPr>
                <w:noProof/>
              </w:rPr>
              <w:fldChar w:fldCharType="begin"/>
            </w:r>
            <w:r>
              <w:rPr>
                <w:noProof/>
              </w:rPr>
              <w:instrText xml:space="preserve"> PAGEREF _Toc9093002 \h </w:instrText>
            </w:r>
            <w:r>
              <w:rPr>
                <w:noProof/>
              </w:rPr>
            </w:r>
          </w:ins>
          <w:r>
            <w:rPr>
              <w:noProof/>
            </w:rPr>
            <w:fldChar w:fldCharType="separate"/>
          </w:r>
          <w:ins w:id="33" w:author="Chris Satterlee" w:date="2019-05-18T17:29:00Z">
            <w:r>
              <w:rPr>
                <w:noProof/>
              </w:rPr>
              <w:t>8</w:t>
            </w:r>
            <w:r>
              <w:rPr>
                <w:noProof/>
              </w:rPr>
              <w:fldChar w:fldCharType="end"/>
            </w:r>
          </w:ins>
        </w:p>
        <w:p w14:paraId="650A32FB" w14:textId="1EDB9840" w:rsidR="009513FF" w:rsidRDefault="009513FF">
          <w:pPr>
            <w:pStyle w:val="TOC2"/>
            <w:tabs>
              <w:tab w:val="left" w:pos="960"/>
              <w:tab w:val="right" w:leader="dot" w:pos="10070"/>
            </w:tabs>
            <w:rPr>
              <w:ins w:id="34" w:author="Chris Satterlee" w:date="2019-05-18T17:29:00Z"/>
              <w:rFonts w:eastAsiaTheme="minorEastAsia" w:cstheme="minorBidi"/>
              <w:b w:val="0"/>
              <w:noProof/>
              <w:sz w:val="24"/>
              <w:szCs w:val="24"/>
              <w:lang w:eastAsia="ja-JP"/>
            </w:rPr>
          </w:pPr>
          <w:ins w:id="35" w:author="Chris Satterlee" w:date="2019-05-18T17:29:00Z">
            <w:r>
              <w:rPr>
                <w:noProof/>
              </w:rPr>
              <w:t>2.2</w:t>
            </w:r>
            <w:r>
              <w:rPr>
                <w:rFonts w:eastAsiaTheme="minorEastAsia" w:cstheme="minorBidi"/>
                <w:b w:val="0"/>
                <w:noProof/>
                <w:sz w:val="24"/>
                <w:szCs w:val="24"/>
                <w:lang w:eastAsia="ja-JP"/>
              </w:rPr>
              <w:tab/>
            </w:r>
            <w:r>
              <w:rPr>
                <w:noProof/>
              </w:rPr>
              <w:t>Software Installation</w:t>
            </w:r>
            <w:r>
              <w:rPr>
                <w:noProof/>
              </w:rPr>
              <w:tab/>
            </w:r>
            <w:r>
              <w:rPr>
                <w:noProof/>
              </w:rPr>
              <w:fldChar w:fldCharType="begin"/>
            </w:r>
            <w:r>
              <w:rPr>
                <w:noProof/>
              </w:rPr>
              <w:instrText xml:space="preserve"> PAGEREF _Toc9093003 \h </w:instrText>
            </w:r>
            <w:r>
              <w:rPr>
                <w:noProof/>
              </w:rPr>
            </w:r>
          </w:ins>
          <w:r>
            <w:rPr>
              <w:noProof/>
            </w:rPr>
            <w:fldChar w:fldCharType="separate"/>
          </w:r>
          <w:ins w:id="36" w:author="Chris Satterlee" w:date="2019-05-18T17:29:00Z">
            <w:r>
              <w:rPr>
                <w:noProof/>
              </w:rPr>
              <w:t>10</w:t>
            </w:r>
            <w:r>
              <w:rPr>
                <w:noProof/>
              </w:rPr>
              <w:fldChar w:fldCharType="end"/>
            </w:r>
          </w:ins>
        </w:p>
        <w:p w14:paraId="5352C609" w14:textId="5970B746" w:rsidR="009513FF" w:rsidRDefault="009513FF">
          <w:pPr>
            <w:pStyle w:val="TOC3"/>
            <w:tabs>
              <w:tab w:val="left" w:pos="1200"/>
              <w:tab w:val="right" w:leader="dot" w:pos="10070"/>
            </w:tabs>
            <w:rPr>
              <w:ins w:id="37" w:author="Chris Satterlee" w:date="2019-05-18T17:29:00Z"/>
              <w:rFonts w:eastAsiaTheme="minorEastAsia" w:cstheme="minorBidi"/>
              <w:noProof/>
              <w:sz w:val="24"/>
              <w:szCs w:val="24"/>
              <w:lang w:eastAsia="ja-JP"/>
            </w:rPr>
          </w:pPr>
          <w:ins w:id="38" w:author="Chris Satterlee" w:date="2019-05-18T17:29:00Z">
            <w:r>
              <w:rPr>
                <w:noProof/>
              </w:rPr>
              <w:t>2.2.1</w:t>
            </w:r>
            <w:r>
              <w:rPr>
                <w:rFonts w:eastAsiaTheme="minorEastAsia" w:cstheme="minorBidi"/>
                <w:noProof/>
                <w:sz w:val="24"/>
                <w:szCs w:val="24"/>
                <w:lang w:eastAsia="ja-JP"/>
              </w:rPr>
              <w:tab/>
            </w:r>
            <w:r>
              <w:rPr>
                <w:noProof/>
              </w:rPr>
              <w:t>Installing Arduino Libraries</w:t>
            </w:r>
            <w:r>
              <w:rPr>
                <w:noProof/>
              </w:rPr>
              <w:tab/>
            </w:r>
            <w:r>
              <w:rPr>
                <w:noProof/>
              </w:rPr>
              <w:fldChar w:fldCharType="begin"/>
            </w:r>
            <w:r>
              <w:rPr>
                <w:noProof/>
              </w:rPr>
              <w:instrText xml:space="preserve"> PAGEREF _Toc9093004 \h </w:instrText>
            </w:r>
            <w:r>
              <w:rPr>
                <w:noProof/>
              </w:rPr>
            </w:r>
          </w:ins>
          <w:r>
            <w:rPr>
              <w:noProof/>
            </w:rPr>
            <w:fldChar w:fldCharType="separate"/>
          </w:r>
          <w:ins w:id="39" w:author="Chris Satterlee" w:date="2019-05-18T17:29:00Z">
            <w:r>
              <w:rPr>
                <w:noProof/>
              </w:rPr>
              <w:t>10</w:t>
            </w:r>
            <w:r>
              <w:rPr>
                <w:noProof/>
              </w:rPr>
              <w:fldChar w:fldCharType="end"/>
            </w:r>
          </w:ins>
        </w:p>
        <w:p w14:paraId="298434F7" w14:textId="7CADF717" w:rsidR="009513FF" w:rsidRDefault="009513FF">
          <w:pPr>
            <w:pStyle w:val="TOC3"/>
            <w:tabs>
              <w:tab w:val="left" w:pos="1200"/>
              <w:tab w:val="right" w:leader="dot" w:pos="10070"/>
            </w:tabs>
            <w:rPr>
              <w:ins w:id="40" w:author="Chris Satterlee" w:date="2019-05-18T17:29:00Z"/>
              <w:rFonts w:eastAsiaTheme="minorEastAsia" w:cstheme="minorBidi"/>
              <w:noProof/>
              <w:sz w:val="24"/>
              <w:szCs w:val="24"/>
              <w:lang w:eastAsia="ja-JP"/>
            </w:rPr>
          </w:pPr>
          <w:ins w:id="41" w:author="Chris Satterlee" w:date="2019-05-18T17:29:00Z">
            <w:r>
              <w:rPr>
                <w:noProof/>
              </w:rPr>
              <w:t>2.2.2</w:t>
            </w:r>
            <w:r>
              <w:rPr>
                <w:rFonts w:eastAsiaTheme="minorEastAsia" w:cstheme="minorBidi"/>
                <w:noProof/>
                <w:sz w:val="24"/>
                <w:szCs w:val="24"/>
                <w:lang w:eastAsia="ja-JP"/>
              </w:rPr>
              <w:tab/>
            </w:r>
            <w:r>
              <w:rPr>
                <w:noProof/>
              </w:rPr>
              <w:t>Modifying IV_Swinger2.ino</w:t>
            </w:r>
            <w:r>
              <w:rPr>
                <w:noProof/>
              </w:rPr>
              <w:tab/>
            </w:r>
            <w:r>
              <w:rPr>
                <w:noProof/>
              </w:rPr>
              <w:fldChar w:fldCharType="begin"/>
            </w:r>
            <w:r>
              <w:rPr>
                <w:noProof/>
              </w:rPr>
              <w:instrText xml:space="preserve"> PAGEREF _Toc9093005 \h </w:instrText>
            </w:r>
            <w:r>
              <w:rPr>
                <w:noProof/>
              </w:rPr>
            </w:r>
          </w:ins>
          <w:r>
            <w:rPr>
              <w:noProof/>
            </w:rPr>
            <w:fldChar w:fldCharType="separate"/>
          </w:r>
          <w:ins w:id="42" w:author="Chris Satterlee" w:date="2019-05-18T17:29:00Z">
            <w:r>
              <w:rPr>
                <w:noProof/>
              </w:rPr>
              <w:t>10</w:t>
            </w:r>
            <w:r>
              <w:rPr>
                <w:noProof/>
              </w:rPr>
              <w:fldChar w:fldCharType="end"/>
            </w:r>
          </w:ins>
        </w:p>
        <w:p w14:paraId="4FF0BE92" w14:textId="22968886" w:rsidR="009513FF" w:rsidRDefault="009513FF">
          <w:pPr>
            <w:pStyle w:val="TOC2"/>
            <w:tabs>
              <w:tab w:val="left" w:pos="960"/>
              <w:tab w:val="right" w:leader="dot" w:pos="10070"/>
            </w:tabs>
            <w:rPr>
              <w:ins w:id="43" w:author="Chris Satterlee" w:date="2019-05-18T17:29:00Z"/>
              <w:rFonts w:eastAsiaTheme="minorEastAsia" w:cstheme="minorBidi"/>
              <w:b w:val="0"/>
              <w:noProof/>
              <w:sz w:val="24"/>
              <w:szCs w:val="24"/>
              <w:lang w:eastAsia="ja-JP"/>
            </w:rPr>
          </w:pPr>
          <w:ins w:id="44" w:author="Chris Satterlee" w:date="2019-05-18T17:29:00Z">
            <w:r>
              <w:rPr>
                <w:noProof/>
              </w:rPr>
              <w:t>2.3</w:t>
            </w:r>
            <w:r>
              <w:rPr>
                <w:rFonts w:eastAsiaTheme="minorEastAsia" w:cstheme="minorBidi"/>
                <w:b w:val="0"/>
                <w:noProof/>
                <w:sz w:val="24"/>
                <w:szCs w:val="24"/>
                <w:lang w:eastAsia="ja-JP"/>
              </w:rPr>
              <w:tab/>
            </w:r>
            <w:r>
              <w:rPr>
                <w:noProof/>
              </w:rPr>
              <w:t>Swinging IV Curves with Temperature Sensors</w:t>
            </w:r>
            <w:r>
              <w:rPr>
                <w:noProof/>
              </w:rPr>
              <w:tab/>
            </w:r>
            <w:r>
              <w:rPr>
                <w:noProof/>
              </w:rPr>
              <w:fldChar w:fldCharType="begin"/>
            </w:r>
            <w:r>
              <w:rPr>
                <w:noProof/>
              </w:rPr>
              <w:instrText xml:space="preserve"> PAGEREF _Toc9093006 \h </w:instrText>
            </w:r>
            <w:r>
              <w:rPr>
                <w:noProof/>
              </w:rPr>
            </w:r>
          </w:ins>
          <w:r>
            <w:rPr>
              <w:noProof/>
            </w:rPr>
            <w:fldChar w:fldCharType="separate"/>
          </w:r>
          <w:ins w:id="45" w:author="Chris Satterlee" w:date="2019-05-18T17:29:00Z">
            <w:r>
              <w:rPr>
                <w:noProof/>
              </w:rPr>
              <w:t>11</w:t>
            </w:r>
            <w:r>
              <w:rPr>
                <w:noProof/>
              </w:rPr>
              <w:fldChar w:fldCharType="end"/>
            </w:r>
          </w:ins>
        </w:p>
        <w:p w14:paraId="61CBD4E2" w14:textId="5AFB7489" w:rsidR="009513FF" w:rsidRDefault="009513FF">
          <w:pPr>
            <w:pStyle w:val="TOC3"/>
            <w:tabs>
              <w:tab w:val="left" w:pos="1200"/>
              <w:tab w:val="right" w:leader="dot" w:pos="10070"/>
            </w:tabs>
            <w:rPr>
              <w:ins w:id="46" w:author="Chris Satterlee" w:date="2019-05-18T17:29:00Z"/>
              <w:rFonts w:eastAsiaTheme="minorEastAsia" w:cstheme="minorBidi"/>
              <w:noProof/>
              <w:sz w:val="24"/>
              <w:szCs w:val="24"/>
              <w:lang w:eastAsia="ja-JP"/>
            </w:rPr>
          </w:pPr>
          <w:ins w:id="47" w:author="Chris Satterlee" w:date="2019-05-18T17:29:00Z">
            <w:r>
              <w:rPr>
                <w:noProof/>
              </w:rPr>
              <w:t>2.3.1</w:t>
            </w:r>
            <w:r>
              <w:rPr>
                <w:rFonts w:eastAsiaTheme="minorEastAsia" w:cstheme="minorBidi"/>
                <w:noProof/>
                <w:sz w:val="24"/>
                <w:szCs w:val="24"/>
                <w:lang w:eastAsia="ja-JP"/>
              </w:rPr>
              <w:tab/>
            </w:r>
            <w:r>
              <w:rPr>
                <w:noProof/>
              </w:rPr>
              <w:t>Temperature Scale</w:t>
            </w:r>
            <w:r>
              <w:rPr>
                <w:noProof/>
              </w:rPr>
              <w:tab/>
            </w:r>
            <w:r>
              <w:rPr>
                <w:noProof/>
              </w:rPr>
              <w:fldChar w:fldCharType="begin"/>
            </w:r>
            <w:r>
              <w:rPr>
                <w:noProof/>
              </w:rPr>
              <w:instrText xml:space="preserve"> PAGEREF _Toc9093007 \h </w:instrText>
            </w:r>
            <w:r>
              <w:rPr>
                <w:noProof/>
              </w:rPr>
            </w:r>
          </w:ins>
          <w:r>
            <w:rPr>
              <w:noProof/>
            </w:rPr>
            <w:fldChar w:fldCharType="separate"/>
          </w:r>
          <w:ins w:id="48" w:author="Chris Satterlee" w:date="2019-05-18T17:29:00Z">
            <w:r>
              <w:rPr>
                <w:noProof/>
              </w:rPr>
              <w:t>11</w:t>
            </w:r>
            <w:r>
              <w:rPr>
                <w:noProof/>
              </w:rPr>
              <w:fldChar w:fldCharType="end"/>
            </w:r>
          </w:ins>
        </w:p>
        <w:p w14:paraId="63B2C6E1" w14:textId="519B8CA3" w:rsidR="009513FF" w:rsidRDefault="009513FF">
          <w:pPr>
            <w:pStyle w:val="TOC3"/>
            <w:tabs>
              <w:tab w:val="left" w:pos="1200"/>
              <w:tab w:val="right" w:leader="dot" w:pos="10070"/>
            </w:tabs>
            <w:rPr>
              <w:ins w:id="49" w:author="Chris Satterlee" w:date="2019-05-18T17:29:00Z"/>
              <w:rFonts w:eastAsiaTheme="minorEastAsia" w:cstheme="minorBidi"/>
              <w:noProof/>
              <w:sz w:val="24"/>
              <w:szCs w:val="24"/>
              <w:lang w:eastAsia="ja-JP"/>
            </w:rPr>
          </w:pPr>
          <w:ins w:id="50" w:author="Chris Satterlee" w:date="2019-05-18T17:29:00Z">
            <w:r>
              <w:rPr>
                <w:noProof/>
              </w:rPr>
              <w:t>2.3.2</w:t>
            </w:r>
            <w:r>
              <w:rPr>
                <w:rFonts w:eastAsiaTheme="minorEastAsia" w:cstheme="minorBidi"/>
                <w:noProof/>
                <w:sz w:val="24"/>
                <w:szCs w:val="24"/>
                <w:lang w:eastAsia="ja-JP"/>
              </w:rPr>
              <w:tab/>
            </w:r>
            <w:r>
              <w:rPr>
                <w:noProof/>
              </w:rPr>
              <w:t>Precision</w:t>
            </w:r>
            <w:r>
              <w:rPr>
                <w:noProof/>
              </w:rPr>
              <w:tab/>
            </w:r>
            <w:r>
              <w:rPr>
                <w:noProof/>
              </w:rPr>
              <w:fldChar w:fldCharType="begin"/>
            </w:r>
            <w:r>
              <w:rPr>
                <w:noProof/>
              </w:rPr>
              <w:instrText xml:space="preserve"> PAGEREF _Toc9093008 \h </w:instrText>
            </w:r>
            <w:r>
              <w:rPr>
                <w:noProof/>
              </w:rPr>
            </w:r>
          </w:ins>
          <w:r>
            <w:rPr>
              <w:noProof/>
            </w:rPr>
            <w:fldChar w:fldCharType="separate"/>
          </w:r>
          <w:ins w:id="51" w:author="Chris Satterlee" w:date="2019-05-18T17:29:00Z">
            <w:r>
              <w:rPr>
                <w:noProof/>
              </w:rPr>
              <w:t>11</w:t>
            </w:r>
            <w:r>
              <w:rPr>
                <w:noProof/>
              </w:rPr>
              <w:fldChar w:fldCharType="end"/>
            </w:r>
          </w:ins>
        </w:p>
        <w:p w14:paraId="5C848B57" w14:textId="684060AB" w:rsidR="009513FF" w:rsidRDefault="009513FF">
          <w:pPr>
            <w:pStyle w:val="TOC3"/>
            <w:tabs>
              <w:tab w:val="left" w:pos="1200"/>
              <w:tab w:val="right" w:leader="dot" w:pos="10070"/>
            </w:tabs>
            <w:rPr>
              <w:ins w:id="52" w:author="Chris Satterlee" w:date="2019-05-18T17:29:00Z"/>
              <w:rFonts w:eastAsiaTheme="minorEastAsia" w:cstheme="minorBidi"/>
              <w:noProof/>
              <w:sz w:val="24"/>
              <w:szCs w:val="24"/>
              <w:lang w:eastAsia="ja-JP"/>
            </w:rPr>
          </w:pPr>
          <w:ins w:id="53" w:author="Chris Satterlee" w:date="2019-05-18T17:29:00Z">
            <w:r>
              <w:rPr>
                <w:noProof/>
              </w:rPr>
              <w:t>2.3.3</w:t>
            </w:r>
            <w:r>
              <w:rPr>
                <w:rFonts w:eastAsiaTheme="minorEastAsia" w:cstheme="minorBidi"/>
                <w:noProof/>
                <w:sz w:val="24"/>
                <w:szCs w:val="24"/>
                <w:lang w:eastAsia="ja-JP"/>
              </w:rPr>
              <w:tab/>
            </w:r>
            <w:r>
              <w:rPr>
                <w:noProof/>
              </w:rPr>
              <w:t>Where Are the Temperatures Recorded?</w:t>
            </w:r>
            <w:r>
              <w:rPr>
                <w:noProof/>
              </w:rPr>
              <w:tab/>
            </w:r>
            <w:r>
              <w:rPr>
                <w:noProof/>
              </w:rPr>
              <w:fldChar w:fldCharType="begin"/>
            </w:r>
            <w:r>
              <w:rPr>
                <w:noProof/>
              </w:rPr>
              <w:instrText xml:space="preserve"> PAGEREF _Toc9093009 \h </w:instrText>
            </w:r>
            <w:r>
              <w:rPr>
                <w:noProof/>
              </w:rPr>
            </w:r>
          </w:ins>
          <w:r>
            <w:rPr>
              <w:noProof/>
            </w:rPr>
            <w:fldChar w:fldCharType="separate"/>
          </w:r>
          <w:ins w:id="54" w:author="Chris Satterlee" w:date="2019-05-18T17:29:00Z">
            <w:r>
              <w:rPr>
                <w:noProof/>
              </w:rPr>
              <w:t>11</w:t>
            </w:r>
            <w:r>
              <w:rPr>
                <w:noProof/>
              </w:rPr>
              <w:fldChar w:fldCharType="end"/>
            </w:r>
          </w:ins>
        </w:p>
        <w:p w14:paraId="63E26E22" w14:textId="3798BEF9" w:rsidR="009513FF" w:rsidRDefault="009513FF">
          <w:pPr>
            <w:pStyle w:val="TOC1"/>
            <w:rPr>
              <w:ins w:id="55" w:author="Chris Satterlee" w:date="2019-05-18T17:29:00Z"/>
              <w:rFonts w:eastAsiaTheme="minorEastAsia" w:cstheme="minorBidi"/>
              <w:b w:val="0"/>
              <w:noProof/>
              <w:lang w:eastAsia="ja-JP"/>
            </w:rPr>
          </w:pPr>
          <w:ins w:id="56" w:author="Chris Satterlee" w:date="2019-05-18T17:29:00Z">
            <w:r>
              <w:rPr>
                <w:noProof/>
              </w:rPr>
              <w:t>3</w:t>
            </w:r>
            <w:r>
              <w:rPr>
                <w:rFonts w:eastAsiaTheme="minorEastAsia" w:cstheme="minorBidi"/>
                <w:b w:val="0"/>
                <w:noProof/>
                <w:lang w:eastAsia="ja-JP"/>
              </w:rPr>
              <w:tab/>
            </w:r>
            <w:r>
              <w:rPr>
                <w:noProof/>
              </w:rPr>
              <w:t>Modified InstESRE Pyranometer (Irradiance Sensor)</w:t>
            </w:r>
            <w:r>
              <w:rPr>
                <w:noProof/>
              </w:rPr>
              <w:tab/>
            </w:r>
            <w:r>
              <w:rPr>
                <w:noProof/>
              </w:rPr>
              <w:fldChar w:fldCharType="begin"/>
            </w:r>
            <w:r>
              <w:rPr>
                <w:noProof/>
              </w:rPr>
              <w:instrText xml:space="preserve"> PAGEREF _Toc9093010 \h </w:instrText>
            </w:r>
            <w:r>
              <w:rPr>
                <w:noProof/>
              </w:rPr>
            </w:r>
          </w:ins>
          <w:r>
            <w:rPr>
              <w:noProof/>
            </w:rPr>
            <w:fldChar w:fldCharType="separate"/>
          </w:r>
          <w:ins w:id="57" w:author="Chris Satterlee" w:date="2019-05-18T17:29:00Z">
            <w:r>
              <w:rPr>
                <w:noProof/>
              </w:rPr>
              <w:t>13</w:t>
            </w:r>
            <w:r>
              <w:rPr>
                <w:noProof/>
              </w:rPr>
              <w:fldChar w:fldCharType="end"/>
            </w:r>
          </w:ins>
        </w:p>
        <w:p w14:paraId="00A7ECEA" w14:textId="640BD943" w:rsidR="009513FF" w:rsidRDefault="009513FF">
          <w:pPr>
            <w:pStyle w:val="TOC2"/>
            <w:tabs>
              <w:tab w:val="left" w:pos="960"/>
              <w:tab w:val="right" w:leader="dot" w:pos="10070"/>
            </w:tabs>
            <w:rPr>
              <w:ins w:id="58" w:author="Chris Satterlee" w:date="2019-05-18T17:29:00Z"/>
              <w:rFonts w:eastAsiaTheme="minorEastAsia" w:cstheme="minorBidi"/>
              <w:b w:val="0"/>
              <w:noProof/>
              <w:sz w:val="24"/>
              <w:szCs w:val="24"/>
              <w:lang w:eastAsia="ja-JP"/>
            </w:rPr>
          </w:pPr>
          <w:ins w:id="59" w:author="Chris Satterlee" w:date="2019-05-18T17:29:00Z">
            <w:r>
              <w:rPr>
                <w:noProof/>
              </w:rPr>
              <w:t>3.1</w:t>
            </w:r>
            <w:r>
              <w:rPr>
                <w:rFonts w:eastAsiaTheme="minorEastAsia" w:cstheme="minorBidi"/>
                <w:b w:val="0"/>
                <w:noProof/>
                <w:sz w:val="24"/>
                <w:szCs w:val="24"/>
                <w:lang w:eastAsia="ja-JP"/>
              </w:rPr>
              <w:tab/>
            </w:r>
            <w:r>
              <w:rPr>
                <w:noProof/>
              </w:rPr>
              <w:t>Modifications to the InstESRE Pyranometer</w:t>
            </w:r>
            <w:r>
              <w:rPr>
                <w:noProof/>
              </w:rPr>
              <w:tab/>
            </w:r>
            <w:r>
              <w:rPr>
                <w:noProof/>
              </w:rPr>
              <w:fldChar w:fldCharType="begin"/>
            </w:r>
            <w:r>
              <w:rPr>
                <w:noProof/>
              </w:rPr>
              <w:instrText xml:space="preserve"> PAGEREF _Toc9093011 \h </w:instrText>
            </w:r>
            <w:r>
              <w:rPr>
                <w:noProof/>
              </w:rPr>
            </w:r>
          </w:ins>
          <w:r>
            <w:rPr>
              <w:noProof/>
            </w:rPr>
            <w:fldChar w:fldCharType="separate"/>
          </w:r>
          <w:ins w:id="60" w:author="Chris Satterlee" w:date="2019-05-18T17:29:00Z">
            <w:r>
              <w:rPr>
                <w:noProof/>
              </w:rPr>
              <w:t>13</w:t>
            </w:r>
            <w:r>
              <w:rPr>
                <w:noProof/>
              </w:rPr>
              <w:fldChar w:fldCharType="end"/>
            </w:r>
          </w:ins>
        </w:p>
        <w:p w14:paraId="45388953" w14:textId="0AAE99FC" w:rsidR="009513FF" w:rsidRDefault="009513FF">
          <w:pPr>
            <w:pStyle w:val="TOC2"/>
            <w:tabs>
              <w:tab w:val="left" w:pos="960"/>
              <w:tab w:val="right" w:leader="dot" w:pos="10070"/>
            </w:tabs>
            <w:rPr>
              <w:ins w:id="61" w:author="Chris Satterlee" w:date="2019-05-18T17:29:00Z"/>
              <w:rFonts w:eastAsiaTheme="minorEastAsia" w:cstheme="minorBidi"/>
              <w:b w:val="0"/>
              <w:noProof/>
              <w:sz w:val="24"/>
              <w:szCs w:val="24"/>
              <w:lang w:eastAsia="ja-JP"/>
            </w:rPr>
          </w:pPr>
          <w:ins w:id="62" w:author="Chris Satterlee" w:date="2019-05-18T17:29:00Z">
            <w:r>
              <w:rPr>
                <w:noProof/>
              </w:rPr>
              <w:t>3.2</w:t>
            </w:r>
            <w:r>
              <w:rPr>
                <w:rFonts w:eastAsiaTheme="minorEastAsia" w:cstheme="minorBidi"/>
                <w:b w:val="0"/>
                <w:noProof/>
                <w:sz w:val="24"/>
                <w:szCs w:val="24"/>
                <w:lang w:eastAsia="ja-JP"/>
              </w:rPr>
              <w:tab/>
            </w:r>
            <w:r>
              <w:rPr>
                <w:noProof/>
              </w:rPr>
              <w:t>Connections</w:t>
            </w:r>
            <w:r>
              <w:rPr>
                <w:noProof/>
              </w:rPr>
              <w:tab/>
            </w:r>
            <w:r>
              <w:rPr>
                <w:noProof/>
              </w:rPr>
              <w:fldChar w:fldCharType="begin"/>
            </w:r>
            <w:r>
              <w:rPr>
                <w:noProof/>
              </w:rPr>
              <w:instrText xml:space="preserve"> PAGEREF _Toc9093012 \h </w:instrText>
            </w:r>
            <w:r>
              <w:rPr>
                <w:noProof/>
              </w:rPr>
            </w:r>
          </w:ins>
          <w:r>
            <w:rPr>
              <w:noProof/>
            </w:rPr>
            <w:fldChar w:fldCharType="separate"/>
          </w:r>
          <w:ins w:id="63" w:author="Chris Satterlee" w:date="2019-05-18T17:29:00Z">
            <w:r>
              <w:rPr>
                <w:noProof/>
              </w:rPr>
              <w:t>13</w:t>
            </w:r>
            <w:r>
              <w:rPr>
                <w:noProof/>
              </w:rPr>
              <w:fldChar w:fldCharType="end"/>
            </w:r>
          </w:ins>
        </w:p>
        <w:p w14:paraId="24F91776" w14:textId="69F50078" w:rsidR="009513FF" w:rsidRDefault="009513FF">
          <w:pPr>
            <w:pStyle w:val="TOC2"/>
            <w:tabs>
              <w:tab w:val="left" w:pos="960"/>
              <w:tab w:val="right" w:leader="dot" w:pos="10070"/>
            </w:tabs>
            <w:rPr>
              <w:ins w:id="64" w:author="Chris Satterlee" w:date="2019-05-18T17:29:00Z"/>
              <w:rFonts w:eastAsiaTheme="minorEastAsia" w:cstheme="minorBidi"/>
              <w:b w:val="0"/>
              <w:noProof/>
              <w:sz w:val="24"/>
              <w:szCs w:val="24"/>
              <w:lang w:eastAsia="ja-JP"/>
            </w:rPr>
          </w:pPr>
          <w:ins w:id="65" w:author="Chris Satterlee" w:date="2019-05-18T17:29:00Z">
            <w:r>
              <w:rPr>
                <w:noProof/>
              </w:rPr>
              <w:t>3.3</w:t>
            </w:r>
            <w:r>
              <w:rPr>
                <w:rFonts w:eastAsiaTheme="minorEastAsia" w:cstheme="minorBidi"/>
                <w:b w:val="0"/>
                <w:noProof/>
                <w:sz w:val="24"/>
                <w:szCs w:val="24"/>
                <w:lang w:eastAsia="ja-JP"/>
              </w:rPr>
              <w:tab/>
            </w:r>
            <w:r>
              <w:rPr>
                <w:noProof/>
              </w:rPr>
              <w:t>Building the Modified InstESRE Pyranometer</w:t>
            </w:r>
            <w:r>
              <w:rPr>
                <w:noProof/>
              </w:rPr>
              <w:tab/>
            </w:r>
            <w:r>
              <w:rPr>
                <w:noProof/>
              </w:rPr>
              <w:fldChar w:fldCharType="begin"/>
            </w:r>
            <w:r>
              <w:rPr>
                <w:noProof/>
              </w:rPr>
              <w:instrText xml:space="preserve"> PAGEREF _Toc9093013 \h </w:instrText>
            </w:r>
            <w:r>
              <w:rPr>
                <w:noProof/>
              </w:rPr>
            </w:r>
          </w:ins>
          <w:r>
            <w:rPr>
              <w:noProof/>
            </w:rPr>
            <w:fldChar w:fldCharType="separate"/>
          </w:r>
          <w:ins w:id="66" w:author="Chris Satterlee" w:date="2019-05-18T17:29:00Z">
            <w:r>
              <w:rPr>
                <w:noProof/>
              </w:rPr>
              <w:t>14</w:t>
            </w:r>
            <w:r>
              <w:rPr>
                <w:noProof/>
              </w:rPr>
              <w:fldChar w:fldCharType="end"/>
            </w:r>
          </w:ins>
        </w:p>
        <w:p w14:paraId="0305D4CD" w14:textId="7C44B93E" w:rsidR="009513FF" w:rsidRDefault="009513FF">
          <w:pPr>
            <w:pStyle w:val="TOC2"/>
            <w:tabs>
              <w:tab w:val="left" w:pos="960"/>
              <w:tab w:val="right" w:leader="dot" w:pos="10070"/>
            </w:tabs>
            <w:rPr>
              <w:ins w:id="67" w:author="Chris Satterlee" w:date="2019-05-18T17:29:00Z"/>
              <w:rFonts w:eastAsiaTheme="minorEastAsia" w:cstheme="minorBidi"/>
              <w:b w:val="0"/>
              <w:noProof/>
              <w:sz w:val="24"/>
              <w:szCs w:val="24"/>
              <w:lang w:eastAsia="ja-JP"/>
            </w:rPr>
          </w:pPr>
          <w:ins w:id="68" w:author="Chris Satterlee" w:date="2019-05-18T17:29:00Z">
            <w:r>
              <w:rPr>
                <w:noProof/>
              </w:rPr>
              <w:t>3.4</w:t>
            </w:r>
            <w:r>
              <w:rPr>
                <w:rFonts w:eastAsiaTheme="minorEastAsia" w:cstheme="minorBidi"/>
                <w:b w:val="0"/>
                <w:noProof/>
                <w:sz w:val="24"/>
                <w:szCs w:val="24"/>
                <w:lang w:eastAsia="ja-JP"/>
              </w:rPr>
              <w:tab/>
            </w:r>
            <w:r>
              <w:rPr>
                <w:noProof/>
              </w:rPr>
              <w:t>Installing the 3.5mm Jack in the IV Swinger 2 Enclosure</w:t>
            </w:r>
            <w:r>
              <w:rPr>
                <w:noProof/>
              </w:rPr>
              <w:tab/>
            </w:r>
            <w:r>
              <w:rPr>
                <w:noProof/>
              </w:rPr>
              <w:fldChar w:fldCharType="begin"/>
            </w:r>
            <w:r>
              <w:rPr>
                <w:noProof/>
              </w:rPr>
              <w:instrText xml:space="preserve"> PAGEREF _Toc9093014 \h </w:instrText>
            </w:r>
            <w:r>
              <w:rPr>
                <w:noProof/>
              </w:rPr>
            </w:r>
          </w:ins>
          <w:r>
            <w:rPr>
              <w:noProof/>
            </w:rPr>
            <w:fldChar w:fldCharType="separate"/>
          </w:r>
          <w:ins w:id="69" w:author="Chris Satterlee" w:date="2019-05-18T17:29:00Z">
            <w:r>
              <w:rPr>
                <w:noProof/>
              </w:rPr>
              <w:t>14</w:t>
            </w:r>
            <w:r>
              <w:rPr>
                <w:noProof/>
              </w:rPr>
              <w:fldChar w:fldCharType="end"/>
            </w:r>
          </w:ins>
        </w:p>
        <w:p w14:paraId="11C1622A" w14:textId="4FCE04C8" w:rsidR="009513FF" w:rsidRDefault="009513FF">
          <w:pPr>
            <w:pStyle w:val="TOC2"/>
            <w:tabs>
              <w:tab w:val="left" w:pos="960"/>
              <w:tab w:val="right" w:leader="dot" w:pos="10070"/>
            </w:tabs>
            <w:rPr>
              <w:ins w:id="70" w:author="Chris Satterlee" w:date="2019-05-18T17:29:00Z"/>
              <w:rFonts w:eastAsiaTheme="minorEastAsia" w:cstheme="minorBidi"/>
              <w:b w:val="0"/>
              <w:noProof/>
              <w:sz w:val="24"/>
              <w:szCs w:val="24"/>
              <w:lang w:eastAsia="ja-JP"/>
            </w:rPr>
          </w:pPr>
          <w:ins w:id="71" w:author="Chris Satterlee" w:date="2019-05-18T17:29:00Z">
            <w:r>
              <w:rPr>
                <w:noProof/>
              </w:rPr>
              <w:t>3.5</w:t>
            </w:r>
            <w:r>
              <w:rPr>
                <w:rFonts w:eastAsiaTheme="minorEastAsia" w:cstheme="minorBidi"/>
                <w:b w:val="0"/>
                <w:noProof/>
                <w:sz w:val="24"/>
                <w:szCs w:val="24"/>
                <w:lang w:eastAsia="ja-JP"/>
              </w:rPr>
              <w:tab/>
            </w:r>
            <w:r>
              <w:rPr>
                <w:noProof/>
              </w:rPr>
              <w:t>Software Installation</w:t>
            </w:r>
            <w:r>
              <w:rPr>
                <w:noProof/>
              </w:rPr>
              <w:tab/>
            </w:r>
            <w:r>
              <w:rPr>
                <w:noProof/>
              </w:rPr>
              <w:fldChar w:fldCharType="begin"/>
            </w:r>
            <w:r>
              <w:rPr>
                <w:noProof/>
              </w:rPr>
              <w:instrText xml:space="preserve"> PAGEREF _Toc9093015 \h </w:instrText>
            </w:r>
            <w:r>
              <w:rPr>
                <w:noProof/>
              </w:rPr>
            </w:r>
          </w:ins>
          <w:r>
            <w:rPr>
              <w:noProof/>
            </w:rPr>
            <w:fldChar w:fldCharType="separate"/>
          </w:r>
          <w:ins w:id="72" w:author="Chris Satterlee" w:date="2019-05-18T17:29:00Z">
            <w:r>
              <w:rPr>
                <w:noProof/>
              </w:rPr>
              <w:t>15</w:t>
            </w:r>
            <w:r>
              <w:rPr>
                <w:noProof/>
              </w:rPr>
              <w:fldChar w:fldCharType="end"/>
            </w:r>
          </w:ins>
        </w:p>
        <w:p w14:paraId="42DFA6BF" w14:textId="50CA4DA3" w:rsidR="009513FF" w:rsidRDefault="009513FF">
          <w:pPr>
            <w:pStyle w:val="TOC3"/>
            <w:tabs>
              <w:tab w:val="left" w:pos="1200"/>
              <w:tab w:val="right" w:leader="dot" w:pos="10070"/>
            </w:tabs>
            <w:rPr>
              <w:ins w:id="73" w:author="Chris Satterlee" w:date="2019-05-18T17:29:00Z"/>
              <w:rFonts w:eastAsiaTheme="minorEastAsia" w:cstheme="minorBidi"/>
              <w:noProof/>
              <w:sz w:val="24"/>
              <w:szCs w:val="24"/>
              <w:lang w:eastAsia="ja-JP"/>
            </w:rPr>
          </w:pPr>
          <w:ins w:id="74" w:author="Chris Satterlee" w:date="2019-05-18T17:29:00Z">
            <w:r>
              <w:rPr>
                <w:noProof/>
              </w:rPr>
              <w:t>3.5.1</w:t>
            </w:r>
            <w:r>
              <w:rPr>
                <w:rFonts w:eastAsiaTheme="minorEastAsia" w:cstheme="minorBidi"/>
                <w:noProof/>
                <w:sz w:val="24"/>
                <w:szCs w:val="24"/>
                <w:lang w:eastAsia="ja-JP"/>
              </w:rPr>
              <w:tab/>
            </w:r>
            <w:r>
              <w:rPr>
                <w:noProof/>
              </w:rPr>
              <w:t>Installing Arduino Library</w:t>
            </w:r>
            <w:r>
              <w:rPr>
                <w:noProof/>
              </w:rPr>
              <w:tab/>
            </w:r>
            <w:r>
              <w:rPr>
                <w:noProof/>
              </w:rPr>
              <w:fldChar w:fldCharType="begin"/>
            </w:r>
            <w:r>
              <w:rPr>
                <w:noProof/>
              </w:rPr>
              <w:instrText xml:space="preserve"> PAGEREF _Toc9093016 \h </w:instrText>
            </w:r>
            <w:r>
              <w:rPr>
                <w:noProof/>
              </w:rPr>
            </w:r>
          </w:ins>
          <w:r>
            <w:rPr>
              <w:noProof/>
            </w:rPr>
            <w:fldChar w:fldCharType="separate"/>
          </w:r>
          <w:ins w:id="75" w:author="Chris Satterlee" w:date="2019-05-18T17:29:00Z">
            <w:r>
              <w:rPr>
                <w:noProof/>
              </w:rPr>
              <w:t>15</w:t>
            </w:r>
            <w:r>
              <w:rPr>
                <w:noProof/>
              </w:rPr>
              <w:fldChar w:fldCharType="end"/>
            </w:r>
          </w:ins>
        </w:p>
        <w:p w14:paraId="190CD4CA" w14:textId="46A04537" w:rsidR="009513FF" w:rsidRDefault="009513FF">
          <w:pPr>
            <w:pStyle w:val="TOC3"/>
            <w:tabs>
              <w:tab w:val="left" w:pos="1200"/>
              <w:tab w:val="right" w:leader="dot" w:pos="10070"/>
            </w:tabs>
            <w:rPr>
              <w:ins w:id="76" w:author="Chris Satterlee" w:date="2019-05-18T17:29:00Z"/>
              <w:rFonts w:eastAsiaTheme="minorEastAsia" w:cstheme="minorBidi"/>
              <w:noProof/>
              <w:sz w:val="24"/>
              <w:szCs w:val="24"/>
              <w:lang w:eastAsia="ja-JP"/>
            </w:rPr>
          </w:pPr>
          <w:ins w:id="77" w:author="Chris Satterlee" w:date="2019-05-18T17:29:00Z">
            <w:r>
              <w:rPr>
                <w:noProof/>
              </w:rPr>
              <w:t>3.5.2</w:t>
            </w:r>
            <w:r>
              <w:rPr>
                <w:rFonts w:eastAsiaTheme="minorEastAsia" w:cstheme="minorBidi"/>
                <w:noProof/>
                <w:sz w:val="24"/>
                <w:szCs w:val="24"/>
                <w:lang w:eastAsia="ja-JP"/>
              </w:rPr>
              <w:tab/>
            </w:r>
            <w:r>
              <w:rPr>
                <w:noProof/>
              </w:rPr>
              <w:t>Modifying IV_Swinger2.ino</w:t>
            </w:r>
            <w:r>
              <w:rPr>
                <w:noProof/>
              </w:rPr>
              <w:tab/>
            </w:r>
            <w:r>
              <w:rPr>
                <w:noProof/>
              </w:rPr>
              <w:fldChar w:fldCharType="begin"/>
            </w:r>
            <w:r>
              <w:rPr>
                <w:noProof/>
              </w:rPr>
              <w:instrText xml:space="preserve"> PAGEREF _Toc9093017 \h </w:instrText>
            </w:r>
            <w:r>
              <w:rPr>
                <w:noProof/>
              </w:rPr>
            </w:r>
          </w:ins>
          <w:r>
            <w:rPr>
              <w:noProof/>
            </w:rPr>
            <w:fldChar w:fldCharType="separate"/>
          </w:r>
          <w:ins w:id="78" w:author="Chris Satterlee" w:date="2019-05-18T17:29:00Z">
            <w:r>
              <w:rPr>
                <w:noProof/>
              </w:rPr>
              <w:t>15</w:t>
            </w:r>
            <w:r>
              <w:rPr>
                <w:noProof/>
              </w:rPr>
              <w:fldChar w:fldCharType="end"/>
            </w:r>
          </w:ins>
        </w:p>
        <w:p w14:paraId="1C4C1656" w14:textId="5A51924D" w:rsidR="009513FF" w:rsidRDefault="009513FF">
          <w:pPr>
            <w:pStyle w:val="TOC2"/>
            <w:tabs>
              <w:tab w:val="left" w:pos="960"/>
              <w:tab w:val="right" w:leader="dot" w:pos="10070"/>
            </w:tabs>
            <w:rPr>
              <w:ins w:id="79" w:author="Chris Satterlee" w:date="2019-05-18T17:29:00Z"/>
              <w:rFonts w:eastAsiaTheme="minorEastAsia" w:cstheme="minorBidi"/>
              <w:b w:val="0"/>
              <w:noProof/>
              <w:sz w:val="24"/>
              <w:szCs w:val="24"/>
              <w:lang w:eastAsia="ja-JP"/>
            </w:rPr>
          </w:pPr>
          <w:ins w:id="80" w:author="Chris Satterlee" w:date="2019-05-18T17:29:00Z">
            <w:r>
              <w:rPr>
                <w:noProof/>
              </w:rPr>
              <w:t>3.6</w:t>
            </w:r>
            <w:r>
              <w:rPr>
                <w:rFonts w:eastAsiaTheme="minorEastAsia" w:cstheme="minorBidi"/>
                <w:b w:val="0"/>
                <w:noProof/>
                <w:sz w:val="24"/>
                <w:szCs w:val="24"/>
                <w:lang w:eastAsia="ja-JP"/>
              </w:rPr>
              <w:tab/>
            </w:r>
            <w:r>
              <w:rPr>
                <w:noProof/>
              </w:rPr>
              <w:t>Swinging IV Curves with a Pyranometer</w:t>
            </w:r>
            <w:r>
              <w:rPr>
                <w:noProof/>
              </w:rPr>
              <w:tab/>
            </w:r>
            <w:r>
              <w:rPr>
                <w:noProof/>
              </w:rPr>
              <w:fldChar w:fldCharType="begin"/>
            </w:r>
            <w:r>
              <w:rPr>
                <w:noProof/>
              </w:rPr>
              <w:instrText xml:space="preserve"> PAGEREF _Toc9093018 \h </w:instrText>
            </w:r>
            <w:r>
              <w:rPr>
                <w:noProof/>
              </w:rPr>
            </w:r>
          </w:ins>
          <w:r>
            <w:rPr>
              <w:noProof/>
            </w:rPr>
            <w:fldChar w:fldCharType="separate"/>
          </w:r>
          <w:ins w:id="81" w:author="Chris Satterlee" w:date="2019-05-18T17:29:00Z">
            <w:r>
              <w:rPr>
                <w:noProof/>
              </w:rPr>
              <w:t>16</w:t>
            </w:r>
            <w:r>
              <w:rPr>
                <w:noProof/>
              </w:rPr>
              <w:fldChar w:fldCharType="end"/>
            </w:r>
          </w:ins>
        </w:p>
        <w:p w14:paraId="2E01A9A0" w14:textId="7CD4A8E2" w:rsidR="009513FF" w:rsidRDefault="009513FF">
          <w:pPr>
            <w:pStyle w:val="TOC3"/>
            <w:tabs>
              <w:tab w:val="left" w:pos="1200"/>
              <w:tab w:val="right" w:leader="dot" w:pos="10070"/>
            </w:tabs>
            <w:rPr>
              <w:ins w:id="82" w:author="Chris Satterlee" w:date="2019-05-18T17:29:00Z"/>
              <w:rFonts w:eastAsiaTheme="minorEastAsia" w:cstheme="minorBidi"/>
              <w:noProof/>
              <w:sz w:val="24"/>
              <w:szCs w:val="24"/>
              <w:lang w:eastAsia="ja-JP"/>
            </w:rPr>
          </w:pPr>
          <w:ins w:id="83" w:author="Chris Satterlee" w:date="2019-05-18T17:29:00Z">
            <w:r>
              <w:rPr>
                <w:noProof/>
              </w:rPr>
              <w:t>3.6.1</w:t>
            </w:r>
            <w:r>
              <w:rPr>
                <w:rFonts w:eastAsiaTheme="minorEastAsia" w:cstheme="minorBidi"/>
                <w:noProof/>
                <w:sz w:val="24"/>
                <w:szCs w:val="24"/>
                <w:lang w:eastAsia="ja-JP"/>
              </w:rPr>
              <w:tab/>
            </w:r>
            <w:r>
              <w:rPr>
                <w:noProof/>
              </w:rPr>
              <w:t>Placement / Mounting of the Pyranometer</w:t>
            </w:r>
            <w:r>
              <w:rPr>
                <w:noProof/>
              </w:rPr>
              <w:tab/>
            </w:r>
            <w:r>
              <w:rPr>
                <w:noProof/>
              </w:rPr>
              <w:fldChar w:fldCharType="begin"/>
            </w:r>
            <w:r>
              <w:rPr>
                <w:noProof/>
              </w:rPr>
              <w:instrText xml:space="preserve"> PAGEREF _Toc9093019 \h </w:instrText>
            </w:r>
            <w:r>
              <w:rPr>
                <w:noProof/>
              </w:rPr>
            </w:r>
          </w:ins>
          <w:r>
            <w:rPr>
              <w:noProof/>
            </w:rPr>
            <w:fldChar w:fldCharType="separate"/>
          </w:r>
          <w:ins w:id="84" w:author="Chris Satterlee" w:date="2019-05-18T17:29:00Z">
            <w:r>
              <w:rPr>
                <w:noProof/>
              </w:rPr>
              <w:t>16</w:t>
            </w:r>
            <w:r>
              <w:rPr>
                <w:noProof/>
              </w:rPr>
              <w:fldChar w:fldCharType="end"/>
            </w:r>
          </w:ins>
        </w:p>
        <w:p w14:paraId="10D52470" w14:textId="5AD32381" w:rsidR="009513FF" w:rsidRDefault="009513FF">
          <w:pPr>
            <w:pStyle w:val="TOC3"/>
            <w:tabs>
              <w:tab w:val="left" w:pos="1200"/>
              <w:tab w:val="right" w:leader="dot" w:pos="10070"/>
            </w:tabs>
            <w:rPr>
              <w:ins w:id="85" w:author="Chris Satterlee" w:date="2019-05-18T17:29:00Z"/>
              <w:rFonts w:eastAsiaTheme="minorEastAsia" w:cstheme="minorBidi"/>
              <w:noProof/>
              <w:sz w:val="24"/>
              <w:szCs w:val="24"/>
              <w:lang w:eastAsia="ja-JP"/>
            </w:rPr>
          </w:pPr>
          <w:ins w:id="86" w:author="Chris Satterlee" w:date="2019-05-18T17:29:00Z">
            <w:r>
              <w:rPr>
                <w:noProof/>
              </w:rPr>
              <w:t>3.6.2</w:t>
            </w:r>
            <w:r>
              <w:rPr>
                <w:rFonts w:eastAsiaTheme="minorEastAsia" w:cstheme="minorBidi"/>
                <w:noProof/>
                <w:sz w:val="24"/>
                <w:szCs w:val="24"/>
                <w:lang w:eastAsia="ja-JP"/>
              </w:rPr>
              <w:tab/>
            </w:r>
            <w:r>
              <w:rPr>
                <w:noProof/>
              </w:rPr>
              <w:t>Irradiance Units</w:t>
            </w:r>
            <w:r>
              <w:rPr>
                <w:noProof/>
              </w:rPr>
              <w:tab/>
            </w:r>
            <w:r>
              <w:rPr>
                <w:noProof/>
              </w:rPr>
              <w:fldChar w:fldCharType="begin"/>
            </w:r>
            <w:r>
              <w:rPr>
                <w:noProof/>
              </w:rPr>
              <w:instrText xml:space="preserve"> PAGEREF _Toc9093020 \h </w:instrText>
            </w:r>
            <w:r>
              <w:rPr>
                <w:noProof/>
              </w:rPr>
            </w:r>
          </w:ins>
          <w:r>
            <w:rPr>
              <w:noProof/>
            </w:rPr>
            <w:fldChar w:fldCharType="separate"/>
          </w:r>
          <w:ins w:id="87" w:author="Chris Satterlee" w:date="2019-05-18T17:29:00Z">
            <w:r>
              <w:rPr>
                <w:noProof/>
              </w:rPr>
              <w:t>16</w:t>
            </w:r>
            <w:r>
              <w:rPr>
                <w:noProof/>
              </w:rPr>
              <w:fldChar w:fldCharType="end"/>
            </w:r>
          </w:ins>
        </w:p>
        <w:p w14:paraId="5BE390D6" w14:textId="56E7591D" w:rsidR="009513FF" w:rsidRDefault="009513FF">
          <w:pPr>
            <w:pStyle w:val="TOC3"/>
            <w:tabs>
              <w:tab w:val="left" w:pos="1200"/>
              <w:tab w:val="right" w:leader="dot" w:pos="10070"/>
            </w:tabs>
            <w:rPr>
              <w:ins w:id="88" w:author="Chris Satterlee" w:date="2019-05-18T17:29:00Z"/>
              <w:rFonts w:eastAsiaTheme="minorEastAsia" w:cstheme="minorBidi"/>
              <w:noProof/>
              <w:sz w:val="24"/>
              <w:szCs w:val="24"/>
              <w:lang w:eastAsia="ja-JP"/>
            </w:rPr>
          </w:pPr>
          <w:ins w:id="89" w:author="Chris Satterlee" w:date="2019-05-18T17:29:00Z">
            <w:r>
              <w:rPr>
                <w:noProof/>
              </w:rPr>
              <w:t>3.6.3</w:t>
            </w:r>
            <w:r>
              <w:rPr>
                <w:rFonts w:eastAsiaTheme="minorEastAsia" w:cstheme="minorBidi"/>
                <w:noProof/>
                <w:sz w:val="24"/>
                <w:szCs w:val="24"/>
                <w:lang w:eastAsia="ja-JP"/>
              </w:rPr>
              <w:tab/>
            </w:r>
            <w:r>
              <w:rPr>
                <w:noProof/>
              </w:rPr>
              <w:t>Precision</w:t>
            </w:r>
            <w:r>
              <w:rPr>
                <w:noProof/>
              </w:rPr>
              <w:tab/>
            </w:r>
            <w:r>
              <w:rPr>
                <w:noProof/>
              </w:rPr>
              <w:fldChar w:fldCharType="begin"/>
            </w:r>
            <w:r>
              <w:rPr>
                <w:noProof/>
              </w:rPr>
              <w:instrText xml:space="preserve"> PAGEREF _Toc9093021 \h </w:instrText>
            </w:r>
            <w:r>
              <w:rPr>
                <w:noProof/>
              </w:rPr>
            </w:r>
          </w:ins>
          <w:r>
            <w:rPr>
              <w:noProof/>
            </w:rPr>
            <w:fldChar w:fldCharType="separate"/>
          </w:r>
          <w:ins w:id="90" w:author="Chris Satterlee" w:date="2019-05-18T17:29:00Z">
            <w:r>
              <w:rPr>
                <w:noProof/>
              </w:rPr>
              <w:t>16</w:t>
            </w:r>
            <w:r>
              <w:rPr>
                <w:noProof/>
              </w:rPr>
              <w:fldChar w:fldCharType="end"/>
            </w:r>
          </w:ins>
        </w:p>
        <w:p w14:paraId="44384BC4" w14:textId="498A97BF" w:rsidR="009513FF" w:rsidRDefault="009513FF">
          <w:pPr>
            <w:pStyle w:val="TOC3"/>
            <w:tabs>
              <w:tab w:val="left" w:pos="1200"/>
              <w:tab w:val="right" w:leader="dot" w:pos="10070"/>
            </w:tabs>
            <w:rPr>
              <w:ins w:id="91" w:author="Chris Satterlee" w:date="2019-05-18T17:29:00Z"/>
              <w:rFonts w:eastAsiaTheme="minorEastAsia" w:cstheme="minorBidi"/>
              <w:noProof/>
              <w:sz w:val="24"/>
              <w:szCs w:val="24"/>
              <w:lang w:eastAsia="ja-JP"/>
            </w:rPr>
          </w:pPr>
          <w:ins w:id="92" w:author="Chris Satterlee" w:date="2019-05-18T17:29:00Z">
            <w:r>
              <w:rPr>
                <w:noProof/>
              </w:rPr>
              <w:t>3.6.4</w:t>
            </w:r>
            <w:r>
              <w:rPr>
                <w:rFonts w:eastAsiaTheme="minorEastAsia" w:cstheme="minorBidi"/>
                <w:noProof/>
                <w:sz w:val="24"/>
                <w:szCs w:val="24"/>
                <w:lang w:eastAsia="ja-JP"/>
              </w:rPr>
              <w:tab/>
            </w:r>
            <w:r>
              <w:rPr>
                <w:noProof/>
              </w:rPr>
              <w:t>Where Is the Irradiance Recorded?</w:t>
            </w:r>
            <w:r>
              <w:rPr>
                <w:noProof/>
              </w:rPr>
              <w:tab/>
            </w:r>
            <w:r>
              <w:rPr>
                <w:noProof/>
              </w:rPr>
              <w:fldChar w:fldCharType="begin"/>
            </w:r>
            <w:r>
              <w:rPr>
                <w:noProof/>
              </w:rPr>
              <w:instrText xml:space="preserve"> PAGEREF _Toc9093022 \h </w:instrText>
            </w:r>
            <w:r>
              <w:rPr>
                <w:noProof/>
              </w:rPr>
            </w:r>
          </w:ins>
          <w:r>
            <w:rPr>
              <w:noProof/>
            </w:rPr>
            <w:fldChar w:fldCharType="separate"/>
          </w:r>
          <w:ins w:id="93" w:author="Chris Satterlee" w:date="2019-05-18T17:29:00Z">
            <w:r>
              <w:rPr>
                <w:noProof/>
              </w:rPr>
              <w:t>17</w:t>
            </w:r>
            <w:r>
              <w:rPr>
                <w:noProof/>
              </w:rPr>
              <w:fldChar w:fldCharType="end"/>
            </w:r>
          </w:ins>
        </w:p>
        <w:p w14:paraId="3EBF78DE" w14:textId="5D716DCA" w:rsidR="009513FF" w:rsidRDefault="009513FF">
          <w:pPr>
            <w:pStyle w:val="TOC2"/>
            <w:tabs>
              <w:tab w:val="left" w:pos="960"/>
              <w:tab w:val="right" w:leader="dot" w:pos="10070"/>
            </w:tabs>
            <w:rPr>
              <w:ins w:id="94" w:author="Chris Satterlee" w:date="2019-05-18T17:29:00Z"/>
              <w:rFonts w:eastAsiaTheme="minorEastAsia" w:cstheme="minorBidi"/>
              <w:b w:val="0"/>
              <w:noProof/>
              <w:sz w:val="24"/>
              <w:szCs w:val="24"/>
              <w:lang w:eastAsia="ja-JP"/>
            </w:rPr>
          </w:pPr>
          <w:ins w:id="95" w:author="Chris Satterlee" w:date="2019-05-18T17:29:00Z">
            <w:r>
              <w:rPr>
                <w:noProof/>
              </w:rPr>
              <w:t>3.7</w:t>
            </w:r>
            <w:r>
              <w:rPr>
                <w:rFonts w:eastAsiaTheme="minorEastAsia" w:cstheme="minorBidi"/>
                <w:b w:val="0"/>
                <w:noProof/>
                <w:sz w:val="24"/>
                <w:szCs w:val="24"/>
                <w:lang w:eastAsia="ja-JP"/>
              </w:rPr>
              <w:tab/>
            </w:r>
            <w:r>
              <w:rPr>
                <w:noProof/>
              </w:rPr>
              <w:t>Calibrating the Pyranometer</w:t>
            </w:r>
            <w:r>
              <w:rPr>
                <w:noProof/>
              </w:rPr>
              <w:tab/>
            </w:r>
            <w:r>
              <w:rPr>
                <w:noProof/>
              </w:rPr>
              <w:fldChar w:fldCharType="begin"/>
            </w:r>
            <w:r>
              <w:rPr>
                <w:noProof/>
              </w:rPr>
              <w:instrText xml:space="preserve"> PAGEREF _Toc9093023 \h </w:instrText>
            </w:r>
            <w:r>
              <w:rPr>
                <w:noProof/>
              </w:rPr>
            </w:r>
          </w:ins>
          <w:r>
            <w:rPr>
              <w:noProof/>
            </w:rPr>
            <w:fldChar w:fldCharType="separate"/>
          </w:r>
          <w:ins w:id="96" w:author="Chris Satterlee" w:date="2019-05-18T17:29:00Z">
            <w:r>
              <w:rPr>
                <w:noProof/>
              </w:rPr>
              <w:t>17</w:t>
            </w:r>
            <w:r>
              <w:rPr>
                <w:noProof/>
              </w:rPr>
              <w:fldChar w:fldCharType="end"/>
            </w:r>
          </w:ins>
        </w:p>
        <w:p w14:paraId="528CAE3F" w14:textId="1D02CC75" w:rsidR="009513FF" w:rsidRDefault="009513FF">
          <w:pPr>
            <w:pStyle w:val="TOC3"/>
            <w:tabs>
              <w:tab w:val="left" w:pos="1200"/>
              <w:tab w:val="right" w:leader="dot" w:pos="10070"/>
            </w:tabs>
            <w:rPr>
              <w:ins w:id="97" w:author="Chris Satterlee" w:date="2019-05-18T17:29:00Z"/>
              <w:rFonts w:eastAsiaTheme="minorEastAsia" w:cstheme="minorBidi"/>
              <w:noProof/>
              <w:sz w:val="24"/>
              <w:szCs w:val="24"/>
              <w:lang w:eastAsia="ja-JP"/>
            </w:rPr>
          </w:pPr>
          <w:ins w:id="98" w:author="Chris Satterlee" w:date="2019-05-18T17:29:00Z">
            <w:r>
              <w:rPr>
                <w:noProof/>
              </w:rPr>
              <w:t>3.7.1</w:t>
            </w:r>
            <w:r>
              <w:rPr>
                <w:rFonts w:eastAsiaTheme="minorEastAsia" w:cstheme="minorBidi"/>
                <w:noProof/>
                <w:sz w:val="24"/>
                <w:szCs w:val="24"/>
                <w:lang w:eastAsia="ja-JP"/>
              </w:rPr>
              <w:tab/>
            </w:r>
            <w:r>
              <w:rPr>
                <w:noProof/>
              </w:rPr>
              <w:t>Reference Pyranometer</w:t>
            </w:r>
            <w:r>
              <w:rPr>
                <w:noProof/>
              </w:rPr>
              <w:tab/>
            </w:r>
            <w:r>
              <w:rPr>
                <w:noProof/>
              </w:rPr>
              <w:fldChar w:fldCharType="begin"/>
            </w:r>
            <w:r>
              <w:rPr>
                <w:noProof/>
              </w:rPr>
              <w:instrText xml:space="preserve"> PAGEREF _Toc9093024 \h </w:instrText>
            </w:r>
            <w:r>
              <w:rPr>
                <w:noProof/>
              </w:rPr>
            </w:r>
          </w:ins>
          <w:r>
            <w:rPr>
              <w:noProof/>
            </w:rPr>
            <w:fldChar w:fldCharType="separate"/>
          </w:r>
          <w:ins w:id="99" w:author="Chris Satterlee" w:date="2019-05-18T17:29:00Z">
            <w:r>
              <w:rPr>
                <w:noProof/>
              </w:rPr>
              <w:t>17</w:t>
            </w:r>
            <w:r>
              <w:rPr>
                <w:noProof/>
              </w:rPr>
              <w:fldChar w:fldCharType="end"/>
            </w:r>
          </w:ins>
        </w:p>
        <w:p w14:paraId="7A05794E" w14:textId="649C380C" w:rsidR="009513FF" w:rsidRDefault="009513FF">
          <w:pPr>
            <w:pStyle w:val="TOC3"/>
            <w:tabs>
              <w:tab w:val="left" w:pos="1200"/>
              <w:tab w:val="right" w:leader="dot" w:pos="10070"/>
            </w:tabs>
            <w:rPr>
              <w:ins w:id="100" w:author="Chris Satterlee" w:date="2019-05-18T17:29:00Z"/>
              <w:rFonts w:eastAsiaTheme="minorEastAsia" w:cstheme="minorBidi"/>
              <w:noProof/>
              <w:sz w:val="24"/>
              <w:szCs w:val="24"/>
              <w:lang w:eastAsia="ja-JP"/>
            </w:rPr>
          </w:pPr>
          <w:ins w:id="101" w:author="Chris Satterlee" w:date="2019-05-18T17:29:00Z">
            <w:r>
              <w:rPr>
                <w:noProof/>
              </w:rPr>
              <w:t>3.7.2</w:t>
            </w:r>
            <w:r>
              <w:rPr>
                <w:rFonts w:eastAsiaTheme="minorEastAsia" w:cstheme="minorBidi"/>
                <w:noProof/>
                <w:sz w:val="24"/>
                <w:szCs w:val="24"/>
                <w:lang w:eastAsia="ja-JP"/>
              </w:rPr>
              <w:tab/>
            </w:r>
            <w:r>
              <w:rPr>
                <w:noProof/>
              </w:rPr>
              <w:t>Using a PV Module as a Pseudo Reference Pyranometer</w:t>
            </w:r>
            <w:r>
              <w:rPr>
                <w:noProof/>
              </w:rPr>
              <w:tab/>
            </w:r>
            <w:r>
              <w:rPr>
                <w:noProof/>
              </w:rPr>
              <w:fldChar w:fldCharType="begin"/>
            </w:r>
            <w:r>
              <w:rPr>
                <w:noProof/>
              </w:rPr>
              <w:instrText xml:space="preserve"> PAGEREF _Toc9093025 \h </w:instrText>
            </w:r>
            <w:r>
              <w:rPr>
                <w:noProof/>
              </w:rPr>
            </w:r>
          </w:ins>
          <w:r>
            <w:rPr>
              <w:noProof/>
            </w:rPr>
            <w:fldChar w:fldCharType="separate"/>
          </w:r>
          <w:ins w:id="102" w:author="Chris Satterlee" w:date="2019-05-18T17:29:00Z">
            <w:r>
              <w:rPr>
                <w:noProof/>
              </w:rPr>
              <w:t>18</w:t>
            </w:r>
            <w:r>
              <w:rPr>
                <w:noProof/>
              </w:rPr>
              <w:fldChar w:fldCharType="end"/>
            </w:r>
          </w:ins>
        </w:p>
        <w:p w14:paraId="3F0B9E0C" w14:textId="29FFB73E" w:rsidR="009513FF" w:rsidRDefault="009513FF">
          <w:pPr>
            <w:pStyle w:val="TOC4"/>
            <w:tabs>
              <w:tab w:val="left" w:pos="1680"/>
              <w:tab w:val="right" w:leader="dot" w:pos="10070"/>
            </w:tabs>
            <w:rPr>
              <w:ins w:id="103" w:author="Chris Satterlee" w:date="2019-05-18T17:29:00Z"/>
              <w:rFonts w:eastAsiaTheme="minorEastAsia" w:cstheme="minorBidi"/>
              <w:noProof/>
              <w:sz w:val="24"/>
              <w:szCs w:val="24"/>
              <w:lang w:eastAsia="ja-JP"/>
            </w:rPr>
          </w:pPr>
          <w:ins w:id="104" w:author="Chris Satterlee" w:date="2019-05-18T17:29:00Z">
            <w:r>
              <w:rPr>
                <w:noProof/>
              </w:rPr>
              <w:t>3.7.2.1</w:t>
            </w:r>
            <w:r>
              <w:rPr>
                <w:rFonts w:eastAsiaTheme="minorEastAsia" w:cstheme="minorBidi"/>
                <w:noProof/>
                <w:sz w:val="24"/>
                <w:szCs w:val="24"/>
                <w:lang w:eastAsia="ja-JP"/>
              </w:rPr>
              <w:tab/>
            </w:r>
            <w:r>
              <w:rPr>
                <w:noProof/>
              </w:rPr>
              <w:t>Rated Isc</w:t>
            </w:r>
            <w:r>
              <w:rPr>
                <w:noProof/>
              </w:rPr>
              <w:tab/>
            </w:r>
            <w:r>
              <w:rPr>
                <w:noProof/>
              </w:rPr>
              <w:fldChar w:fldCharType="begin"/>
            </w:r>
            <w:r>
              <w:rPr>
                <w:noProof/>
              </w:rPr>
              <w:instrText xml:space="preserve"> PAGEREF _Toc9093026 \h </w:instrText>
            </w:r>
            <w:r>
              <w:rPr>
                <w:noProof/>
              </w:rPr>
            </w:r>
          </w:ins>
          <w:r>
            <w:rPr>
              <w:noProof/>
            </w:rPr>
            <w:fldChar w:fldCharType="separate"/>
          </w:r>
          <w:ins w:id="105" w:author="Chris Satterlee" w:date="2019-05-18T17:29:00Z">
            <w:r>
              <w:rPr>
                <w:noProof/>
              </w:rPr>
              <w:t>18</w:t>
            </w:r>
            <w:r>
              <w:rPr>
                <w:noProof/>
              </w:rPr>
              <w:fldChar w:fldCharType="end"/>
            </w:r>
          </w:ins>
        </w:p>
        <w:p w14:paraId="3BBAFDD0" w14:textId="6FDC8363" w:rsidR="009513FF" w:rsidRDefault="009513FF">
          <w:pPr>
            <w:pStyle w:val="TOC4"/>
            <w:tabs>
              <w:tab w:val="left" w:pos="1680"/>
              <w:tab w:val="right" w:leader="dot" w:pos="10070"/>
            </w:tabs>
            <w:rPr>
              <w:ins w:id="106" w:author="Chris Satterlee" w:date="2019-05-18T17:29:00Z"/>
              <w:rFonts w:eastAsiaTheme="minorEastAsia" w:cstheme="minorBidi"/>
              <w:noProof/>
              <w:sz w:val="24"/>
              <w:szCs w:val="24"/>
              <w:lang w:eastAsia="ja-JP"/>
            </w:rPr>
          </w:pPr>
          <w:ins w:id="107" w:author="Chris Satterlee" w:date="2019-05-18T17:29:00Z">
            <w:r>
              <w:rPr>
                <w:noProof/>
              </w:rPr>
              <w:t>3.7.2.2</w:t>
            </w:r>
            <w:r>
              <w:rPr>
                <w:rFonts w:eastAsiaTheme="minorEastAsia" w:cstheme="minorBidi"/>
                <w:noProof/>
                <w:sz w:val="24"/>
                <w:szCs w:val="24"/>
                <w:lang w:eastAsia="ja-JP"/>
              </w:rPr>
              <w:tab/>
            </w:r>
            <w:r>
              <w:rPr>
                <w:noProof/>
              </w:rPr>
              <w:t>Temperature Coefficient of Isc</w:t>
            </w:r>
            <w:r>
              <w:rPr>
                <w:noProof/>
              </w:rPr>
              <w:tab/>
            </w:r>
            <w:r>
              <w:rPr>
                <w:noProof/>
              </w:rPr>
              <w:fldChar w:fldCharType="begin"/>
            </w:r>
            <w:r>
              <w:rPr>
                <w:noProof/>
              </w:rPr>
              <w:instrText xml:space="preserve"> PAGEREF _Toc9093027 \h </w:instrText>
            </w:r>
            <w:r>
              <w:rPr>
                <w:noProof/>
              </w:rPr>
            </w:r>
          </w:ins>
          <w:r>
            <w:rPr>
              <w:noProof/>
            </w:rPr>
            <w:fldChar w:fldCharType="separate"/>
          </w:r>
          <w:ins w:id="108" w:author="Chris Satterlee" w:date="2019-05-18T17:29:00Z">
            <w:r>
              <w:rPr>
                <w:noProof/>
              </w:rPr>
              <w:t>18</w:t>
            </w:r>
            <w:r>
              <w:rPr>
                <w:noProof/>
              </w:rPr>
              <w:fldChar w:fldCharType="end"/>
            </w:r>
          </w:ins>
        </w:p>
        <w:p w14:paraId="0FA7EB08" w14:textId="48BC298A" w:rsidR="009513FF" w:rsidRDefault="009513FF">
          <w:pPr>
            <w:pStyle w:val="TOC4"/>
            <w:tabs>
              <w:tab w:val="left" w:pos="1680"/>
              <w:tab w:val="right" w:leader="dot" w:pos="10070"/>
            </w:tabs>
            <w:rPr>
              <w:ins w:id="109" w:author="Chris Satterlee" w:date="2019-05-18T17:29:00Z"/>
              <w:rFonts w:eastAsiaTheme="minorEastAsia" w:cstheme="minorBidi"/>
              <w:noProof/>
              <w:sz w:val="24"/>
              <w:szCs w:val="24"/>
              <w:lang w:eastAsia="ja-JP"/>
            </w:rPr>
          </w:pPr>
          <w:ins w:id="110" w:author="Chris Satterlee" w:date="2019-05-18T17:29:00Z">
            <w:r>
              <w:rPr>
                <w:noProof/>
              </w:rPr>
              <w:t>3.7.2.3</w:t>
            </w:r>
            <w:r>
              <w:rPr>
                <w:rFonts w:eastAsiaTheme="minorEastAsia" w:cstheme="minorBidi"/>
                <w:noProof/>
                <w:sz w:val="24"/>
                <w:szCs w:val="24"/>
                <w:lang w:eastAsia="ja-JP"/>
              </w:rPr>
              <w:tab/>
            </w:r>
            <w:r>
              <w:rPr>
                <w:noProof/>
              </w:rPr>
              <w:t>Calculating Irradiance from Measured Isc</w:t>
            </w:r>
            <w:r>
              <w:rPr>
                <w:noProof/>
              </w:rPr>
              <w:tab/>
            </w:r>
            <w:r>
              <w:rPr>
                <w:noProof/>
              </w:rPr>
              <w:fldChar w:fldCharType="begin"/>
            </w:r>
            <w:r>
              <w:rPr>
                <w:noProof/>
              </w:rPr>
              <w:instrText xml:space="preserve"> PAGEREF _Toc9093028 \h </w:instrText>
            </w:r>
            <w:r>
              <w:rPr>
                <w:noProof/>
              </w:rPr>
            </w:r>
          </w:ins>
          <w:r>
            <w:rPr>
              <w:noProof/>
            </w:rPr>
            <w:fldChar w:fldCharType="separate"/>
          </w:r>
          <w:ins w:id="111" w:author="Chris Satterlee" w:date="2019-05-18T17:29:00Z">
            <w:r>
              <w:rPr>
                <w:noProof/>
              </w:rPr>
              <w:t>18</w:t>
            </w:r>
            <w:r>
              <w:rPr>
                <w:noProof/>
              </w:rPr>
              <w:fldChar w:fldCharType="end"/>
            </w:r>
          </w:ins>
        </w:p>
        <w:p w14:paraId="37F05CE9" w14:textId="1209ABAA" w:rsidR="009513FF" w:rsidRDefault="009513FF">
          <w:pPr>
            <w:pStyle w:val="TOC3"/>
            <w:tabs>
              <w:tab w:val="left" w:pos="1200"/>
              <w:tab w:val="right" w:leader="dot" w:pos="10070"/>
            </w:tabs>
            <w:rPr>
              <w:ins w:id="112" w:author="Chris Satterlee" w:date="2019-05-18T17:29:00Z"/>
              <w:rFonts w:eastAsiaTheme="minorEastAsia" w:cstheme="minorBidi"/>
              <w:noProof/>
              <w:sz w:val="24"/>
              <w:szCs w:val="24"/>
              <w:lang w:eastAsia="ja-JP"/>
            </w:rPr>
          </w:pPr>
          <w:ins w:id="113" w:author="Chris Satterlee" w:date="2019-05-18T17:29:00Z">
            <w:r>
              <w:rPr>
                <w:noProof/>
              </w:rPr>
              <w:t>3.7.3</w:t>
            </w:r>
            <w:r>
              <w:rPr>
                <w:rFonts w:eastAsiaTheme="minorEastAsia" w:cstheme="minorBidi"/>
                <w:noProof/>
                <w:sz w:val="24"/>
                <w:szCs w:val="24"/>
                <w:lang w:eastAsia="ja-JP"/>
              </w:rPr>
              <w:tab/>
            </w:r>
            <w:r>
              <w:rPr>
                <w:noProof/>
              </w:rPr>
              <w:t>Performing the Calibration</w:t>
            </w:r>
            <w:r>
              <w:rPr>
                <w:noProof/>
              </w:rPr>
              <w:tab/>
            </w:r>
            <w:r>
              <w:rPr>
                <w:noProof/>
              </w:rPr>
              <w:fldChar w:fldCharType="begin"/>
            </w:r>
            <w:r>
              <w:rPr>
                <w:noProof/>
              </w:rPr>
              <w:instrText xml:space="preserve"> PAGEREF _Toc9093029 \h </w:instrText>
            </w:r>
            <w:r>
              <w:rPr>
                <w:noProof/>
              </w:rPr>
            </w:r>
          </w:ins>
          <w:r>
            <w:rPr>
              <w:noProof/>
            </w:rPr>
            <w:fldChar w:fldCharType="separate"/>
          </w:r>
          <w:ins w:id="114" w:author="Chris Satterlee" w:date="2019-05-18T17:29:00Z">
            <w:r>
              <w:rPr>
                <w:noProof/>
              </w:rPr>
              <w:t>19</w:t>
            </w:r>
            <w:r>
              <w:rPr>
                <w:noProof/>
              </w:rPr>
              <w:fldChar w:fldCharType="end"/>
            </w:r>
          </w:ins>
        </w:p>
        <w:p w14:paraId="5A1A12F8" w14:textId="6837119C" w:rsidR="00743AFC" w:rsidDel="00C401FA" w:rsidRDefault="00743AFC">
          <w:pPr>
            <w:pStyle w:val="TOC1"/>
            <w:rPr>
              <w:del w:id="115" w:author="Chris Satterlee" w:date="2019-05-15T13:14:00Z"/>
              <w:rFonts w:eastAsiaTheme="minorEastAsia" w:cstheme="minorBidi"/>
              <w:b w:val="0"/>
              <w:noProof/>
              <w:lang w:eastAsia="ja-JP"/>
            </w:rPr>
          </w:pPr>
          <w:del w:id="116" w:author="Chris Satterlee" w:date="2019-05-15T13:14:00Z">
            <w:r w:rsidDel="00C401FA">
              <w:rPr>
                <w:noProof/>
              </w:rPr>
              <w:delText>1</w:delText>
            </w:r>
            <w:r w:rsidDel="00C401FA">
              <w:rPr>
                <w:rFonts w:eastAsiaTheme="minorEastAsia" w:cstheme="minorBidi"/>
                <w:b w:val="0"/>
                <w:noProof/>
                <w:lang w:eastAsia="ja-JP"/>
              </w:rPr>
              <w:tab/>
            </w:r>
            <w:r w:rsidDel="00C401FA">
              <w:rPr>
                <w:noProof/>
              </w:rPr>
              <w:delText>Introduction</w:delText>
            </w:r>
            <w:r w:rsidDel="00C401FA">
              <w:rPr>
                <w:noProof/>
              </w:rPr>
              <w:tab/>
            </w:r>
            <w:r w:rsidR="0047004F" w:rsidDel="00C401FA">
              <w:rPr>
                <w:noProof/>
              </w:rPr>
              <w:delText>4</w:delText>
            </w:r>
          </w:del>
        </w:p>
        <w:p w14:paraId="35569D98" w14:textId="67303CFB" w:rsidR="00743AFC" w:rsidDel="00C401FA" w:rsidRDefault="00743AFC">
          <w:pPr>
            <w:pStyle w:val="TOC1"/>
            <w:rPr>
              <w:del w:id="117" w:author="Chris Satterlee" w:date="2019-05-15T13:14:00Z"/>
              <w:rFonts w:eastAsiaTheme="minorEastAsia" w:cstheme="minorBidi"/>
              <w:b w:val="0"/>
              <w:noProof/>
              <w:lang w:eastAsia="ja-JP"/>
            </w:rPr>
          </w:pPr>
          <w:del w:id="118" w:author="Chris Satterlee" w:date="2019-05-15T13:14:00Z">
            <w:r w:rsidDel="00C401FA">
              <w:rPr>
                <w:noProof/>
              </w:rPr>
              <w:delText>2</w:delText>
            </w:r>
            <w:r w:rsidDel="00C401FA">
              <w:rPr>
                <w:rFonts w:eastAsiaTheme="minorEastAsia" w:cstheme="minorBidi"/>
                <w:b w:val="0"/>
                <w:noProof/>
                <w:lang w:eastAsia="ja-JP"/>
              </w:rPr>
              <w:tab/>
            </w:r>
            <w:r w:rsidDel="00C401FA">
              <w:rPr>
                <w:noProof/>
              </w:rPr>
              <w:delText>DS18B20 Temperature Sensors</w:delText>
            </w:r>
            <w:r w:rsidDel="00C401FA">
              <w:rPr>
                <w:noProof/>
              </w:rPr>
              <w:tab/>
            </w:r>
            <w:r w:rsidR="0047004F" w:rsidDel="00C401FA">
              <w:rPr>
                <w:noProof/>
              </w:rPr>
              <w:delText>5</w:delText>
            </w:r>
          </w:del>
        </w:p>
        <w:p w14:paraId="56E8A077" w14:textId="025EC8B4" w:rsidR="00743AFC" w:rsidDel="00C401FA" w:rsidRDefault="00743AFC">
          <w:pPr>
            <w:pStyle w:val="TOC2"/>
            <w:tabs>
              <w:tab w:val="left" w:pos="960"/>
              <w:tab w:val="right" w:leader="dot" w:pos="10070"/>
            </w:tabs>
            <w:rPr>
              <w:del w:id="119" w:author="Chris Satterlee" w:date="2019-05-15T13:14:00Z"/>
              <w:rFonts w:eastAsiaTheme="minorEastAsia" w:cstheme="minorBidi"/>
              <w:b w:val="0"/>
              <w:noProof/>
              <w:sz w:val="24"/>
              <w:szCs w:val="24"/>
              <w:lang w:eastAsia="ja-JP"/>
            </w:rPr>
          </w:pPr>
          <w:del w:id="120" w:author="Chris Satterlee" w:date="2019-05-15T13:14:00Z">
            <w:r w:rsidDel="00C401FA">
              <w:rPr>
                <w:noProof/>
              </w:rPr>
              <w:delText>2.1</w:delText>
            </w:r>
            <w:r w:rsidDel="00C401FA">
              <w:rPr>
                <w:rFonts w:eastAsiaTheme="minorEastAsia" w:cstheme="minorBidi"/>
                <w:b w:val="0"/>
                <w:noProof/>
                <w:sz w:val="24"/>
                <w:szCs w:val="24"/>
                <w:lang w:eastAsia="ja-JP"/>
              </w:rPr>
              <w:tab/>
            </w:r>
            <w:r w:rsidDel="00C401FA">
              <w:rPr>
                <w:noProof/>
              </w:rPr>
              <w:delText>Connections</w:delText>
            </w:r>
            <w:r w:rsidDel="00C401FA">
              <w:rPr>
                <w:noProof/>
              </w:rPr>
              <w:tab/>
            </w:r>
            <w:r w:rsidR="0047004F" w:rsidDel="00C401FA">
              <w:rPr>
                <w:noProof/>
              </w:rPr>
              <w:delText>6</w:delText>
            </w:r>
          </w:del>
        </w:p>
        <w:p w14:paraId="3560E3AD" w14:textId="50F9598A" w:rsidR="00743AFC" w:rsidDel="00C401FA" w:rsidRDefault="00743AFC">
          <w:pPr>
            <w:pStyle w:val="TOC3"/>
            <w:tabs>
              <w:tab w:val="left" w:pos="1200"/>
              <w:tab w:val="right" w:leader="dot" w:pos="10070"/>
            </w:tabs>
            <w:rPr>
              <w:del w:id="121" w:author="Chris Satterlee" w:date="2019-05-15T13:14:00Z"/>
              <w:rFonts w:eastAsiaTheme="minorEastAsia" w:cstheme="minorBidi"/>
              <w:noProof/>
              <w:sz w:val="24"/>
              <w:szCs w:val="24"/>
              <w:lang w:eastAsia="ja-JP"/>
            </w:rPr>
          </w:pPr>
          <w:del w:id="122" w:author="Chris Satterlee" w:date="2019-05-15T13:14:00Z">
            <w:r w:rsidDel="00C401FA">
              <w:rPr>
                <w:noProof/>
              </w:rPr>
              <w:delText>2.1.1</w:delText>
            </w:r>
            <w:r w:rsidDel="00C401FA">
              <w:rPr>
                <w:rFonts w:eastAsiaTheme="minorEastAsia" w:cstheme="minorBidi"/>
                <w:noProof/>
                <w:sz w:val="24"/>
                <w:szCs w:val="24"/>
                <w:lang w:eastAsia="ja-JP"/>
              </w:rPr>
              <w:tab/>
            </w:r>
            <w:r w:rsidDel="00C401FA">
              <w:rPr>
                <w:noProof/>
              </w:rPr>
              <w:delText>Connecting One DS18B20 to IV Swinger 2 (PermaProto-based)</w:delText>
            </w:r>
            <w:r w:rsidDel="00C401FA">
              <w:rPr>
                <w:noProof/>
              </w:rPr>
              <w:tab/>
            </w:r>
            <w:r w:rsidR="0047004F" w:rsidDel="00C401FA">
              <w:rPr>
                <w:noProof/>
              </w:rPr>
              <w:delText>6</w:delText>
            </w:r>
          </w:del>
        </w:p>
        <w:p w14:paraId="610B33A5" w14:textId="54F15056" w:rsidR="00743AFC" w:rsidDel="00C401FA" w:rsidRDefault="00743AFC">
          <w:pPr>
            <w:pStyle w:val="TOC3"/>
            <w:tabs>
              <w:tab w:val="left" w:pos="1200"/>
              <w:tab w:val="right" w:leader="dot" w:pos="10070"/>
            </w:tabs>
            <w:rPr>
              <w:del w:id="123" w:author="Chris Satterlee" w:date="2019-05-15T13:14:00Z"/>
              <w:rFonts w:eastAsiaTheme="minorEastAsia" w:cstheme="minorBidi"/>
              <w:noProof/>
              <w:sz w:val="24"/>
              <w:szCs w:val="24"/>
              <w:lang w:eastAsia="ja-JP"/>
            </w:rPr>
          </w:pPr>
          <w:del w:id="124" w:author="Chris Satterlee" w:date="2019-05-15T13:14:00Z">
            <w:r w:rsidDel="00C401FA">
              <w:rPr>
                <w:noProof/>
              </w:rPr>
              <w:delText>2.1.2</w:delText>
            </w:r>
            <w:r w:rsidDel="00C401FA">
              <w:rPr>
                <w:rFonts w:eastAsiaTheme="minorEastAsia" w:cstheme="minorBidi"/>
                <w:noProof/>
                <w:sz w:val="24"/>
                <w:szCs w:val="24"/>
                <w:lang w:eastAsia="ja-JP"/>
              </w:rPr>
              <w:tab/>
            </w:r>
            <w:r w:rsidDel="00C401FA">
              <w:rPr>
                <w:noProof/>
              </w:rPr>
              <w:delText>Connecting One DS18B20 to IV Swinger 2 (PCB-based)</w:delText>
            </w:r>
            <w:r w:rsidDel="00C401FA">
              <w:rPr>
                <w:noProof/>
              </w:rPr>
              <w:tab/>
            </w:r>
            <w:r w:rsidR="0047004F" w:rsidDel="00C401FA">
              <w:rPr>
                <w:noProof/>
              </w:rPr>
              <w:delText>6</w:delText>
            </w:r>
          </w:del>
        </w:p>
        <w:p w14:paraId="05C92BF1" w14:textId="357D12A6" w:rsidR="00743AFC" w:rsidDel="00C401FA" w:rsidRDefault="00743AFC">
          <w:pPr>
            <w:pStyle w:val="TOC3"/>
            <w:tabs>
              <w:tab w:val="left" w:pos="1200"/>
              <w:tab w:val="right" w:leader="dot" w:pos="10070"/>
            </w:tabs>
            <w:rPr>
              <w:del w:id="125" w:author="Chris Satterlee" w:date="2019-05-15T13:14:00Z"/>
              <w:rFonts w:eastAsiaTheme="minorEastAsia" w:cstheme="minorBidi"/>
              <w:noProof/>
              <w:sz w:val="24"/>
              <w:szCs w:val="24"/>
              <w:lang w:eastAsia="ja-JP"/>
            </w:rPr>
          </w:pPr>
          <w:del w:id="126" w:author="Chris Satterlee" w:date="2019-05-15T13:14:00Z">
            <w:r w:rsidDel="00C401FA">
              <w:rPr>
                <w:noProof/>
              </w:rPr>
              <w:delText>2.1.3</w:delText>
            </w:r>
            <w:r w:rsidDel="00C401FA">
              <w:rPr>
                <w:rFonts w:eastAsiaTheme="minorEastAsia" w:cstheme="minorBidi"/>
                <w:noProof/>
                <w:sz w:val="24"/>
                <w:szCs w:val="24"/>
                <w:lang w:eastAsia="ja-JP"/>
              </w:rPr>
              <w:tab/>
            </w:r>
            <w:r w:rsidDel="00C401FA">
              <w:rPr>
                <w:noProof/>
              </w:rPr>
              <w:delText>Connecting Multiple DS18B20s to IV Swinger 2</w:delText>
            </w:r>
            <w:r w:rsidDel="00C401FA">
              <w:rPr>
                <w:noProof/>
              </w:rPr>
              <w:tab/>
            </w:r>
            <w:r w:rsidR="0047004F" w:rsidDel="00C401FA">
              <w:rPr>
                <w:noProof/>
              </w:rPr>
              <w:delText>7</w:delText>
            </w:r>
          </w:del>
        </w:p>
        <w:p w14:paraId="11A77EB7" w14:textId="68B1B9F1" w:rsidR="00743AFC" w:rsidDel="00C401FA" w:rsidRDefault="00743AFC">
          <w:pPr>
            <w:pStyle w:val="TOC2"/>
            <w:tabs>
              <w:tab w:val="left" w:pos="960"/>
              <w:tab w:val="right" w:leader="dot" w:pos="10070"/>
            </w:tabs>
            <w:rPr>
              <w:del w:id="127" w:author="Chris Satterlee" w:date="2019-05-15T13:14:00Z"/>
              <w:rFonts w:eastAsiaTheme="minorEastAsia" w:cstheme="minorBidi"/>
              <w:b w:val="0"/>
              <w:noProof/>
              <w:sz w:val="24"/>
              <w:szCs w:val="24"/>
              <w:lang w:eastAsia="ja-JP"/>
            </w:rPr>
          </w:pPr>
          <w:del w:id="128" w:author="Chris Satterlee" w:date="2019-05-15T13:14:00Z">
            <w:r w:rsidDel="00C401FA">
              <w:rPr>
                <w:noProof/>
              </w:rPr>
              <w:delText>2.2</w:delText>
            </w:r>
            <w:r w:rsidDel="00C401FA">
              <w:rPr>
                <w:rFonts w:eastAsiaTheme="minorEastAsia" w:cstheme="minorBidi"/>
                <w:b w:val="0"/>
                <w:noProof/>
                <w:sz w:val="24"/>
                <w:szCs w:val="24"/>
                <w:lang w:eastAsia="ja-JP"/>
              </w:rPr>
              <w:tab/>
            </w:r>
            <w:r w:rsidDel="00C401FA">
              <w:rPr>
                <w:noProof/>
              </w:rPr>
              <w:delText>Software Installation</w:delText>
            </w:r>
            <w:r w:rsidDel="00C401FA">
              <w:rPr>
                <w:noProof/>
              </w:rPr>
              <w:tab/>
            </w:r>
            <w:r w:rsidR="0047004F" w:rsidDel="00C401FA">
              <w:rPr>
                <w:noProof/>
              </w:rPr>
              <w:delText>8</w:delText>
            </w:r>
          </w:del>
        </w:p>
        <w:p w14:paraId="61B4F4DD" w14:textId="2587214D" w:rsidR="00743AFC" w:rsidDel="00C401FA" w:rsidRDefault="00743AFC">
          <w:pPr>
            <w:pStyle w:val="TOC3"/>
            <w:tabs>
              <w:tab w:val="left" w:pos="1200"/>
              <w:tab w:val="right" w:leader="dot" w:pos="10070"/>
            </w:tabs>
            <w:rPr>
              <w:del w:id="129" w:author="Chris Satterlee" w:date="2019-05-15T13:14:00Z"/>
              <w:rFonts w:eastAsiaTheme="minorEastAsia" w:cstheme="minorBidi"/>
              <w:noProof/>
              <w:sz w:val="24"/>
              <w:szCs w:val="24"/>
              <w:lang w:eastAsia="ja-JP"/>
            </w:rPr>
          </w:pPr>
          <w:del w:id="130" w:author="Chris Satterlee" w:date="2019-05-15T13:14:00Z">
            <w:r w:rsidDel="00C401FA">
              <w:rPr>
                <w:noProof/>
              </w:rPr>
              <w:delText>2.2.1</w:delText>
            </w:r>
            <w:r w:rsidDel="00C401FA">
              <w:rPr>
                <w:rFonts w:eastAsiaTheme="minorEastAsia" w:cstheme="minorBidi"/>
                <w:noProof/>
                <w:sz w:val="24"/>
                <w:szCs w:val="24"/>
                <w:lang w:eastAsia="ja-JP"/>
              </w:rPr>
              <w:tab/>
            </w:r>
            <w:r w:rsidDel="00C401FA">
              <w:rPr>
                <w:noProof/>
              </w:rPr>
              <w:delText>Installing Arduino Libraries</w:delText>
            </w:r>
            <w:r w:rsidDel="00C401FA">
              <w:rPr>
                <w:noProof/>
              </w:rPr>
              <w:tab/>
            </w:r>
            <w:r w:rsidR="0047004F" w:rsidDel="00C401FA">
              <w:rPr>
                <w:noProof/>
              </w:rPr>
              <w:delText>8</w:delText>
            </w:r>
          </w:del>
        </w:p>
        <w:p w14:paraId="7622BFF0" w14:textId="7CB31F2D" w:rsidR="00743AFC" w:rsidDel="00C401FA" w:rsidRDefault="00743AFC">
          <w:pPr>
            <w:pStyle w:val="TOC3"/>
            <w:tabs>
              <w:tab w:val="left" w:pos="1200"/>
              <w:tab w:val="right" w:leader="dot" w:pos="10070"/>
            </w:tabs>
            <w:rPr>
              <w:del w:id="131" w:author="Chris Satterlee" w:date="2019-05-15T13:14:00Z"/>
              <w:rFonts w:eastAsiaTheme="minorEastAsia" w:cstheme="minorBidi"/>
              <w:noProof/>
              <w:sz w:val="24"/>
              <w:szCs w:val="24"/>
              <w:lang w:eastAsia="ja-JP"/>
            </w:rPr>
          </w:pPr>
          <w:del w:id="132" w:author="Chris Satterlee" w:date="2019-05-15T13:14:00Z">
            <w:r w:rsidDel="00C401FA">
              <w:rPr>
                <w:noProof/>
              </w:rPr>
              <w:delText>2.2.2</w:delText>
            </w:r>
            <w:r w:rsidDel="00C401FA">
              <w:rPr>
                <w:rFonts w:eastAsiaTheme="minorEastAsia" w:cstheme="minorBidi"/>
                <w:noProof/>
                <w:sz w:val="24"/>
                <w:szCs w:val="24"/>
                <w:lang w:eastAsia="ja-JP"/>
              </w:rPr>
              <w:tab/>
            </w:r>
            <w:r w:rsidDel="00C401FA">
              <w:rPr>
                <w:noProof/>
              </w:rPr>
              <w:delText>Modifying IV_Swinger2.ino</w:delText>
            </w:r>
            <w:r w:rsidDel="00C401FA">
              <w:rPr>
                <w:noProof/>
              </w:rPr>
              <w:tab/>
            </w:r>
            <w:r w:rsidR="0047004F" w:rsidDel="00C401FA">
              <w:rPr>
                <w:noProof/>
              </w:rPr>
              <w:delText>8</w:delText>
            </w:r>
          </w:del>
        </w:p>
        <w:p w14:paraId="2E2A4B7B" w14:textId="0C29A992" w:rsidR="00743AFC" w:rsidDel="00C401FA" w:rsidRDefault="00743AFC">
          <w:pPr>
            <w:pStyle w:val="TOC2"/>
            <w:tabs>
              <w:tab w:val="left" w:pos="960"/>
              <w:tab w:val="right" w:leader="dot" w:pos="10070"/>
            </w:tabs>
            <w:rPr>
              <w:del w:id="133" w:author="Chris Satterlee" w:date="2019-05-15T13:14:00Z"/>
              <w:rFonts w:eastAsiaTheme="minorEastAsia" w:cstheme="minorBidi"/>
              <w:b w:val="0"/>
              <w:noProof/>
              <w:sz w:val="24"/>
              <w:szCs w:val="24"/>
              <w:lang w:eastAsia="ja-JP"/>
            </w:rPr>
          </w:pPr>
          <w:del w:id="134" w:author="Chris Satterlee" w:date="2019-05-15T13:14:00Z">
            <w:r w:rsidDel="00C401FA">
              <w:rPr>
                <w:noProof/>
              </w:rPr>
              <w:delText>2.3</w:delText>
            </w:r>
            <w:r w:rsidDel="00C401FA">
              <w:rPr>
                <w:rFonts w:eastAsiaTheme="minorEastAsia" w:cstheme="minorBidi"/>
                <w:b w:val="0"/>
                <w:noProof/>
                <w:sz w:val="24"/>
                <w:szCs w:val="24"/>
                <w:lang w:eastAsia="ja-JP"/>
              </w:rPr>
              <w:tab/>
            </w:r>
            <w:r w:rsidDel="00C401FA">
              <w:rPr>
                <w:noProof/>
              </w:rPr>
              <w:delText>Swinging IV Curves with Temperature Sensors</w:delText>
            </w:r>
            <w:r w:rsidDel="00C401FA">
              <w:rPr>
                <w:noProof/>
              </w:rPr>
              <w:tab/>
            </w:r>
            <w:r w:rsidR="0047004F" w:rsidDel="00C401FA">
              <w:rPr>
                <w:noProof/>
              </w:rPr>
              <w:delText>9</w:delText>
            </w:r>
          </w:del>
        </w:p>
        <w:p w14:paraId="279E79BD" w14:textId="3827A721" w:rsidR="00743AFC" w:rsidDel="00C401FA" w:rsidRDefault="00743AFC">
          <w:pPr>
            <w:pStyle w:val="TOC3"/>
            <w:tabs>
              <w:tab w:val="left" w:pos="1200"/>
              <w:tab w:val="right" w:leader="dot" w:pos="10070"/>
            </w:tabs>
            <w:rPr>
              <w:del w:id="135" w:author="Chris Satterlee" w:date="2019-05-15T13:14:00Z"/>
              <w:rFonts w:eastAsiaTheme="minorEastAsia" w:cstheme="minorBidi"/>
              <w:noProof/>
              <w:sz w:val="24"/>
              <w:szCs w:val="24"/>
              <w:lang w:eastAsia="ja-JP"/>
            </w:rPr>
          </w:pPr>
          <w:del w:id="136" w:author="Chris Satterlee" w:date="2019-05-15T13:14:00Z">
            <w:r w:rsidDel="00C401FA">
              <w:rPr>
                <w:noProof/>
              </w:rPr>
              <w:delText>2.3.1</w:delText>
            </w:r>
            <w:r w:rsidDel="00C401FA">
              <w:rPr>
                <w:rFonts w:eastAsiaTheme="minorEastAsia" w:cstheme="minorBidi"/>
                <w:noProof/>
                <w:sz w:val="24"/>
                <w:szCs w:val="24"/>
                <w:lang w:eastAsia="ja-JP"/>
              </w:rPr>
              <w:tab/>
            </w:r>
            <w:r w:rsidDel="00C401FA">
              <w:rPr>
                <w:noProof/>
              </w:rPr>
              <w:delText>Temperature Scale</w:delText>
            </w:r>
            <w:r w:rsidDel="00C401FA">
              <w:rPr>
                <w:noProof/>
              </w:rPr>
              <w:tab/>
            </w:r>
            <w:r w:rsidR="0047004F" w:rsidDel="00C401FA">
              <w:rPr>
                <w:noProof/>
              </w:rPr>
              <w:delText>9</w:delText>
            </w:r>
          </w:del>
        </w:p>
        <w:p w14:paraId="05B10927" w14:textId="3CCD8108" w:rsidR="00743AFC" w:rsidDel="00C401FA" w:rsidRDefault="00743AFC">
          <w:pPr>
            <w:pStyle w:val="TOC3"/>
            <w:tabs>
              <w:tab w:val="left" w:pos="1200"/>
              <w:tab w:val="right" w:leader="dot" w:pos="10070"/>
            </w:tabs>
            <w:rPr>
              <w:del w:id="137" w:author="Chris Satterlee" w:date="2019-05-15T13:14:00Z"/>
              <w:rFonts w:eastAsiaTheme="minorEastAsia" w:cstheme="minorBidi"/>
              <w:noProof/>
              <w:sz w:val="24"/>
              <w:szCs w:val="24"/>
              <w:lang w:eastAsia="ja-JP"/>
            </w:rPr>
          </w:pPr>
          <w:del w:id="138" w:author="Chris Satterlee" w:date="2019-05-15T13:14:00Z">
            <w:r w:rsidDel="00C401FA">
              <w:rPr>
                <w:noProof/>
              </w:rPr>
              <w:delText>2.3.2</w:delText>
            </w:r>
            <w:r w:rsidDel="00C401FA">
              <w:rPr>
                <w:rFonts w:eastAsiaTheme="minorEastAsia" w:cstheme="minorBidi"/>
                <w:noProof/>
                <w:sz w:val="24"/>
                <w:szCs w:val="24"/>
                <w:lang w:eastAsia="ja-JP"/>
              </w:rPr>
              <w:tab/>
            </w:r>
            <w:r w:rsidDel="00C401FA">
              <w:rPr>
                <w:noProof/>
              </w:rPr>
              <w:delText>Precision</w:delText>
            </w:r>
            <w:r w:rsidDel="00C401FA">
              <w:rPr>
                <w:noProof/>
              </w:rPr>
              <w:tab/>
            </w:r>
            <w:r w:rsidR="0047004F" w:rsidDel="00C401FA">
              <w:rPr>
                <w:noProof/>
              </w:rPr>
              <w:delText>9</w:delText>
            </w:r>
          </w:del>
        </w:p>
        <w:p w14:paraId="73B8C733" w14:textId="41C1FC87" w:rsidR="00743AFC" w:rsidDel="00C401FA" w:rsidRDefault="00743AFC">
          <w:pPr>
            <w:pStyle w:val="TOC3"/>
            <w:tabs>
              <w:tab w:val="left" w:pos="1200"/>
              <w:tab w:val="right" w:leader="dot" w:pos="10070"/>
            </w:tabs>
            <w:rPr>
              <w:del w:id="139" w:author="Chris Satterlee" w:date="2019-05-15T13:14:00Z"/>
              <w:rFonts w:eastAsiaTheme="minorEastAsia" w:cstheme="minorBidi"/>
              <w:noProof/>
              <w:sz w:val="24"/>
              <w:szCs w:val="24"/>
              <w:lang w:eastAsia="ja-JP"/>
            </w:rPr>
          </w:pPr>
          <w:del w:id="140" w:author="Chris Satterlee" w:date="2019-05-15T13:14:00Z">
            <w:r w:rsidDel="00C401FA">
              <w:rPr>
                <w:noProof/>
              </w:rPr>
              <w:delText>2.3.3</w:delText>
            </w:r>
            <w:r w:rsidDel="00C401FA">
              <w:rPr>
                <w:rFonts w:eastAsiaTheme="minorEastAsia" w:cstheme="minorBidi"/>
                <w:noProof/>
                <w:sz w:val="24"/>
                <w:szCs w:val="24"/>
                <w:lang w:eastAsia="ja-JP"/>
              </w:rPr>
              <w:tab/>
            </w:r>
            <w:r w:rsidDel="00C401FA">
              <w:rPr>
                <w:noProof/>
              </w:rPr>
              <w:delText>Where Are the Temperatures Recorded?</w:delText>
            </w:r>
            <w:r w:rsidDel="00C401FA">
              <w:rPr>
                <w:noProof/>
              </w:rPr>
              <w:tab/>
            </w:r>
            <w:r w:rsidR="0047004F" w:rsidDel="00C401FA">
              <w:rPr>
                <w:noProof/>
              </w:rPr>
              <w:delText>9</w:delText>
            </w:r>
          </w:del>
        </w:p>
        <w:p w14:paraId="12BEEBE9" w14:textId="2EB95F2D" w:rsidR="00743AFC" w:rsidDel="00C401FA" w:rsidRDefault="00743AFC">
          <w:pPr>
            <w:pStyle w:val="TOC1"/>
            <w:rPr>
              <w:del w:id="141" w:author="Chris Satterlee" w:date="2019-05-15T13:14:00Z"/>
              <w:rFonts w:eastAsiaTheme="minorEastAsia" w:cstheme="minorBidi"/>
              <w:b w:val="0"/>
              <w:noProof/>
              <w:lang w:eastAsia="ja-JP"/>
            </w:rPr>
          </w:pPr>
          <w:del w:id="142" w:author="Chris Satterlee" w:date="2019-05-15T13:14:00Z">
            <w:r w:rsidDel="00C401FA">
              <w:rPr>
                <w:noProof/>
              </w:rPr>
              <w:delText>3</w:delText>
            </w:r>
            <w:r w:rsidDel="00C401FA">
              <w:rPr>
                <w:rFonts w:eastAsiaTheme="minorEastAsia" w:cstheme="minorBidi"/>
                <w:b w:val="0"/>
                <w:noProof/>
                <w:lang w:eastAsia="ja-JP"/>
              </w:rPr>
              <w:tab/>
            </w:r>
            <w:r w:rsidDel="00C401FA">
              <w:rPr>
                <w:noProof/>
              </w:rPr>
              <w:delText>Modified InstESRE Pyranometer (Irradiance Sensor)</w:delText>
            </w:r>
            <w:r w:rsidDel="00C401FA">
              <w:rPr>
                <w:noProof/>
              </w:rPr>
              <w:tab/>
            </w:r>
            <w:r w:rsidR="0047004F" w:rsidDel="00C401FA">
              <w:rPr>
                <w:noProof/>
              </w:rPr>
              <w:delText>11</w:delText>
            </w:r>
          </w:del>
        </w:p>
        <w:p w14:paraId="416D1134" w14:textId="3191C97E" w:rsidR="00743AFC" w:rsidDel="00C401FA" w:rsidRDefault="00743AFC">
          <w:pPr>
            <w:pStyle w:val="TOC2"/>
            <w:tabs>
              <w:tab w:val="left" w:pos="960"/>
              <w:tab w:val="right" w:leader="dot" w:pos="10070"/>
            </w:tabs>
            <w:rPr>
              <w:del w:id="143" w:author="Chris Satterlee" w:date="2019-05-15T13:14:00Z"/>
              <w:rFonts w:eastAsiaTheme="minorEastAsia" w:cstheme="minorBidi"/>
              <w:b w:val="0"/>
              <w:noProof/>
              <w:sz w:val="24"/>
              <w:szCs w:val="24"/>
              <w:lang w:eastAsia="ja-JP"/>
            </w:rPr>
          </w:pPr>
          <w:del w:id="144" w:author="Chris Satterlee" w:date="2019-05-15T13:14:00Z">
            <w:r w:rsidDel="00C401FA">
              <w:rPr>
                <w:noProof/>
              </w:rPr>
              <w:delText>3.1</w:delText>
            </w:r>
            <w:r w:rsidDel="00C401FA">
              <w:rPr>
                <w:rFonts w:eastAsiaTheme="minorEastAsia" w:cstheme="minorBidi"/>
                <w:b w:val="0"/>
                <w:noProof/>
                <w:sz w:val="24"/>
                <w:szCs w:val="24"/>
                <w:lang w:eastAsia="ja-JP"/>
              </w:rPr>
              <w:tab/>
            </w:r>
            <w:r w:rsidDel="00C401FA">
              <w:rPr>
                <w:noProof/>
              </w:rPr>
              <w:delText>Modifications to the InstESRE Pyranometer</w:delText>
            </w:r>
            <w:r w:rsidDel="00C401FA">
              <w:rPr>
                <w:noProof/>
              </w:rPr>
              <w:tab/>
            </w:r>
            <w:r w:rsidR="0047004F" w:rsidDel="00C401FA">
              <w:rPr>
                <w:noProof/>
              </w:rPr>
              <w:delText>11</w:delText>
            </w:r>
          </w:del>
        </w:p>
        <w:p w14:paraId="1039BD47" w14:textId="4B34542D" w:rsidR="00743AFC" w:rsidDel="00C401FA" w:rsidRDefault="00743AFC">
          <w:pPr>
            <w:pStyle w:val="TOC2"/>
            <w:tabs>
              <w:tab w:val="left" w:pos="960"/>
              <w:tab w:val="right" w:leader="dot" w:pos="10070"/>
            </w:tabs>
            <w:rPr>
              <w:del w:id="145" w:author="Chris Satterlee" w:date="2019-05-15T13:14:00Z"/>
              <w:rFonts w:eastAsiaTheme="minorEastAsia" w:cstheme="minorBidi"/>
              <w:b w:val="0"/>
              <w:noProof/>
              <w:sz w:val="24"/>
              <w:szCs w:val="24"/>
              <w:lang w:eastAsia="ja-JP"/>
            </w:rPr>
          </w:pPr>
          <w:del w:id="146" w:author="Chris Satterlee" w:date="2019-05-15T13:14:00Z">
            <w:r w:rsidDel="00C401FA">
              <w:rPr>
                <w:noProof/>
              </w:rPr>
              <w:delText>3.2</w:delText>
            </w:r>
            <w:r w:rsidDel="00C401FA">
              <w:rPr>
                <w:rFonts w:eastAsiaTheme="minorEastAsia" w:cstheme="minorBidi"/>
                <w:b w:val="0"/>
                <w:noProof/>
                <w:sz w:val="24"/>
                <w:szCs w:val="24"/>
                <w:lang w:eastAsia="ja-JP"/>
              </w:rPr>
              <w:tab/>
            </w:r>
            <w:r w:rsidDel="00C401FA">
              <w:rPr>
                <w:noProof/>
              </w:rPr>
              <w:delText>Connections</w:delText>
            </w:r>
            <w:r w:rsidDel="00C401FA">
              <w:rPr>
                <w:noProof/>
              </w:rPr>
              <w:tab/>
            </w:r>
            <w:r w:rsidR="0047004F" w:rsidDel="00C401FA">
              <w:rPr>
                <w:noProof/>
              </w:rPr>
              <w:delText>11</w:delText>
            </w:r>
          </w:del>
        </w:p>
        <w:p w14:paraId="121F07EA" w14:textId="33C41BC3" w:rsidR="00743AFC" w:rsidDel="00C401FA" w:rsidRDefault="00743AFC">
          <w:pPr>
            <w:pStyle w:val="TOC2"/>
            <w:tabs>
              <w:tab w:val="left" w:pos="960"/>
              <w:tab w:val="right" w:leader="dot" w:pos="10070"/>
            </w:tabs>
            <w:rPr>
              <w:del w:id="147" w:author="Chris Satterlee" w:date="2019-05-15T13:14:00Z"/>
              <w:rFonts w:eastAsiaTheme="minorEastAsia" w:cstheme="minorBidi"/>
              <w:b w:val="0"/>
              <w:noProof/>
              <w:sz w:val="24"/>
              <w:szCs w:val="24"/>
              <w:lang w:eastAsia="ja-JP"/>
            </w:rPr>
          </w:pPr>
          <w:del w:id="148" w:author="Chris Satterlee" w:date="2019-05-15T13:14:00Z">
            <w:r w:rsidDel="00C401FA">
              <w:rPr>
                <w:noProof/>
              </w:rPr>
              <w:delText>3.3</w:delText>
            </w:r>
            <w:r w:rsidDel="00C401FA">
              <w:rPr>
                <w:rFonts w:eastAsiaTheme="minorEastAsia" w:cstheme="minorBidi"/>
                <w:b w:val="0"/>
                <w:noProof/>
                <w:sz w:val="24"/>
                <w:szCs w:val="24"/>
                <w:lang w:eastAsia="ja-JP"/>
              </w:rPr>
              <w:tab/>
            </w:r>
            <w:r w:rsidDel="00C401FA">
              <w:rPr>
                <w:noProof/>
              </w:rPr>
              <w:delText>Building the Modified InstESRE Pyranometer</w:delText>
            </w:r>
            <w:r w:rsidDel="00C401FA">
              <w:rPr>
                <w:noProof/>
              </w:rPr>
              <w:tab/>
            </w:r>
            <w:r w:rsidR="0047004F" w:rsidDel="00C401FA">
              <w:rPr>
                <w:noProof/>
              </w:rPr>
              <w:delText>12</w:delText>
            </w:r>
          </w:del>
        </w:p>
        <w:p w14:paraId="4B7F5B8C" w14:textId="138106D7" w:rsidR="00743AFC" w:rsidDel="00C401FA" w:rsidRDefault="00743AFC">
          <w:pPr>
            <w:pStyle w:val="TOC2"/>
            <w:tabs>
              <w:tab w:val="left" w:pos="960"/>
              <w:tab w:val="right" w:leader="dot" w:pos="10070"/>
            </w:tabs>
            <w:rPr>
              <w:del w:id="149" w:author="Chris Satterlee" w:date="2019-05-15T13:14:00Z"/>
              <w:rFonts w:eastAsiaTheme="minorEastAsia" w:cstheme="minorBidi"/>
              <w:b w:val="0"/>
              <w:noProof/>
              <w:sz w:val="24"/>
              <w:szCs w:val="24"/>
              <w:lang w:eastAsia="ja-JP"/>
            </w:rPr>
          </w:pPr>
          <w:del w:id="150" w:author="Chris Satterlee" w:date="2019-05-15T13:14:00Z">
            <w:r w:rsidDel="00C401FA">
              <w:rPr>
                <w:noProof/>
              </w:rPr>
              <w:delText>3.4</w:delText>
            </w:r>
            <w:r w:rsidDel="00C401FA">
              <w:rPr>
                <w:rFonts w:eastAsiaTheme="minorEastAsia" w:cstheme="minorBidi"/>
                <w:b w:val="0"/>
                <w:noProof/>
                <w:sz w:val="24"/>
                <w:szCs w:val="24"/>
                <w:lang w:eastAsia="ja-JP"/>
              </w:rPr>
              <w:tab/>
            </w:r>
            <w:r w:rsidDel="00C401FA">
              <w:rPr>
                <w:noProof/>
              </w:rPr>
              <w:delText>Installing the 3.5mm Jack in the IV Swinger 2 Enclosure</w:delText>
            </w:r>
            <w:r w:rsidDel="00C401FA">
              <w:rPr>
                <w:noProof/>
              </w:rPr>
              <w:tab/>
            </w:r>
            <w:r w:rsidR="0047004F" w:rsidDel="00C401FA">
              <w:rPr>
                <w:noProof/>
              </w:rPr>
              <w:delText>12</w:delText>
            </w:r>
          </w:del>
        </w:p>
        <w:p w14:paraId="6FE7E4E5" w14:textId="34C497C9" w:rsidR="00743AFC" w:rsidDel="00C401FA" w:rsidRDefault="00743AFC">
          <w:pPr>
            <w:pStyle w:val="TOC2"/>
            <w:tabs>
              <w:tab w:val="left" w:pos="960"/>
              <w:tab w:val="right" w:leader="dot" w:pos="10070"/>
            </w:tabs>
            <w:rPr>
              <w:del w:id="151" w:author="Chris Satterlee" w:date="2019-05-15T13:14:00Z"/>
              <w:rFonts w:eastAsiaTheme="minorEastAsia" w:cstheme="minorBidi"/>
              <w:b w:val="0"/>
              <w:noProof/>
              <w:sz w:val="24"/>
              <w:szCs w:val="24"/>
              <w:lang w:eastAsia="ja-JP"/>
            </w:rPr>
          </w:pPr>
          <w:del w:id="152" w:author="Chris Satterlee" w:date="2019-05-15T13:14:00Z">
            <w:r w:rsidDel="00C401FA">
              <w:rPr>
                <w:noProof/>
              </w:rPr>
              <w:delText>3.5</w:delText>
            </w:r>
            <w:r w:rsidDel="00C401FA">
              <w:rPr>
                <w:rFonts w:eastAsiaTheme="minorEastAsia" w:cstheme="minorBidi"/>
                <w:b w:val="0"/>
                <w:noProof/>
                <w:sz w:val="24"/>
                <w:szCs w:val="24"/>
                <w:lang w:eastAsia="ja-JP"/>
              </w:rPr>
              <w:tab/>
            </w:r>
            <w:r w:rsidDel="00C401FA">
              <w:rPr>
                <w:noProof/>
              </w:rPr>
              <w:delText>Software Installation</w:delText>
            </w:r>
            <w:r w:rsidDel="00C401FA">
              <w:rPr>
                <w:noProof/>
              </w:rPr>
              <w:tab/>
            </w:r>
            <w:r w:rsidR="0047004F" w:rsidDel="00C401FA">
              <w:rPr>
                <w:noProof/>
              </w:rPr>
              <w:delText>13</w:delText>
            </w:r>
          </w:del>
        </w:p>
        <w:p w14:paraId="2E4519A2" w14:textId="45918F47" w:rsidR="00743AFC" w:rsidDel="00C401FA" w:rsidRDefault="00743AFC">
          <w:pPr>
            <w:pStyle w:val="TOC3"/>
            <w:tabs>
              <w:tab w:val="left" w:pos="1200"/>
              <w:tab w:val="right" w:leader="dot" w:pos="10070"/>
            </w:tabs>
            <w:rPr>
              <w:del w:id="153" w:author="Chris Satterlee" w:date="2019-05-15T13:14:00Z"/>
              <w:rFonts w:eastAsiaTheme="minorEastAsia" w:cstheme="minorBidi"/>
              <w:noProof/>
              <w:sz w:val="24"/>
              <w:szCs w:val="24"/>
              <w:lang w:eastAsia="ja-JP"/>
            </w:rPr>
          </w:pPr>
          <w:del w:id="154" w:author="Chris Satterlee" w:date="2019-05-15T13:14:00Z">
            <w:r w:rsidDel="00C401FA">
              <w:rPr>
                <w:noProof/>
              </w:rPr>
              <w:delText>3.5.1</w:delText>
            </w:r>
            <w:r w:rsidDel="00C401FA">
              <w:rPr>
                <w:rFonts w:eastAsiaTheme="minorEastAsia" w:cstheme="minorBidi"/>
                <w:noProof/>
                <w:sz w:val="24"/>
                <w:szCs w:val="24"/>
                <w:lang w:eastAsia="ja-JP"/>
              </w:rPr>
              <w:tab/>
            </w:r>
            <w:r w:rsidDel="00C401FA">
              <w:rPr>
                <w:noProof/>
              </w:rPr>
              <w:delText>Installing Arduino Library</w:delText>
            </w:r>
            <w:r w:rsidDel="00C401FA">
              <w:rPr>
                <w:noProof/>
              </w:rPr>
              <w:tab/>
            </w:r>
            <w:r w:rsidR="0047004F" w:rsidDel="00C401FA">
              <w:rPr>
                <w:noProof/>
              </w:rPr>
              <w:delText>13</w:delText>
            </w:r>
          </w:del>
        </w:p>
        <w:p w14:paraId="2BF519D2" w14:textId="646688C5" w:rsidR="00743AFC" w:rsidDel="00C401FA" w:rsidRDefault="00743AFC">
          <w:pPr>
            <w:pStyle w:val="TOC3"/>
            <w:tabs>
              <w:tab w:val="left" w:pos="1200"/>
              <w:tab w:val="right" w:leader="dot" w:pos="10070"/>
            </w:tabs>
            <w:rPr>
              <w:del w:id="155" w:author="Chris Satterlee" w:date="2019-05-15T13:14:00Z"/>
              <w:rFonts w:eastAsiaTheme="minorEastAsia" w:cstheme="minorBidi"/>
              <w:noProof/>
              <w:sz w:val="24"/>
              <w:szCs w:val="24"/>
              <w:lang w:eastAsia="ja-JP"/>
            </w:rPr>
          </w:pPr>
          <w:del w:id="156" w:author="Chris Satterlee" w:date="2019-05-15T13:14:00Z">
            <w:r w:rsidDel="00C401FA">
              <w:rPr>
                <w:noProof/>
              </w:rPr>
              <w:delText>3.5.2</w:delText>
            </w:r>
            <w:r w:rsidDel="00C401FA">
              <w:rPr>
                <w:rFonts w:eastAsiaTheme="minorEastAsia" w:cstheme="minorBidi"/>
                <w:noProof/>
                <w:sz w:val="24"/>
                <w:szCs w:val="24"/>
                <w:lang w:eastAsia="ja-JP"/>
              </w:rPr>
              <w:tab/>
            </w:r>
            <w:r w:rsidDel="00C401FA">
              <w:rPr>
                <w:noProof/>
              </w:rPr>
              <w:delText>Modifying IV_Swinger2.ino</w:delText>
            </w:r>
            <w:r w:rsidDel="00C401FA">
              <w:rPr>
                <w:noProof/>
              </w:rPr>
              <w:tab/>
            </w:r>
            <w:r w:rsidR="0047004F" w:rsidDel="00C401FA">
              <w:rPr>
                <w:noProof/>
              </w:rPr>
              <w:delText>13</w:delText>
            </w:r>
          </w:del>
        </w:p>
        <w:p w14:paraId="74EC4914" w14:textId="3D861F74" w:rsidR="00743AFC" w:rsidDel="00C401FA" w:rsidRDefault="00743AFC">
          <w:pPr>
            <w:pStyle w:val="TOC2"/>
            <w:tabs>
              <w:tab w:val="left" w:pos="960"/>
              <w:tab w:val="right" w:leader="dot" w:pos="10070"/>
            </w:tabs>
            <w:rPr>
              <w:del w:id="157" w:author="Chris Satterlee" w:date="2019-05-15T13:14:00Z"/>
              <w:rFonts w:eastAsiaTheme="minorEastAsia" w:cstheme="minorBidi"/>
              <w:b w:val="0"/>
              <w:noProof/>
              <w:sz w:val="24"/>
              <w:szCs w:val="24"/>
              <w:lang w:eastAsia="ja-JP"/>
            </w:rPr>
          </w:pPr>
          <w:del w:id="158" w:author="Chris Satterlee" w:date="2019-05-15T13:14:00Z">
            <w:r w:rsidDel="00C401FA">
              <w:rPr>
                <w:noProof/>
              </w:rPr>
              <w:delText>3.6</w:delText>
            </w:r>
            <w:r w:rsidDel="00C401FA">
              <w:rPr>
                <w:rFonts w:eastAsiaTheme="minorEastAsia" w:cstheme="minorBidi"/>
                <w:b w:val="0"/>
                <w:noProof/>
                <w:sz w:val="24"/>
                <w:szCs w:val="24"/>
                <w:lang w:eastAsia="ja-JP"/>
              </w:rPr>
              <w:tab/>
            </w:r>
            <w:r w:rsidDel="00C401FA">
              <w:rPr>
                <w:noProof/>
              </w:rPr>
              <w:delText>Swinging IV Curves with a Pyranometer</w:delText>
            </w:r>
            <w:r w:rsidDel="00C401FA">
              <w:rPr>
                <w:noProof/>
              </w:rPr>
              <w:tab/>
            </w:r>
            <w:r w:rsidR="0047004F" w:rsidDel="00C401FA">
              <w:rPr>
                <w:noProof/>
              </w:rPr>
              <w:delText>14</w:delText>
            </w:r>
          </w:del>
        </w:p>
        <w:p w14:paraId="27BC8286" w14:textId="2516B7F4" w:rsidR="00743AFC" w:rsidDel="00C401FA" w:rsidRDefault="00743AFC">
          <w:pPr>
            <w:pStyle w:val="TOC3"/>
            <w:tabs>
              <w:tab w:val="left" w:pos="1200"/>
              <w:tab w:val="right" w:leader="dot" w:pos="10070"/>
            </w:tabs>
            <w:rPr>
              <w:del w:id="159" w:author="Chris Satterlee" w:date="2019-05-15T13:14:00Z"/>
              <w:rFonts w:eastAsiaTheme="minorEastAsia" w:cstheme="minorBidi"/>
              <w:noProof/>
              <w:sz w:val="24"/>
              <w:szCs w:val="24"/>
              <w:lang w:eastAsia="ja-JP"/>
            </w:rPr>
          </w:pPr>
          <w:del w:id="160" w:author="Chris Satterlee" w:date="2019-05-15T13:14:00Z">
            <w:r w:rsidDel="00C401FA">
              <w:rPr>
                <w:noProof/>
              </w:rPr>
              <w:delText>3.6.1</w:delText>
            </w:r>
            <w:r w:rsidDel="00C401FA">
              <w:rPr>
                <w:rFonts w:eastAsiaTheme="minorEastAsia" w:cstheme="minorBidi"/>
                <w:noProof/>
                <w:sz w:val="24"/>
                <w:szCs w:val="24"/>
                <w:lang w:eastAsia="ja-JP"/>
              </w:rPr>
              <w:tab/>
            </w:r>
            <w:r w:rsidDel="00C401FA">
              <w:rPr>
                <w:noProof/>
              </w:rPr>
              <w:delText>Placement / Mounting of the Pyranometer</w:delText>
            </w:r>
            <w:r w:rsidDel="00C401FA">
              <w:rPr>
                <w:noProof/>
              </w:rPr>
              <w:tab/>
            </w:r>
            <w:r w:rsidR="0047004F" w:rsidDel="00C401FA">
              <w:rPr>
                <w:noProof/>
              </w:rPr>
              <w:delText>14</w:delText>
            </w:r>
          </w:del>
        </w:p>
        <w:p w14:paraId="05E804B5" w14:textId="43E837B3" w:rsidR="00743AFC" w:rsidDel="00C401FA" w:rsidRDefault="00743AFC">
          <w:pPr>
            <w:pStyle w:val="TOC3"/>
            <w:tabs>
              <w:tab w:val="left" w:pos="1200"/>
              <w:tab w:val="right" w:leader="dot" w:pos="10070"/>
            </w:tabs>
            <w:rPr>
              <w:del w:id="161" w:author="Chris Satterlee" w:date="2019-05-15T13:14:00Z"/>
              <w:rFonts w:eastAsiaTheme="minorEastAsia" w:cstheme="minorBidi"/>
              <w:noProof/>
              <w:sz w:val="24"/>
              <w:szCs w:val="24"/>
              <w:lang w:eastAsia="ja-JP"/>
            </w:rPr>
          </w:pPr>
          <w:del w:id="162" w:author="Chris Satterlee" w:date="2019-05-15T13:14:00Z">
            <w:r w:rsidDel="00C401FA">
              <w:rPr>
                <w:noProof/>
              </w:rPr>
              <w:delText>3.6.2</w:delText>
            </w:r>
            <w:r w:rsidDel="00C401FA">
              <w:rPr>
                <w:rFonts w:eastAsiaTheme="minorEastAsia" w:cstheme="minorBidi"/>
                <w:noProof/>
                <w:sz w:val="24"/>
                <w:szCs w:val="24"/>
                <w:lang w:eastAsia="ja-JP"/>
              </w:rPr>
              <w:tab/>
            </w:r>
            <w:r w:rsidDel="00C401FA">
              <w:rPr>
                <w:noProof/>
              </w:rPr>
              <w:delText>Irradiance Units</w:delText>
            </w:r>
            <w:r w:rsidDel="00C401FA">
              <w:rPr>
                <w:noProof/>
              </w:rPr>
              <w:tab/>
            </w:r>
            <w:r w:rsidR="0047004F" w:rsidDel="00C401FA">
              <w:rPr>
                <w:noProof/>
              </w:rPr>
              <w:delText>14</w:delText>
            </w:r>
          </w:del>
        </w:p>
        <w:p w14:paraId="310945CF" w14:textId="1F6D347F" w:rsidR="00743AFC" w:rsidDel="00C401FA" w:rsidRDefault="00743AFC">
          <w:pPr>
            <w:pStyle w:val="TOC3"/>
            <w:tabs>
              <w:tab w:val="left" w:pos="1200"/>
              <w:tab w:val="right" w:leader="dot" w:pos="10070"/>
            </w:tabs>
            <w:rPr>
              <w:del w:id="163" w:author="Chris Satterlee" w:date="2019-05-15T13:14:00Z"/>
              <w:rFonts w:eastAsiaTheme="minorEastAsia" w:cstheme="minorBidi"/>
              <w:noProof/>
              <w:sz w:val="24"/>
              <w:szCs w:val="24"/>
              <w:lang w:eastAsia="ja-JP"/>
            </w:rPr>
          </w:pPr>
          <w:del w:id="164" w:author="Chris Satterlee" w:date="2019-05-15T13:14:00Z">
            <w:r w:rsidDel="00C401FA">
              <w:rPr>
                <w:noProof/>
              </w:rPr>
              <w:delText>3.6.3</w:delText>
            </w:r>
            <w:r w:rsidDel="00C401FA">
              <w:rPr>
                <w:rFonts w:eastAsiaTheme="minorEastAsia" w:cstheme="minorBidi"/>
                <w:noProof/>
                <w:sz w:val="24"/>
                <w:szCs w:val="24"/>
                <w:lang w:eastAsia="ja-JP"/>
              </w:rPr>
              <w:tab/>
            </w:r>
            <w:r w:rsidDel="00C401FA">
              <w:rPr>
                <w:noProof/>
              </w:rPr>
              <w:delText>Precision</w:delText>
            </w:r>
            <w:r w:rsidDel="00C401FA">
              <w:rPr>
                <w:noProof/>
              </w:rPr>
              <w:tab/>
            </w:r>
            <w:r w:rsidR="0047004F" w:rsidDel="00C401FA">
              <w:rPr>
                <w:noProof/>
              </w:rPr>
              <w:delText>14</w:delText>
            </w:r>
          </w:del>
        </w:p>
        <w:p w14:paraId="4BC7D690" w14:textId="008E1DED" w:rsidR="00743AFC" w:rsidDel="00C401FA" w:rsidRDefault="00743AFC">
          <w:pPr>
            <w:pStyle w:val="TOC3"/>
            <w:tabs>
              <w:tab w:val="left" w:pos="1200"/>
              <w:tab w:val="right" w:leader="dot" w:pos="10070"/>
            </w:tabs>
            <w:rPr>
              <w:del w:id="165" w:author="Chris Satterlee" w:date="2019-05-15T13:14:00Z"/>
              <w:rFonts w:eastAsiaTheme="minorEastAsia" w:cstheme="minorBidi"/>
              <w:noProof/>
              <w:sz w:val="24"/>
              <w:szCs w:val="24"/>
              <w:lang w:eastAsia="ja-JP"/>
            </w:rPr>
          </w:pPr>
          <w:del w:id="166" w:author="Chris Satterlee" w:date="2019-05-15T13:14:00Z">
            <w:r w:rsidDel="00C401FA">
              <w:rPr>
                <w:noProof/>
              </w:rPr>
              <w:delText>3.6.4</w:delText>
            </w:r>
            <w:r w:rsidDel="00C401FA">
              <w:rPr>
                <w:rFonts w:eastAsiaTheme="minorEastAsia" w:cstheme="minorBidi"/>
                <w:noProof/>
                <w:sz w:val="24"/>
                <w:szCs w:val="24"/>
                <w:lang w:eastAsia="ja-JP"/>
              </w:rPr>
              <w:tab/>
            </w:r>
            <w:r w:rsidDel="00C401FA">
              <w:rPr>
                <w:noProof/>
              </w:rPr>
              <w:delText>Where Is the Irradiance Recorded?</w:delText>
            </w:r>
            <w:r w:rsidDel="00C401FA">
              <w:rPr>
                <w:noProof/>
              </w:rPr>
              <w:tab/>
            </w:r>
            <w:r w:rsidR="0047004F" w:rsidDel="00C401FA">
              <w:rPr>
                <w:noProof/>
              </w:rPr>
              <w:delText>15</w:delText>
            </w:r>
          </w:del>
        </w:p>
        <w:p w14:paraId="4C7F2D46" w14:textId="647A1F58" w:rsidR="00743AFC" w:rsidDel="00C401FA" w:rsidRDefault="00743AFC">
          <w:pPr>
            <w:pStyle w:val="TOC2"/>
            <w:tabs>
              <w:tab w:val="left" w:pos="960"/>
              <w:tab w:val="right" w:leader="dot" w:pos="10070"/>
            </w:tabs>
            <w:rPr>
              <w:del w:id="167" w:author="Chris Satterlee" w:date="2019-05-15T13:14:00Z"/>
              <w:rFonts w:eastAsiaTheme="minorEastAsia" w:cstheme="minorBidi"/>
              <w:b w:val="0"/>
              <w:noProof/>
              <w:sz w:val="24"/>
              <w:szCs w:val="24"/>
              <w:lang w:eastAsia="ja-JP"/>
            </w:rPr>
          </w:pPr>
          <w:del w:id="168" w:author="Chris Satterlee" w:date="2019-05-15T13:14:00Z">
            <w:r w:rsidDel="00C401FA">
              <w:rPr>
                <w:noProof/>
              </w:rPr>
              <w:delText>3.7</w:delText>
            </w:r>
            <w:r w:rsidDel="00C401FA">
              <w:rPr>
                <w:rFonts w:eastAsiaTheme="minorEastAsia" w:cstheme="minorBidi"/>
                <w:b w:val="0"/>
                <w:noProof/>
                <w:sz w:val="24"/>
                <w:szCs w:val="24"/>
                <w:lang w:eastAsia="ja-JP"/>
              </w:rPr>
              <w:tab/>
            </w:r>
            <w:r w:rsidDel="00C401FA">
              <w:rPr>
                <w:noProof/>
              </w:rPr>
              <w:delText>Calibrating the Pyranometer</w:delText>
            </w:r>
            <w:r w:rsidDel="00C401FA">
              <w:rPr>
                <w:noProof/>
              </w:rPr>
              <w:tab/>
            </w:r>
            <w:r w:rsidR="0047004F" w:rsidDel="00C401FA">
              <w:rPr>
                <w:noProof/>
              </w:rPr>
              <w:delText>15</w:delText>
            </w:r>
          </w:del>
        </w:p>
        <w:p w14:paraId="45F8C3E6" w14:textId="6ABF0620" w:rsidR="00743AFC" w:rsidDel="00C401FA" w:rsidRDefault="00743AFC">
          <w:pPr>
            <w:pStyle w:val="TOC3"/>
            <w:tabs>
              <w:tab w:val="left" w:pos="1200"/>
              <w:tab w:val="right" w:leader="dot" w:pos="10070"/>
            </w:tabs>
            <w:rPr>
              <w:del w:id="169" w:author="Chris Satterlee" w:date="2019-05-15T13:14:00Z"/>
              <w:rFonts w:eastAsiaTheme="minorEastAsia" w:cstheme="minorBidi"/>
              <w:noProof/>
              <w:sz w:val="24"/>
              <w:szCs w:val="24"/>
              <w:lang w:eastAsia="ja-JP"/>
            </w:rPr>
          </w:pPr>
          <w:del w:id="170" w:author="Chris Satterlee" w:date="2019-05-15T13:14:00Z">
            <w:r w:rsidDel="00C401FA">
              <w:rPr>
                <w:noProof/>
              </w:rPr>
              <w:delText>3.7.1</w:delText>
            </w:r>
            <w:r w:rsidDel="00C401FA">
              <w:rPr>
                <w:rFonts w:eastAsiaTheme="minorEastAsia" w:cstheme="minorBidi"/>
                <w:noProof/>
                <w:sz w:val="24"/>
                <w:szCs w:val="24"/>
                <w:lang w:eastAsia="ja-JP"/>
              </w:rPr>
              <w:tab/>
            </w:r>
            <w:r w:rsidDel="00C401FA">
              <w:rPr>
                <w:noProof/>
              </w:rPr>
              <w:delText>Reference Pyranometer</w:delText>
            </w:r>
            <w:r w:rsidDel="00C401FA">
              <w:rPr>
                <w:noProof/>
              </w:rPr>
              <w:tab/>
            </w:r>
            <w:r w:rsidR="0047004F" w:rsidDel="00C401FA">
              <w:rPr>
                <w:noProof/>
              </w:rPr>
              <w:delText>15</w:delText>
            </w:r>
          </w:del>
        </w:p>
        <w:p w14:paraId="738036DA" w14:textId="2B5FE41C" w:rsidR="00743AFC" w:rsidDel="00C401FA" w:rsidRDefault="00743AFC">
          <w:pPr>
            <w:pStyle w:val="TOC3"/>
            <w:tabs>
              <w:tab w:val="left" w:pos="1200"/>
              <w:tab w:val="right" w:leader="dot" w:pos="10070"/>
            </w:tabs>
            <w:rPr>
              <w:del w:id="171" w:author="Chris Satterlee" w:date="2019-05-15T13:14:00Z"/>
              <w:rFonts w:eastAsiaTheme="minorEastAsia" w:cstheme="minorBidi"/>
              <w:noProof/>
              <w:sz w:val="24"/>
              <w:szCs w:val="24"/>
              <w:lang w:eastAsia="ja-JP"/>
            </w:rPr>
          </w:pPr>
          <w:del w:id="172" w:author="Chris Satterlee" w:date="2019-05-15T13:14:00Z">
            <w:r w:rsidDel="00C401FA">
              <w:rPr>
                <w:noProof/>
              </w:rPr>
              <w:delText>3.7.2</w:delText>
            </w:r>
            <w:r w:rsidDel="00C401FA">
              <w:rPr>
                <w:rFonts w:eastAsiaTheme="minorEastAsia" w:cstheme="minorBidi"/>
                <w:noProof/>
                <w:sz w:val="24"/>
                <w:szCs w:val="24"/>
                <w:lang w:eastAsia="ja-JP"/>
              </w:rPr>
              <w:tab/>
            </w:r>
            <w:r w:rsidDel="00C401FA">
              <w:rPr>
                <w:noProof/>
              </w:rPr>
              <w:delText>Using a PV Module as a Pseudo Reference Pyranometer</w:delText>
            </w:r>
            <w:r w:rsidDel="00C401FA">
              <w:rPr>
                <w:noProof/>
              </w:rPr>
              <w:tab/>
            </w:r>
            <w:r w:rsidR="0047004F" w:rsidDel="00C401FA">
              <w:rPr>
                <w:noProof/>
              </w:rPr>
              <w:delText>16</w:delText>
            </w:r>
          </w:del>
        </w:p>
        <w:p w14:paraId="18C54368" w14:textId="1351A0CA" w:rsidR="00743AFC" w:rsidDel="00C401FA" w:rsidRDefault="00743AFC">
          <w:pPr>
            <w:pStyle w:val="TOC4"/>
            <w:tabs>
              <w:tab w:val="left" w:pos="1680"/>
              <w:tab w:val="right" w:leader="dot" w:pos="10070"/>
            </w:tabs>
            <w:rPr>
              <w:del w:id="173" w:author="Chris Satterlee" w:date="2019-05-15T13:14:00Z"/>
              <w:rFonts w:eastAsiaTheme="minorEastAsia" w:cstheme="minorBidi"/>
              <w:noProof/>
              <w:sz w:val="24"/>
              <w:szCs w:val="24"/>
              <w:lang w:eastAsia="ja-JP"/>
            </w:rPr>
          </w:pPr>
          <w:del w:id="174" w:author="Chris Satterlee" w:date="2019-05-15T13:14:00Z">
            <w:r w:rsidDel="00C401FA">
              <w:rPr>
                <w:noProof/>
              </w:rPr>
              <w:delText>3.7.2.1</w:delText>
            </w:r>
            <w:r w:rsidDel="00C401FA">
              <w:rPr>
                <w:rFonts w:eastAsiaTheme="minorEastAsia" w:cstheme="minorBidi"/>
                <w:noProof/>
                <w:sz w:val="24"/>
                <w:szCs w:val="24"/>
                <w:lang w:eastAsia="ja-JP"/>
              </w:rPr>
              <w:tab/>
            </w:r>
            <w:r w:rsidDel="00C401FA">
              <w:rPr>
                <w:noProof/>
              </w:rPr>
              <w:delText>Rated Isc</w:delText>
            </w:r>
            <w:r w:rsidDel="00C401FA">
              <w:rPr>
                <w:noProof/>
              </w:rPr>
              <w:tab/>
            </w:r>
            <w:r w:rsidR="0047004F" w:rsidDel="00C401FA">
              <w:rPr>
                <w:noProof/>
              </w:rPr>
              <w:delText>16</w:delText>
            </w:r>
          </w:del>
        </w:p>
        <w:p w14:paraId="62B7AA25" w14:textId="67B04B8F" w:rsidR="00743AFC" w:rsidDel="00C401FA" w:rsidRDefault="00743AFC">
          <w:pPr>
            <w:pStyle w:val="TOC4"/>
            <w:tabs>
              <w:tab w:val="left" w:pos="1680"/>
              <w:tab w:val="right" w:leader="dot" w:pos="10070"/>
            </w:tabs>
            <w:rPr>
              <w:del w:id="175" w:author="Chris Satterlee" w:date="2019-05-15T13:14:00Z"/>
              <w:rFonts w:eastAsiaTheme="minorEastAsia" w:cstheme="minorBidi"/>
              <w:noProof/>
              <w:sz w:val="24"/>
              <w:szCs w:val="24"/>
              <w:lang w:eastAsia="ja-JP"/>
            </w:rPr>
          </w:pPr>
          <w:del w:id="176" w:author="Chris Satterlee" w:date="2019-05-15T13:14:00Z">
            <w:r w:rsidDel="00C401FA">
              <w:rPr>
                <w:noProof/>
              </w:rPr>
              <w:delText>3.7.2.2</w:delText>
            </w:r>
            <w:r w:rsidDel="00C401FA">
              <w:rPr>
                <w:rFonts w:eastAsiaTheme="minorEastAsia" w:cstheme="minorBidi"/>
                <w:noProof/>
                <w:sz w:val="24"/>
                <w:szCs w:val="24"/>
                <w:lang w:eastAsia="ja-JP"/>
              </w:rPr>
              <w:tab/>
            </w:r>
            <w:r w:rsidDel="00C401FA">
              <w:rPr>
                <w:noProof/>
              </w:rPr>
              <w:delText>Temperature Coefficient of Isc</w:delText>
            </w:r>
            <w:r w:rsidDel="00C401FA">
              <w:rPr>
                <w:noProof/>
              </w:rPr>
              <w:tab/>
            </w:r>
            <w:r w:rsidR="0047004F" w:rsidDel="00C401FA">
              <w:rPr>
                <w:noProof/>
              </w:rPr>
              <w:delText>16</w:delText>
            </w:r>
          </w:del>
        </w:p>
        <w:p w14:paraId="3B074494" w14:textId="5488578B" w:rsidR="00743AFC" w:rsidDel="00C401FA" w:rsidRDefault="00743AFC">
          <w:pPr>
            <w:pStyle w:val="TOC4"/>
            <w:tabs>
              <w:tab w:val="left" w:pos="1680"/>
              <w:tab w:val="right" w:leader="dot" w:pos="10070"/>
            </w:tabs>
            <w:rPr>
              <w:del w:id="177" w:author="Chris Satterlee" w:date="2019-05-15T13:14:00Z"/>
              <w:rFonts w:eastAsiaTheme="minorEastAsia" w:cstheme="minorBidi"/>
              <w:noProof/>
              <w:sz w:val="24"/>
              <w:szCs w:val="24"/>
              <w:lang w:eastAsia="ja-JP"/>
            </w:rPr>
          </w:pPr>
          <w:del w:id="178" w:author="Chris Satterlee" w:date="2019-05-15T13:14:00Z">
            <w:r w:rsidDel="00C401FA">
              <w:rPr>
                <w:noProof/>
              </w:rPr>
              <w:delText>3.7.2.3</w:delText>
            </w:r>
            <w:r w:rsidDel="00C401FA">
              <w:rPr>
                <w:rFonts w:eastAsiaTheme="minorEastAsia" w:cstheme="minorBidi"/>
                <w:noProof/>
                <w:sz w:val="24"/>
                <w:szCs w:val="24"/>
                <w:lang w:eastAsia="ja-JP"/>
              </w:rPr>
              <w:tab/>
            </w:r>
            <w:r w:rsidDel="00C401FA">
              <w:rPr>
                <w:noProof/>
              </w:rPr>
              <w:delText>Calculating Irradiance from Measured Isc</w:delText>
            </w:r>
            <w:r w:rsidDel="00C401FA">
              <w:rPr>
                <w:noProof/>
              </w:rPr>
              <w:tab/>
            </w:r>
            <w:r w:rsidR="0047004F" w:rsidDel="00C401FA">
              <w:rPr>
                <w:noProof/>
              </w:rPr>
              <w:delText>16</w:delText>
            </w:r>
          </w:del>
        </w:p>
        <w:p w14:paraId="20DEB444" w14:textId="7B9F6BAD" w:rsidR="00743AFC" w:rsidDel="00C401FA" w:rsidRDefault="00743AFC">
          <w:pPr>
            <w:pStyle w:val="TOC3"/>
            <w:tabs>
              <w:tab w:val="left" w:pos="1200"/>
              <w:tab w:val="right" w:leader="dot" w:pos="10070"/>
            </w:tabs>
            <w:rPr>
              <w:del w:id="179" w:author="Chris Satterlee" w:date="2019-05-15T13:14:00Z"/>
              <w:rFonts w:eastAsiaTheme="minorEastAsia" w:cstheme="minorBidi"/>
              <w:noProof/>
              <w:sz w:val="24"/>
              <w:szCs w:val="24"/>
              <w:lang w:eastAsia="ja-JP"/>
            </w:rPr>
          </w:pPr>
          <w:del w:id="180" w:author="Chris Satterlee" w:date="2019-05-15T13:14:00Z">
            <w:r w:rsidDel="00C401FA">
              <w:rPr>
                <w:noProof/>
              </w:rPr>
              <w:delText>3.7.3</w:delText>
            </w:r>
            <w:r w:rsidDel="00C401FA">
              <w:rPr>
                <w:rFonts w:eastAsiaTheme="minorEastAsia" w:cstheme="minorBidi"/>
                <w:noProof/>
                <w:sz w:val="24"/>
                <w:szCs w:val="24"/>
                <w:lang w:eastAsia="ja-JP"/>
              </w:rPr>
              <w:tab/>
            </w:r>
            <w:r w:rsidDel="00C401FA">
              <w:rPr>
                <w:noProof/>
              </w:rPr>
              <w:delText>Performing the Calibration</w:delText>
            </w:r>
            <w:r w:rsidDel="00C401FA">
              <w:rPr>
                <w:noProof/>
              </w:rPr>
              <w:tab/>
            </w:r>
            <w:r w:rsidR="0047004F" w:rsidDel="00C401FA">
              <w:rPr>
                <w:noProof/>
              </w:rPr>
              <w:delText>17</w:delText>
            </w:r>
          </w:del>
        </w:p>
        <w:p w14:paraId="1EEAFFBE" w14:textId="413799A3" w:rsidR="007C4001" w:rsidRDefault="003471A4" w:rsidP="007C4001">
          <w:pPr>
            <w:rPr>
              <w:noProof/>
            </w:rPr>
          </w:pPr>
          <w:r>
            <w:rPr>
              <w:rFonts w:asciiTheme="minorHAnsi" w:hAnsiTheme="minorHAnsi"/>
              <w:b/>
              <w:szCs w:val="24"/>
            </w:rPr>
            <w:fldChar w:fldCharType="end"/>
          </w:r>
        </w:p>
      </w:sdtContent>
    </w:sdt>
    <w:p w14:paraId="7D40A5B9" w14:textId="7708928C" w:rsidR="00F44939" w:rsidRDefault="00F44939" w:rsidP="007C4001">
      <w:pPr>
        <w:rPr>
          <w:b/>
          <w:sz w:val="28"/>
          <w:szCs w:val="28"/>
        </w:rPr>
      </w:pPr>
      <w:r w:rsidRPr="001440CE">
        <w:rPr>
          <w:b/>
          <w:sz w:val="28"/>
          <w:szCs w:val="28"/>
        </w:rPr>
        <w:br w:type="page"/>
      </w:r>
      <w:r w:rsidR="001440CE" w:rsidRPr="001440CE">
        <w:rPr>
          <w:b/>
          <w:sz w:val="28"/>
          <w:szCs w:val="28"/>
        </w:rPr>
        <w:lastRenderedPageBreak/>
        <w:t>Table of Figures</w:t>
      </w:r>
    </w:p>
    <w:p w14:paraId="1ABA9BC0" w14:textId="77777777" w:rsidR="0038645B" w:rsidRPr="007C4001" w:rsidRDefault="0038645B" w:rsidP="007C4001">
      <w:pPr>
        <w:rPr>
          <w:noProof/>
        </w:rPr>
      </w:pPr>
    </w:p>
    <w:p w14:paraId="0502EFED" w14:textId="5260CA54" w:rsidR="009513FF" w:rsidRDefault="001440CE">
      <w:pPr>
        <w:pStyle w:val="TableofFigures"/>
        <w:tabs>
          <w:tab w:val="right" w:leader="dot" w:pos="10070"/>
        </w:tabs>
        <w:rPr>
          <w:ins w:id="181" w:author="Chris Satterlee" w:date="2019-05-18T17:29:00Z"/>
          <w:rFonts w:asciiTheme="minorHAnsi" w:eastAsiaTheme="minorEastAsia" w:hAnsiTheme="minorHAnsi" w:cstheme="minorBidi"/>
          <w:noProof/>
          <w:szCs w:val="24"/>
          <w:lang w:eastAsia="ja-JP"/>
        </w:rPr>
      </w:pPr>
      <w:r>
        <w:fldChar w:fldCharType="begin"/>
      </w:r>
      <w:r>
        <w:instrText xml:space="preserve"> TOC \c "Figure" </w:instrText>
      </w:r>
      <w:r>
        <w:fldChar w:fldCharType="separate"/>
      </w:r>
      <w:ins w:id="182" w:author="Chris Satterlee" w:date="2019-05-18T17:29:00Z">
        <w:r w:rsidR="009513FF">
          <w:rPr>
            <w:noProof/>
          </w:rPr>
          <w:t>Figure 2</w:t>
        </w:r>
        <w:r w:rsidR="009513FF">
          <w:rPr>
            <w:noProof/>
          </w:rPr>
          <w:noBreakHyphen/>
          <w:t>1: DS18B20 Sensor</w:t>
        </w:r>
        <w:r w:rsidR="009513FF">
          <w:rPr>
            <w:noProof/>
          </w:rPr>
          <w:tab/>
        </w:r>
        <w:r w:rsidR="009513FF">
          <w:rPr>
            <w:noProof/>
          </w:rPr>
          <w:fldChar w:fldCharType="begin"/>
        </w:r>
        <w:r w:rsidR="009513FF">
          <w:rPr>
            <w:noProof/>
          </w:rPr>
          <w:instrText xml:space="preserve"> PAGEREF _Toc9093030 \h </w:instrText>
        </w:r>
        <w:r w:rsidR="009513FF">
          <w:rPr>
            <w:noProof/>
          </w:rPr>
        </w:r>
      </w:ins>
      <w:r w:rsidR="009513FF">
        <w:rPr>
          <w:noProof/>
        </w:rPr>
        <w:fldChar w:fldCharType="separate"/>
      </w:r>
      <w:ins w:id="183" w:author="Chris Satterlee" w:date="2019-05-18T17:29:00Z">
        <w:r w:rsidR="009513FF">
          <w:rPr>
            <w:noProof/>
          </w:rPr>
          <w:t>5</w:t>
        </w:r>
        <w:r w:rsidR="009513FF">
          <w:rPr>
            <w:noProof/>
          </w:rPr>
          <w:fldChar w:fldCharType="end"/>
        </w:r>
      </w:ins>
    </w:p>
    <w:p w14:paraId="5CBB1849" w14:textId="3553E427" w:rsidR="009513FF" w:rsidRDefault="009513FF">
      <w:pPr>
        <w:pStyle w:val="TableofFigures"/>
        <w:tabs>
          <w:tab w:val="right" w:leader="dot" w:pos="10070"/>
        </w:tabs>
        <w:rPr>
          <w:ins w:id="184" w:author="Chris Satterlee" w:date="2019-05-18T17:29:00Z"/>
          <w:rFonts w:asciiTheme="minorHAnsi" w:eastAsiaTheme="minorEastAsia" w:hAnsiTheme="minorHAnsi" w:cstheme="minorBidi"/>
          <w:noProof/>
          <w:szCs w:val="24"/>
          <w:lang w:eastAsia="ja-JP"/>
        </w:rPr>
      </w:pPr>
      <w:ins w:id="185" w:author="Chris Satterlee" w:date="2019-05-18T17:29:00Z">
        <w:r>
          <w:rPr>
            <w:noProof/>
          </w:rPr>
          <w:t>Figure 2</w:t>
        </w:r>
        <w:r>
          <w:rPr>
            <w:noProof/>
          </w:rPr>
          <w:noBreakHyphen/>
          <w:t>2: DS18B20 Waterproof Probe with Cable</w:t>
        </w:r>
        <w:r>
          <w:rPr>
            <w:noProof/>
          </w:rPr>
          <w:tab/>
        </w:r>
        <w:r>
          <w:rPr>
            <w:noProof/>
          </w:rPr>
          <w:fldChar w:fldCharType="begin"/>
        </w:r>
        <w:r>
          <w:rPr>
            <w:noProof/>
          </w:rPr>
          <w:instrText xml:space="preserve"> PAGEREF _Toc9093031 \h </w:instrText>
        </w:r>
        <w:r>
          <w:rPr>
            <w:noProof/>
          </w:rPr>
        </w:r>
      </w:ins>
      <w:r>
        <w:rPr>
          <w:noProof/>
        </w:rPr>
        <w:fldChar w:fldCharType="separate"/>
      </w:r>
      <w:ins w:id="186" w:author="Chris Satterlee" w:date="2019-05-18T17:29:00Z">
        <w:r>
          <w:rPr>
            <w:noProof/>
          </w:rPr>
          <w:t>5</w:t>
        </w:r>
        <w:r>
          <w:rPr>
            <w:noProof/>
          </w:rPr>
          <w:fldChar w:fldCharType="end"/>
        </w:r>
      </w:ins>
    </w:p>
    <w:p w14:paraId="109F8369" w14:textId="706F1B89" w:rsidR="009513FF" w:rsidRDefault="009513FF">
      <w:pPr>
        <w:pStyle w:val="TableofFigures"/>
        <w:tabs>
          <w:tab w:val="right" w:leader="dot" w:pos="10070"/>
        </w:tabs>
        <w:rPr>
          <w:ins w:id="187" w:author="Chris Satterlee" w:date="2019-05-18T17:29:00Z"/>
          <w:rFonts w:asciiTheme="minorHAnsi" w:eastAsiaTheme="minorEastAsia" w:hAnsiTheme="minorHAnsi" w:cstheme="minorBidi"/>
          <w:noProof/>
          <w:szCs w:val="24"/>
          <w:lang w:eastAsia="ja-JP"/>
        </w:rPr>
      </w:pPr>
      <w:ins w:id="188" w:author="Chris Satterlee" w:date="2019-05-18T17:29:00Z">
        <w:r>
          <w:rPr>
            <w:noProof/>
          </w:rPr>
          <w:t>Figure 2</w:t>
        </w:r>
        <w:r>
          <w:rPr>
            <w:noProof/>
          </w:rPr>
          <w:noBreakHyphen/>
          <w:t>3: Connections for a Single DS18B20</w:t>
        </w:r>
        <w:r>
          <w:rPr>
            <w:noProof/>
          </w:rPr>
          <w:tab/>
        </w:r>
        <w:r>
          <w:rPr>
            <w:noProof/>
          </w:rPr>
          <w:fldChar w:fldCharType="begin"/>
        </w:r>
        <w:r>
          <w:rPr>
            <w:noProof/>
          </w:rPr>
          <w:instrText xml:space="preserve"> PAGEREF _Toc9093032 \h </w:instrText>
        </w:r>
        <w:r>
          <w:rPr>
            <w:noProof/>
          </w:rPr>
        </w:r>
      </w:ins>
      <w:r>
        <w:rPr>
          <w:noProof/>
        </w:rPr>
        <w:fldChar w:fldCharType="separate"/>
      </w:r>
      <w:ins w:id="189" w:author="Chris Satterlee" w:date="2019-05-18T17:29:00Z">
        <w:r>
          <w:rPr>
            <w:noProof/>
          </w:rPr>
          <w:t>6</w:t>
        </w:r>
        <w:r>
          <w:rPr>
            <w:noProof/>
          </w:rPr>
          <w:fldChar w:fldCharType="end"/>
        </w:r>
      </w:ins>
    </w:p>
    <w:p w14:paraId="52811348" w14:textId="26389F9C" w:rsidR="009513FF" w:rsidRDefault="009513FF">
      <w:pPr>
        <w:pStyle w:val="TableofFigures"/>
        <w:tabs>
          <w:tab w:val="right" w:leader="dot" w:pos="10070"/>
        </w:tabs>
        <w:rPr>
          <w:ins w:id="190" w:author="Chris Satterlee" w:date="2019-05-18T17:29:00Z"/>
          <w:rFonts w:asciiTheme="minorHAnsi" w:eastAsiaTheme="minorEastAsia" w:hAnsiTheme="minorHAnsi" w:cstheme="minorBidi"/>
          <w:noProof/>
          <w:szCs w:val="24"/>
          <w:lang w:eastAsia="ja-JP"/>
        </w:rPr>
      </w:pPr>
      <w:ins w:id="191" w:author="Chris Satterlee" w:date="2019-05-18T17:29:00Z">
        <w:r>
          <w:rPr>
            <w:noProof/>
          </w:rPr>
          <w:t>Figure 2</w:t>
        </w:r>
        <w:r>
          <w:rPr>
            <w:noProof/>
          </w:rPr>
          <w:noBreakHyphen/>
          <w:t>4: PCB connections</w:t>
        </w:r>
        <w:r>
          <w:rPr>
            <w:noProof/>
          </w:rPr>
          <w:tab/>
        </w:r>
        <w:r>
          <w:rPr>
            <w:noProof/>
          </w:rPr>
          <w:fldChar w:fldCharType="begin"/>
        </w:r>
        <w:r>
          <w:rPr>
            <w:noProof/>
          </w:rPr>
          <w:instrText xml:space="preserve"> PAGEREF _Toc9093033 \h </w:instrText>
        </w:r>
        <w:r>
          <w:rPr>
            <w:noProof/>
          </w:rPr>
        </w:r>
      </w:ins>
      <w:r>
        <w:rPr>
          <w:noProof/>
        </w:rPr>
        <w:fldChar w:fldCharType="separate"/>
      </w:r>
      <w:ins w:id="192" w:author="Chris Satterlee" w:date="2019-05-18T17:29:00Z">
        <w:r>
          <w:rPr>
            <w:noProof/>
          </w:rPr>
          <w:t>7</w:t>
        </w:r>
        <w:r>
          <w:rPr>
            <w:noProof/>
          </w:rPr>
          <w:fldChar w:fldCharType="end"/>
        </w:r>
      </w:ins>
    </w:p>
    <w:p w14:paraId="3CCD9D94" w14:textId="1DF3C0A6" w:rsidR="009513FF" w:rsidRDefault="009513FF">
      <w:pPr>
        <w:pStyle w:val="TableofFigures"/>
        <w:tabs>
          <w:tab w:val="right" w:leader="dot" w:pos="10070"/>
        </w:tabs>
        <w:rPr>
          <w:ins w:id="193" w:author="Chris Satterlee" w:date="2019-05-18T17:29:00Z"/>
          <w:rFonts w:asciiTheme="minorHAnsi" w:eastAsiaTheme="minorEastAsia" w:hAnsiTheme="minorHAnsi" w:cstheme="minorBidi"/>
          <w:noProof/>
          <w:szCs w:val="24"/>
          <w:lang w:eastAsia="ja-JP"/>
        </w:rPr>
      </w:pPr>
      <w:ins w:id="194" w:author="Chris Satterlee" w:date="2019-05-18T17:29:00Z">
        <w:r>
          <w:rPr>
            <w:noProof/>
          </w:rPr>
          <w:t>Figure 2</w:t>
        </w:r>
        <w:r>
          <w:rPr>
            <w:noProof/>
          </w:rPr>
          <w:noBreakHyphen/>
          <w:t>5: Connecting Additional DS18B20s</w:t>
        </w:r>
        <w:r>
          <w:rPr>
            <w:noProof/>
          </w:rPr>
          <w:tab/>
        </w:r>
        <w:r>
          <w:rPr>
            <w:noProof/>
          </w:rPr>
          <w:fldChar w:fldCharType="begin"/>
        </w:r>
        <w:r>
          <w:rPr>
            <w:noProof/>
          </w:rPr>
          <w:instrText xml:space="preserve"> PAGEREF _Toc9093034 \h </w:instrText>
        </w:r>
        <w:r>
          <w:rPr>
            <w:noProof/>
          </w:rPr>
        </w:r>
      </w:ins>
      <w:r>
        <w:rPr>
          <w:noProof/>
        </w:rPr>
        <w:fldChar w:fldCharType="separate"/>
      </w:r>
      <w:ins w:id="195" w:author="Chris Satterlee" w:date="2019-05-18T17:29:00Z">
        <w:r>
          <w:rPr>
            <w:noProof/>
          </w:rPr>
          <w:t>7</w:t>
        </w:r>
        <w:r>
          <w:rPr>
            <w:noProof/>
          </w:rPr>
          <w:fldChar w:fldCharType="end"/>
        </w:r>
      </w:ins>
    </w:p>
    <w:p w14:paraId="37230A3D" w14:textId="0B84A479" w:rsidR="009513FF" w:rsidRDefault="009513FF">
      <w:pPr>
        <w:pStyle w:val="TableofFigures"/>
        <w:tabs>
          <w:tab w:val="right" w:leader="dot" w:pos="10070"/>
        </w:tabs>
        <w:rPr>
          <w:ins w:id="196" w:author="Chris Satterlee" w:date="2019-05-18T17:29:00Z"/>
          <w:rFonts w:asciiTheme="minorHAnsi" w:eastAsiaTheme="minorEastAsia" w:hAnsiTheme="minorHAnsi" w:cstheme="minorBidi"/>
          <w:noProof/>
          <w:szCs w:val="24"/>
          <w:lang w:eastAsia="ja-JP"/>
        </w:rPr>
      </w:pPr>
      <w:ins w:id="197" w:author="Chris Satterlee" w:date="2019-05-18T17:29:00Z">
        <w:r>
          <w:rPr>
            <w:noProof/>
          </w:rPr>
          <w:t>Figure 2</w:t>
        </w:r>
        <w:r>
          <w:rPr>
            <w:noProof/>
          </w:rPr>
          <w:noBreakHyphen/>
          <w:t>6: TRRS plug connections for DS18B20s</w:t>
        </w:r>
        <w:r>
          <w:rPr>
            <w:noProof/>
          </w:rPr>
          <w:tab/>
        </w:r>
        <w:r>
          <w:rPr>
            <w:noProof/>
          </w:rPr>
          <w:fldChar w:fldCharType="begin"/>
        </w:r>
        <w:r>
          <w:rPr>
            <w:noProof/>
          </w:rPr>
          <w:instrText xml:space="preserve"> PAGEREF _Toc9093035 \h </w:instrText>
        </w:r>
        <w:r>
          <w:rPr>
            <w:noProof/>
          </w:rPr>
        </w:r>
      </w:ins>
      <w:r>
        <w:rPr>
          <w:noProof/>
        </w:rPr>
        <w:fldChar w:fldCharType="separate"/>
      </w:r>
      <w:ins w:id="198" w:author="Chris Satterlee" w:date="2019-05-18T17:29:00Z">
        <w:r>
          <w:rPr>
            <w:noProof/>
          </w:rPr>
          <w:t>8</w:t>
        </w:r>
        <w:r>
          <w:rPr>
            <w:noProof/>
          </w:rPr>
          <w:fldChar w:fldCharType="end"/>
        </w:r>
      </w:ins>
    </w:p>
    <w:p w14:paraId="564C86F9" w14:textId="2C0370DD" w:rsidR="009513FF" w:rsidRDefault="009513FF">
      <w:pPr>
        <w:pStyle w:val="TableofFigures"/>
        <w:tabs>
          <w:tab w:val="right" w:leader="dot" w:pos="10070"/>
        </w:tabs>
        <w:rPr>
          <w:ins w:id="199" w:author="Chris Satterlee" w:date="2019-05-18T17:29:00Z"/>
          <w:rFonts w:asciiTheme="minorHAnsi" w:eastAsiaTheme="minorEastAsia" w:hAnsiTheme="minorHAnsi" w:cstheme="minorBidi"/>
          <w:noProof/>
          <w:szCs w:val="24"/>
          <w:lang w:eastAsia="ja-JP"/>
        </w:rPr>
      </w:pPr>
      <w:ins w:id="200" w:author="Chris Satterlee" w:date="2019-05-18T17:29:00Z">
        <w:r>
          <w:rPr>
            <w:noProof/>
          </w:rPr>
          <w:t>Figure 2</w:t>
        </w:r>
        <w:r>
          <w:rPr>
            <w:noProof/>
          </w:rPr>
          <w:noBreakHyphen/>
          <w:t>7: TRRS jack connections for DS18B20s</w:t>
        </w:r>
        <w:r>
          <w:rPr>
            <w:noProof/>
          </w:rPr>
          <w:tab/>
        </w:r>
        <w:r>
          <w:rPr>
            <w:noProof/>
          </w:rPr>
          <w:fldChar w:fldCharType="begin"/>
        </w:r>
        <w:r>
          <w:rPr>
            <w:noProof/>
          </w:rPr>
          <w:instrText xml:space="preserve"> PAGEREF _Toc9093036 \h </w:instrText>
        </w:r>
        <w:r>
          <w:rPr>
            <w:noProof/>
          </w:rPr>
        </w:r>
      </w:ins>
      <w:r>
        <w:rPr>
          <w:noProof/>
        </w:rPr>
        <w:fldChar w:fldCharType="separate"/>
      </w:r>
      <w:ins w:id="201" w:author="Chris Satterlee" w:date="2019-05-18T17:29:00Z">
        <w:r>
          <w:rPr>
            <w:noProof/>
          </w:rPr>
          <w:t>9</w:t>
        </w:r>
        <w:r>
          <w:rPr>
            <w:noProof/>
          </w:rPr>
          <w:fldChar w:fldCharType="end"/>
        </w:r>
      </w:ins>
    </w:p>
    <w:p w14:paraId="50E2DCDE" w14:textId="4CAA1C99" w:rsidR="009513FF" w:rsidRDefault="009513FF">
      <w:pPr>
        <w:pStyle w:val="TableofFigures"/>
        <w:tabs>
          <w:tab w:val="right" w:leader="dot" w:pos="10070"/>
        </w:tabs>
        <w:rPr>
          <w:ins w:id="202" w:author="Chris Satterlee" w:date="2019-05-18T17:29:00Z"/>
          <w:rFonts w:asciiTheme="minorHAnsi" w:eastAsiaTheme="minorEastAsia" w:hAnsiTheme="minorHAnsi" w:cstheme="minorBidi"/>
          <w:noProof/>
          <w:szCs w:val="24"/>
          <w:lang w:eastAsia="ja-JP"/>
        </w:rPr>
      </w:pPr>
      <w:ins w:id="203" w:author="Chris Satterlee" w:date="2019-05-18T17:29:00Z">
        <w:r>
          <w:rPr>
            <w:noProof/>
          </w:rPr>
          <w:t>Figure 2</w:t>
        </w:r>
        <w:r>
          <w:rPr>
            <w:noProof/>
          </w:rPr>
          <w:noBreakHyphen/>
          <w:t>8: DS18B20 jack installed in case</w:t>
        </w:r>
        <w:r>
          <w:rPr>
            <w:noProof/>
          </w:rPr>
          <w:tab/>
        </w:r>
        <w:r>
          <w:rPr>
            <w:noProof/>
          </w:rPr>
          <w:fldChar w:fldCharType="begin"/>
        </w:r>
        <w:r>
          <w:rPr>
            <w:noProof/>
          </w:rPr>
          <w:instrText xml:space="preserve"> PAGEREF _Toc9093037 \h </w:instrText>
        </w:r>
        <w:r>
          <w:rPr>
            <w:noProof/>
          </w:rPr>
        </w:r>
      </w:ins>
      <w:r>
        <w:rPr>
          <w:noProof/>
        </w:rPr>
        <w:fldChar w:fldCharType="separate"/>
      </w:r>
      <w:ins w:id="204" w:author="Chris Satterlee" w:date="2019-05-18T17:29:00Z">
        <w:r>
          <w:rPr>
            <w:noProof/>
          </w:rPr>
          <w:t>9</w:t>
        </w:r>
        <w:r>
          <w:rPr>
            <w:noProof/>
          </w:rPr>
          <w:fldChar w:fldCharType="end"/>
        </w:r>
      </w:ins>
    </w:p>
    <w:p w14:paraId="2A400565" w14:textId="34574CAE" w:rsidR="009513FF" w:rsidRDefault="009513FF">
      <w:pPr>
        <w:pStyle w:val="TableofFigures"/>
        <w:tabs>
          <w:tab w:val="right" w:leader="dot" w:pos="10070"/>
        </w:tabs>
        <w:rPr>
          <w:ins w:id="205" w:author="Chris Satterlee" w:date="2019-05-18T17:29:00Z"/>
          <w:rFonts w:asciiTheme="minorHAnsi" w:eastAsiaTheme="minorEastAsia" w:hAnsiTheme="minorHAnsi" w:cstheme="minorBidi"/>
          <w:noProof/>
          <w:szCs w:val="24"/>
          <w:lang w:eastAsia="ja-JP"/>
        </w:rPr>
      </w:pPr>
      <w:ins w:id="206" w:author="Chris Satterlee" w:date="2019-05-18T17:29:00Z">
        <w:r>
          <w:rPr>
            <w:noProof/>
          </w:rPr>
          <w:t>Figure 3</w:t>
        </w:r>
        <w:r>
          <w:rPr>
            <w:noProof/>
          </w:rPr>
          <w:noBreakHyphen/>
          <w:t>1: Pyranometer connections</w:t>
        </w:r>
        <w:r>
          <w:rPr>
            <w:noProof/>
          </w:rPr>
          <w:tab/>
        </w:r>
        <w:r>
          <w:rPr>
            <w:noProof/>
          </w:rPr>
          <w:fldChar w:fldCharType="begin"/>
        </w:r>
        <w:r>
          <w:rPr>
            <w:noProof/>
          </w:rPr>
          <w:instrText xml:space="preserve"> PAGEREF _Toc9093038 \h </w:instrText>
        </w:r>
        <w:r>
          <w:rPr>
            <w:noProof/>
          </w:rPr>
        </w:r>
      </w:ins>
      <w:r>
        <w:rPr>
          <w:noProof/>
        </w:rPr>
        <w:fldChar w:fldCharType="separate"/>
      </w:r>
      <w:ins w:id="207" w:author="Chris Satterlee" w:date="2019-05-18T17:29:00Z">
        <w:r>
          <w:rPr>
            <w:noProof/>
          </w:rPr>
          <w:t>14</w:t>
        </w:r>
        <w:r>
          <w:rPr>
            <w:noProof/>
          </w:rPr>
          <w:fldChar w:fldCharType="end"/>
        </w:r>
      </w:ins>
    </w:p>
    <w:p w14:paraId="1A023CF9" w14:textId="2CDF13AF" w:rsidR="00743AFC" w:rsidDel="00C401FA" w:rsidRDefault="00743AFC">
      <w:pPr>
        <w:pStyle w:val="TableofFigures"/>
        <w:tabs>
          <w:tab w:val="right" w:leader="dot" w:pos="10070"/>
        </w:tabs>
        <w:rPr>
          <w:del w:id="208" w:author="Chris Satterlee" w:date="2019-05-15T13:14:00Z"/>
          <w:rFonts w:asciiTheme="minorHAnsi" w:eastAsiaTheme="minorEastAsia" w:hAnsiTheme="minorHAnsi" w:cstheme="minorBidi"/>
          <w:noProof/>
          <w:szCs w:val="24"/>
          <w:lang w:eastAsia="ja-JP"/>
        </w:rPr>
      </w:pPr>
      <w:del w:id="209" w:author="Chris Satterlee" w:date="2019-05-15T13:14:00Z">
        <w:r w:rsidDel="00C401FA">
          <w:rPr>
            <w:noProof/>
          </w:rPr>
          <w:delText>Figure 2</w:delText>
        </w:r>
        <w:r w:rsidDel="00C401FA">
          <w:rPr>
            <w:noProof/>
          </w:rPr>
          <w:noBreakHyphen/>
          <w:delText>1: DS18B20 Sensor</w:delText>
        </w:r>
        <w:r w:rsidDel="00C401FA">
          <w:rPr>
            <w:noProof/>
          </w:rPr>
          <w:tab/>
        </w:r>
        <w:r w:rsidR="0047004F" w:rsidDel="00C401FA">
          <w:rPr>
            <w:noProof/>
          </w:rPr>
          <w:delText>5</w:delText>
        </w:r>
      </w:del>
    </w:p>
    <w:p w14:paraId="62E9E4C3" w14:textId="57A0C3ED" w:rsidR="00743AFC" w:rsidDel="00C401FA" w:rsidRDefault="00743AFC">
      <w:pPr>
        <w:pStyle w:val="TableofFigures"/>
        <w:tabs>
          <w:tab w:val="right" w:leader="dot" w:pos="10070"/>
        </w:tabs>
        <w:rPr>
          <w:del w:id="210" w:author="Chris Satterlee" w:date="2019-05-15T13:14:00Z"/>
          <w:rFonts w:asciiTheme="minorHAnsi" w:eastAsiaTheme="minorEastAsia" w:hAnsiTheme="minorHAnsi" w:cstheme="minorBidi"/>
          <w:noProof/>
          <w:szCs w:val="24"/>
          <w:lang w:eastAsia="ja-JP"/>
        </w:rPr>
      </w:pPr>
      <w:del w:id="211" w:author="Chris Satterlee" w:date="2019-05-15T13:14:00Z">
        <w:r w:rsidDel="00C401FA">
          <w:rPr>
            <w:noProof/>
          </w:rPr>
          <w:delText>Figure 2</w:delText>
        </w:r>
        <w:r w:rsidDel="00C401FA">
          <w:rPr>
            <w:noProof/>
          </w:rPr>
          <w:noBreakHyphen/>
          <w:delText>2: DS18B20 Waterproof Probe with Cable</w:delText>
        </w:r>
        <w:r w:rsidDel="00C401FA">
          <w:rPr>
            <w:noProof/>
          </w:rPr>
          <w:tab/>
        </w:r>
        <w:r w:rsidR="0047004F" w:rsidDel="00C401FA">
          <w:rPr>
            <w:noProof/>
          </w:rPr>
          <w:delText>5</w:delText>
        </w:r>
      </w:del>
    </w:p>
    <w:p w14:paraId="41F9F18B" w14:textId="21FA01B3" w:rsidR="00743AFC" w:rsidDel="00C401FA" w:rsidRDefault="00743AFC">
      <w:pPr>
        <w:pStyle w:val="TableofFigures"/>
        <w:tabs>
          <w:tab w:val="right" w:leader="dot" w:pos="10070"/>
        </w:tabs>
        <w:rPr>
          <w:del w:id="212" w:author="Chris Satterlee" w:date="2019-05-15T13:14:00Z"/>
          <w:rFonts w:asciiTheme="minorHAnsi" w:eastAsiaTheme="minorEastAsia" w:hAnsiTheme="minorHAnsi" w:cstheme="minorBidi"/>
          <w:noProof/>
          <w:szCs w:val="24"/>
          <w:lang w:eastAsia="ja-JP"/>
        </w:rPr>
      </w:pPr>
      <w:del w:id="213" w:author="Chris Satterlee" w:date="2019-05-15T13:14:00Z">
        <w:r w:rsidDel="00C401FA">
          <w:rPr>
            <w:noProof/>
          </w:rPr>
          <w:delText>Figure 2</w:delText>
        </w:r>
        <w:r w:rsidDel="00C401FA">
          <w:rPr>
            <w:noProof/>
          </w:rPr>
          <w:noBreakHyphen/>
          <w:delText>3: Connections for a Single DS18B20</w:delText>
        </w:r>
        <w:r w:rsidDel="00C401FA">
          <w:rPr>
            <w:noProof/>
          </w:rPr>
          <w:tab/>
        </w:r>
        <w:r w:rsidR="0047004F" w:rsidDel="00C401FA">
          <w:rPr>
            <w:noProof/>
          </w:rPr>
          <w:delText>6</w:delText>
        </w:r>
      </w:del>
    </w:p>
    <w:p w14:paraId="2CB44022" w14:textId="299C51D5" w:rsidR="00743AFC" w:rsidDel="00C401FA" w:rsidRDefault="00743AFC">
      <w:pPr>
        <w:pStyle w:val="TableofFigures"/>
        <w:tabs>
          <w:tab w:val="right" w:leader="dot" w:pos="10070"/>
        </w:tabs>
        <w:rPr>
          <w:del w:id="214" w:author="Chris Satterlee" w:date="2019-05-15T13:14:00Z"/>
          <w:rFonts w:asciiTheme="minorHAnsi" w:eastAsiaTheme="minorEastAsia" w:hAnsiTheme="minorHAnsi" w:cstheme="minorBidi"/>
          <w:noProof/>
          <w:szCs w:val="24"/>
          <w:lang w:eastAsia="ja-JP"/>
        </w:rPr>
      </w:pPr>
      <w:del w:id="215" w:author="Chris Satterlee" w:date="2019-05-15T13:14:00Z">
        <w:r w:rsidDel="00C401FA">
          <w:rPr>
            <w:noProof/>
          </w:rPr>
          <w:delText>Figure 2</w:delText>
        </w:r>
        <w:r w:rsidDel="00C401FA">
          <w:rPr>
            <w:noProof/>
          </w:rPr>
          <w:noBreakHyphen/>
          <w:delText>4: PCB connections</w:delText>
        </w:r>
        <w:r w:rsidDel="00C401FA">
          <w:rPr>
            <w:noProof/>
          </w:rPr>
          <w:tab/>
        </w:r>
        <w:r w:rsidR="0047004F" w:rsidDel="00C401FA">
          <w:rPr>
            <w:noProof/>
          </w:rPr>
          <w:delText>7</w:delText>
        </w:r>
      </w:del>
    </w:p>
    <w:p w14:paraId="1A0D1BA4" w14:textId="77C48984" w:rsidR="00743AFC" w:rsidDel="00C401FA" w:rsidRDefault="00743AFC">
      <w:pPr>
        <w:pStyle w:val="TableofFigures"/>
        <w:tabs>
          <w:tab w:val="right" w:leader="dot" w:pos="10070"/>
        </w:tabs>
        <w:rPr>
          <w:del w:id="216" w:author="Chris Satterlee" w:date="2019-05-15T13:14:00Z"/>
          <w:rFonts w:asciiTheme="minorHAnsi" w:eastAsiaTheme="minorEastAsia" w:hAnsiTheme="minorHAnsi" w:cstheme="minorBidi"/>
          <w:noProof/>
          <w:szCs w:val="24"/>
          <w:lang w:eastAsia="ja-JP"/>
        </w:rPr>
      </w:pPr>
      <w:del w:id="217" w:author="Chris Satterlee" w:date="2019-05-15T13:14:00Z">
        <w:r w:rsidDel="00C401FA">
          <w:rPr>
            <w:noProof/>
          </w:rPr>
          <w:delText>Figure 2</w:delText>
        </w:r>
        <w:r w:rsidDel="00C401FA">
          <w:rPr>
            <w:noProof/>
          </w:rPr>
          <w:noBreakHyphen/>
          <w:delText>5: Connecting Additional DS18B20s</w:delText>
        </w:r>
        <w:r w:rsidDel="00C401FA">
          <w:rPr>
            <w:noProof/>
          </w:rPr>
          <w:tab/>
        </w:r>
        <w:r w:rsidR="0047004F" w:rsidDel="00C401FA">
          <w:rPr>
            <w:noProof/>
          </w:rPr>
          <w:delText>7</w:delText>
        </w:r>
      </w:del>
    </w:p>
    <w:p w14:paraId="03EA1A67" w14:textId="70E84D9C" w:rsidR="00743AFC" w:rsidDel="00C401FA" w:rsidRDefault="00743AFC">
      <w:pPr>
        <w:pStyle w:val="TableofFigures"/>
        <w:tabs>
          <w:tab w:val="right" w:leader="dot" w:pos="10070"/>
        </w:tabs>
        <w:rPr>
          <w:del w:id="218" w:author="Chris Satterlee" w:date="2019-05-15T13:14:00Z"/>
          <w:rFonts w:asciiTheme="minorHAnsi" w:eastAsiaTheme="minorEastAsia" w:hAnsiTheme="minorHAnsi" w:cstheme="minorBidi"/>
          <w:noProof/>
          <w:szCs w:val="24"/>
          <w:lang w:eastAsia="ja-JP"/>
        </w:rPr>
      </w:pPr>
      <w:del w:id="219" w:author="Chris Satterlee" w:date="2019-05-15T13:14:00Z">
        <w:r w:rsidDel="00C401FA">
          <w:rPr>
            <w:noProof/>
          </w:rPr>
          <w:delText>Figure 3</w:delText>
        </w:r>
        <w:r w:rsidDel="00C401FA">
          <w:rPr>
            <w:noProof/>
          </w:rPr>
          <w:noBreakHyphen/>
          <w:delText>1: Pyranometer connections</w:delText>
        </w:r>
        <w:r w:rsidDel="00C401FA">
          <w:rPr>
            <w:noProof/>
          </w:rPr>
          <w:tab/>
        </w:r>
        <w:r w:rsidR="0047004F" w:rsidDel="00C401FA">
          <w:rPr>
            <w:noProof/>
          </w:rPr>
          <w:delText>12</w:delText>
        </w:r>
      </w:del>
    </w:p>
    <w:p w14:paraId="7F1249BA" w14:textId="002BDBF8" w:rsidR="001440CE" w:rsidRDefault="001440CE" w:rsidP="00F44939">
      <w:r>
        <w:fldChar w:fldCharType="end"/>
      </w:r>
    </w:p>
    <w:p w14:paraId="7C259B8C" w14:textId="77777777" w:rsidR="00CE3537" w:rsidRDefault="00CE3537">
      <w:pPr>
        <w:pStyle w:val="TableofFigures"/>
        <w:tabs>
          <w:tab w:val="right" w:leader="dot" w:pos="9730"/>
        </w:tabs>
        <w:rPr>
          <w:b/>
          <w:sz w:val="28"/>
          <w:szCs w:val="28"/>
        </w:rPr>
      </w:pPr>
    </w:p>
    <w:p w14:paraId="59BF40C5" w14:textId="0839A036" w:rsidR="00E04C30" w:rsidRDefault="00404331" w:rsidP="00404331">
      <w:pPr>
        <w:pStyle w:val="Heading1"/>
      </w:pPr>
      <w:bookmarkStart w:id="220" w:name="_Toc9092996"/>
      <w:r>
        <w:lastRenderedPageBreak/>
        <w:t>Introduction</w:t>
      </w:r>
      <w:bookmarkEnd w:id="220"/>
    </w:p>
    <w:p w14:paraId="25C3F9EE" w14:textId="1DB39204" w:rsidR="00404331" w:rsidRDefault="00404331" w:rsidP="00404331">
      <w:r>
        <w:t>This document describes how to build and add optional environmental sensors to the IV Swinger 2 curve tracer.</w:t>
      </w:r>
    </w:p>
    <w:p w14:paraId="77CF9A7C" w14:textId="77777777" w:rsidR="00404331" w:rsidRDefault="00404331" w:rsidP="00404331"/>
    <w:p w14:paraId="75981A7C" w14:textId="5B452225" w:rsidR="00333D70" w:rsidRDefault="00333D70" w:rsidP="00404331">
      <w:r>
        <w:t>The currently</w:t>
      </w:r>
      <w:r w:rsidR="00404331">
        <w:t xml:space="preserve"> supported sensors are</w:t>
      </w:r>
      <w:r>
        <w:t>:</w:t>
      </w:r>
      <w:r>
        <w:br/>
      </w:r>
      <w:r w:rsidR="00404331">
        <w:t xml:space="preserve"> </w:t>
      </w:r>
    </w:p>
    <w:p w14:paraId="61418FDB" w14:textId="5254E5A0" w:rsidR="00333D70" w:rsidRDefault="00404331" w:rsidP="007D6D6B">
      <w:pPr>
        <w:pStyle w:val="ListParagraph"/>
        <w:numPr>
          <w:ilvl w:val="0"/>
          <w:numId w:val="39"/>
        </w:numPr>
      </w:pPr>
      <w:r>
        <w:t>DS18B20 temperature sensors</w:t>
      </w:r>
      <w:r w:rsidR="00333D70">
        <w:br/>
      </w:r>
    </w:p>
    <w:p w14:paraId="3B7B9CC8" w14:textId="523AB830" w:rsidR="00404331" w:rsidRDefault="00333D70" w:rsidP="007D6D6B">
      <w:pPr>
        <w:pStyle w:val="ListParagraph"/>
        <w:numPr>
          <w:ilvl w:val="0"/>
          <w:numId w:val="39"/>
        </w:numPr>
      </w:pPr>
      <w:r>
        <w:t xml:space="preserve">Modified InstESRE </w:t>
      </w:r>
      <w:r w:rsidR="006545C7">
        <w:t>pyranometer (</w:t>
      </w:r>
      <w:r>
        <w:t>i</w:t>
      </w:r>
      <w:r w:rsidR="006545C7">
        <w:t>rradiance sensor</w:t>
      </w:r>
      <w:r w:rsidR="00404331">
        <w:t>)</w:t>
      </w:r>
    </w:p>
    <w:p w14:paraId="4E1DD9BC" w14:textId="77777777" w:rsidR="00404331" w:rsidRDefault="00404331" w:rsidP="00404331"/>
    <w:p w14:paraId="7D99DFC6" w14:textId="7CFC22CF" w:rsidR="00333D70" w:rsidRDefault="006545C7">
      <w:r>
        <w:t>If support for additional sensors (inclinometer? compass?) is ever added, those will also be covered in this document</w:t>
      </w:r>
      <w:r w:rsidR="00333D70">
        <w:t>.</w:t>
      </w:r>
      <w:r>
        <w:t xml:space="preserve"> However, there are currently no plans for sensors other than the two listed above.</w:t>
      </w:r>
    </w:p>
    <w:p w14:paraId="6A36DFB4" w14:textId="2F93ADB0" w:rsidR="00404331" w:rsidRPr="00404331" w:rsidRDefault="00404331" w:rsidP="00404331"/>
    <w:p w14:paraId="4E7F2133" w14:textId="6B0638FC" w:rsidR="00326701" w:rsidRDefault="00404331" w:rsidP="00404331">
      <w:pPr>
        <w:pStyle w:val="Heading1"/>
      </w:pPr>
      <w:bookmarkStart w:id="221" w:name="_Toc9092997"/>
      <w:r>
        <w:lastRenderedPageBreak/>
        <w:t>DS18B20 Temperature Sensors</w:t>
      </w:r>
      <w:bookmarkEnd w:id="221"/>
    </w:p>
    <w:p w14:paraId="03338208" w14:textId="2819C511" w:rsidR="00404331" w:rsidRPr="00404331" w:rsidRDefault="00404331" w:rsidP="00404331">
      <w:pPr>
        <w:ind w:left="116"/>
        <w:rPr>
          <w:spacing w:val="-1"/>
          <w:szCs w:val="24"/>
        </w:rPr>
      </w:pPr>
      <w:r>
        <w:rPr>
          <w:spacing w:val="-1"/>
          <w:szCs w:val="24"/>
        </w:rPr>
        <w:t xml:space="preserve">The DS18B20 is an inexpensive temperature sensor that can be purchased for less than $2 on Amazon, eBay, and other places. It comes in a TO-92-3 package that looks just like a discrete transistor as seen in </w:t>
      </w:r>
      <w:r>
        <w:rPr>
          <w:spacing w:val="-1"/>
          <w:szCs w:val="24"/>
        </w:rPr>
        <w:fldChar w:fldCharType="begin"/>
      </w:r>
      <w:r>
        <w:rPr>
          <w:spacing w:val="-1"/>
          <w:szCs w:val="24"/>
        </w:rPr>
        <w:instrText xml:space="preserve"> REF _Ref393707953 \h </w:instrText>
      </w:r>
      <w:r>
        <w:rPr>
          <w:spacing w:val="-1"/>
          <w:szCs w:val="24"/>
        </w:rPr>
      </w:r>
      <w:r>
        <w:rPr>
          <w:spacing w:val="-1"/>
          <w:szCs w:val="24"/>
        </w:rPr>
        <w:fldChar w:fldCharType="separate"/>
      </w:r>
      <w:r w:rsidR="009513FF">
        <w:t xml:space="preserve">Figure </w:t>
      </w:r>
      <w:r w:rsidR="009513FF">
        <w:rPr>
          <w:noProof/>
        </w:rPr>
        <w:t>2</w:t>
      </w:r>
      <w:r w:rsidR="009513FF">
        <w:noBreakHyphen/>
      </w:r>
      <w:r w:rsidR="009513FF">
        <w:rPr>
          <w:noProof/>
        </w:rPr>
        <w:t>1</w:t>
      </w:r>
      <w:r>
        <w:rPr>
          <w:spacing w:val="-1"/>
          <w:szCs w:val="24"/>
        </w:rPr>
        <w:fldChar w:fldCharType="end"/>
      </w:r>
      <w:r>
        <w:rPr>
          <w:spacing w:val="-1"/>
          <w:szCs w:val="24"/>
        </w:rPr>
        <w:t xml:space="preserve"> </w:t>
      </w:r>
      <w:r>
        <w:rPr>
          <w:spacing w:val="-1"/>
          <w:szCs w:val="24"/>
        </w:rPr>
        <w:fldChar w:fldCharType="begin"/>
      </w:r>
      <w:r>
        <w:rPr>
          <w:spacing w:val="-1"/>
          <w:szCs w:val="24"/>
        </w:rPr>
        <w:instrText xml:space="preserve"> REF _Ref393707961 \p \h </w:instrText>
      </w:r>
      <w:r>
        <w:rPr>
          <w:spacing w:val="-1"/>
          <w:szCs w:val="24"/>
        </w:rPr>
      </w:r>
      <w:r>
        <w:rPr>
          <w:spacing w:val="-1"/>
          <w:szCs w:val="24"/>
        </w:rPr>
        <w:fldChar w:fldCharType="separate"/>
      </w:r>
      <w:r w:rsidR="009513FF">
        <w:rPr>
          <w:spacing w:val="-1"/>
          <w:szCs w:val="24"/>
        </w:rPr>
        <w:t>below</w:t>
      </w:r>
      <w:r>
        <w:rPr>
          <w:spacing w:val="-1"/>
          <w:szCs w:val="24"/>
        </w:rPr>
        <w:fldChar w:fldCharType="end"/>
      </w:r>
      <w:r>
        <w:rPr>
          <w:spacing w:val="-1"/>
          <w:szCs w:val="24"/>
        </w:rPr>
        <w:t>.</w:t>
      </w:r>
    </w:p>
    <w:tbl>
      <w:tblPr>
        <w:tblStyle w:val="TableGrid"/>
        <w:tblW w:w="0" w:type="auto"/>
        <w:tblInd w:w="1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0"/>
      </w:tblGrid>
      <w:tr w:rsidR="00404331" w14:paraId="58D5342C" w14:textId="77777777" w:rsidTr="00404331">
        <w:tc>
          <w:tcPr>
            <w:tcW w:w="10296" w:type="dxa"/>
          </w:tcPr>
          <w:p w14:paraId="05BA582C" w14:textId="4B0240D4" w:rsidR="00404331" w:rsidRDefault="00404331" w:rsidP="00404331">
            <w:pPr>
              <w:keepNext/>
              <w:rPr>
                <w:szCs w:val="24"/>
              </w:rPr>
            </w:pPr>
            <w:r>
              <w:rPr>
                <w:noProof/>
                <w:szCs w:val="24"/>
              </w:rPr>
              <w:drawing>
                <wp:inline distT="0" distB="0" distL="0" distR="0" wp14:anchorId="307DD38B" wp14:editId="40FE81B4">
                  <wp:extent cx="1693333" cy="1662087"/>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20 at 12.05.46 PM.png"/>
                          <pic:cNvPicPr/>
                        </pic:nvPicPr>
                        <pic:blipFill>
                          <a:blip r:embed="rId11">
                            <a:extLst>
                              <a:ext uri="{28A0092B-C50C-407E-A947-70E740481C1C}">
                                <a14:useLocalDpi xmlns:a14="http://schemas.microsoft.com/office/drawing/2010/main" val="0"/>
                              </a:ext>
                            </a:extLst>
                          </a:blip>
                          <a:stretch>
                            <a:fillRect/>
                          </a:stretch>
                        </pic:blipFill>
                        <pic:spPr>
                          <a:xfrm>
                            <a:off x="0" y="0"/>
                            <a:ext cx="1694639" cy="1663369"/>
                          </a:xfrm>
                          <a:prstGeom prst="rect">
                            <a:avLst/>
                          </a:prstGeom>
                        </pic:spPr>
                      </pic:pic>
                    </a:graphicData>
                  </a:graphic>
                </wp:inline>
              </w:drawing>
            </w:r>
          </w:p>
        </w:tc>
      </w:tr>
    </w:tbl>
    <w:p w14:paraId="1C3FDF8B" w14:textId="637DF1BD" w:rsidR="00456A0D" w:rsidRDefault="00404331" w:rsidP="00404331">
      <w:pPr>
        <w:pStyle w:val="Caption"/>
      </w:pPr>
      <w:bookmarkStart w:id="222" w:name="_Ref393707953"/>
      <w:bookmarkStart w:id="223" w:name="_Ref393707961"/>
      <w:bookmarkStart w:id="224" w:name="_Toc9093030"/>
      <w:r>
        <w:t xml:space="preserve">Figure </w:t>
      </w:r>
      <w:ins w:id="225" w:author="Chris Satterlee" w:date="2019-05-15T13:13:00Z">
        <w:r w:rsidR="00B94902">
          <w:fldChar w:fldCharType="begin"/>
        </w:r>
        <w:r w:rsidR="00B94902">
          <w:instrText xml:space="preserve"> STYLEREF 1 \s </w:instrText>
        </w:r>
      </w:ins>
      <w:r w:rsidR="00B94902">
        <w:fldChar w:fldCharType="separate"/>
      </w:r>
      <w:r w:rsidR="009513FF">
        <w:rPr>
          <w:noProof/>
        </w:rPr>
        <w:t>2</w:t>
      </w:r>
      <w:ins w:id="226" w:author="Chris Satterlee" w:date="2019-05-15T13:13:00Z">
        <w:r w:rsidR="00B94902">
          <w:fldChar w:fldCharType="end"/>
        </w:r>
        <w:r w:rsidR="00B94902">
          <w:noBreakHyphen/>
        </w:r>
        <w:r w:rsidR="00B94902">
          <w:fldChar w:fldCharType="begin"/>
        </w:r>
        <w:r w:rsidR="00B94902">
          <w:instrText xml:space="preserve"> SEQ Figure \* ARABIC \s 1 </w:instrText>
        </w:r>
      </w:ins>
      <w:r w:rsidR="00B94902">
        <w:fldChar w:fldCharType="separate"/>
      </w:r>
      <w:ins w:id="227" w:author="Chris Satterlee" w:date="2019-05-18T17:29:00Z">
        <w:r w:rsidR="009513FF">
          <w:rPr>
            <w:noProof/>
          </w:rPr>
          <w:t>1</w:t>
        </w:r>
      </w:ins>
      <w:ins w:id="228" w:author="Chris Satterlee" w:date="2019-05-15T13:13:00Z">
        <w:r w:rsidR="00B94902">
          <w:fldChar w:fldCharType="end"/>
        </w:r>
      </w:ins>
      <w:del w:id="229" w:author="Chris Satterlee" w:date="2019-05-15T13:11:00Z">
        <w:r w:rsidR="00053AFD" w:rsidDel="00B94902">
          <w:fldChar w:fldCharType="begin"/>
        </w:r>
        <w:r w:rsidR="00053AFD" w:rsidDel="00B94902">
          <w:delInstrText xml:space="preserve"> STYLEREF 1 \s </w:delInstrText>
        </w:r>
        <w:r w:rsidR="00053AFD" w:rsidDel="00B94902">
          <w:fldChar w:fldCharType="separate"/>
        </w:r>
        <w:r w:rsidR="0047004F" w:rsidDel="00B94902">
          <w:rPr>
            <w:noProof/>
          </w:rPr>
          <w:delText>2</w:delText>
        </w:r>
        <w:r w:rsidR="00053AFD" w:rsidDel="00B94902">
          <w:fldChar w:fldCharType="end"/>
        </w:r>
        <w:r w:rsidR="00053AFD" w:rsidDel="00B94902">
          <w:noBreakHyphen/>
        </w:r>
        <w:r w:rsidR="00053AFD" w:rsidDel="00B94902">
          <w:fldChar w:fldCharType="begin"/>
        </w:r>
        <w:r w:rsidR="00053AFD" w:rsidDel="00B94902">
          <w:delInstrText xml:space="preserve"> SEQ Figure \* ARABIC \s 1 </w:delInstrText>
        </w:r>
        <w:r w:rsidR="00053AFD" w:rsidDel="00B94902">
          <w:fldChar w:fldCharType="separate"/>
        </w:r>
        <w:r w:rsidR="0047004F" w:rsidDel="00B94902">
          <w:rPr>
            <w:noProof/>
          </w:rPr>
          <w:delText>1</w:delText>
        </w:r>
        <w:r w:rsidR="00053AFD" w:rsidDel="00B94902">
          <w:fldChar w:fldCharType="end"/>
        </w:r>
      </w:del>
      <w:bookmarkEnd w:id="222"/>
      <w:r>
        <w:t>: DS18B20 Sensor</w:t>
      </w:r>
      <w:bookmarkEnd w:id="223"/>
      <w:bookmarkEnd w:id="224"/>
    </w:p>
    <w:tbl>
      <w:tblPr>
        <w:tblStyle w:val="TableGrid"/>
        <w:tblW w:w="0" w:type="auto"/>
        <w:tblInd w:w="1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0"/>
      </w:tblGrid>
      <w:tr w:rsidR="00456A0D" w14:paraId="0DDA81C6" w14:textId="77777777" w:rsidTr="00456A0D">
        <w:tc>
          <w:tcPr>
            <w:tcW w:w="10296" w:type="dxa"/>
          </w:tcPr>
          <w:p w14:paraId="3012EE92" w14:textId="4B827E1C" w:rsidR="00404331" w:rsidRDefault="00404331" w:rsidP="00404331">
            <w:pPr>
              <w:jc w:val="left"/>
            </w:pPr>
            <w:r>
              <w:t xml:space="preserve">It may also be purchased encapsulated in a waterproof enclosure with a 1-meter, 2-meter or 3-meter cable for not much more money than the device alone. These are abundant on Amazon and eBay. See </w:t>
            </w:r>
            <w:r>
              <w:fldChar w:fldCharType="begin"/>
            </w:r>
            <w:r>
              <w:instrText xml:space="preserve"> REF _Ref393716228 \h </w:instrText>
            </w:r>
            <w:r>
              <w:fldChar w:fldCharType="separate"/>
            </w:r>
            <w:r w:rsidR="009513FF">
              <w:t xml:space="preserve">Figure </w:t>
            </w:r>
            <w:r w:rsidR="009513FF">
              <w:rPr>
                <w:noProof/>
              </w:rPr>
              <w:t>2</w:t>
            </w:r>
            <w:r w:rsidR="009513FF">
              <w:noBreakHyphen/>
            </w:r>
            <w:r w:rsidR="009513FF">
              <w:rPr>
                <w:noProof/>
              </w:rPr>
              <w:t>2</w:t>
            </w:r>
            <w:r>
              <w:fldChar w:fldCharType="end"/>
            </w:r>
            <w:r>
              <w:t xml:space="preserve"> </w:t>
            </w:r>
            <w:r>
              <w:fldChar w:fldCharType="begin"/>
            </w:r>
            <w:r>
              <w:instrText xml:space="preserve"> REF _Ref393716233 \p \h </w:instrText>
            </w:r>
            <w:r>
              <w:fldChar w:fldCharType="separate"/>
            </w:r>
            <w:r w:rsidR="009513FF">
              <w:t>below</w:t>
            </w:r>
            <w:r>
              <w:fldChar w:fldCharType="end"/>
            </w:r>
            <w:r>
              <w:t>.</w:t>
            </w:r>
          </w:p>
          <w:p w14:paraId="61C1A732" w14:textId="77777777" w:rsidR="00404331" w:rsidRDefault="00404331" w:rsidP="00404331">
            <w:pPr>
              <w:jc w:val="lef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49"/>
            </w:tblGrid>
            <w:tr w:rsidR="00404331" w14:paraId="74330978" w14:textId="77777777" w:rsidTr="00404331">
              <w:tc>
                <w:tcPr>
                  <w:tcW w:w="9949" w:type="dxa"/>
                </w:tcPr>
                <w:p w14:paraId="645D8E90" w14:textId="79CFFC80" w:rsidR="00404331" w:rsidRDefault="00404331" w:rsidP="00404331">
                  <w:pPr>
                    <w:keepNext/>
                  </w:pPr>
                  <w:r>
                    <w:rPr>
                      <w:noProof/>
                    </w:rPr>
                    <w:drawing>
                      <wp:inline distT="0" distB="0" distL="0" distR="0" wp14:anchorId="09E888A1" wp14:editId="5FCC3B0D">
                        <wp:extent cx="4157134" cy="2616768"/>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20 at 12.24.03 PM.png"/>
                                <pic:cNvPicPr/>
                              </pic:nvPicPr>
                              <pic:blipFill>
                                <a:blip r:embed="rId12">
                                  <a:extLst>
                                    <a:ext uri="{28A0092B-C50C-407E-A947-70E740481C1C}">
                                      <a14:useLocalDpi xmlns:a14="http://schemas.microsoft.com/office/drawing/2010/main" val="0"/>
                                    </a:ext>
                                  </a:extLst>
                                </a:blip>
                                <a:stretch>
                                  <a:fillRect/>
                                </a:stretch>
                              </pic:blipFill>
                              <pic:spPr>
                                <a:xfrm>
                                  <a:off x="0" y="0"/>
                                  <a:ext cx="4158255" cy="2617473"/>
                                </a:xfrm>
                                <a:prstGeom prst="rect">
                                  <a:avLst/>
                                </a:prstGeom>
                              </pic:spPr>
                            </pic:pic>
                          </a:graphicData>
                        </a:graphic>
                      </wp:inline>
                    </w:drawing>
                  </w:r>
                </w:p>
              </w:tc>
            </w:tr>
          </w:tbl>
          <w:p w14:paraId="22104BBB" w14:textId="7A668315" w:rsidR="00404331" w:rsidRDefault="00404331" w:rsidP="00404331">
            <w:pPr>
              <w:pStyle w:val="Caption"/>
            </w:pPr>
            <w:bookmarkStart w:id="230" w:name="_Ref393716228"/>
            <w:bookmarkStart w:id="231" w:name="_Ref393716233"/>
            <w:bookmarkStart w:id="232" w:name="_Toc9093031"/>
            <w:r>
              <w:t xml:space="preserve">Figure </w:t>
            </w:r>
            <w:ins w:id="233" w:author="Chris Satterlee" w:date="2019-05-15T13:13:00Z">
              <w:r w:rsidR="00B94902">
                <w:fldChar w:fldCharType="begin"/>
              </w:r>
              <w:r w:rsidR="00B94902">
                <w:instrText xml:space="preserve"> STYLEREF 1 \s </w:instrText>
              </w:r>
            </w:ins>
            <w:r w:rsidR="00B94902">
              <w:fldChar w:fldCharType="separate"/>
            </w:r>
            <w:r w:rsidR="009513FF">
              <w:rPr>
                <w:noProof/>
              </w:rPr>
              <w:t>2</w:t>
            </w:r>
            <w:ins w:id="234" w:author="Chris Satterlee" w:date="2019-05-15T13:13:00Z">
              <w:r w:rsidR="00B94902">
                <w:fldChar w:fldCharType="end"/>
              </w:r>
              <w:r w:rsidR="00B94902">
                <w:noBreakHyphen/>
              </w:r>
              <w:r w:rsidR="00B94902">
                <w:fldChar w:fldCharType="begin"/>
              </w:r>
              <w:r w:rsidR="00B94902">
                <w:instrText xml:space="preserve"> SEQ Figure \* ARABIC \s 1 </w:instrText>
              </w:r>
            </w:ins>
            <w:r w:rsidR="00B94902">
              <w:fldChar w:fldCharType="separate"/>
            </w:r>
            <w:ins w:id="235" w:author="Chris Satterlee" w:date="2019-05-18T17:29:00Z">
              <w:r w:rsidR="009513FF">
                <w:rPr>
                  <w:noProof/>
                </w:rPr>
                <w:t>2</w:t>
              </w:r>
            </w:ins>
            <w:ins w:id="236" w:author="Chris Satterlee" w:date="2019-05-15T13:13:00Z">
              <w:r w:rsidR="00B94902">
                <w:fldChar w:fldCharType="end"/>
              </w:r>
            </w:ins>
            <w:del w:id="237" w:author="Chris Satterlee" w:date="2019-05-15T13:11:00Z">
              <w:r w:rsidR="00053AFD" w:rsidDel="00B94902">
                <w:fldChar w:fldCharType="begin"/>
              </w:r>
              <w:r w:rsidR="00053AFD" w:rsidDel="00B94902">
                <w:delInstrText xml:space="preserve"> STYLEREF 1 \s </w:delInstrText>
              </w:r>
              <w:r w:rsidR="00053AFD" w:rsidDel="00B94902">
                <w:fldChar w:fldCharType="separate"/>
              </w:r>
              <w:r w:rsidR="0047004F" w:rsidDel="00B94902">
                <w:rPr>
                  <w:noProof/>
                </w:rPr>
                <w:delText>2</w:delText>
              </w:r>
              <w:r w:rsidR="00053AFD" w:rsidDel="00B94902">
                <w:fldChar w:fldCharType="end"/>
              </w:r>
              <w:r w:rsidR="00053AFD" w:rsidDel="00B94902">
                <w:noBreakHyphen/>
              </w:r>
              <w:r w:rsidR="00053AFD" w:rsidDel="00B94902">
                <w:fldChar w:fldCharType="begin"/>
              </w:r>
              <w:r w:rsidR="00053AFD" w:rsidDel="00B94902">
                <w:delInstrText xml:space="preserve"> SEQ Figure \* ARABIC \s 1 </w:delInstrText>
              </w:r>
              <w:r w:rsidR="00053AFD" w:rsidDel="00B94902">
                <w:fldChar w:fldCharType="separate"/>
              </w:r>
              <w:r w:rsidR="0047004F" w:rsidDel="00B94902">
                <w:rPr>
                  <w:noProof/>
                </w:rPr>
                <w:delText>2</w:delText>
              </w:r>
              <w:r w:rsidR="00053AFD" w:rsidDel="00B94902">
                <w:fldChar w:fldCharType="end"/>
              </w:r>
            </w:del>
            <w:bookmarkEnd w:id="230"/>
            <w:r>
              <w:t>: DS18B20 Waterproof Probe with Cable</w:t>
            </w:r>
            <w:bookmarkEnd w:id="231"/>
            <w:bookmarkEnd w:id="232"/>
          </w:p>
          <w:p w14:paraId="6635FDF4" w14:textId="77777777" w:rsidR="00404331" w:rsidRDefault="00404331" w:rsidP="00404331"/>
          <w:p w14:paraId="4F7A25EE" w14:textId="77777777" w:rsidR="00404331" w:rsidRDefault="00404331" w:rsidP="00404331">
            <w:pPr>
              <w:jc w:val="left"/>
            </w:pPr>
            <w:r>
              <w:t>In addition to being inexpensive and readily available, the DS18B20 has the following desirable characteristics:</w:t>
            </w:r>
          </w:p>
          <w:p w14:paraId="44DEF543" w14:textId="77777777" w:rsidR="00404331" w:rsidRDefault="00404331" w:rsidP="00404331">
            <w:pPr>
              <w:jc w:val="left"/>
            </w:pPr>
          </w:p>
          <w:p w14:paraId="71C92B99" w14:textId="4F57529B" w:rsidR="00404331" w:rsidRDefault="00404331" w:rsidP="00404331">
            <w:pPr>
              <w:numPr>
                <w:ilvl w:val="0"/>
                <w:numId w:val="35"/>
              </w:numPr>
              <w:shd w:val="clear" w:color="auto" w:fill="FFFFFF"/>
              <w:spacing w:before="60" w:after="100" w:afterAutospacing="1"/>
              <w:jc w:val="left"/>
            </w:pPr>
            <w:r>
              <w:t>Only one Arduino signal pin is needed</w:t>
            </w:r>
          </w:p>
          <w:p w14:paraId="4D9A861D" w14:textId="77777777" w:rsidR="00404331" w:rsidRDefault="00404331" w:rsidP="00404331">
            <w:pPr>
              <w:numPr>
                <w:ilvl w:val="0"/>
                <w:numId w:val="35"/>
              </w:numPr>
              <w:shd w:val="clear" w:color="auto" w:fill="FFFFFF"/>
              <w:spacing w:before="60" w:after="100" w:afterAutospacing="1"/>
              <w:jc w:val="left"/>
            </w:pPr>
            <w:r>
              <w:t>Multiple temperature sensors may be connected to the same one-wire interface</w:t>
            </w:r>
          </w:p>
          <w:p w14:paraId="3C17F85A" w14:textId="77777777" w:rsidR="00404331" w:rsidRDefault="00404331" w:rsidP="00404331">
            <w:pPr>
              <w:numPr>
                <w:ilvl w:val="0"/>
                <w:numId w:val="35"/>
              </w:numPr>
              <w:shd w:val="clear" w:color="auto" w:fill="FFFFFF"/>
              <w:spacing w:before="60" w:after="100" w:afterAutospacing="1"/>
              <w:jc w:val="left"/>
            </w:pPr>
            <w:r>
              <w:t>Arduino library code is available</w:t>
            </w:r>
          </w:p>
          <w:p w14:paraId="7E9F6B29" w14:textId="77777777" w:rsidR="00404331" w:rsidRDefault="00404331" w:rsidP="00404331">
            <w:pPr>
              <w:numPr>
                <w:ilvl w:val="0"/>
                <w:numId w:val="35"/>
              </w:numPr>
              <w:shd w:val="clear" w:color="auto" w:fill="FFFFFF"/>
              <w:spacing w:before="60" w:after="100" w:afterAutospacing="1"/>
              <w:jc w:val="left"/>
            </w:pPr>
            <w:r>
              <w:t>Accuracy is more than adequate</w:t>
            </w:r>
          </w:p>
          <w:p w14:paraId="7EC83156" w14:textId="3FE9EDCC" w:rsidR="00404331" w:rsidRDefault="00404331" w:rsidP="00404331">
            <w:pPr>
              <w:pStyle w:val="Heading2"/>
              <w:jc w:val="left"/>
              <w:outlineLvl w:val="1"/>
            </w:pPr>
            <w:bookmarkStart w:id="238" w:name="_Ref393725368"/>
            <w:bookmarkStart w:id="239" w:name="_Toc9092998"/>
            <w:r>
              <w:lastRenderedPageBreak/>
              <w:t>Connections</w:t>
            </w:r>
            <w:bookmarkEnd w:id="238"/>
            <w:bookmarkEnd w:id="239"/>
          </w:p>
          <w:p w14:paraId="52956B06" w14:textId="781BC068" w:rsidR="00602BD7" w:rsidRPr="00D10003" w:rsidRDefault="007E7E84" w:rsidP="007D6D6B">
            <w:pPr>
              <w:pStyle w:val="Heading3"/>
              <w:outlineLvl w:val="2"/>
            </w:pPr>
            <w:bookmarkStart w:id="240" w:name="_Toc9092999"/>
            <w:r>
              <w:t>Connecting One DS18B20 to IV Swinger 2 (PermaProto-based)</w:t>
            </w:r>
            <w:bookmarkEnd w:id="240"/>
          </w:p>
          <w:p w14:paraId="1357758F" w14:textId="13663912" w:rsidR="00404331" w:rsidRDefault="00404331" w:rsidP="00404331">
            <w:pPr>
              <w:jc w:val="left"/>
            </w:pPr>
            <w:r>
              <w:t xml:space="preserve">The connections that must be made in order for one DS18B20 to be detected and its temperature read by the IV Swinger 2 software are shown in </w:t>
            </w:r>
            <w:r>
              <w:fldChar w:fldCharType="begin"/>
            </w:r>
            <w:r>
              <w:instrText xml:space="preserve"> REF _Ref393719191 \h </w:instrText>
            </w:r>
            <w:r>
              <w:fldChar w:fldCharType="separate"/>
            </w:r>
            <w:r w:rsidR="009513FF">
              <w:t xml:space="preserve">Figure </w:t>
            </w:r>
            <w:r w:rsidR="009513FF">
              <w:rPr>
                <w:noProof/>
              </w:rPr>
              <w:t>2</w:t>
            </w:r>
            <w:r w:rsidR="009513FF">
              <w:noBreakHyphen/>
            </w:r>
            <w:r w:rsidR="009513FF">
              <w:rPr>
                <w:noProof/>
              </w:rPr>
              <w:t>3</w:t>
            </w:r>
            <w:r>
              <w:fldChar w:fldCharType="end"/>
            </w:r>
            <w:r>
              <w:t xml:space="preserve"> </w:t>
            </w:r>
            <w:r>
              <w:fldChar w:fldCharType="begin"/>
            </w:r>
            <w:r>
              <w:instrText xml:space="preserve"> REF _Ref393719194 \p \h </w:instrText>
            </w:r>
            <w:r>
              <w:fldChar w:fldCharType="separate"/>
            </w:r>
            <w:r w:rsidR="009513FF">
              <w:t>below</w:t>
            </w:r>
            <w:r>
              <w:fldChar w:fldCharType="end"/>
            </w:r>
            <w:r>
              <w:t>.</w:t>
            </w:r>
          </w:p>
          <w:p w14:paraId="1D45A786" w14:textId="77777777" w:rsidR="00404331" w:rsidRDefault="00404331" w:rsidP="00404331">
            <w:pPr>
              <w:jc w:val="lef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64"/>
            </w:tblGrid>
            <w:tr w:rsidR="00404331" w14:paraId="2B8ADD85" w14:textId="77777777" w:rsidTr="00404331">
              <w:tc>
                <w:tcPr>
                  <w:tcW w:w="9949" w:type="dxa"/>
                </w:tcPr>
                <w:p w14:paraId="5572AE05" w14:textId="3397E0B5" w:rsidR="00404331" w:rsidRDefault="00404331" w:rsidP="00404331">
                  <w:pPr>
                    <w:keepNext/>
                  </w:pPr>
                  <w:r>
                    <w:rPr>
                      <w:noProof/>
                    </w:rPr>
                    <w:drawing>
                      <wp:inline distT="0" distB="0" distL="0" distR="0" wp14:anchorId="0BBC7F66" wp14:editId="39023E8F">
                        <wp:extent cx="6400800" cy="3345180"/>
                        <wp:effectExtent l="0" t="0" r="0" b="762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20 at 3.15.19 PM.png"/>
                                <pic:cNvPicPr/>
                              </pic:nvPicPr>
                              <pic:blipFill>
                                <a:blip r:embed="rId13">
                                  <a:extLst>
                                    <a:ext uri="{28A0092B-C50C-407E-A947-70E740481C1C}">
                                      <a14:useLocalDpi xmlns:a14="http://schemas.microsoft.com/office/drawing/2010/main" val="0"/>
                                    </a:ext>
                                  </a:extLst>
                                </a:blip>
                                <a:stretch>
                                  <a:fillRect/>
                                </a:stretch>
                              </pic:blipFill>
                              <pic:spPr>
                                <a:xfrm>
                                  <a:off x="0" y="0"/>
                                  <a:ext cx="6400800" cy="3345180"/>
                                </a:xfrm>
                                <a:prstGeom prst="rect">
                                  <a:avLst/>
                                </a:prstGeom>
                              </pic:spPr>
                            </pic:pic>
                          </a:graphicData>
                        </a:graphic>
                      </wp:inline>
                    </w:drawing>
                  </w:r>
                </w:p>
              </w:tc>
            </w:tr>
          </w:tbl>
          <w:p w14:paraId="334BDD42" w14:textId="5AD520A0" w:rsidR="00404331" w:rsidRDefault="00404331" w:rsidP="00404331">
            <w:pPr>
              <w:pStyle w:val="Caption"/>
            </w:pPr>
            <w:bookmarkStart w:id="241" w:name="_Ref412218164"/>
            <w:bookmarkStart w:id="242" w:name="_Ref393719191"/>
            <w:bookmarkStart w:id="243" w:name="_Ref393719194"/>
            <w:bookmarkStart w:id="244" w:name="_Toc9093032"/>
            <w:r>
              <w:t xml:space="preserve">Figure </w:t>
            </w:r>
            <w:ins w:id="245" w:author="Chris Satterlee" w:date="2019-05-15T13:13:00Z">
              <w:r w:rsidR="00B94902">
                <w:fldChar w:fldCharType="begin"/>
              </w:r>
              <w:r w:rsidR="00B94902">
                <w:instrText xml:space="preserve"> STYLEREF 1 \s </w:instrText>
              </w:r>
            </w:ins>
            <w:r w:rsidR="00B94902">
              <w:fldChar w:fldCharType="separate"/>
            </w:r>
            <w:r w:rsidR="009513FF">
              <w:rPr>
                <w:noProof/>
              </w:rPr>
              <w:t>2</w:t>
            </w:r>
            <w:ins w:id="246" w:author="Chris Satterlee" w:date="2019-05-15T13:13:00Z">
              <w:r w:rsidR="00B94902">
                <w:fldChar w:fldCharType="end"/>
              </w:r>
              <w:r w:rsidR="00B94902">
                <w:noBreakHyphen/>
              </w:r>
              <w:r w:rsidR="00B94902">
                <w:fldChar w:fldCharType="begin"/>
              </w:r>
              <w:r w:rsidR="00B94902">
                <w:instrText xml:space="preserve"> SEQ Figure \* ARABIC \s 1 </w:instrText>
              </w:r>
            </w:ins>
            <w:r w:rsidR="00B94902">
              <w:fldChar w:fldCharType="separate"/>
            </w:r>
            <w:ins w:id="247" w:author="Chris Satterlee" w:date="2019-05-18T17:29:00Z">
              <w:r w:rsidR="009513FF">
                <w:rPr>
                  <w:noProof/>
                </w:rPr>
                <w:t>3</w:t>
              </w:r>
            </w:ins>
            <w:ins w:id="248" w:author="Chris Satterlee" w:date="2019-05-15T13:13:00Z">
              <w:r w:rsidR="00B94902">
                <w:fldChar w:fldCharType="end"/>
              </w:r>
            </w:ins>
            <w:del w:id="249" w:author="Chris Satterlee" w:date="2019-05-15T13:11:00Z">
              <w:r w:rsidR="00053AFD" w:rsidDel="00B94902">
                <w:fldChar w:fldCharType="begin"/>
              </w:r>
              <w:r w:rsidR="00053AFD" w:rsidDel="00B94902">
                <w:delInstrText xml:space="preserve"> STYLEREF 1 \s </w:delInstrText>
              </w:r>
              <w:r w:rsidR="00053AFD" w:rsidDel="00B94902">
                <w:fldChar w:fldCharType="separate"/>
              </w:r>
              <w:r w:rsidR="0047004F" w:rsidDel="00B94902">
                <w:rPr>
                  <w:noProof/>
                </w:rPr>
                <w:delText>2</w:delText>
              </w:r>
              <w:r w:rsidR="00053AFD" w:rsidDel="00B94902">
                <w:fldChar w:fldCharType="end"/>
              </w:r>
              <w:r w:rsidR="00053AFD" w:rsidDel="00B94902">
                <w:noBreakHyphen/>
              </w:r>
              <w:r w:rsidR="00053AFD" w:rsidDel="00B94902">
                <w:fldChar w:fldCharType="begin"/>
              </w:r>
              <w:r w:rsidR="00053AFD" w:rsidDel="00B94902">
                <w:delInstrText xml:space="preserve"> SEQ Figure \* ARABIC \s 1 </w:delInstrText>
              </w:r>
              <w:r w:rsidR="00053AFD" w:rsidDel="00B94902">
                <w:fldChar w:fldCharType="separate"/>
              </w:r>
              <w:r w:rsidR="0047004F" w:rsidDel="00B94902">
                <w:rPr>
                  <w:noProof/>
                </w:rPr>
                <w:delText>3</w:delText>
              </w:r>
              <w:r w:rsidR="00053AFD" w:rsidDel="00B94902">
                <w:fldChar w:fldCharType="end"/>
              </w:r>
            </w:del>
            <w:bookmarkEnd w:id="241"/>
            <w:bookmarkEnd w:id="242"/>
            <w:r>
              <w:t>: Connections for a Single DS18B20</w:t>
            </w:r>
            <w:bookmarkEnd w:id="243"/>
            <w:bookmarkEnd w:id="244"/>
          </w:p>
          <w:p w14:paraId="0F1EECBF" w14:textId="30B537B4" w:rsidR="00404331" w:rsidRDefault="00404331" w:rsidP="00404331">
            <w:pPr>
              <w:jc w:val="left"/>
            </w:pPr>
            <w:r>
              <w:t xml:space="preserve">The </w:t>
            </w:r>
            <w:r w:rsidR="004F09DE">
              <w:t>data (</w:t>
            </w:r>
            <w:r>
              <w:t>yellow</w:t>
            </w:r>
            <w:r w:rsidR="004F09DE">
              <w:t>)</w:t>
            </w:r>
            <w:r>
              <w:t xml:space="preserve"> wire must connect directly to Pin 3 on the Arduino.</w:t>
            </w:r>
          </w:p>
          <w:p w14:paraId="638F5E11" w14:textId="77777777" w:rsidR="00404331" w:rsidRDefault="00404331" w:rsidP="00404331">
            <w:pPr>
              <w:jc w:val="left"/>
            </w:pPr>
          </w:p>
          <w:p w14:paraId="61414A49" w14:textId="4870A555" w:rsidR="00404331" w:rsidRDefault="00404331" w:rsidP="00404331">
            <w:pPr>
              <w:jc w:val="left"/>
            </w:pPr>
            <w:r>
              <w:t>The power (red</w:t>
            </w:r>
            <w:r w:rsidR="004F09DE">
              <w:t xml:space="preserve">) wire </w:t>
            </w:r>
            <w:r>
              <w:t>can connect anywhere that is connected to the +5V pin on the Arduino, e.g. it can be soldered to the +5V rail on the PermaProto board. Optionally, it may be connected to the +3.3V pin on the Arduino.</w:t>
            </w:r>
          </w:p>
          <w:p w14:paraId="20CBADA2" w14:textId="77777777" w:rsidR="00404331" w:rsidRDefault="00404331" w:rsidP="00404331">
            <w:pPr>
              <w:jc w:val="left"/>
            </w:pPr>
          </w:p>
          <w:p w14:paraId="0DCB427D" w14:textId="3D7B4CC8" w:rsidR="00404331" w:rsidRDefault="00404331" w:rsidP="00404331">
            <w:pPr>
              <w:jc w:val="left"/>
            </w:pPr>
            <w:r>
              <w:t>The ground (black</w:t>
            </w:r>
            <w:r w:rsidR="004F09DE">
              <w:t>) wire</w:t>
            </w:r>
            <w:r>
              <w:t xml:space="preserve"> can connect anywhere that is connected to the GND pin(s) on the Arduino, e.g. it can be soldered to the ground rail on the PermaProto board.  Or it can connect directly to the unused GND pin on the Arduino itself.</w:t>
            </w:r>
          </w:p>
          <w:p w14:paraId="49C27223" w14:textId="77777777" w:rsidR="00404331" w:rsidRDefault="00404331" w:rsidP="00404331">
            <w:pPr>
              <w:jc w:val="left"/>
            </w:pPr>
          </w:p>
          <w:p w14:paraId="26ED1B99" w14:textId="28E6099D" w:rsidR="00333D70" w:rsidRDefault="00404331" w:rsidP="00404331">
            <w:pPr>
              <w:jc w:val="left"/>
            </w:pPr>
            <w:r>
              <w:t xml:space="preserve">The 4.7kΩ resistor must be connected between the </w:t>
            </w:r>
            <w:r w:rsidR="00C92265">
              <w:t>data (</w:t>
            </w:r>
            <w:r>
              <w:t>yellow</w:t>
            </w:r>
            <w:r w:rsidR="00C92265">
              <w:t>) wire and the power (</w:t>
            </w:r>
            <w:r>
              <w:t>red</w:t>
            </w:r>
            <w:r w:rsidR="00C92265">
              <w:t>)</w:t>
            </w:r>
            <w:r>
              <w:t xml:space="preserve"> wire. This resistor may be soldered to the PermaProto board, but that is not necessary. If you are adding the DS18B20 to an already-built IV Swinger 2, it will be easier to just solder this resistor to the two wires themselves – just make sure it is protected from shorting to anything (electrical tape, shrink tubing, etc.).</w:t>
            </w:r>
            <w:ins w:id="250" w:author="Chris Satterlee" w:date="2019-05-15T13:15:00Z">
              <w:r w:rsidR="00C401FA">
                <w:t xml:space="preserve"> If a mini-plug jack is used, the resistor should be soldered to that (see section </w:t>
              </w:r>
            </w:ins>
            <w:ins w:id="251" w:author="Chris Satterlee" w:date="2019-05-15T13:16:00Z">
              <w:r w:rsidR="00C401FA">
                <w:fldChar w:fldCharType="begin"/>
              </w:r>
              <w:r w:rsidR="00C401FA">
                <w:instrText xml:space="preserve"> REF _Ref8818587 \r \h </w:instrText>
              </w:r>
            </w:ins>
            <w:r w:rsidR="00C401FA">
              <w:fldChar w:fldCharType="separate"/>
            </w:r>
            <w:ins w:id="252" w:author="Chris Satterlee" w:date="2019-05-18T17:29:00Z">
              <w:r w:rsidR="009513FF">
                <w:t>2.1.3.1</w:t>
              </w:r>
            </w:ins>
            <w:ins w:id="253" w:author="Chris Satterlee" w:date="2019-05-15T13:16:00Z">
              <w:r w:rsidR="00C401FA">
                <w:fldChar w:fldCharType="end"/>
              </w:r>
              <w:r w:rsidR="00C401FA">
                <w:t xml:space="preserve"> on page </w:t>
              </w:r>
              <w:r w:rsidR="00C401FA">
                <w:fldChar w:fldCharType="begin"/>
              </w:r>
              <w:r w:rsidR="00C401FA">
                <w:instrText xml:space="preserve"> PAGEREF _Ref8818598 \h </w:instrText>
              </w:r>
            </w:ins>
            <w:r w:rsidR="00C401FA">
              <w:fldChar w:fldCharType="separate"/>
            </w:r>
            <w:ins w:id="254" w:author="Chris Satterlee" w:date="2019-05-18T17:29:00Z">
              <w:r w:rsidR="009513FF">
                <w:rPr>
                  <w:noProof/>
                </w:rPr>
                <w:t>8</w:t>
              </w:r>
            </w:ins>
            <w:ins w:id="255" w:author="Chris Satterlee" w:date="2019-05-15T13:16:00Z">
              <w:r w:rsidR="00C401FA">
                <w:fldChar w:fldCharType="end"/>
              </w:r>
              <w:r w:rsidR="00C401FA">
                <w:t>).</w:t>
              </w:r>
            </w:ins>
          </w:p>
          <w:p w14:paraId="01A37297" w14:textId="53E0AC33" w:rsidR="007E7E84" w:rsidRDefault="007E7E84" w:rsidP="007D6D6B">
            <w:pPr>
              <w:pStyle w:val="Heading3"/>
              <w:outlineLvl w:val="2"/>
            </w:pPr>
            <w:bookmarkStart w:id="256" w:name="_Toc9093000"/>
            <w:r>
              <w:t>Connecting One DS18B20 to IV Swinger 2 (PCB-based)</w:t>
            </w:r>
            <w:bookmarkEnd w:id="256"/>
          </w:p>
          <w:p w14:paraId="1FFBFC0A" w14:textId="04365D90" w:rsidR="00602BD7" w:rsidRPr="00D10003" w:rsidRDefault="00602BD7" w:rsidP="00C401FA">
            <w:pPr>
              <w:jc w:val="left"/>
            </w:pPr>
            <w:r>
              <w:t>If your IV Swinger 2 is built using a PCB instead of a PermaProto board, the PCB is plugged into the</w:t>
            </w:r>
            <w:ins w:id="257" w:author="Chris Satterlee" w:date="2019-05-13T17:07:00Z">
              <w:r w:rsidR="007D6D6B">
                <w:t xml:space="preserve"> </w:t>
              </w:r>
            </w:ins>
            <w:del w:id="258" w:author="Chris Satterlee" w:date="2019-05-13T17:07:00Z">
              <w:r w:rsidDel="007D6D6B">
                <w:delText xml:space="preserve"> </w:delText>
              </w:r>
            </w:del>
            <w:r>
              <w:t xml:space="preserve">top of the Arduino. Electrically, the connections are the same as shown in </w:t>
            </w:r>
            <w:r>
              <w:fldChar w:fldCharType="begin"/>
            </w:r>
            <w:r>
              <w:instrText xml:space="preserve"> REF _Ref393719191 \h </w:instrText>
            </w:r>
            <w:r>
              <w:fldChar w:fldCharType="separate"/>
            </w:r>
            <w:r w:rsidR="009513FF">
              <w:t xml:space="preserve">Figure </w:t>
            </w:r>
            <w:r w:rsidR="009513FF">
              <w:rPr>
                <w:noProof/>
              </w:rPr>
              <w:t>2</w:t>
            </w:r>
            <w:r w:rsidR="009513FF">
              <w:noBreakHyphen/>
            </w:r>
            <w:r w:rsidR="009513FF">
              <w:rPr>
                <w:noProof/>
              </w:rPr>
              <w:t>3</w:t>
            </w:r>
            <w:r>
              <w:fldChar w:fldCharType="end"/>
            </w:r>
            <w:r>
              <w:t xml:space="preserve"> </w:t>
            </w:r>
            <w:r>
              <w:fldChar w:fldCharType="begin"/>
            </w:r>
            <w:r>
              <w:instrText xml:space="preserve"> REF _Ref393719194 \p \h </w:instrText>
            </w:r>
            <w:r>
              <w:fldChar w:fldCharType="separate"/>
            </w:r>
            <w:r w:rsidR="009513FF">
              <w:t>above</w:t>
            </w:r>
            <w:r>
              <w:fldChar w:fldCharType="end"/>
            </w:r>
            <w:r>
              <w:t xml:space="preserve">, but the </w:t>
            </w:r>
            <w:r>
              <w:lastRenderedPageBreak/>
              <w:t>data (yellow) wire is plugged into pin 5 of the A2 stacking connector on the PCB, and the power (red) and ground (black) wires can be plugged into the female header, FH as shown in the figure below.</w:t>
            </w:r>
          </w:p>
          <w:p w14:paraId="76C7FCF5" w14:textId="77777777" w:rsidR="00333D70" w:rsidRDefault="00333D70" w:rsidP="007D6D6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49"/>
            </w:tblGrid>
            <w:tr w:rsidR="00333D70" w14:paraId="49DCB63E" w14:textId="77777777" w:rsidTr="007D6D6B">
              <w:tc>
                <w:tcPr>
                  <w:tcW w:w="9949" w:type="dxa"/>
                </w:tcPr>
                <w:p w14:paraId="7B42B9BE" w14:textId="0F1A2B50" w:rsidR="00333D70" w:rsidRDefault="00053AFD" w:rsidP="007D6D6B">
                  <w:pPr>
                    <w:keepNext/>
                  </w:pPr>
                  <w:r>
                    <w:rPr>
                      <w:noProof/>
                    </w:rPr>
                    <w:drawing>
                      <wp:inline distT="0" distB="0" distL="0" distR="0" wp14:anchorId="008D944C" wp14:editId="2626CFD0">
                        <wp:extent cx="5300133" cy="272841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25 at 2.18.30 PM.png"/>
                                <pic:cNvPicPr/>
                              </pic:nvPicPr>
                              <pic:blipFill>
                                <a:blip r:embed="rId14">
                                  <a:extLst>
                                    <a:ext uri="{28A0092B-C50C-407E-A947-70E740481C1C}">
                                      <a14:useLocalDpi xmlns:a14="http://schemas.microsoft.com/office/drawing/2010/main" val="0"/>
                                    </a:ext>
                                  </a:extLst>
                                </a:blip>
                                <a:stretch>
                                  <a:fillRect/>
                                </a:stretch>
                              </pic:blipFill>
                              <pic:spPr>
                                <a:xfrm>
                                  <a:off x="0" y="0"/>
                                  <a:ext cx="5300693" cy="2728699"/>
                                </a:xfrm>
                                <a:prstGeom prst="rect">
                                  <a:avLst/>
                                </a:prstGeom>
                              </pic:spPr>
                            </pic:pic>
                          </a:graphicData>
                        </a:graphic>
                      </wp:inline>
                    </w:drawing>
                  </w:r>
                </w:p>
              </w:tc>
            </w:tr>
          </w:tbl>
          <w:p w14:paraId="4C0A8D75" w14:textId="34809B81" w:rsidR="00333D70" w:rsidRDefault="00333D70" w:rsidP="007D6D6B">
            <w:pPr>
              <w:pStyle w:val="Caption"/>
            </w:pPr>
            <w:bookmarkStart w:id="259" w:name="_Ref4430578"/>
            <w:bookmarkStart w:id="260" w:name="_Ref4430607"/>
            <w:bookmarkStart w:id="261" w:name="_Ref4430636"/>
            <w:bookmarkStart w:id="262" w:name="_Toc9093033"/>
            <w:r>
              <w:t xml:space="preserve">Figure </w:t>
            </w:r>
            <w:ins w:id="263" w:author="Chris Satterlee" w:date="2019-05-15T13:13:00Z">
              <w:r w:rsidR="00B94902">
                <w:fldChar w:fldCharType="begin"/>
              </w:r>
              <w:r w:rsidR="00B94902">
                <w:instrText xml:space="preserve"> STYLEREF 1 \s </w:instrText>
              </w:r>
            </w:ins>
            <w:r w:rsidR="00B94902">
              <w:fldChar w:fldCharType="separate"/>
            </w:r>
            <w:r w:rsidR="009513FF">
              <w:rPr>
                <w:noProof/>
              </w:rPr>
              <w:t>2</w:t>
            </w:r>
            <w:ins w:id="264" w:author="Chris Satterlee" w:date="2019-05-15T13:13:00Z">
              <w:r w:rsidR="00B94902">
                <w:fldChar w:fldCharType="end"/>
              </w:r>
              <w:r w:rsidR="00B94902">
                <w:noBreakHyphen/>
              </w:r>
              <w:r w:rsidR="00B94902">
                <w:fldChar w:fldCharType="begin"/>
              </w:r>
              <w:r w:rsidR="00B94902">
                <w:instrText xml:space="preserve"> SEQ Figure \* ARABIC \s 1 </w:instrText>
              </w:r>
            </w:ins>
            <w:r w:rsidR="00B94902">
              <w:fldChar w:fldCharType="separate"/>
            </w:r>
            <w:ins w:id="265" w:author="Chris Satterlee" w:date="2019-05-18T17:29:00Z">
              <w:r w:rsidR="009513FF">
                <w:rPr>
                  <w:noProof/>
                </w:rPr>
                <w:t>4</w:t>
              </w:r>
            </w:ins>
            <w:ins w:id="266" w:author="Chris Satterlee" w:date="2019-05-15T13:13:00Z">
              <w:r w:rsidR="00B94902">
                <w:fldChar w:fldCharType="end"/>
              </w:r>
            </w:ins>
            <w:del w:id="267" w:author="Chris Satterlee" w:date="2019-05-15T13:11:00Z">
              <w:r w:rsidR="00053AFD" w:rsidDel="00B94902">
                <w:fldChar w:fldCharType="begin"/>
              </w:r>
              <w:r w:rsidR="00053AFD" w:rsidDel="00B94902">
                <w:delInstrText xml:space="preserve"> STYLEREF 1 \s </w:delInstrText>
              </w:r>
              <w:r w:rsidR="00053AFD" w:rsidDel="00B94902">
                <w:fldChar w:fldCharType="separate"/>
              </w:r>
              <w:r w:rsidR="0047004F" w:rsidDel="00B94902">
                <w:rPr>
                  <w:noProof/>
                </w:rPr>
                <w:delText>2</w:delText>
              </w:r>
              <w:r w:rsidR="00053AFD" w:rsidDel="00B94902">
                <w:fldChar w:fldCharType="end"/>
              </w:r>
              <w:r w:rsidR="00053AFD" w:rsidDel="00B94902">
                <w:noBreakHyphen/>
              </w:r>
              <w:r w:rsidR="00053AFD" w:rsidDel="00B94902">
                <w:fldChar w:fldCharType="begin"/>
              </w:r>
              <w:r w:rsidR="00053AFD" w:rsidDel="00B94902">
                <w:delInstrText xml:space="preserve"> SEQ Figure \* ARABIC \s 1 </w:delInstrText>
              </w:r>
              <w:r w:rsidR="00053AFD" w:rsidDel="00B94902">
                <w:fldChar w:fldCharType="separate"/>
              </w:r>
              <w:r w:rsidR="0047004F" w:rsidDel="00B94902">
                <w:rPr>
                  <w:noProof/>
                </w:rPr>
                <w:delText>4</w:delText>
              </w:r>
              <w:r w:rsidR="00053AFD" w:rsidDel="00B94902">
                <w:fldChar w:fldCharType="end"/>
              </w:r>
            </w:del>
            <w:bookmarkEnd w:id="259"/>
            <w:r>
              <w:t>: PCB connections</w:t>
            </w:r>
            <w:bookmarkEnd w:id="260"/>
            <w:bookmarkEnd w:id="261"/>
            <w:bookmarkEnd w:id="262"/>
          </w:p>
          <w:p w14:paraId="0BE39D3B" w14:textId="4F03015D" w:rsidR="007E7E84" w:rsidRPr="00D10003" w:rsidRDefault="007E7E84" w:rsidP="00D10003">
            <w:pPr>
              <w:pStyle w:val="Heading3"/>
              <w:outlineLvl w:val="2"/>
            </w:pPr>
            <w:bookmarkStart w:id="268" w:name="_Toc9093001"/>
            <w:r>
              <w:t>Connecting Multiple DS18B20s to IV Swinger 2</w:t>
            </w:r>
            <w:bookmarkEnd w:id="268"/>
          </w:p>
          <w:p w14:paraId="4D1F96FB" w14:textId="379E8F08" w:rsidR="00404331" w:rsidRDefault="00404331" w:rsidP="00404331">
            <w:pPr>
              <w:jc w:val="left"/>
            </w:pPr>
            <w:r>
              <w:t xml:space="preserve">A nice feature of the DS18B20 is that each one has a unique ROM code, which allows multiple sensors to be connected to the same </w:t>
            </w:r>
            <w:r w:rsidR="00C92265">
              <w:t>data</w:t>
            </w:r>
            <w:r>
              <w:t xml:space="preserve"> wire. The software can identify which sensor is which, and read each of their temperatures. This could be useful if you want to measure the temperature at multiple places on the module, for example.</w:t>
            </w:r>
          </w:p>
          <w:p w14:paraId="42A363D8" w14:textId="77777777" w:rsidR="00404331" w:rsidRDefault="00404331" w:rsidP="00404331">
            <w:pPr>
              <w:jc w:val="left"/>
            </w:pPr>
          </w:p>
          <w:p w14:paraId="03C54265" w14:textId="3E3A7A69" w:rsidR="00404331" w:rsidRDefault="00404331" w:rsidP="00404331">
            <w:pPr>
              <w:jc w:val="left"/>
            </w:pPr>
            <w:r>
              <w:fldChar w:fldCharType="begin"/>
            </w:r>
            <w:r>
              <w:instrText xml:space="preserve"> REF _Ref393721666 \h </w:instrText>
            </w:r>
            <w:r>
              <w:fldChar w:fldCharType="separate"/>
            </w:r>
            <w:r w:rsidR="009513FF">
              <w:t xml:space="preserve">Figure </w:t>
            </w:r>
            <w:r w:rsidR="009513FF">
              <w:rPr>
                <w:noProof/>
              </w:rPr>
              <w:t>2</w:t>
            </w:r>
            <w:r w:rsidR="009513FF">
              <w:noBreakHyphen/>
            </w:r>
            <w:r w:rsidR="009513FF">
              <w:rPr>
                <w:noProof/>
              </w:rPr>
              <w:t>5</w:t>
            </w:r>
            <w:r>
              <w:fldChar w:fldCharType="end"/>
            </w:r>
            <w:r>
              <w:t xml:space="preserve"> </w:t>
            </w:r>
            <w:r>
              <w:fldChar w:fldCharType="begin"/>
            </w:r>
            <w:r>
              <w:instrText xml:space="preserve"> REF _Ref393721671 \p \h </w:instrText>
            </w:r>
            <w:r>
              <w:fldChar w:fldCharType="separate"/>
            </w:r>
            <w:r w:rsidR="009513FF">
              <w:t>below</w:t>
            </w:r>
            <w:r>
              <w:fldChar w:fldCharType="end"/>
            </w:r>
            <w:r>
              <w:t xml:space="preserve"> shows the addition of a second DS18B20.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49"/>
            </w:tblGrid>
            <w:tr w:rsidR="00404331" w14:paraId="1F8D91C0" w14:textId="77777777" w:rsidTr="00404331">
              <w:tc>
                <w:tcPr>
                  <w:tcW w:w="9949" w:type="dxa"/>
                </w:tcPr>
                <w:p w14:paraId="308954F9" w14:textId="0B7D668C" w:rsidR="00404331" w:rsidRDefault="00333D70" w:rsidP="00404331">
                  <w:pPr>
                    <w:keepNext/>
                  </w:pPr>
                  <w:r>
                    <w:rPr>
                      <w:noProof/>
                    </w:rPr>
                    <w:drawing>
                      <wp:inline distT="0" distB="0" distL="0" distR="0" wp14:anchorId="399B4A64" wp14:editId="39FF2C90">
                        <wp:extent cx="5706534" cy="2545295"/>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_Swinger2_2xDS18B20_bb_crop.png"/>
                                <pic:cNvPicPr/>
                              </pic:nvPicPr>
                              <pic:blipFill>
                                <a:blip r:embed="rId15">
                                  <a:extLst>
                                    <a:ext uri="{28A0092B-C50C-407E-A947-70E740481C1C}">
                                      <a14:useLocalDpi xmlns:a14="http://schemas.microsoft.com/office/drawing/2010/main" val="0"/>
                                    </a:ext>
                                  </a:extLst>
                                </a:blip>
                                <a:stretch>
                                  <a:fillRect/>
                                </a:stretch>
                              </pic:blipFill>
                              <pic:spPr>
                                <a:xfrm>
                                  <a:off x="0" y="0"/>
                                  <a:ext cx="5706534" cy="2545295"/>
                                </a:xfrm>
                                <a:prstGeom prst="rect">
                                  <a:avLst/>
                                </a:prstGeom>
                              </pic:spPr>
                            </pic:pic>
                          </a:graphicData>
                        </a:graphic>
                      </wp:inline>
                    </w:drawing>
                  </w:r>
                </w:p>
              </w:tc>
            </w:tr>
          </w:tbl>
          <w:p w14:paraId="44828A20" w14:textId="64084E10" w:rsidR="00404331" w:rsidRDefault="00404331">
            <w:pPr>
              <w:pStyle w:val="Caption"/>
            </w:pPr>
            <w:bookmarkStart w:id="269" w:name="_Ref393721666"/>
            <w:bookmarkStart w:id="270" w:name="_Ref393721671"/>
            <w:bookmarkStart w:id="271" w:name="_Toc9093034"/>
            <w:r>
              <w:t xml:space="preserve">Figure </w:t>
            </w:r>
            <w:ins w:id="272" w:author="Chris Satterlee" w:date="2019-05-15T13:13:00Z">
              <w:r w:rsidR="00B94902">
                <w:fldChar w:fldCharType="begin"/>
              </w:r>
              <w:r w:rsidR="00B94902">
                <w:instrText xml:space="preserve"> STYLEREF 1 \s </w:instrText>
              </w:r>
            </w:ins>
            <w:r w:rsidR="00B94902">
              <w:fldChar w:fldCharType="separate"/>
            </w:r>
            <w:r w:rsidR="009513FF">
              <w:rPr>
                <w:noProof/>
              </w:rPr>
              <w:t>2</w:t>
            </w:r>
            <w:ins w:id="273" w:author="Chris Satterlee" w:date="2019-05-15T13:13:00Z">
              <w:r w:rsidR="00B94902">
                <w:fldChar w:fldCharType="end"/>
              </w:r>
              <w:r w:rsidR="00B94902">
                <w:noBreakHyphen/>
              </w:r>
              <w:r w:rsidR="00B94902">
                <w:fldChar w:fldCharType="begin"/>
              </w:r>
              <w:r w:rsidR="00B94902">
                <w:instrText xml:space="preserve"> SEQ Figure \* ARABIC \s 1 </w:instrText>
              </w:r>
            </w:ins>
            <w:r w:rsidR="00B94902">
              <w:fldChar w:fldCharType="separate"/>
            </w:r>
            <w:ins w:id="274" w:author="Chris Satterlee" w:date="2019-05-18T17:29:00Z">
              <w:r w:rsidR="009513FF">
                <w:rPr>
                  <w:noProof/>
                </w:rPr>
                <w:t>5</w:t>
              </w:r>
            </w:ins>
            <w:ins w:id="275" w:author="Chris Satterlee" w:date="2019-05-15T13:13:00Z">
              <w:r w:rsidR="00B94902">
                <w:fldChar w:fldCharType="end"/>
              </w:r>
            </w:ins>
            <w:del w:id="276" w:author="Chris Satterlee" w:date="2019-05-15T13:11:00Z">
              <w:r w:rsidR="00053AFD" w:rsidDel="00B94902">
                <w:fldChar w:fldCharType="begin"/>
              </w:r>
              <w:r w:rsidR="00053AFD" w:rsidDel="00B94902">
                <w:delInstrText xml:space="preserve"> STYLEREF 1 \s </w:delInstrText>
              </w:r>
              <w:r w:rsidR="00053AFD" w:rsidDel="00B94902">
                <w:fldChar w:fldCharType="separate"/>
              </w:r>
              <w:r w:rsidR="0047004F" w:rsidDel="00B94902">
                <w:rPr>
                  <w:noProof/>
                </w:rPr>
                <w:delText>2</w:delText>
              </w:r>
              <w:r w:rsidR="00053AFD" w:rsidDel="00B94902">
                <w:fldChar w:fldCharType="end"/>
              </w:r>
              <w:r w:rsidR="00053AFD" w:rsidDel="00B94902">
                <w:noBreakHyphen/>
              </w:r>
              <w:r w:rsidR="00053AFD" w:rsidDel="00B94902">
                <w:fldChar w:fldCharType="begin"/>
              </w:r>
              <w:r w:rsidR="00053AFD" w:rsidDel="00B94902">
                <w:delInstrText xml:space="preserve"> SEQ Figure \* ARABIC \s 1 </w:delInstrText>
              </w:r>
              <w:r w:rsidR="00053AFD" w:rsidDel="00B94902">
                <w:fldChar w:fldCharType="separate"/>
              </w:r>
              <w:r w:rsidR="0047004F" w:rsidDel="00B94902">
                <w:rPr>
                  <w:noProof/>
                </w:rPr>
                <w:delText>5</w:delText>
              </w:r>
              <w:r w:rsidR="00053AFD" w:rsidDel="00B94902">
                <w:fldChar w:fldCharType="end"/>
              </w:r>
            </w:del>
            <w:bookmarkEnd w:id="269"/>
            <w:r>
              <w:t>: Connecting Additional DS18B20s</w:t>
            </w:r>
            <w:bookmarkEnd w:id="270"/>
            <w:bookmarkEnd w:id="271"/>
          </w:p>
          <w:p w14:paraId="19850573" w14:textId="4B83320C" w:rsidR="00404331" w:rsidRDefault="00404331" w:rsidP="00404331">
            <w:pPr>
              <w:jc w:val="left"/>
              <w:rPr>
                <w:ins w:id="277" w:author="Chris Satterlee" w:date="2019-05-15T11:32:00Z"/>
              </w:rPr>
            </w:pPr>
            <w:r>
              <w:t>Note that there is only one 4.7kΩ resistor regardless of how many DS18B20s there are.</w:t>
            </w:r>
          </w:p>
          <w:p w14:paraId="0323C291" w14:textId="0DEBDDBD" w:rsidR="00506B91" w:rsidRDefault="00506B91" w:rsidP="00404331">
            <w:pPr>
              <w:jc w:val="left"/>
              <w:rPr>
                <w:ins w:id="278" w:author="Chris Satterlee" w:date="2019-05-15T11:32:00Z"/>
              </w:rPr>
            </w:pPr>
          </w:p>
          <w:p w14:paraId="2CA663D2" w14:textId="4C9CE9BE" w:rsidR="00506B91" w:rsidRDefault="00506B91" w:rsidP="00506B91">
            <w:pPr>
              <w:pStyle w:val="Heading4"/>
              <w:outlineLvl w:val="3"/>
              <w:rPr>
                <w:ins w:id="279" w:author="Chris Satterlee" w:date="2019-05-15T11:34:00Z"/>
              </w:rPr>
            </w:pPr>
            <w:bookmarkStart w:id="280" w:name="_Ref8818587"/>
            <w:bookmarkStart w:id="281" w:name="_Ref8818598"/>
            <w:bookmarkStart w:id="282" w:name="_Toc9093002"/>
            <w:ins w:id="283" w:author="Chris Satterlee" w:date="2019-05-15T11:33:00Z">
              <w:r>
                <w:lastRenderedPageBreak/>
                <w:t xml:space="preserve">TRRS </w:t>
              </w:r>
            </w:ins>
            <w:ins w:id="284" w:author="Chris Satterlee" w:date="2019-05-15T11:34:00Z">
              <w:r>
                <w:t>M</w:t>
              </w:r>
            </w:ins>
            <w:ins w:id="285" w:author="Chris Satterlee" w:date="2019-05-15T11:33:00Z">
              <w:r>
                <w:t xml:space="preserve">ini-plug </w:t>
              </w:r>
            </w:ins>
            <w:ins w:id="286" w:author="Chris Satterlee" w:date="2019-05-15T11:34:00Z">
              <w:r>
                <w:t>J</w:t>
              </w:r>
            </w:ins>
            <w:ins w:id="287" w:author="Chris Satterlee" w:date="2019-05-15T11:33:00Z">
              <w:r>
                <w:t>ack</w:t>
              </w:r>
            </w:ins>
            <w:bookmarkEnd w:id="280"/>
            <w:bookmarkEnd w:id="281"/>
            <w:bookmarkEnd w:id="282"/>
          </w:p>
          <w:p w14:paraId="3AC00CB1" w14:textId="3AB80D7B" w:rsidR="00506B91" w:rsidRDefault="00506B91" w:rsidP="00506B91">
            <w:pPr>
              <w:jc w:val="left"/>
              <w:rPr>
                <w:ins w:id="288" w:author="Chris Satterlee" w:date="2019-05-15T11:49:00Z"/>
              </w:rPr>
            </w:pPr>
            <w:ins w:id="289" w:author="Chris Satterlee" w:date="2019-05-15T11:35:00Z">
              <w:r>
                <w:t xml:space="preserve">It can be convenient to be able to easily connect and disconnect the </w:t>
              </w:r>
            </w:ins>
            <w:ins w:id="290" w:author="Chris Satterlee" w:date="2019-05-15T11:36:00Z">
              <w:r>
                <w:t>DS18B20 temperature sensors to and from the IV Swinger 2.</w:t>
              </w:r>
            </w:ins>
            <w:ins w:id="291" w:author="Chris Satterlee" w:date="2019-05-15T11:40:00Z">
              <w:r>
                <w:t xml:space="preserve"> </w:t>
              </w:r>
            </w:ins>
            <w:ins w:id="292" w:author="Chris Satterlee" w:date="2019-05-15T11:41:00Z">
              <w:r w:rsidR="00A2203B">
                <w:t>Since</w:t>
              </w:r>
            </w:ins>
            <w:ins w:id="293" w:author="Chris Satterlee" w:date="2019-05-15T11:40:00Z">
              <w:r>
                <w:t xml:space="preserve"> only </w:t>
              </w:r>
            </w:ins>
            <w:ins w:id="294" w:author="Chris Satterlee" w:date="2019-05-15T11:45:00Z">
              <w:r w:rsidR="00A2203B">
                <w:t>three</w:t>
              </w:r>
            </w:ins>
            <w:ins w:id="295" w:author="Chris Satterlee" w:date="2019-05-15T11:40:00Z">
              <w:r>
                <w:t xml:space="preserve"> </w:t>
              </w:r>
            </w:ins>
            <w:ins w:id="296" w:author="Chris Satterlee" w:date="2019-05-15T11:41:00Z">
              <w:r>
                <w:t xml:space="preserve">connections are needed, </w:t>
              </w:r>
              <w:r w:rsidR="00A2203B">
                <w:t xml:space="preserve">a TRS (3-pole) </w:t>
              </w:r>
            </w:ins>
            <w:ins w:id="297" w:author="Chris Satterlee" w:date="2019-05-15T11:44:00Z">
              <w:r w:rsidR="00A2203B">
                <w:t xml:space="preserve">jack, </w:t>
              </w:r>
            </w:ins>
            <w:ins w:id="298" w:author="Chris Satterlee" w:date="2019-05-15T11:41:00Z">
              <w:r w:rsidR="00A2203B">
                <w:t>mini-pl</w:t>
              </w:r>
            </w:ins>
            <w:ins w:id="299" w:author="Chris Satterlee" w:date="2019-05-15T11:42:00Z">
              <w:r w:rsidR="00A2203B">
                <w:t>ug</w:t>
              </w:r>
            </w:ins>
            <w:ins w:id="300" w:author="Chris Satterlee" w:date="2019-05-15T11:44:00Z">
              <w:r w:rsidR="00A2203B">
                <w:t xml:space="preserve"> and cable</w:t>
              </w:r>
            </w:ins>
            <w:ins w:id="301" w:author="Chris Satterlee" w:date="2019-05-15T11:42:00Z">
              <w:r w:rsidR="00A2203B">
                <w:t xml:space="preserve"> would work. However, since the pyranometer requires </w:t>
              </w:r>
            </w:ins>
            <w:ins w:id="302" w:author="Chris Satterlee" w:date="2019-05-15T11:45:00Z">
              <w:r w:rsidR="00A2203B">
                <w:t>four connections</w:t>
              </w:r>
            </w:ins>
            <w:ins w:id="303" w:author="Chris Satterlee" w:date="2019-05-15T11:42:00Z">
              <w:r w:rsidR="00A2203B">
                <w:t xml:space="preserve">, </w:t>
              </w:r>
            </w:ins>
            <w:ins w:id="304" w:author="Chris Satterlee" w:date="2019-05-15T11:43:00Z">
              <w:r w:rsidR="00A2203B">
                <w:t xml:space="preserve">and the jacks come in packs of 10, </w:t>
              </w:r>
            </w:ins>
            <w:ins w:id="305" w:author="Chris Satterlee" w:date="2019-05-15T11:44:00Z">
              <w:r w:rsidR="00A2203B">
                <w:t xml:space="preserve">this section describes using a </w:t>
              </w:r>
            </w:ins>
            <w:ins w:id="306" w:author="Chris Satterlee" w:date="2019-05-15T11:45:00Z">
              <w:r w:rsidR="00A2203B">
                <w:t>TRRS (4-pole) jack</w:t>
              </w:r>
            </w:ins>
            <w:ins w:id="307" w:author="Chris Satterlee" w:date="2019-05-15T11:46:00Z">
              <w:r w:rsidR="00A2203B">
                <w:t xml:space="preserve"> for the DS18B20s.</w:t>
              </w:r>
            </w:ins>
          </w:p>
          <w:p w14:paraId="41EA0BA3" w14:textId="4ACD51E4" w:rsidR="00A2203B" w:rsidRDefault="00A2203B" w:rsidP="00506B91">
            <w:pPr>
              <w:jc w:val="left"/>
              <w:rPr>
                <w:ins w:id="308" w:author="Chris Satterlee" w:date="2019-05-15T11:49:00Z"/>
              </w:rPr>
            </w:pPr>
          </w:p>
          <w:p w14:paraId="2A262299" w14:textId="5CD8BCBC" w:rsidR="00B4516D" w:rsidRDefault="007F265B" w:rsidP="00506B91">
            <w:pPr>
              <w:jc w:val="left"/>
              <w:rPr>
                <w:ins w:id="309" w:author="Chris Satterlee" w:date="2019-05-15T12:35:00Z"/>
              </w:rPr>
            </w:pPr>
            <w:ins w:id="310" w:author="Chris Satterlee" w:date="2019-05-15T12:32:00Z">
              <w:r>
                <w:t xml:space="preserve">Here are the connections on the </w:t>
              </w:r>
            </w:ins>
            <w:ins w:id="311" w:author="Chris Satterlee" w:date="2019-05-15T12:35:00Z">
              <w:r w:rsidR="00B4516D">
                <w:t>plug</w:t>
              </w:r>
            </w:ins>
            <w:ins w:id="312" w:author="Chris Satterlee" w:date="2019-05-15T12:32:00Z">
              <w:r>
                <w:t xml:space="preserve"> side:</w:t>
              </w:r>
            </w:ins>
          </w:p>
          <w:p w14:paraId="2036B76D" w14:textId="77777777" w:rsidR="00B4516D" w:rsidRDefault="00B4516D" w:rsidP="00506B91">
            <w:pPr>
              <w:jc w:val="left"/>
              <w:rPr>
                <w:ins w:id="313" w:author="Chris Satterlee" w:date="2019-05-15T12:32:00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14" w:author="Chris Satterlee" w:date="2019-05-15T12:35:00Z">
                <w:tblPr>
                  <w:tblStyle w:val="TableGrid"/>
                  <w:tblW w:w="0" w:type="auto"/>
                  <w:tblLook w:val="04A0" w:firstRow="1" w:lastRow="0" w:firstColumn="1" w:lastColumn="0" w:noHBand="0" w:noVBand="1"/>
                </w:tblPr>
              </w:tblPrChange>
            </w:tblPr>
            <w:tblGrid>
              <w:gridCol w:w="9949"/>
              <w:tblGridChange w:id="315">
                <w:tblGrid>
                  <w:gridCol w:w="9949"/>
                </w:tblGrid>
              </w:tblGridChange>
            </w:tblGrid>
            <w:tr w:rsidR="00B4516D" w14:paraId="6CFACA32" w14:textId="77777777" w:rsidTr="00B4516D">
              <w:trPr>
                <w:ins w:id="316" w:author="Chris Satterlee" w:date="2019-05-15T12:32:00Z"/>
              </w:trPr>
              <w:tc>
                <w:tcPr>
                  <w:tcW w:w="9949" w:type="dxa"/>
                  <w:tcPrChange w:id="317" w:author="Chris Satterlee" w:date="2019-05-15T12:35:00Z">
                    <w:tcPr>
                      <w:tcW w:w="9949" w:type="dxa"/>
                    </w:tcPr>
                  </w:tcPrChange>
                </w:tcPr>
                <w:p w14:paraId="6218D045" w14:textId="4839CA5D" w:rsidR="00B4516D" w:rsidRDefault="00B4516D">
                  <w:pPr>
                    <w:keepNext/>
                    <w:rPr>
                      <w:ins w:id="318" w:author="Chris Satterlee" w:date="2019-05-15T12:32:00Z"/>
                    </w:rPr>
                    <w:pPrChange w:id="319" w:author="Chris Satterlee" w:date="2019-05-15T13:11:00Z">
                      <w:pPr/>
                    </w:pPrChange>
                  </w:pPr>
                  <w:ins w:id="320" w:author="Chris Satterlee" w:date="2019-05-15T12:33:00Z">
                    <w:r>
                      <w:rPr>
                        <w:noProof/>
                      </w:rPr>
                      <w:drawing>
                        <wp:inline distT="0" distB="0" distL="0" distR="0" wp14:anchorId="55FCD917" wp14:editId="4963539C">
                          <wp:extent cx="3676067" cy="27570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RS_plug_DS18B20.jpg"/>
                                  <pic:cNvPicPr/>
                                </pic:nvPicPr>
                                <pic:blipFill>
                                  <a:blip r:embed="rId16"/>
                                  <a:stretch>
                                    <a:fillRect/>
                                  </a:stretch>
                                </pic:blipFill>
                                <pic:spPr>
                                  <a:xfrm>
                                    <a:off x="0" y="0"/>
                                    <a:ext cx="3707681" cy="2780759"/>
                                  </a:xfrm>
                                  <a:prstGeom prst="rect">
                                    <a:avLst/>
                                  </a:prstGeom>
                                </pic:spPr>
                              </pic:pic>
                            </a:graphicData>
                          </a:graphic>
                        </wp:inline>
                      </w:drawing>
                    </w:r>
                  </w:ins>
                </w:p>
              </w:tc>
            </w:tr>
          </w:tbl>
          <w:p w14:paraId="285CD9DB" w14:textId="0578C8DF" w:rsidR="00B94902" w:rsidRDefault="00B94902">
            <w:pPr>
              <w:pStyle w:val="Caption"/>
              <w:rPr>
                <w:ins w:id="321" w:author="Chris Satterlee" w:date="2019-05-15T13:11:00Z"/>
              </w:rPr>
            </w:pPr>
            <w:bookmarkStart w:id="322" w:name="_Toc9093035"/>
            <w:ins w:id="323" w:author="Chris Satterlee" w:date="2019-05-15T13:11:00Z">
              <w:r>
                <w:t xml:space="preserve">Figure </w:t>
              </w:r>
            </w:ins>
            <w:ins w:id="324" w:author="Chris Satterlee" w:date="2019-05-15T13:13:00Z">
              <w:r>
                <w:fldChar w:fldCharType="begin"/>
              </w:r>
              <w:r>
                <w:instrText xml:space="preserve"> STYLEREF 1 \s </w:instrText>
              </w:r>
            </w:ins>
            <w:r>
              <w:fldChar w:fldCharType="separate"/>
            </w:r>
            <w:r w:rsidR="009513FF">
              <w:rPr>
                <w:noProof/>
              </w:rPr>
              <w:t>2</w:t>
            </w:r>
            <w:ins w:id="325" w:author="Chris Satterlee" w:date="2019-05-15T13:13:00Z">
              <w:r>
                <w:fldChar w:fldCharType="end"/>
              </w:r>
              <w:r>
                <w:noBreakHyphen/>
              </w:r>
              <w:r>
                <w:fldChar w:fldCharType="begin"/>
              </w:r>
              <w:r>
                <w:instrText xml:space="preserve"> SEQ Figure \* ARABIC \s 1 </w:instrText>
              </w:r>
            </w:ins>
            <w:r>
              <w:fldChar w:fldCharType="separate"/>
            </w:r>
            <w:ins w:id="326" w:author="Chris Satterlee" w:date="2019-05-18T17:29:00Z">
              <w:r w:rsidR="009513FF">
                <w:rPr>
                  <w:noProof/>
                </w:rPr>
                <w:t>6</w:t>
              </w:r>
            </w:ins>
            <w:ins w:id="327" w:author="Chris Satterlee" w:date="2019-05-15T13:13:00Z">
              <w:r>
                <w:fldChar w:fldCharType="end"/>
              </w:r>
            </w:ins>
            <w:ins w:id="328" w:author="Chris Satterlee" w:date="2019-05-15T13:11:00Z">
              <w:r>
                <w:t>: TRRS plug connections for DS18B20s</w:t>
              </w:r>
              <w:bookmarkEnd w:id="322"/>
            </w:ins>
          </w:p>
          <w:p w14:paraId="41CB8453" w14:textId="171C0CDC" w:rsidR="00A2203B" w:rsidRPr="00506B91" w:rsidRDefault="007F265B">
            <w:pPr>
              <w:jc w:val="left"/>
            </w:pPr>
            <w:ins w:id="329" w:author="Chris Satterlee" w:date="2019-05-15T12:23:00Z">
              <w:r>
                <w:t xml:space="preserve"> </w:t>
              </w:r>
            </w:ins>
          </w:p>
          <w:p w14:paraId="6B622202" w14:textId="62630CD8" w:rsidR="00B4516D" w:rsidRDefault="00404331" w:rsidP="00404331">
            <w:pPr>
              <w:jc w:val="left"/>
              <w:rPr>
                <w:ins w:id="330" w:author="Chris Satterlee" w:date="2019-05-15T12:43:00Z"/>
              </w:rPr>
            </w:pPr>
            <w:r>
              <w:t xml:space="preserve"> </w:t>
            </w:r>
            <w:ins w:id="331" w:author="Chris Satterlee" w:date="2019-05-15T12:35:00Z">
              <w:r w:rsidR="00B4516D">
                <w:t>Here is the jack</w:t>
              </w:r>
            </w:ins>
            <w:ins w:id="332" w:author="Chris Satterlee" w:date="2019-05-15T12:36:00Z">
              <w:r w:rsidR="00B4516D">
                <w:t xml:space="preserve"> with hookup wires and the 4.7kΩ resistor:</w:t>
              </w:r>
            </w:ins>
          </w:p>
          <w:p w14:paraId="0CF0A372" w14:textId="77777777" w:rsidR="00570E5B" w:rsidRDefault="00570E5B" w:rsidP="00404331">
            <w:pPr>
              <w:jc w:val="left"/>
              <w:rPr>
                <w:ins w:id="333" w:author="Chris Satterlee" w:date="2019-05-15T12:36:00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34" w:author="Chris Satterlee" w:date="2019-05-15T12:43:00Z">
                <w:tblPr>
                  <w:tblStyle w:val="TableGrid"/>
                  <w:tblW w:w="0" w:type="auto"/>
                  <w:tblLook w:val="04A0" w:firstRow="1" w:lastRow="0" w:firstColumn="1" w:lastColumn="0" w:noHBand="0" w:noVBand="1"/>
                </w:tblPr>
              </w:tblPrChange>
            </w:tblPr>
            <w:tblGrid>
              <w:gridCol w:w="9949"/>
              <w:tblGridChange w:id="335">
                <w:tblGrid>
                  <w:gridCol w:w="9949"/>
                </w:tblGrid>
              </w:tblGridChange>
            </w:tblGrid>
            <w:tr w:rsidR="00B4516D" w14:paraId="617E6531" w14:textId="77777777" w:rsidTr="00570E5B">
              <w:trPr>
                <w:ins w:id="336" w:author="Chris Satterlee" w:date="2019-05-15T12:36:00Z"/>
              </w:trPr>
              <w:tc>
                <w:tcPr>
                  <w:tcW w:w="9949" w:type="dxa"/>
                  <w:tcPrChange w:id="337" w:author="Chris Satterlee" w:date="2019-05-15T12:43:00Z">
                    <w:tcPr>
                      <w:tcW w:w="9949" w:type="dxa"/>
                    </w:tcPr>
                  </w:tcPrChange>
                </w:tcPr>
                <w:p w14:paraId="0982297D" w14:textId="40DBA32D" w:rsidR="00B4516D" w:rsidRDefault="00B4516D">
                  <w:pPr>
                    <w:rPr>
                      <w:ins w:id="338" w:author="Chris Satterlee" w:date="2019-05-15T12:36:00Z"/>
                    </w:rPr>
                  </w:pPr>
                  <w:ins w:id="339" w:author="Chris Satterlee" w:date="2019-05-15T12:40:00Z">
                    <w:r>
                      <w:rPr>
                        <w:noProof/>
                      </w:rPr>
                      <w:drawing>
                        <wp:inline distT="0" distB="0" distL="0" distR="0" wp14:anchorId="312395E0" wp14:editId="53E7071A">
                          <wp:extent cx="3742441" cy="1979633"/>
                          <wp:effectExtent l="0" t="0" r="444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5-15 at 12.40.11 PM.png"/>
                                  <pic:cNvPicPr/>
                                </pic:nvPicPr>
                                <pic:blipFill>
                                  <a:blip r:embed="rId17"/>
                                  <a:stretch>
                                    <a:fillRect/>
                                  </a:stretch>
                                </pic:blipFill>
                                <pic:spPr>
                                  <a:xfrm>
                                    <a:off x="0" y="0"/>
                                    <a:ext cx="3757838" cy="1987777"/>
                                  </a:xfrm>
                                  <a:prstGeom prst="rect">
                                    <a:avLst/>
                                  </a:prstGeom>
                                </pic:spPr>
                              </pic:pic>
                            </a:graphicData>
                          </a:graphic>
                        </wp:inline>
                      </w:drawing>
                    </w:r>
                  </w:ins>
                </w:p>
              </w:tc>
            </w:tr>
            <w:tr w:rsidR="00B4516D" w14:paraId="7C08492E" w14:textId="77777777" w:rsidTr="00570E5B">
              <w:trPr>
                <w:ins w:id="340" w:author="Chris Satterlee" w:date="2019-05-15T12:41:00Z"/>
              </w:trPr>
              <w:tc>
                <w:tcPr>
                  <w:tcW w:w="9949" w:type="dxa"/>
                  <w:tcPrChange w:id="341" w:author="Chris Satterlee" w:date="2019-05-15T12:43:00Z">
                    <w:tcPr>
                      <w:tcW w:w="9949" w:type="dxa"/>
                    </w:tcPr>
                  </w:tcPrChange>
                </w:tcPr>
                <w:p w14:paraId="2C918E2B" w14:textId="77777777" w:rsidR="00DE23AA" w:rsidRDefault="00DE23AA" w:rsidP="00404331">
                  <w:pPr>
                    <w:rPr>
                      <w:ins w:id="342" w:author="Chris Satterlee" w:date="2019-05-15T13:09:00Z"/>
                    </w:rPr>
                  </w:pPr>
                </w:p>
                <w:p w14:paraId="3348699C" w14:textId="5AF96481" w:rsidR="00B4516D" w:rsidRDefault="00B4516D">
                  <w:pPr>
                    <w:keepNext/>
                    <w:rPr>
                      <w:ins w:id="343" w:author="Chris Satterlee" w:date="2019-05-15T12:41:00Z"/>
                    </w:rPr>
                    <w:pPrChange w:id="344" w:author="Chris Satterlee" w:date="2019-05-15T13:12:00Z">
                      <w:pPr/>
                    </w:pPrChange>
                  </w:pPr>
                  <w:ins w:id="345" w:author="Chris Satterlee" w:date="2019-05-15T12:42:00Z">
                    <w:r>
                      <w:rPr>
                        <w:noProof/>
                      </w:rPr>
                      <w:lastRenderedPageBreak/>
                      <w:drawing>
                        <wp:inline distT="0" distB="0" distL="0" distR="0" wp14:anchorId="65BF8F40" wp14:editId="2F9A988C">
                          <wp:extent cx="3751868" cy="239107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5-15 at 12.41.41 PM.png"/>
                                  <pic:cNvPicPr/>
                                </pic:nvPicPr>
                                <pic:blipFill>
                                  <a:blip r:embed="rId18"/>
                                  <a:stretch>
                                    <a:fillRect/>
                                  </a:stretch>
                                </pic:blipFill>
                                <pic:spPr>
                                  <a:xfrm>
                                    <a:off x="0" y="0"/>
                                    <a:ext cx="3762453" cy="2397817"/>
                                  </a:xfrm>
                                  <a:prstGeom prst="rect">
                                    <a:avLst/>
                                  </a:prstGeom>
                                </pic:spPr>
                              </pic:pic>
                            </a:graphicData>
                          </a:graphic>
                        </wp:inline>
                      </w:drawing>
                    </w:r>
                  </w:ins>
                </w:p>
              </w:tc>
            </w:tr>
          </w:tbl>
          <w:p w14:paraId="4B211FA3" w14:textId="25DEDF4D" w:rsidR="00570E5B" w:rsidRDefault="00B94902">
            <w:pPr>
              <w:pStyle w:val="Caption"/>
              <w:rPr>
                <w:ins w:id="346" w:author="Chris Satterlee" w:date="2019-05-15T12:43:00Z"/>
              </w:rPr>
              <w:pPrChange w:id="347" w:author="Chris Satterlee" w:date="2019-05-15T13:12:00Z">
                <w:pPr>
                  <w:jc w:val="left"/>
                </w:pPr>
              </w:pPrChange>
            </w:pPr>
            <w:bookmarkStart w:id="348" w:name="_Toc9093036"/>
            <w:ins w:id="349" w:author="Chris Satterlee" w:date="2019-05-15T13:12:00Z">
              <w:r>
                <w:lastRenderedPageBreak/>
                <w:t xml:space="preserve">Figure </w:t>
              </w:r>
            </w:ins>
            <w:ins w:id="350" w:author="Chris Satterlee" w:date="2019-05-15T13:13:00Z">
              <w:r>
                <w:fldChar w:fldCharType="begin"/>
              </w:r>
              <w:r>
                <w:instrText xml:space="preserve"> STYLEREF 1 \s </w:instrText>
              </w:r>
            </w:ins>
            <w:r>
              <w:fldChar w:fldCharType="separate"/>
            </w:r>
            <w:r w:rsidR="009513FF">
              <w:rPr>
                <w:noProof/>
              </w:rPr>
              <w:t>2</w:t>
            </w:r>
            <w:ins w:id="351" w:author="Chris Satterlee" w:date="2019-05-15T13:13:00Z">
              <w:r>
                <w:fldChar w:fldCharType="end"/>
              </w:r>
              <w:r>
                <w:noBreakHyphen/>
              </w:r>
              <w:r>
                <w:fldChar w:fldCharType="begin"/>
              </w:r>
              <w:r>
                <w:instrText xml:space="preserve"> SEQ Figure \* ARABIC \s 1 </w:instrText>
              </w:r>
            </w:ins>
            <w:r>
              <w:fldChar w:fldCharType="separate"/>
            </w:r>
            <w:ins w:id="352" w:author="Chris Satterlee" w:date="2019-05-18T17:29:00Z">
              <w:r w:rsidR="009513FF">
                <w:rPr>
                  <w:noProof/>
                </w:rPr>
                <w:t>7</w:t>
              </w:r>
            </w:ins>
            <w:ins w:id="353" w:author="Chris Satterlee" w:date="2019-05-15T13:13:00Z">
              <w:r>
                <w:fldChar w:fldCharType="end"/>
              </w:r>
            </w:ins>
            <w:ins w:id="354" w:author="Chris Satterlee" w:date="2019-05-15T13:12:00Z">
              <w:r>
                <w:t>: TRRS jack connections for DS18B20s</w:t>
              </w:r>
            </w:ins>
            <w:bookmarkEnd w:id="348"/>
          </w:p>
          <w:p w14:paraId="784FC9CA" w14:textId="557719D2" w:rsidR="00570E5B" w:rsidRDefault="00570E5B" w:rsidP="00404331">
            <w:pPr>
              <w:jc w:val="left"/>
              <w:rPr>
                <w:ins w:id="355" w:author="Chris Satterlee" w:date="2019-05-15T13:07:00Z"/>
              </w:rPr>
            </w:pPr>
            <w:ins w:id="356" w:author="Chris Satterlee" w:date="2019-05-15T12:43:00Z">
              <w:r>
                <w:t xml:space="preserve">Here is the </w:t>
              </w:r>
            </w:ins>
            <w:ins w:id="357" w:author="Chris Satterlee" w:date="2019-05-15T12:44:00Z">
              <w:r>
                <w:t>jack install</w:t>
              </w:r>
            </w:ins>
            <w:ins w:id="358" w:author="Chris Satterlee" w:date="2019-05-15T13:03:00Z">
              <w:r w:rsidR="00DE23AA">
                <w:t>ed in the enclosure and connected to the PCB</w:t>
              </w:r>
            </w:ins>
            <w:ins w:id="359" w:author="Chris Satterlee" w:date="2019-05-15T13:07:00Z">
              <w:r w:rsidR="00DE23AA">
                <w:t xml:space="preserve"> (the one above it is for the pyranometer)</w:t>
              </w:r>
            </w:ins>
            <w:ins w:id="360" w:author="Chris Satterlee" w:date="2019-05-15T13:03:00Z">
              <w:r w:rsidR="00DE23AA">
                <w:t>:</w:t>
              </w:r>
            </w:ins>
          </w:p>
          <w:p w14:paraId="073D6B61" w14:textId="77777777" w:rsidR="00DE23AA" w:rsidRDefault="00DE23AA" w:rsidP="00404331">
            <w:pPr>
              <w:jc w:val="left"/>
              <w:rPr>
                <w:ins w:id="361" w:author="Chris Satterlee" w:date="2019-05-15T13:03:00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62" w:author="Chris Satterlee" w:date="2019-05-15T13:08:00Z">
                <w:tblPr>
                  <w:tblStyle w:val="TableGrid"/>
                  <w:tblW w:w="0" w:type="auto"/>
                  <w:tblLook w:val="04A0" w:firstRow="1" w:lastRow="0" w:firstColumn="1" w:lastColumn="0" w:noHBand="0" w:noVBand="1"/>
                </w:tblPr>
              </w:tblPrChange>
            </w:tblPr>
            <w:tblGrid>
              <w:gridCol w:w="9949"/>
              <w:tblGridChange w:id="363">
                <w:tblGrid>
                  <w:gridCol w:w="9949"/>
                </w:tblGrid>
              </w:tblGridChange>
            </w:tblGrid>
            <w:tr w:rsidR="00DE23AA" w14:paraId="0760F273" w14:textId="77777777" w:rsidTr="00DE23AA">
              <w:trPr>
                <w:ins w:id="364" w:author="Chris Satterlee" w:date="2019-05-15T13:03:00Z"/>
              </w:trPr>
              <w:tc>
                <w:tcPr>
                  <w:tcW w:w="9949" w:type="dxa"/>
                  <w:tcPrChange w:id="365" w:author="Chris Satterlee" w:date="2019-05-15T13:08:00Z">
                    <w:tcPr>
                      <w:tcW w:w="9949" w:type="dxa"/>
                    </w:tcPr>
                  </w:tcPrChange>
                </w:tcPr>
                <w:p w14:paraId="37DBD401" w14:textId="5552431C" w:rsidR="00DE23AA" w:rsidRDefault="00DE23AA">
                  <w:pPr>
                    <w:keepNext/>
                    <w:rPr>
                      <w:ins w:id="366" w:author="Chris Satterlee" w:date="2019-05-15T13:03:00Z"/>
                    </w:rPr>
                    <w:pPrChange w:id="367" w:author="Chris Satterlee" w:date="2019-05-15T13:13:00Z">
                      <w:pPr/>
                    </w:pPrChange>
                  </w:pPr>
                  <w:ins w:id="368" w:author="Chris Satterlee" w:date="2019-05-15T13:07:00Z">
                    <w:r>
                      <w:rPr>
                        <w:noProof/>
                      </w:rPr>
                      <w:drawing>
                        <wp:inline distT="0" distB="0" distL="0" distR="0" wp14:anchorId="4FE57F1C" wp14:editId="407736F9">
                          <wp:extent cx="3610177" cy="4710063"/>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5-15 at 1.04.16 PM.png"/>
                                  <pic:cNvPicPr/>
                                </pic:nvPicPr>
                                <pic:blipFill>
                                  <a:blip r:embed="rId19"/>
                                  <a:stretch>
                                    <a:fillRect/>
                                  </a:stretch>
                                </pic:blipFill>
                                <pic:spPr>
                                  <a:xfrm>
                                    <a:off x="0" y="0"/>
                                    <a:ext cx="3621051" cy="4724250"/>
                                  </a:xfrm>
                                  <a:prstGeom prst="rect">
                                    <a:avLst/>
                                  </a:prstGeom>
                                </pic:spPr>
                              </pic:pic>
                            </a:graphicData>
                          </a:graphic>
                        </wp:inline>
                      </w:drawing>
                    </w:r>
                  </w:ins>
                </w:p>
              </w:tc>
            </w:tr>
          </w:tbl>
          <w:p w14:paraId="53A57731" w14:textId="043BF55C" w:rsidR="00DE23AA" w:rsidRPr="00404331" w:rsidRDefault="00B94902">
            <w:pPr>
              <w:pStyle w:val="Caption"/>
              <w:pPrChange w:id="369" w:author="Chris Satterlee" w:date="2019-05-15T13:13:00Z">
                <w:pPr>
                  <w:jc w:val="left"/>
                </w:pPr>
              </w:pPrChange>
            </w:pPr>
            <w:bookmarkStart w:id="370" w:name="_Toc9093037"/>
            <w:ins w:id="371" w:author="Chris Satterlee" w:date="2019-05-15T13:13:00Z">
              <w:r>
                <w:t xml:space="preserve">Figure </w:t>
              </w:r>
              <w:r>
                <w:fldChar w:fldCharType="begin"/>
              </w:r>
              <w:r>
                <w:instrText xml:space="preserve"> STYLEREF 1 \s </w:instrText>
              </w:r>
            </w:ins>
            <w:r>
              <w:fldChar w:fldCharType="separate"/>
            </w:r>
            <w:r w:rsidR="009513FF">
              <w:rPr>
                <w:noProof/>
              </w:rPr>
              <w:t>2</w:t>
            </w:r>
            <w:ins w:id="372" w:author="Chris Satterlee" w:date="2019-05-15T13:13:00Z">
              <w:r>
                <w:fldChar w:fldCharType="end"/>
              </w:r>
              <w:r>
                <w:noBreakHyphen/>
              </w:r>
              <w:r>
                <w:fldChar w:fldCharType="begin"/>
              </w:r>
              <w:r>
                <w:instrText xml:space="preserve"> SEQ Figure \* ARABIC \s 1 </w:instrText>
              </w:r>
            </w:ins>
            <w:r>
              <w:fldChar w:fldCharType="separate"/>
            </w:r>
            <w:ins w:id="373" w:author="Chris Satterlee" w:date="2019-05-18T17:29:00Z">
              <w:r w:rsidR="009513FF">
                <w:rPr>
                  <w:noProof/>
                </w:rPr>
                <w:t>8</w:t>
              </w:r>
            </w:ins>
            <w:ins w:id="374" w:author="Chris Satterlee" w:date="2019-05-15T13:13:00Z">
              <w:r>
                <w:fldChar w:fldCharType="end"/>
              </w:r>
              <w:r>
                <w:t>: DS18B20 jack installed in case</w:t>
              </w:r>
            </w:ins>
            <w:bookmarkEnd w:id="370"/>
          </w:p>
        </w:tc>
      </w:tr>
    </w:tbl>
    <w:p w14:paraId="039B4700" w14:textId="7975714A" w:rsidR="004D176D" w:rsidRDefault="00404331" w:rsidP="00404331">
      <w:pPr>
        <w:pStyle w:val="Heading2"/>
      </w:pPr>
      <w:bookmarkStart w:id="375" w:name="_Toc9093003"/>
      <w:r>
        <w:lastRenderedPageBreak/>
        <w:t>Software Installation</w:t>
      </w:r>
      <w:bookmarkEnd w:id="375"/>
    </w:p>
    <w:p w14:paraId="2EF31317" w14:textId="5F5779FD" w:rsidR="00404331" w:rsidRDefault="00404331" w:rsidP="00404331">
      <w:r>
        <w:t>The latest releases of the IV Swinger 2 Arduino sketch and laptop application have support for the DS18B20. However, the Arduino sketch makes use of the OneWire and DallasTemperature libraries, which must be installed. Also, the IV_Swinger2.ino file must be edited to uncomment one line.</w:t>
      </w:r>
    </w:p>
    <w:p w14:paraId="00F20286" w14:textId="2AE1467D" w:rsidR="00404331" w:rsidRDefault="00404331" w:rsidP="00D10003">
      <w:pPr>
        <w:pStyle w:val="Heading3"/>
      </w:pPr>
      <w:bookmarkStart w:id="376" w:name="_Toc9093004"/>
      <w:r>
        <w:t>Installing Arduino Libraries</w:t>
      </w:r>
      <w:bookmarkEnd w:id="376"/>
    </w:p>
    <w:p w14:paraId="6925BEBA" w14:textId="1F59EB46" w:rsidR="00404331" w:rsidRDefault="00404331" w:rsidP="00404331">
      <w:r>
        <w:t>Two Arduino libraries must be installed:</w:t>
      </w:r>
      <w:r>
        <w:br/>
      </w:r>
    </w:p>
    <w:p w14:paraId="25E36430" w14:textId="155C8F0B" w:rsidR="00404331" w:rsidRDefault="00404331" w:rsidP="00404331">
      <w:pPr>
        <w:pStyle w:val="ListParagraph"/>
        <w:numPr>
          <w:ilvl w:val="0"/>
          <w:numId w:val="38"/>
        </w:numPr>
      </w:pPr>
      <w:r>
        <w:t>OneWire</w:t>
      </w:r>
    </w:p>
    <w:p w14:paraId="18FBF7C2" w14:textId="5C6BB3E5" w:rsidR="00404331" w:rsidRDefault="00404331" w:rsidP="00404331">
      <w:pPr>
        <w:pStyle w:val="ListParagraph"/>
        <w:numPr>
          <w:ilvl w:val="0"/>
          <w:numId w:val="38"/>
        </w:numPr>
      </w:pPr>
      <w:r>
        <w:t>DallasTemperature</w:t>
      </w:r>
    </w:p>
    <w:p w14:paraId="1AE84A00" w14:textId="77777777" w:rsidR="00404331" w:rsidRDefault="00404331" w:rsidP="00404331">
      <w:pPr>
        <w:pStyle w:val="ListParagraph"/>
        <w:ind w:left="787"/>
      </w:pPr>
    </w:p>
    <w:p w14:paraId="37DE7152" w14:textId="2F127FDF" w:rsidR="00404331" w:rsidRDefault="00404331" w:rsidP="00404331">
      <w:r>
        <w:t>To do this from the Arduino IDE, use Sketch-&gt;Include Library-&gt;Manage Libraries…</w:t>
      </w:r>
    </w:p>
    <w:p w14:paraId="6D3D825C" w14:textId="77777777" w:rsidR="00404331" w:rsidRDefault="00404331" w:rsidP="0040433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404331" w14:paraId="5F0C113E" w14:textId="77777777" w:rsidTr="00404331">
        <w:tc>
          <w:tcPr>
            <w:tcW w:w="10296" w:type="dxa"/>
          </w:tcPr>
          <w:p w14:paraId="6E0C0AED" w14:textId="3FBB0A57" w:rsidR="00404331" w:rsidRDefault="00404331" w:rsidP="00404331">
            <w:r>
              <w:rPr>
                <w:noProof/>
              </w:rPr>
              <w:drawing>
                <wp:inline distT="0" distB="0" distL="0" distR="0" wp14:anchorId="0588703E" wp14:editId="0D5D6D87">
                  <wp:extent cx="5410200" cy="1669433"/>
                  <wp:effectExtent l="0" t="0" r="0" b="698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20 at 5.10.35 PM.png"/>
                          <pic:cNvPicPr/>
                        </pic:nvPicPr>
                        <pic:blipFill>
                          <a:blip r:embed="rId20">
                            <a:extLst>
                              <a:ext uri="{28A0092B-C50C-407E-A947-70E740481C1C}">
                                <a14:useLocalDpi xmlns:a14="http://schemas.microsoft.com/office/drawing/2010/main" val="0"/>
                              </a:ext>
                            </a:extLst>
                          </a:blip>
                          <a:stretch>
                            <a:fillRect/>
                          </a:stretch>
                        </pic:blipFill>
                        <pic:spPr>
                          <a:xfrm>
                            <a:off x="0" y="0"/>
                            <a:ext cx="5410200" cy="1669433"/>
                          </a:xfrm>
                          <a:prstGeom prst="rect">
                            <a:avLst/>
                          </a:prstGeom>
                        </pic:spPr>
                      </pic:pic>
                    </a:graphicData>
                  </a:graphic>
                </wp:inline>
              </w:drawing>
            </w:r>
          </w:p>
        </w:tc>
      </w:tr>
    </w:tbl>
    <w:p w14:paraId="48DBDC6C" w14:textId="77777777" w:rsidR="00404331" w:rsidRDefault="00404331" w:rsidP="00404331"/>
    <w:p w14:paraId="5B2F4105" w14:textId="77777777" w:rsidR="00404331" w:rsidRDefault="00404331" w:rsidP="00404331"/>
    <w:p w14:paraId="3D750D10" w14:textId="3EB93481" w:rsidR="00404331" w:rsidRDefault="00404331" w:rsidP="00404331">
      <w:r>
        <w:t>Search for “OneWire”. Click on the one with the name “OneWire” and then click on the Install button.</w:t>
      </w:r>
    </w:p>
    <w:p w14:paraId="38BCD160" w14:textId="77777777" w:rsidR="00404331" w:rsidRDefault="00404331" w:rsidP="00404331"/>
    <w:p w14:paraId="6FF50160" w14:textId="2542C21A" w:rsidR="00C92265" w:rsidRDefault="00404331" w:rsidP="00404331">
      <w:r>
        <w:t>Search for “DallasTemperature”. Click on the one with the name “DallasTemperature” and then click on the Install button.</w:t>
      </w:r>
    </w:p>
    <w:p w14:paraId="4CB31A88" w14:textId="3C7E3BAA" w:rsidR="00404331" w:rsidRDefault="00404331" w:rsidP="00D10003">
      <w:pPr>
        <w:pStyle w:val="Heading3"/>
      </w:pPr>
      <w:bookmarkStart w:id="377" w:name="_Toc9093005"/>
      <w:r>
        <w:t>Modifying IV_Swinger2.ino</w:t>
      </w:r>
      <w:bookmarkEnd w:id="377"/>
    </w:p>
    <w:p w14:paraId="467EF683" w14:textId="53CDC671" w:rsidR="00404331" w:rsidRDefault="00404331" w:rsidP="00404331">
      <w:r>
        <w:t xml:space="preserve">Since temperature sensing is an optional feature, it was decided not to burden all users with having to install the OneWire and DallasTemperature libraries. The tradeoff is that users </w:t>
      </w:r>
      <w:r w:rsidR="004F09DE">
        <w:t>who</w:t>
      </w:r>
      <w:r>
        <w:t xml:space="preserve"> do want to use this feature need to modify one line in the IV Swinger2 Arduino sketch.</w:t>
      </w:r>
    </w:p>
    <w:p w14:paraId="694DAD8D" w14:textId="77777777" w:rsidR="00404331" w:rsidRDefault="00404331" w:rsidP="00404331"/>
    <w:p w14:paraId="1939A198" w14:textId="36D4C10C" w:rsidR="00404331" w:rsidRDefault="00404331" w:rsidP="00404331">
      <w:r>
        <w:t>You must manually change (“uncomment”) this line in IV_Swinger2.ino:</w:t>
      </w:r>
    </w:p>
    <w:p w14:paraId="35150FE5" w14:textId="77777777" w:rsidR="00404331" w:rsidRDefault="00404331" w:rsidP="00404331"/>
    <w:p w14:paraId="35E510F7" w14:textId="77777777" w:rsidR="00404331" w:rsidRPr="00404331" w:rsidRDefault="00404331" w:rsidP="00404331">
      <w:pPr>
        <w:rPr>
          <w:rFonts w:ascii="Courier" w:hAnsi="Courier"/>
        </w:rPr>
      </w:pPr>
      <w:r w:rsidRPr="00404331">
        <w:rPr>
          <w:rFonts w:ascii="Courier" w:hAnsi="Courier"/>
        </w:rPr>
        <w:t>//#define DS18B20_SUPPORTED</w:t>
      </w:r>
    </w:p>
    <w:p w14:paraId="3F479C44" w14:textId="77777777" w:rsidR="00404331" w:rsidRDefault="00404331" w:rsidP="00404331"/>
    <w:p w14:paraId="3942AC81" w14:textId="77777777" w:rsidR="00404331" w:rsidRDefault="00404331" w:rsidP="00404331">
      <w:r>
        <w:t>to:</w:t>
      </w:r>
    </w:p>
    <w:p w14:paraId="3BD411AA" w14:textId="77777777" w:rsidR="00404331" w:rsidRDefault="00404331" w:rsidP="00404331"/>
    <w:p w14:paraId="0E0DBC4F" w14:textId="45B790EF" w:rsidR="00404331" w:rsidRDefault="00404331" w:rsidP="00404331">
      <w:pPr>
        <w:rPr>
          <w:rFonts w:ascii="Courier" w:hAnsi="Courier"/>
        </w:rPr>
      </w:pPr>
      <w:r w:rsidRPr="00404331">
        <w:rPr>
          <w:rFonts w:ascii="Courier" w:hAnsi="Courier"/>
        </w:rPr>
        <w:t>#define DS18B20_SUPPORTED</w:t>
      </w:r>
    </w:p>
    <w:p w14:paraId="1AFEAE39" w14:textId="77777777" w:rsidR="00404331" w:rsidRDefault="00404331" w:rsidP="00404331">
      <w:pPr>
        <w:rPr>
          <w:rFonts w:ascii="Courier" w:hAnsi="Courier"/>
        </w:rPr>
      </w:pPr>
    </w:p>
    <w:p w14:paraId="376E7169" w14:textId="376BCF44" w:rsidR="00404331" w:rsidRDefault="00404331" w:rsidP="00404331">
      <w:r>
        <w:t xml:space="preserve">You may make this change using any text editor before starting up the Arduino IDE, or you may use the editor built into the Arduino IDE. </w:t>
      </w:r>
      <w:del w:id="378" w:author="Chris Satterlee" w:date="2019-05-13T17:09:00Z">
        <w:r w:rsidDel="007D6D6B">
          <w:delText xml:space="preserve"> </w:delText>
        </w:r>
      </w:del>
      <w:r>
        <w:t>If you have installed the OneWire and DallasTemperature libraries, the sketch should upload without errors.</w:t>
      </w:r>
    </w:p>
    <w:p w14:paraId="11382AD3" w14:textId="77777777" w:rsidR="00404331" w:rsidRDefault="00404331" w:rsidP="00404331"/>
    <w:p w14:paraId="66ED8406" w14:textId="2301A589" w:rsidR="00404331" w:rsidRDefault="00404331" w:rsidP="00404331">
      <w:pPr>
        <w:rPr>
          <w:b/>
        </w:rPr>
      </w:pPr>
      <w:r w:rsidRPr="00404331">
        <w:rPr>
          <w:b/>
        </w:rPr>
        <w:lastRenderedPageBreak/>
        <w:t xml:space="preserve">Note that running code with this line uncommented will work fine even if there are no DS18B20s connected. </w:t>
      </w:r>
    </w:p>
    <w:p w14:paraId="6260F16A" w14:textId="1E7A2C6E" w:rsidR="00404331" w:rsidRDefault="00404331" w:rsidP="00404331">
      <w:pPr>
        <w:pStyle w:val="Heading2"/>
      </w:pPr>
      <w:bookmarkStart w:id="379" w:name="_Toc9093006"/>
      <w:r>
        <w:t>Swinging IV Curves with Temperature Sensors</w:t>
      </w:r>
      <w:bookmarkEnd w:id="379"/>
    </w:p>
    <w:p w14:paraId="15F6504D" w14:textId="32226456" w:rsidR="00404331" w:rsidRDefault="00404331" w:rsidP="00404331">
      <w:r>
        <w:t xml:space="preserve">When you have one or more DS18B20s connected as described in Section </w:t>
      </w:r>
      <w:r>
        <w:fldChar w:fldCharType="begin"/>
      </w:r>
      <w:r>
        <w:instrText xml:space="preserve"> REF _Ref393725368 \r \h </w:instrText>
      </w:r>
      <w:r>
        <w:fldChar w:fldCharType="separate"/>
      </w:r>
      <w:r w:rsidR="009513FF">
        <w:t>2.1</w:t>
      </w:r>
      <w:r>
        <w:fldChar w:fldCharType="end"/>
      </w:r>
      <w:r>
        <w:t xml:space="preserve"> </w:t>
      </w:r>
      <w:r>
        <w:fldChar w:fldCharType="begin"/>
      </w:r>
      <w:r>
        <w:instrText xml:space="preserve"> REF _Ref393725368 \p \h </w:instrText>
      </w:r>
      <w:r>
        <w:fldChar w:fldCharType="separate"/>
      </w:r>
      <w:r w:rsidR="009513FF">
        <w:t>above</w:t>
      </w:r>
      <w:r>
        <w:fldChar w:fldCharType="end"/>
      </w:r>
      <w:r>
        <w:t xml:space="preserve"> and you have uploaded IV_Swinger2.ino with </w:t>
      </w:r>
      <w:r w:rsidRPr="00404331">
        <w:rPr>
          <w:rFonts w:ascii="Courier" w:hAnsi="Courier"/>
        </w:rPr>
        <w:t>#define DS18B20_SUPPORTED</w:t>
      </w:r>
      <w:r>
        <w:t xml:space="preserve"> uncommented, you don’t need to do anything else to get temperature readings.</w:t>
      </w:r>
    </w:p>
    <w:p w14:paraId="527C15BA" w14:textId="0D17ADA8" w:rsidR="00404331" w:rsidRDefault="00404331" w:rsidP="00D10003">
      <w:pPr>
        <w:pStyle w:val="Heading3"/>
      </w:pPr>
      <w:bookmarkStart w:id="380" w:name="_Toc9093007"/>
      <w:r>
        <w:t>Temperature Scale</w:t>
      </w:r>
      <w:bookmarkEnd w:id="380"/>
    </w:p>
    <w:p w14:paraId="7D5A5263" w14:textId="606DCC16" w:rsidR="00404331" w:rsidRPr="00404331" w:rsidRDefault="00404331" w:rsidP="00404331">
      <w:r>
        <w:t>Temperatures are reported in degrees Celsius. There is no option to report in degrees Fahrenheit.</w:t>
      </w:r>
    </w:p>
    <w:p w14:paraId="6F3B61D3" w14:textId="6FFFDF5E" w:rsidR="00404331" w:rsidRPr="00404331" w:rsidRDefault="00404331" w:rsidP="00D10003">
      <w:pPr>
        <w:pStyle w:val="Heading3"/>
      </w:pPr>
      <w:bookmarkStart w:id="381" w:name="_Toc9093008"/>
      <w:r>
        <w:t>Precision</w:t>
      </w:r>
      <w:bookmarkEnd w:id="381"/>
    </w:p>
    <w:p w14:paraId="6D09B7BF" w14:textId="1D68C8D6" w:rsidR="00404331" w:rsidRDefault="00404331" w:rsidP="00404331">
      <w:r>
        <w:t xml:space="preserve">Temperatures are reported in </w:t>
      </w:r>
      <w:r w:rsidRPr="00404331">
        <w:rPr>
          <w:b/>
        </w:rPr>
        <w:t>increments of 0.25˚C</w:t>
      </w:r>
      <w:r>
        <w:t>. The DS18B20 supports programmable precisions from 9 to 12 bits, and this is 10-bit precision. 12-bit precision readings take 3/4 second for each device, which is too slow. 10-bit readings take less than 1/4 second. This is currently hardcoded in the Arduino sketch, and there are no plans to make it configurable.</w:t>
      </w:r>
    </w:p>
    <w:p w14:paraId="7CD75D59" w14:textId="129CA50F" w:rsidR="00404331" w:rsidRDefault="00404331" w:rsidP="00D10003">
      <w:pPr>
        <w:pStyle w:val="Heading3"/>
      </w:pPr>
      <w:bookmarkStart w:id="382" w:name="_Toc9093009"/>
      <w:r>
        <w:t xml:space="preserve">Where Are the Temperatures </w:t>
      </w:r>
      <w:r w:rsidR="00FE10EC">
        <w:t>R</w:t>
      </w:r>
      <w:r>
        <w:t>ecorded?</w:t>
      </w:r>
      <w:bookmarkEnd w:id="382"/>
    </w:p>
    <w:p w14:paraId="41BF38F8" w14:textId="1C2BC5F9" w:rsidR="00404331" w:rsidRDefault="00404331" w:rsidP="00404331">
      <w:r>
        <w:t>The laptop application records the temperature(s) in a “</w:t>
      </w:r>
      <w:r w:rsidR="00333D70">
        <w:t>run</w:t>
      </w:r>
      <w:r>
        <w:t xml:space="preserve"> info” file (which will also contain values from other environmental sensors if they exist). There is a </w:t>
      </w:r>
      <w:r w:rsidR="00333D70">
        <w:t>run</w:t>
      </w:r>
      <w:r>
        <w:t xml:space="preserve"> info file saved for each run and it is saved in the same directory/folder as the CSV, PDF and other files for the run.</w:t>
      </w:r>
    </w:p>
    <w:p w14:paraId="75993891" w14:textId="77777777" w:rsidR="00404331" w:rsidRDefault="00404331" w:rsidP="00404331"/>
    <w:p w14:paraId="74230978" w14:textId="77777777" w:rsidR="00404331" w:rsidRDefault="00404331" w:rsidP="00404331">
      <w:r>
        <w:t>The temperature or temperatures are also included on the graph itself, in the legend. Here is an example with two temperature sensors:</w:t>
      </w:r>
    </w:p>
    <w:p w14:paraId="190171A8" w14:textId="77777777" w:rsidR="00404331" w:rsidRDefault="00404331" w:rsidP="0040433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404331" w14:paraId="1484D557" w14:textId="77777777" w:rsidTr="00404331">
        <w:tc>
          <w:tcPr>
            <w:tcW w:w="10296" w:type="dxa"/>
          </w:tcPr>
          <w:p w14:paraId="66F307F3" w14:textId="5D3AA65A" w:rsidR="00404331" w:rsidRDefault="00404331" w:rsidP="00404331">
            <w:r>
              <w:rPr>
                <w:noProof/>
              </w:rPr>
              <w:drawing>
                <wp:inline distT="0" distB="0" distL="0" distR="0" wp14:anchorId="2E0CB804" wp14:editId="6DDED795">
                  <wp:extent cx="3835400" cy="732706"/>
                  <wp:effectExtent l="0" t="0" r="0" b="444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20 at 5.39.44 PM.png"/>
                          <pic:cNvPicPr/>
                        </pic:nvPicPr>
                        <pic:blipFill>
                          <a:blip r:embed="rId21">
                            <a:extLst>
                              <a:ext uri="{28A0092B-C50C-407E-A947-70E740481C1C}">
                                <a14:useLocalDpi xmlns:a14="http://schemas.microsoft.com/office/drawing/2010/main" val="0"/>
                              </a:ext>
                            </a:extLst>
                          </a:blip>
                          <a:stretch>
                            <a:fillRect/>
                          </a:stretch>
                        </pic:blipFill>
                        <pic:spPr>
                          <a:xfrm>
                            <a:off x="0" y="0"/>
                            <a:ext cx="3835400" cy="732706"/>
                          </a:xfrm>
                          <a:prstGeom prst="rect">
                            <a:avLst/>
                          </a:prstGeom>
                        </pic:spPr>
                      </pic:pic>
                    </a:graphicData>
                  </a:graphic>
                </wp:inline>
              </w:drawing>
            </w:r>
          </w:p>
        </w:tc>
      </w:tr>
    </w:tbl>
    <w:p w14:paraId="500741B1" w14:textId="65EFDB35" w:rsidR="00404331" w:rsidRDefault="00404331" w:rsidP="00404331">
      <w:r>
        <w:t>Each curve on an overlay will have the temperature(s) for that run:</w:t>
      </w:r>
    </w:p>
    <w:p w14:paraId="2F4DBF40" w14:textId="77777777" w:rsidR="00404331" w:rsidRDefault="00404331" w:rsidP="0040433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404331" w14:paraId="2F9A26DC" w14:textId="77777777" w:rsidTr="00404331">
        <w:tc>
          <w:tcPr>
            <w:tcW w:w="10296" w:type="dxa"/>
          </w:tcPr>
          <w:p w14:paraId="0F28E9B3" w14:textId="4D304CF0" w:rsidR="00404331" w:rsidRDefault="00404331" w:rsidP="00404331">
            <w:r>
              <w:rPr>
                <w:noProof/>
              </w:rPr>
              <w:drawing>
                <wp:inline distT="0" distB="0" distL="0" distR="0" wp14:anchorId="5104708C" wp14:editId="5D2B0EE9">
                  <wp:extent cx="3657600" cy="1837944"/>
                  <wp:effectExtent l="0" t="0" r="0" b="381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20 at 5.44.43 PM.png"/>
                          <pic:cNvPicPr/>
                        </pic:nvPicPr>
                        <pic:blipFill>
                          <a:blip r:embed="rId22">
                            <a:extLst>
                              <a:ext uri="{28A0092B-C50C-407E-A947-70E740481C1C}">
                                <a14:useLocalDpi xmlns:a14="http://schemas.microsoft.com/office/drawing/2010/main" val="0"/>
                              </a:ext>
                            </a:extLst>
                          </a:blip>
                          <a:stretch>
                            <a:fillRect/>
                          </a:stretch>
                        </pic:blipFill>
                        <pic:spPr>
                          <a:xfrm>
                            <a:off x="0" y="0"/>
                            <a:ext cx="3657600" cy="1837944"/>
                          </a:xfrm>
                          <a:prstGeom prst="rect">
                            <a:avLst/>
                          </a:prstGeom>
                        </pic:spPr>
                      </pic:pic>
                    </a:graphicData>
                  </a:graphic>
                </wp:inline>
              </w:drawing>
            </w:r>
          </w:p>
        </w:tc>
      </w:tr>
    </w:tbl>
    <w:p w14:paraId="50C95683" w14:textId="77777777" w:rsidR="00404331" w:rsidRDefault="00404331" w:rsidP="00404331"/>
    <w:p w14:paraId="7EF707B6" w14:textId="5656AEEF" w:rsidR="00404331" w:rsidRDefault="00404331" w:rsidP="00404331">
      <w:r>
        <w:lastRenderedPageBreak/>
        <w:t xml:space="preserve">If you have only one sensor, that is all the information you need. But if you have more than one, you need to know which temperature is from which sensor. The File menu in the laptop application </w:t>
      </w:r>
      <w:r w:rsidR="00C92265">
        <w:t xml:space="preserve">has an </w:t>
      </w:r>
      <w:r>
        <w:t xml:space="preserve">entry, “View </w:t>
      </w:r>
      <w:r w:rsidR="00333D70">
        <w:t>Run</w:t>
      </w:r>
      <w:r>
        <w:t xml:space="preserve"> Info File”:</w:t>
      </w:r>
    </w:p>
    <w:p w14:paraId="0109ECE7" w14:textId="77777777" w:rsidR="00404331" w:rsidRDefault="00404331" w:rsidP="0040433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404331" w14:paraId="7A85BACD" w14:textId="77777777" w:rsidTr="00404331">
        <w:tc>
          <w:tcPr>
            <w:tcW w:w="10296" w:type="dxa"/>
          </w:tcPr>
          <w:p w14:paraId="0AF52B2B" w14:textId="5681D99E" w:rsidR="00404331" w:rsidRDefault="00333D70" w:rsidP="00404331">
            <w:r>
              <w:rPr>
                <w:noProof/>
              </w:rPr>
              <w:drawing>
                <wp:inline distT="0" distB="0" distL="0" distR="0" wp14:anchorId="0DB1CE48" wp14:editId="01233DB6">
                  <wp:extent cx="1854124" cy="999067"/>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19 at 6.32.26 PM.png"/>
                          <pic:cNvPicPr/>
                        </pic:nvPicPr>
                        <pic:blipFill>
                          <a:blip r:embed="rId23">
                            <a:extLst>
                              <a:ext uri="{28A0092B-C50C-407E-A947-70E740481C1C}">
                                <a14:useLocalDpi xmlns:a14="http://schemas.microsoft.com/office/drawing/2010/main" val="0"/>
                              </a:ext>
                            </a:extLst>
                          </a:blip>
                          <a:stretch>
                            <a:fillRect/>
                          </a:stretch>
                        </pic:blipFill>
                        <pic:spPr>
                          <a:xfrm>
                            <a:off x="0" y="0"/>
                            <a:ext cx="1854124" cy="999067"/>
                          </a:xfrm>
                          <a:prstGeom prst="rect">
                            <a:avLst/>
                          </a:prstGeom>
                        </pic:spPr>
                      </pic:pic>
                    </a:graphicData>
                  </a:graphic>
                </wp:inline>
              </w:drawing>
            </w:r>
          </w:p>
        </w:tc>
      </w:tr>
    </w:tbl>
    <w:p w14:paraId="30351F99" w14:textId="77777777" w:rsidR="00404331" w:rsidRDefault="00404331" w:rsidP="00404331"/>
    <w:p w14:paraId="3BE92A4B" w14:textId="1BD8D870" w:rsidR="00404331" w:rsidRDefault="00404331" w:rsidP="00404331">
      <w:r>
        <w:t xml:space="preserve">The contents of the </w:t>
      </w:r>
      <w:r w:rsidR="00333D70">
        <w:t>run</w:t>
      </w:r>
      <w:r>
        <w:t xml:space="preserve"> info file might look like:</w:t>
      </w:r>
    </w:p>
    <w:p w14:paraId="29A4F408" w14:textId="77777777" w:rsidR="00404331" w:rsidRDefault="00404331" w:rsidP="0040433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404331" w14:paraId="0BF60EE8" w14:textId="77777777" w:rsidTr="00404331">
        <w:tc>
          <w:tcPr>
            <w:tcW w:w="10296" w:type="dxa"/>
          </w:tcPr>
          <w:p w14:paraId="756A5970" w14:textId="083F7EA2" w:rsidR="00404331" w:rsidRDefault="00404331" w:rsidP="00404331">
            <w:r>
              <w:rPr>
                <w:noProof/>
              </w:rPr>
              <w:drawing>
                <wp:inline distT="0" distB="0" distL="0" distR="0" wp14:anchorId="06E9B28B" wp14:editId="70989BFC">
                  <wp:extent cx="4420382" cy="7112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20 at 5.52.51 PM.png"/>
                          <pic:cNvPicPr/>
                        </pic:nvPicPr>
                        <pic:blipFill>
                          <a:blip r:embed="rId24">
                            <a:extLst>
                              <a:ext uri="{28A0092B-C50C-407E-A947-70E740481C1C}">
                                <a14:useLocalDpi xmlns:a14="http://schemas.microsoft.com/office/drawing/2010/main" val="0"/>
                              </a:ext>
                            </a:extLst>
                          </a:blip>
                          <a:stretch>
                            <a:fillRect/>
                          </a:stretch>
                        </pic:blipFill>
                        <pic:spPr>
                          <a:xfrm>
                            <a:off x="0" y="0"/>
                            <a:ext cx="4420382" cy="711200"/>
                          </a:xfrm>
                          <a:prstGeom prst="rect">
                            <a:avLst/>
                          </a:prstGeom>
                        </pic:spPr>
                      </pic:pic>
                    </a:graphicData>
                  </a:graphic>
                </wp:inline>
              </w:drawing>
            </w:r>
          </w:p>
        </w:tc>
      </w:tr>
    </w:tbl>
    <w:p w14:paraId="74D215DC" w14:textId="77777777" w:rsidR="00404331" w:rsidRDefault="00404331" w:rsidP="00404331"/>
    <w:p w14:paraId="38329685" w14:textId="32D934BC" w:rsidR="00404331" w:rsidRDefault="00404331" w:rsidP="00404331">
      <w:r>
        <w:t>The ROM codes uniquely identify each sensor, but that is unlikely to be of much help. Probably the best way to identify which sensor is whic</w:t>
      </w:r>
      <w:r w:rsidR="00C92265">
        <w:t xml:space="preserve">h is to use freeze spray, an </w:t>
      </w:r>
      <w:r>
        <w:t>ice cube, cold drink, or something like that to artificially cool one sensor at a time to see which one it is. Fortunately, the sensors will always be in the same order, so you only have to go through this identification process once.</w:t>
      </w:r>
    </w:p>
    <w:p w14:paraId="34439EEB" w14:textId="77777777" w:rsidR="00404331" w:rsidRDefault="00404331" w:rsidP="00404331"/>
    <w:p w14:paraId="21346D2C" w14:textId="51D7C2AE" w:rsidR="00404331" w:rsidRDefault="00404331" w:rsidP="00404331">
      <w:r>
        <w:t>The temperatures recorded in the legend entries on the graph are listed in order [#1, #2, …]</w:t>
      </w:r>
    </w:p>
    <w:p w14:paraId="20D43614" w14:textId="773C54A3" w:rsidR="006545C7" w:rsidRDefault="006545C7" w:rsidP="007D6D6B">
      <w:pPr>
        <w:pStyle w:val="Heading1"/>
      </w:pPr>
      <w:bookmarkStart w:id="383" w:name="_Toc9093010"/>
      <w:r>
        <w:lastRenderedPageBreak/>
        <w:t>Modified InstESRE Pyranometer (Irradiance Sensor)</w:t>
      </w:r>
      <w:bookmarkEnd w:id="383"/>
    </w:p>
    <w:p w14:paraId="046E708A" w14:textId="4D6AAD8D" w:rsidR="006545C7" w:rsidRDefault="006545C7">
      <w:r>
        <w:t>Irradiance is the power/area (W/m</w:t>
      </w:r>
      <w:r w:rsidRPr="007D6D6B">
        <w:rPr>
          <w:vertAlign w:val="superscript"/>
        </w:rPr>
        <w:t>2</w:t>
      </w:r>
      <w:r w:rsidRPr="007D6D6B">
        <w:t>)</w:t>
      </w:r>
      <w:r w:rsidRPr="006545C7">
        <w:t xml:space="preserve"> </w:t>
      </w:r>
      <w:r>
        <w:t xml:space="preserve">value of the sunlight hitting the surface of the PV module or cell at a given point in time. </w:t>
      </w:r>
      <w:r w:rsidR="006354BB">
        <w:t>“Full sun” is about 1000 W/m</w:t>
      </w:r>
      <w:r w:rsidR="006354BB" w:rsidRPr="007D6D6B">
        <w:rPr>
          <w:vertAlign w:val="superscript"/>
        </w:rPr>
        <w:t>2</w:t>
      </w:r>
      <w:r w:rsidR="006354BB">
        <w:t xml:space="preserve">. </w:t>
      </w:r>
      <w:r>
        <w:t>An instrument that measures irradiance is called a pyranometer. A “true” pyranometer is horrendously expensive. This one costs about $2700:</w:t>
      </w:r>
    </w:p>
    <w:p w14:paraId="404B6559" w14:textId="77777777" w:rsidR="006545C7" w:rsidRDefault="006545C7"/>
    <w:p w14:paraId="11641A70" w14:textId="6C70175F" w:rsidR="006545C7" w:rsidRDefault="006545C7">
      <w:r>
        <w:fldChar w:fldCharType="begin"/>
      </w:r>
      <w:r>
        <w:instrText xml:space="preserve"> HYPERLINK "https://www.hukseflux.com/products/solar-radiation-sensors/pyranometers/sr30-d1-pyranometer" </w:instrText>
      </w:r>
      <w:ins w:id="384" w:author="Chris Satterlee" w:date="2019-05-18T17:29:00Z"/>
      <w:r>
        <w:fldChar w:fldCharType="separate"/>
      </w:r>
      <w:r w:rsidRPr="006545C7">
        <w:rPr>
          <w:rStyle w:val="Hyperlink"/>
        </w:rPr>
        <w:t>https://www.hukseflux.com/products/solar-radiation-sensors/pyranometers/sr30-d1-pyranometer</w:t>
      </w:r>
      <w:r>
        <w:fldChar w:fldCharType="end"/>
      </w:r>
    </w:p>
    <w:p w14:paraId="277BD5B5" w14:textId="77777777" w:rsidR="006545C7" w:rsidRDefault="006545C7"/>
    <w:p w14:paraId="54C25A71" w14:textId="7F905531" w:rsidR="006545C7" w:rsidRDefault="006545C7">
      <w:r>
        <w:t>A true pyranometer uses a thermopile sensor. It accurately measures the solar radiation across its full spectral range. It also has a directional response that is very close to the ideal cosine characteristic.</w:t>
      </w:r>
    </w:p>
    <w:p w14:paraId="56F496A0" w14:textId="77777777" w:rsidR="006545C7" w:rsidRDefault="006545C7"/>
    <w:p w14:paraId="0E6850D0" w14:textId="793AAA21" w:rsidR="006545C7" w:rsidRDefault="006545C7">
      <w:r>
        <w:t>Fortunately, it i</w:t>
      </w:r>
      <w:r w:rsidR="00053AFD">
        <w:t xml:space="preserve">s possible to build a </w:t>
      </w:r>
      <w:r>
        <w:t>“surrogate” pyranometer for less than the cost of the IV Swinger 2. Dr. David Brooks of the Institute for Earth Science Research and Education (InstESRE) has a kit that he sells for $25 (which includes US delivery). His website explains how this DIY pyranometer differs from a true pyranometer:</w:t>
      </w:r>
    </w:p>
    <w:p w14:paraId="0E6C4171" w14:textId="77777777" w:rsidR="006545C7" w:rsidRDefault="006545C7"/>
    <w:p w14:paraId="00435869" w14:textId="233D9971" w:rsidR="006545C7" w:rsidRDefault="006545C7">
      <w:r>
        <w:fldChar w:fldCharType="begin"/>
      </w:r>
      <w:r>
        <w:instrText xml:space="preserve"> HYPERLINK "http://www.instesre.org/construction/pyranometer/pyranometer.htm" </w:instrText>
      </w:r>
      <w:ins w:id="385" w:author="Chris Satterlee" w:date="2019-05-18T17:29:00Z"/>
      <w:r>
        <w:fldChar w:fldCharType="separate"/>
      </w:r>
      <w:r w:rsidRPr="006545C7">
        <w:rPr>
          <w:rStyle w:val="Hyperlink"/>
        </w:rPr>
        <w:t>http://www.instesre.org/construction/pyranometer/pyranometer.htm</w:t>
      </w:r>
      <w:r>
        <w:fldChar w:fldCharType="end"/>
      </w:r>
    </w:p>
    <w:p w14:paraId="39609A63" w14:textId="77777777" w:rsidR="006545C7" w:rsidRDefault="006545C7"/>
    <w:p w14:paraId="033CBA97" w14:textId="271509C9" w:rsidR="006545C7" w:rsidRDefault="006545C7">
      <w:r>
        <w:t>An interesting observation is that the sensor in this pyranometer is a silicon photodiode, which is essentially just a minuscule solar cell. This tiny solar cell has its own IV c</w:t>
      </w:r>
      <w:r w:rsidR="006354BB">
        <w:t>haracteristic</w:t>
      </w:r>
      <w:r>
        <w:t>. The irradiance is determined by measuring the current generated by the photodiode</w:t>
      </w:r>
      <w:r w:rsidR="00053AFD">
        <w:t xml:space="preserve"> through a load resistor</w:t>
      </w:r>
      <w:r>
        <w:t>. Irradiance is directly proportional to the current, or the current is directly proportional to the irradiance, depending on which way you want to look at it. This, of course, is also true for the PV module or cell that is the device under test (DUT) for the IV Swinger 2. Ironically, the DUT is, or could be, a</w:t>
      </w:r>
      <w:r w:rsidR="003111D6">
        <w:t xml:space="preserve"> </w:t>
      </w:r>
      <w:r>
        <w:t>better pyranometer than the pyranometer!</w:t>
      </w:r>
      <w:r w:rsidR="00A90CCC">
        <w:t xml:space="preserve"> In fact,</w:t>
      </w:r>
      <w:r w:rsidR="003111D6">
        <w:t xml:space="preserve"> Section </w:t>
      </w:r>
      <w:r w:rsidR="003111D6">
        <w:fldChar w:fldCharType="begin"/>
      </w:r>
      <w:r w:rsidR="003111D6">
        <w:instrText xml:space="preserve"> REF _Ref2271815 \r \h </w:instrText>
      </w:r>
      <w:r w:rsidR="003111D6">
        <w:fldChar w:fldCharType="separate"/>
      </w:r>
      <w:r w:rsidR="009513FF">
        <w:t>3.7.2</w:t>
      </w:r>
      <w:r w:rsidR="003111D6">
        <w:fldChar w:fldCharType="end"/>
      </w:r>
      <w:r w:rsidR="003111D6">
        <w:t xml:space="preserve"> describes how to use a PV module to calibrate the pyranometer once you have built it.</w:t>
      </w:r>
      <w:r w:rsidR="00A90CCC">
        <w:t xml:space="preserve"> </w:t>
      </w:r>
      <w:r>
        <w:t xml:space="preserve"> </w:t>
      </w:r>
    </w:p>
    <w:p w14:paraId="598FB1C3" w14:textId="77777777" w:rsidR="006545C7" w:rsidRDefault="006545C7"/>
    <w:p w14:paraId="6965977F" w14:textId="0F6B001F" w:rsidR="006545C7" w:rsidRDefault="006545C7">
      <w:r>
        <w:t xml:space="preserve">The </w:t>
      </w:r>
      <w:r w:rsidR="006354BB">
        <w:t xml:space="preserve">photodiode </w:t>
      </w:r>
      <w:r>
        <w:t xml:space="preserve">pyranometer can be useful, however, to compare the IV curves of different PV modules or cells if it is calibrated to a reference pyranometer. Commercial IV curve tracers use a similar sensor for their irradiance sensors.    </w:t>
      </w:r>
    </w:p>
    <w:p w14:paraId="447B8796" w14:textId="520D5B22" w:rsidR="006545C7" w:rsidRDefault="006545C7" w:rsidP="007D6D6B">
      <w:pPr>
        <w:pStyle w:val="Heading2"/>
      </w:pPr>
      <w:bookmarkStart w:id="386" w:name="_Toc9093011"/>
      <w:r>
        <w:t>Modifications to the InstESRE Pyranometer</w:t>
      </w:r>
      <w:bookmarkEnd w:id="386"/>
    </w:p>
    <w:p w14:paraId="34EFD03B" w14:textId="3B1B40C9" w:rsidR="006545C7" w:rsidRDefault="006545C7">
      <w:r>
        <w:t>IV Swinger 2 supports the InstESRE pyranometer with the following modifications:</w:t>
      </w:r>
    </w:p>
    <w:p w14:paraId="77AE6560" w14:textId="77777777" w:rsidR="006545C7" w:rsidRDefault="006545C7"/>
    <w:p w14:paraId="4A0F9597" w14:textId="2B4D14DC" w:rsidR="006545C7" w:rsidRDefault="006545C7" w:rsidP="007D6D6B">
      <w:pPr>
        <w:pStyle w:val="ListParagraph"/>
        <w:numPr>
          <w:ilvl w:val="0"/>
          <w:numId w:val="40"/>
        </w:numPr>
      </w:pPr>
      <w:r>
        <w:t>Addition of a</w:t>
      </w:r>
      <w:r w:rsidR="00337696">
        <w:t>n</w:t>
      </w:r>
      <w:r>
        <w:t xml:space="preserve"> ADS1115 analog-to-digital converter (ADC)</w:t>
      </w:r>
    </w:p>
    <w:p w14:paraId="4BB9FDBC" w14:textId="33A248D4" w:rsidR="006545C7" w:rsidRDefault="006545C7" w:rsidP="007D6D6B">
      <w:pPr>
        <w:pStyle w:val="ListParagraph"/>
        <w:numPr>
          <w:ilvl w:val="0"/>
          <w:numId w:val="40"/>
        </w:numPr>
      </w:pPr>
      <w:r>
        <w:t xml:space="preserve">(Optional) addition of an internal TMP36 sensor for </w:t>
      </w:r>
      <w:r w:rsidR="00053AFD">
        <w:t xml:space="preserve">photodiode </w:t>
      </w:r>
      <w:r>
        <w:t>temperature compensation</w:t>
      </w:r>
    </w:p>
    <w:p w14:paraId="546280CC" w14:textId="61F401D3" w:rsidR="006545C7" w:rsidRDefault="006545C7" w:rsidP="007D6D6B">
      <w:pPr>
        <w:pStyle w:val="Heading2"/>
      </w:pPr>
      <w:bookmarkStart w:id="387" w:name="_Toc4431705"/>
      <w:bookmarkStart w:id="388" w:name="_Toc4431741"/>
      <w:bookmarkStart w:id="389" w:name="_Toc4508003"/>
      <w:bookmarkStart w:id="390" w:name="_Toc4431706"/>
      <w:bookmarkStart w:id="391" w:name="_Toc4431742"/>
      <w:bookmarkStart w:id="392" w:name="_Toc4508004"/>
      <w:bookmarkStart w:id="393" w:name="_Toc4431707"/>
      <w:bookmarkStart w:id="394" w:name="_Toc4431743"/>
      <w:bookmarkStart w:id="395" w:name="_Toc4508005"/>
      <w:bookmarkStart w:id="396" w:name="_Ref2092309"/>
      <w:bookmarkStart w:id="397" w:name="_Ref2092315"/>
      <w:bookmarkStart w:id="398" w:name="_Ref2092527"/>
      <w:bookmarkStart w:id="399" w:name="_Ref2092532"/>
      <w:bookmarkStart w:id="400" w:name="_Ref2263627"/>
      <w:bookmarkStart w:id="401" w:name="_Ref2263635"/>
      <w:bookmarkStart w:id="402" w:name="_Ref2263642"/>
      <w:bookmarkStart w:id="403" w:name="_Toc9093012"/>
      <w:bookmarkEnd w:id="387"/>
      <w:bookmarkEnd w:id="388"/>
      <w:bookmarkEnd w:id="389"/>
      <w:bookmarkEnd w:id="390"/>
      <w:bookmarkEnd w:id="391"/>
      <w:bookmarkEnd w:id="392"/>
      <w:bookmarkEnd w:id="393"/>
      <w:bookmarkEnd w:id="394"/>
      <w:bookmarkEnd w:id="395"/>
      <w:r>
        <w:t>Connections</w:t>
      </w:r>
      <w:bookmarkEnd w:id="396"/>
      <w:bookmarkEnd w:id="397"/>
      <w:bookmarkEnd w:id="398"/>
      <w:bookmarkEnd w:id="399"/>
      <w:bookmarkEnd w:id="400"/>
      <w:bookmarkEnd w:id="401"/>
      <w:bookmarkEnd w:id="402"/>
      <w:bookmarkEnd w:id="403"/>
    </w:p>
    <w:p w14:paraId="49008A46" w14:textId="6BC98A55" w:rsidR="00053AFD" w:rsidRDefault="001D4573">
      <w:r>
        <w:fldChar w:fldCharType="begin"/>
      </w:r>
      <w:r>
        <w:instrText xml:space="preserve"> REF _Ref2089398 \h </w:instrText>
      </w:r>
      <w:r>
        <w:fldChar w:fldCharType="separate"/>
      </w:r>
      <w:r w:rsidR="009513FF">
        <w:t xml:space="preserve">Figure </w:t>
      </w:r>
      <w:r w:rsidR="009513FF">
        <w:rPr>
          <w:noProof/>
        </w:rPr>
        <w:t>3</w:t>
      </w:r>
      <w:r w:rsidR="009513FF">
        <w:noBreakHyphen/>
      </w:r>
      <w:r w:rsidR="009513FF">
        <w:rPr>
          <w:noProof/>
        </w:rPr>
        <w:t>1</w:t>
      </w:r>
      <w:r>
        <w:fldChar w:fldCharType="end"/>
      </w:r>
      <w:r>
        <w:t xml:space="preserve"> </w:t>
      </w:r>
      <w:r>
        <w:fldChar w:fldCharType="begin"/>
      </w:r>
      <w:r>
        <w:instrText xml:space="preserve"> REF _Ref2089409 \p \h </w:instrText>
      </w:r>
      <w:r>
        <w:fldChar w:fldCharType="separate"/>
      </w:r>
      <w:r w:rsidR="009513FF">
        <w:t>below</w:t>
      </w:r>
      <w:r>
        <w:fldChar w:fldCharType="end"/>
      </w:r>
      <w:r>
        <w:t xml:space="preserve"> </w:t>
      </w:r>
      <w:r w:rsidR="00053AFD">
        <w:t>shows the electrical connections between all of the components of the modified InstESRE pyranometer and between the pyranometer and the IV Swinger 2. The figure shows a PCB-based IV Swinger 2.</w:t>
      </w:r>
    </w:p>
    <w:p w14:paraId="166E21E1" w14:textId="77777777" w:rsidR="00053AFD" w:rsidRDefault="00053AF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53AFD" w14:paraId="07EBF545" w14:textId="77777777" w:rsidTr="007D6D6B">
        <w:tc>
          <w:tcPr>
            <w:tcW w:w="10296" w:type="dxa"/>
          </w:tcPr>
          <w:p w14:paraId="450C6783" w14:textId="7119B126" w:rsidR="00053AFD" w:rsidRDefault="002A0CA0" w:rsidP="007D6D6B">
            <w:pPr>
              <w:keepNext/>
            </w:pPr>
            <w:r>
              <w:rPr>
                <w:noProof/>
              </w:rPr>
              <w:lastRenderedPageBreak/>
              <w:drawing>
                <wp:inline distT="0" distB="0" distL="0" distR="0" wp14:anchorId="5E90A16D" wp14:editId="2809FA05">
                  <wp:extent cx="5577840" cy="41955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3-25 at 5.27.39 PM.png"/>
                          <pic:cNvPicPr/>
                        </pic:nvPicPr>
                        <pic:blipFill>
                          <a:blip r:embed="rId25"/>
                          <a:stretch>
                            <a:fillRect/>
                          </a:stretch>
                        </pic:blipFill>
                        <pic:spPr>
                          <a:xfrm>
                            <a:off x="0" y="0"/>
                            <a:ext cx="5590995" cy="4205449"/>
                          </a:xfrm>
                          <a:prstGeom prst="rect">
                            <a:avLst/>
                          </a:prstGeom>
                        </pic:spPr>
                      </pic:pic>
                    </a:graphicData>
                  </a:graphic>
                </wp:inline>
              </w:drawing>
            </w:r>
          </w:p>
        </w:tc>
      </w:tr>
    </w:tbl>
    <w:p w14:paraId="00D25A60" w14:textId="3DE095C9" w:rsidR="00053AFD" w:rsidRPr="00053AFD" w:rsidRDefault="00053AFD" w:rsidP="007D6D6B">
      <w:pPr>
        <w:pStyle w:val="Caption"/>
      </w:pPr>
      <w:bookmarkStart w:id="404" w:name="_Ref2089398"/>
      <w:bookmarkStart w:id="405" w:name="_Ref2089409"/>
      <w:bookmarkStart w:id="406" w:name="_Toc9093038"/>
      <w:r>
        <w:t xml:space="preserve">Figure </w:t>
      </w:r>
      <w:ins w:id="407" w:author="Chris Satterlee" w:date="2019-05-15T13:13:00Z">
        <w:r w:rsidR="00B94902">
          <w:fldChar w:fldCharType="begin"/>
        </w:r>
        <w:r w:rsidR="00B94902">
          <w:instrText xml:space="preserve"> STYLEREF 1 \s </w:instrText>
        </w:r>
      </w:ins>
      <w:r w:rsidR="00B94902">
        <w:fldChar w:fldCharType="separate"/>
      </w:r>
      <w:r w:rsidR="009513FF">
        <w:rPr>
          <w:noProof/>
        </w:rPr>
        <w:t>3</w:t>
      </w:r>
      <w:ins w:id="408" w:author="Chris Satterlee" w:date="2019-05-15T13:13:00Z">
        <w:r w:rsidR="00B94902">
          <w:fldChar w:fldCharType="end"/>
        </w:r>
        <w:r w:rsidR="00B94902">
          <w:noBreakHyphen/>
        </w:r>
        <w:r w:rsidR="00B94902">
          <w:fldChar w:fldCharType="begin"/>
        </w:r>
        <w:r w:rsidR="00B94902">
          <w:instrText xml:space="preserve"> SEQ Figure \* ARABIC \s 1 </w:instrText>
        </w:r>
      </w:ins>
      <w:r w:rsidR="00B94902">
        <w:fldChar w:fldCharType="separate"/>
      </w:r>
      <w:ins w:id="409" w:author="Chris Satterlee" w:date="2019-05-18T17:29:00Z">
        <w:r w:rsidR="009513FF">
          <w:rPr>
            <w:noProof/>
          </w:rPr>
          <w:t>1</w:t>
        </w:r>
      </w:ins>
      <w:ins w:id="410" w:author="Chris Satterlee" w:date="2019-05-15T13:13:00Z">
        <w:r w:rsidR="00B94902">
          <w:fldChar w:fldCharType="end"/>
        </w:r>
      </w:ins>
      <w:del w:id="411" w:author="Chris Satterlee" w:date="2019-05-15T13:11:00Z">
        <w:r w:rsidDel="00B94902">
          <w:rPr>
            <w:b w:val="0"/>
            <w:bCs w:val="0"/>
          </w:rPr>
          <w:fldChar w:fldCharType="begin"/>
        </w:r>
        <w:r w:rsidDel="00B94902">
          <w:delInstrText xml:space="preserve"> STYLEREF 1 \s </w:delInstrText>
        </w:r>
        <w:r w:rsidDel="00B94902">
          <w:rPr>
            <w:b w:val="0"/>
            <w:bCs w:val="0"/>
          </w:rPr>
          <w:fldChar w:fldCharType="separate"/>
        </w:r>
        <w:r w:rsidR="0047004F" w:rsidDel="00B94902">
          <w:rPr>
            <w:noProof/>
          </w:rPr>
          <w:delText>3</w:delText>
        </w:r>
        <w:r w:rsidDel="00B94902">
          <w:rPr>
            <w:b w:val="0"/>
            <w:bCs w:val="0"/>
          </w:rPr>
          <w:fldChar w:fldCharType="end"/>
        </w:r>
        <w:r w:rsidDel="00B94902">
          <w:noBreakHyphen/>
        </w:r>
        <w:r w:rsidDel="00B94902">
          <w:rPr>
            <w:b w:val="0"/>
            <w:bCs w:val="0"/>
          </w:rPr>
          <w:fldChar w:fldCharType="begin"/>
        </w:r>
        <w:r w:rsidDel="00B94902">
          <w:delInstrText xml:space="preserve"> SEQ Figure \* ARABIC \s 1 </w:delInstrText>
        </w:r>
        <w:r w:rsidDel="00B94902">
          <w:rPr>
            <w:b w:val="0"/>
            <w:bCs w:val="0"/>
          </w:rPr>
          <w:fldChar w:fldCharType="separate"/>
        </w:r>
        <w:r w:rsidR="0047004F" w:rsidDel="00B94902">
          <w:rPr>
            <w:noProof/>
          </w:rPr>
          <w:delText>1</w:delText>
        </w:r>
        <w:r w:rsidDel="00B94902">
          <w:rPr>
            <w:b w:val="0"/>
            <w:bCs w:val="0"/>
          </w:rPr>
          <w:fldChar w:fldCharType="end"/>
        </w:r>
      </w:del>
      <w:bookmarkEnd w:id="404"/>
      <w:r>
        <w:t>: Pyranometer connections</w:t>
      </w:r>
      <w:bookmarkEnd w:id="405"/>
      <w:bookmarkEnd w:id="406"/>
    </w:p>
    <w:p w14:paraId="4DA93B98" w14:textId="540453EA" w:rsidR="006545C7" w:rsidRDefault="006545C7" w:rsidP="007D6D6B">
      <w:pPr>
        <w:pStyle w:val="Heading2"/>
      </w:pPr>
      <w:bookmarkStart w:id="412" w:name="_Toc9093013"/>
      <w:r>
        <w:t>Bu</w:t>
      </w:r>
      <w:r w:rsidR="00E11E13">
        <w:t>i</w:t>
      </w:r>
      <w:r>
        <w:t>lding the Modified InstESRE Pyranometer</w:t>
      </w:r>
      <w:bookmarkEnd w:id="412"/>
    </w:p>
    <w:p w14:paraId="3F3EC0D3" w14:textId="7EB5F9A2" w:rsidR="00393A15" w:rsidRDefault="00E11E13">
      <w:r>
        <w:t>Although the modifications were designed for use with IV Swinger 2, this version of the InstESRE pyranometer</w:t>
      </w:r>
      <w:r w:rsidR="00393A15">
        <w:t xml:space="preserve"> is </w:t>
      </w:r>
      <w:r w:rsidR="00077D36">
        <w:t xml:space="preserve">also </w:t>
      </w:r>
      <w:r>
        <w:t>useful for other applicati</w:t>
      </w:r>
      <w:r w:rsidR="00393A15">
        <w:t>ons where interfacing with an Arduino and temperature compensation are desired.</w:t>
      </w:r>
      <w:r>
        <w:t xml:space="preserve"> Therefore, the documentation on how to build </w:t>
      </w:r>
      <w:r w:rsidR="00393A15">
        <w:t>one has been placed in an independent GitHub repository:</w:t>
      </w:r>
    </w:p>
    <w:p w14:paraId="4F7832D1" w14:textId="77777777" w:rsidR="00393A15" w:rsidRDefault="00393A15"/>
    <w:p w14:paraId="594DE4C7" w14:textId="2DCCC54F" w:rsidR="00393A15" w:rsidRDefault="00393A15" w:rsidP="00393A15">
      <w:r>
        <w:fldChar w:fldCharType="begin"/>
      </w:r>
      <w:r>
        <w:instrText xml:space="preserve"> HYPERLINK "https://github.com/csatt/ADS1115_InstESRE_Pyranometer" </w:instrText>
      </w:r>
      <w:ins w:id="413" w:author="Chris Satterlee" w:date="2019-05-18T17:29:00Z"/>
      <w:r>
        <w:fldChar w:fldCharType="separate"/>
      </w:r>
      <w:r>
        <w:rPr>
          <w:rStyle w:val="Hyperlink"/>
          <w:rFonts w:eastAsiaTheme="majorEastAsia"/>
        </w:rPr>
        <w:t>https://github.com/csatt/ADS1115_InstESRE_Pyranometer</w:t>
      </w:r>
      <w:r>
        <w:fldChar w:fldCharType="end"/>
      </w:r>
    </w:p>
    <w:p w14:paraId="12609C5A" w14:textId="77777777" w:rsidR="00393A15" w:rsidRDefault="00393A15" w:rsidP="00D10003"/>
    <w:p w14:paraId="16FE6D11" w14:textId="0ED27B34" w:rsidR="00393A15" w:rsidRDefault="00393A15">
      <w:r>
        <w:t>There you will find a document and a standalone Arduino test sketch. The document contains additional descriptions of the hardware</w:t>
      </w:r>
      <w:r w:rsidR="00077D36">
        <w:t>, instructions for how to order the kit</w:t>
      </w:r>
      <w:r w:rsidR="00565CA7">
        <w:t xml:space="preserve"> and other parts</w:t>
      </w:r>
      <w:r w:rsidR="00077D36">
        <w:t>,</w:t>
      </w:r>
      <w:r w:rsidR="00565CA7">
        <w:t xml:space="preserve"> and</w:t>
      </w:r>
      <w:r>
        <w:t xml:space="preserve"> a step-by-step description of the construction. There is also an Instructable</w:t>
      </w:r>
      <w:r w:rsidR="00D10003">
        <w:t>, with photos of each step</w:t>
      </w:r>
      <w:r>
        <w:t>:</w:t>
      </w:r>
    </w:p>
    <w:p w14:paraId="6D73CBBD" w14:textId="77777777" w:rsidR="00393A15" w:rsidRDefault="00393A15"/>
    <w:p w14:paraId="37307920" w14:textId="23BA26DE" w:rsidR="00393A15" w:rsidRDefault="00393A15" w:rsidP="00393A15">
      <w:r>
        <w:fldChar w:fldCharType="begin"/>
      </w:r>
      <w:r>
        <w:instrText xml:space="preserve"> HYPERLINK "https://www.instructables.com/id/ADS1115-InstESRE-Pyranometer" </w:instrText>
      </w:r>
      <w:ins w:id="414" w:author="Chris Satterlee" w:date="2019-05-18T17:29:00Z"/>
      <w:r>
        <w:fldChar w:fldCharType="separate"/>
      </w:r>
      <w:r>
        <w:rPr>
          <w:rStyle w:val="Hyperlink"/>
          <w:rFonts w:eastAsiaTheme="majorEastAsia"/>
        </w:rPr>
        <w:t>https://www.instructables.com/id/ADS1115-InstESRE-Pyranometer</w:t>
      </w:r>
      <w:r>
        <w:fldChar w:fldCharType="end"/>
      </w:r>
    </w:p>
    <w:p w14:paraId="1A1496E3" w14:textId="77777777" w:rsidR="00393A15" w:rsidRDefault="00393A15" w:rsidP="00D10003"/>
    <w:p w14:paraId="545EE329" w14:textId="77777777" w:rsidR="002C56E2" w:rsidRDefault="00077D36">
      <w:r>
        <w:t>Once you have built and tested the modified InstESRE pyranometer according to the Instructable and document, you may proceed with the following sections in this document.</w:t>
      </w:r>
    </w:p>
    <w:p w14:paraId="0952FF27" w14:textId="638C087B" w:rsidR="002C56E2" w:rsidRDefault="002C56E2" w:rsidP="007D6D6B">
      <w:pPr>
        <w:pStyle w:val="Heading2"/>
      </w:pPr>
      <w:bookmarkStart w:id="415" w:name="_Toc9093014"/>
      <w:r>
        <w:t>Installing the 3.5mm Jack in the IV Swinger 2 Enclosure</w:t>
      </w:r>
      <w:bookmarkEnd w:id="415"/>
    </w:p>
    <w:p w14:paraId="0ED3FC91" w14:textId="5C1DC823" w:rsidR="00053AFD" w:rsidRPr="00053AFD" w:rsidRDefault="002C56E2">
      <w:r>
        <w:t xml:space="preserve">The </w:t>
      </w:r>
      <w:r w:rsidR="00402EF8">
        <w:t xml:space="preserve">4-conductor 3.5mm female panel mount jack that you soldered the red, black, blue, and green hookup wires to should be installed in the IV Swinger 2 enclosure by drilling the appropriate size hole </w:t>
      </w:r>
      <w:r w:rsidR="00402EF8">
        <w:lastRenderedPageBreak/>
        <w:t xml:space="preserve">and fastening it in place with the provided nut. The four hookup wires should be connected to the IV Swinger 2 PCB as shown in </w:t>
      </w:r>
      <w:r w:rsidR="00402EF8">
        <w:fldChar w:fldCharType="begin"/>
      </w:r>
      <w:r w:rsidR="00402EF8">
        <w:instrText xml:space="preserve"> REF _Ref4430578 \h </w:instrText>
      </w:r>
      <w:r w:rsidR="00402EF8">
        <w:fldChar w:fldCharType="separate"/>
      </w:r>
      <w:r w:rsidR="009513FF">
        <w:t xml:space="preserve">Figure </w:t>
      </w:r>
      <w:r w:rsidR="009513FF">
        <w:rPr>
          <w:noProof/>
        </w:rPr>
        <w:t>2</w:t>
      </w:r>
      <w:r w:rsidR="009513FF">
        <w:noBreakHyphen/>
      </w:r>
      <w:r w:rsidR="009513FF">
        <w:rPr>
          <w:noProof/>
        </w:rPr>
        <w:t>4</w:t>
      </w:r>
      <w:r w:rsidR="00402EF8">
        <w:fldChar w:fldCharType="end"/>
      </w:r>
      <w:r w:rsidR="00402EF8">
        <w:t xml:space="preserve"> on page </w:t>
      </w:r>
      <w:r w:rsidR="00402EF8">
        <w:fldChar w:fldCharType="begin"/>
      </w:r>
      <w:r w:rsidR="00402EF8">
        <w:instrText xml:space="preserve"> PAGEREF _Ref4430636 \h </w:instrText>
      </w:r>
      <w:r w:rsidR="00402EF8">
        <w:fldChar w:fldCharType="separate"/>
      </w:r>
      <w:r w:rsidR="009513FF">
        <w:rPr>
          <w:noProof/>
        </w:rPr>
        <w:t>7</w:t>
      </w:r>
      <w:r w:rsidR="00402EF8">
        <w:fldChar w:fldCharType="end"/>
      </w:r>
      <w:r w:rsidR="00402EF8">
        <w:t xml:space="preserve">. If </w:t>
      </w:r>
      <w:r w:rsidR="00565CA7">
        <w:t>your IV Swinger 2 is PermaProto-based, the red and black wires should be soldered to the power and ground rails of the PermaProto board and the blue and black wires connected to the Arduino SCL and SDA pins.</w:t>
      </w:r>
    </w:p>
    <w:p w14:paraId="6528FDBD" w14:textId="5D21EF66" w:rsidR="006545C7" w:rsidRDefault="006545C7">
      <w:pPr>
        <w:pStyle w:val="Heading2"/>
      </w:pPr>
      <w:bookmarkStart w:id="416" w:name="_Toc9093015"/>
      <w:r>
        <w:t>Software Installation</w:t>
      </w:r>
      <w:bookmarkEnd w:id="416"/>
    </w:p>
    <w:p w14:paraId="408940F0" w14:textId="0C079AD4" w:rsidR="000548E3" w:rsidRPr="000548E3" w:rsidRDefault="000548E3">
      <w:r>
        <w:t xml:space="preserve">The latest releases of the IV Swinger 2 Arduino sketch and laptop application have support for the </w:t>
      </w:r>
      <w:r w:rsidR="0082758F">
        <w:t>modified InstESRE pyranometer</w:t>
      </w:r>
      <w:r>
        <w:t xml:space="preserve">. However, the Arduino sketch makes use of the Wire and </w:t>
      </w:r>
      <w:r w:rsidR="0082758F">
        <w:t>Adafruit ADS1X15</w:t>
      </w:r>
      <w:r>
        <w:t xml:space="preserve"> libraries</w:t>
      </w:r>
      <w:r w:rsidR="0082758F">
        <w:t xml:space="preserve">. The Wire library is built in, but the Adafruit library </w:t>
      </w:r>
      <w:r>
        <w:t>must be installed. Also, the IV_Swinger2.ino file must be edited to uncomment one line.</w:t>
      </w:r>
    </w:p>
    <w:p w14:paraId="544229B9" w14:textId="1DD45D04" w:rsidR="006545C7" w:rsidRDefault="006545C7" w:rsidP="00D10003">
      <w:pPr>
        <w:pStyle w:val="Heading3"/>
      </w:pPr>
      <w:bookmarkStart w:id="417" w:name="_Toc9093016"/>
      <w:r>
        <w:t>Installing Arduino Librar</w:t>
      </w:r>
      <w:r w:rsidR="005C7817">
        <w:t>y</w:t>
      </w:r>
      <w:bookmarkEnd w:id="417"/>
    </w:p>
    <w:p w14:paraId="59E6D15E" w14:textId="2D7905CA" w:rsidR="0082758F" w:rsidRDefault="00077D36" w:rsidP="007D6D6B">
      <w:r>
        <w:t>You already did this if you built and tested your own pyranometer. Otherwise, t</w:t>
      </w:r>
      <w:r w:rsidR="00C5740F">
        <w:t>he following</w:t>
      </w:r>
      <w:r w:rsidR="0082758F">
        <w:t xml:space="preserve"> Arduino librar</w:t>
      </w:r>
      <w:r w:rsidR="00C5740F">
        <w:t>y</w:t>
      </w:r>
      <w:r w:rsidR="0082758F">
        <w:t xml:space="preserve"> must be installed:</w:t>
      </w:r>
      <w:r w:rsidR="0082758F">
        <w:br/>
      </w:r>
    </w:p>
    <w:p w14:paraId="06FAE7C8" w14:textId="434C9DCD" w:rsidR="0082758F" w:rsidRDefault="0082758F" w:rsidP="0082758F">
      <w:pPr>
        <w:pStyle w:val="ListParagraph"/>
        <w:numPr>
          <w:ilvl w:val="0"/>
          <w:numId w:val="38"/>
        </w:numPr>
      </w:pPr>
      <w:r>
        <w:t>Adafruit</w:t>
      </w:r>
      <w:r w:rsidR="00C5740F">
        <w:t xml:space="preserve"> </w:t>
      </w:r>
      <w:r>
        <w:t>ADS1</w:t>
      </w:r>
      <w:r w:rsidR="00C5740F">
        <w:t>X</w:t>
      </w:r>
      <w:r>
        <w:t>15</w:t>
      </w:r>
    </w:p>
    <w:p w14:paraId="629A94F5" w14:textId="77777777" w:rsidR="0082758F" w:rsidRDefault="0082758F" w:rsidP="0082758F">
      <w:pPr>
        <w:pStyle w:val="ListParagraph"/>
        <w:ind w:left="787"/>
      </w:pPr>
    </w:p>
    <w:p w14:paraId="5F5168C6" w14:textId="63134E42" w:rsidR="0082758F" w:rsidRDefault="00077D36" w:rsidP="0082758F">
      <w:r>
        <w:t>F</w:t>
      </w:r>
      <w:r w:rsidR="0082758F">
        <w:t>rom the Arduino IDE, use Sketch-&gt;Include Library-&gt;Manage Libraries…</w:t>
      </w:r>
    </w:p>
    <w:p w14:paraId="512D51BD" w14:textId="77777777" w:rsidR="0082758F" w:rsidRDefault="0082758F" w:rsidP="0082758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2758F" w14:paraId="385FF9C1" w14:textId="77777777" w:rsidTr="00C5740F">
        <w:tc>
          <w:tcPr>
            <w:tcW w:w="10296" w:type="dxa"/>
          </w:tcPr>
          <w:p w14:paraId="52A5A962" w14:textId="77777777" w:rsidR="0082758F" w:rsidRDefault="0082758F" w:rsidP="00C5740F">
            <w:r>
              <w:rPr>
                <w:noProof/>
              </w:rPr>
              <w:drawing>
                <wp:inline distT="0" distB="0" distL="0" distR="0" wp14:anchorId="24DF789B" wp14:editId="2C229B11">
                  <wp:extent cx="5410200" cy="1669433"/>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20 at 5.10.35 PM.png"/>
                          <pic:cNvPicPr/>
                        </pic:nvPicPr>
                        <pic:blipFill>
                          <a:blip r:embed="rId20">
                            <a:extLst>
                              <a:ext uri="{28A0092B-C50C-407E-A947-70E740481C1C}">
                                <a14:useLocalDpi xmlns:a14="http://schemas.microsoft.com/office/drawing/2010/main" val="0"/>
                              </a:ext>
                            </a:extLst>
                          </a:blip>
                          <a:stretch>
                            <a:fillRect/>
                          </a:stretch>
                        </pic:blipFill>
                        <pic:spPr>
                          <a:xfrm>
                            <a:off x="0" y="0"/>
                            <a:ext cx="5410200" cy="1669433"/>
                          </a:xfrm>
                          <a:prstGeom prst="rect">
                            <a:avLst/>
                          </a:prstGeom>
                        </pic:spPr>
                      </pic:pic>
                    </a:graphicData>
                  </a:graphic>
                </wp:inline>
              </w:drawing>
            </w:r>
          </w:p>
        </w:tc>
      </w:tr>
    </w:tbl>
    <w:p w14:paraId="54FD4332" w14:textId="77777777" w:rsidR="0082758F" w:rsidRDefault="0082758F" w:rsidP="0082758F"/>
    <w:p w14:paraId="1307A617" w14:textId="77777777" w:rsidR="0082758F" w:rsidRDefault="0082758F" w:rsidP="0082758F"/>
    <w:p w14:paraId="471478AC" w14:textId="2433C431" w:rsidR="0082758F" w:rsidRDefault="0082758F" w:rsidP="0082758F">
      <w:r>
        <w:t>Search for “</w:t>
      </w:r>
      <w:r w:rsidR="00C5740F">
        <w:t>Adafruit</w:t>
      </w:r>
      <w:r>
        <w:t>”. Click on the one with the name “</w:t>
      </w:r>
      <w:r w:rsidR="00C5740F">
        <w:t>Adafruit ADS1X15</w:t>
      </w:r>
      <w:r>
        <w:t>” and then click on the Install button.</w:t>
      </w:r>
    </w:p>
    <w:p w14:paraId="23CE5DF6" w14:textId="0DF85E4D" w:rsidR="006545C7" w:rsidRDefault="006545C7">
      <w:pPr>
        <w:pStyle w:val="Heading3"/>
      </w:pPr>
      <w:bookmarkStart w:id="418" w:name="_Toc4425643"/>
      <w:bookmarkStart w:id="419" w:name="_Toc4431713"/>
      <w:bookmarkStart w:id="420" w:name="_Toc4431749"/>
      <w:bookmarkStart w:id="421" w:name="_Toc4508011"/>
      <w:bookmarkStart w:id="422" w:name="_Toc9093017"/>
      <w:bookmarkEnd w:id="418"/>
      <w:bookmarkEnd w:id="419"/>
      <w:bookmarkEnd w:id="420"/>
      <w:bookmarkEnd w:id="421"/>
      <w:r>
        <w:t>Modifying IV_Swinger2.ino</w:t>
      </w:r>
      <w:bookmarkEnd w:id="422"/>
    </w:p>
    <w:p w14:paraId="048A1722" w14:textId="7CF8C558" w:rsidR="00C5740F" w:rsidRDefault="00C5740F" w:rsidP="00C5740F">
      <w:r>
        <w:t>Since the pyranometer is an optional feature, it was decided not to burden all users with having to install the Adafruit ADS1X15 library. The tradeoff is that users who do want to use this feature need to modify one line in the IV Swinger2 Arduino sketch.</w:t>
      </w:r>
    </w:p>
    <w:p w14:paraId="40A623E8" w14:textId="77777777" w:rsidR="00C5740F" w:rsidRDefault="00C5740F" w:rsidP="00C5740F"/>
    <w:p w14:paraId="40BC49BB" w14:textId="77777777" w:rsidR="00C5740F" w:rsidRDefault="00C5740F" w:rsidP="00C5740F">
      <w:r>
        <w:t>You must manually change (“uncomment”) this line in IV_Swinger2.ino:</w:t>
      </w:r>
    </w:p>
    <w:p w14:paraId="12656B98" w14:textId="77777777" w:rsidR="00C5740F" w:rsidRDefault="00C5740F" w:rsidP="00C5740F"/>
    <w:p w14:paraId="57DD65D5" w14:textId="3A506C19" w:rsidR="00C5740F" w:rsidRPr="00404331" w:rsidRDefault="00C5740F" w:rsidP="00C5740F">
      <w:pPr>
        <w:rPr>
          <w:rFonts w:ascii="Courier" w:hAnsi="Courier"/>
        </w:rPr>
      </w:pPr>
      <w:r w:rsidRPr="00404331">
        <w:rPr>
          <w:rFonts w:ascii="Courier" w:hAnsi="Courier"/>
        </w:rPr>
        <w:t xml:space="preserve">//#define </w:t>
      </w:r>
      <w:r w:rsidRPr="00C5740F">
        <w:rPr>
          <w:rFonts w:ascii="Courier" w:hAnsi="Courier"/>
        </w:rPr>
        <w:t>ADS1115_PYRANOMETER_SUPPORTED</w:t>
      </w:r>
    </w:p>
    <w:p w14:paraId="63987E62" w14:textId="77777777" w:rsidR="00C5740F" w:rsidRDefault="00C5740F" w:rsidP="00C5740F"/>
    <w:p w14:paraId="6C3565EB" w14:textId="77777777" w:rsidR="00C5740F" w:rsidRDefault="00C5740F" w:rsidP="00C5740F">
      <w:r>
        <w:t>to:</w:t>
      </w:r>
    </w:p>
    <w:p w14:paraId="5793CCEC" w14:textId="77777777" w:rsidR="00C5740F" w:rsidRDefault="00C5740F" w:rsidP="00C5740F"/>
    <w:p w14:paraId="5C2970F2" w14:textId="30A6BFCD" w:rsidR="00C5740F" w:rsidRDefault="00C5740F" w:rsidP="00C5740F">
      <w:pPr>
        <w:rPr>
          <w:rFonts w:ascii="Courier" w:hAnsi="Courier"/>
        </w:rPr>
      </w:pPr>
      <w:r w:rsidRPr="00404331">
        <w:rPr>
          <w:rFonts w:ascii="Courier" w:hAnsi="Courier"/>
        </w:rPr>
        <w:t xml:space="preserve">#define </w:t>
      </w:r>
      <w:r w:rsidRPr="00C5740F">
        <w:rPr>
          <w:rFonts w:ascii="Courier" w:hAnsi="Courier"/>
        </w:rPr>
        <w:t>ADS1115_PYRANOMETER_SUPPORTED</w:t>
      </w:r>
    </w:p>
    <w:p w14:paraId="3CDECD61" w14:textId="77777777" w:rsidR="00C5740F" w:rsidRDefault="00C5740F" w:rsidP="00C5740F">
      <w:pPr>
        <w:rPr>
          <w:rFonts w:ascii="Courier" w:hAnsi="Courier"/>
        </w:rPr>
      </w:pPr>
    </w:p>
    <w:p w14:paraId="4A79D76E" w14:textId="16305742" w:rsidR="00C5740F" w:rsidRDefault="00C5740F" w:rsidP="00C5740F">
      <w:r>
        <w:lastRenderedPageBreak/>
        <w:t>You may make this change using any text editor before starting up the Arduino IDE, or you may use the editor built into the Arduino IDE.  If you have installed the Adafruit ADS_1X15 library, the sketch should upload without errors.</w:t>
      </w:r>
    </w:p>
    <w:p w14:paraId="3F4A84F5" w14:textId="77777777" w:rsidR="00C5740F" w:rsidRDefault="00C5740F" w:rsidP="00C5740F"/>
    <w:p w14:paraId="0C466B2B" w14:textId="74087334" w:rsidR="00C5740F" w:rsidRPr="00C5740F" w:rsidRDefault="00C5740F">
      <w:r w:rsidRPr="00404331">
        <w:rPr>
          <w:b/>
        </w:rPr>
        <w:t xml:space="preserve">Note that running code with this line uncommented will work fine even if there </w:t>
      </w:r>
      <w:r>
        <w:rPr>
          <w:b/>
        </w:rPr>
        <w:t>is no pyranometer</w:t>
      </w:r>
      <w:r w:rsidRPr="00404331">
        <w:rPr>
          <w:b/>
        </w:rPr>
        <w:t xml:space="preserve"> connected.</w:t>
      </w:r>
    </w:p>
    <w:p w14:paraId="75E396A5" w14:textId="60C779A0" w:rsidR="006545C7" w:rsidRDefault="006545C7">
      <w:pPr>
        <w:pStyle w:val="Heading2"/>
      </w:pPr>
      <w:bookmarkStart w:id="423" w:name="_Toc9093018"/>
      <w:r>
        <w:t>Swinging IV Curves with a Pyranometer</w:t>
      </w:r>
      <w:bookmarkEnd w:id="423"/>
    </w:p>
    <w:p w14:paraId="78BA67AC" w14:textId="7A2B2C10" w:rsidR="00D132F2" w:rsidRDefault="00D132F2" w:rsidP="00D132F2">
      <w:r>
        <w:t xml:space="preserve">When you have </w:t>
      </w:r>
      <w:r w:rsidR="00FE10EC">
        <w:t>the pyranometer</w:t>
      </w:r>
      <w:r>
        <w:t xml:space="preserve"> connected as described in Section </w:t>
      </w:r>
      <w:r w:rsidR="00FE10EC">
        <w:fldChar w:fldCharType="begin"/>
      </w:r>
      <w:r w:rsidR="00FE10EC">
        <w:instrText xml:space="preserve"> REF _Ref2263635 \r \h </w:instrText>
      </w:r>
      <w:r w:rsidR="00FE10EC">
        <w:fldChar w:fldCharType="separate"/>
      </w:r>
      <w:r w:rsidR="009513FF">
        <w:t>3.2</w:t>
      </w:r>
      <w:r w:rsidR="00FE10EC">
        <w:fldChar w:fldCharType="end"/>
      </w:r>
      <w:r w:rsidR="00FE10EC">
        <w:t xml:space="preserve"> </w:t>
      </w:r>
      <w:r w:rsidR="00FE10EC">
        <w:fldChar w:fldCharType="begin"/>
      </w:r>
      <w:r w:rsidR="00FE10EC">
        <w:instrText xml:space="preserve"> REF _Ref2263642 \p \h </w:instrText>
      </w:r>
      <w:r w:rsidR="00FE10EC">
        <w:fldChar w:fldCharType="separate"/>
      </w:r>
      <w:r w:rsidR="009513FF">
        <w:t>above</w:t>
      </w:r>
      <w:r w:rsidR="00FE10EC">
        <w:fldChar w:fldCharType="end"/>
      </w:r>
      <w:r w:rsidR="00FE10EC">
        <w:t xml:space="preserve"> </w:t>
      </w:r>
      <w:r>
        <w:t xml:space="preserve">and you have uploaded IV_Swinger2.ino with </w:t>
      </w:r>
      <w:r w:rsidRPr="00404331">
        <w:rPr>
          <w:rFonts w:ascii="Courier" w:hAnsi="Courier"/>
        </w:rPr>
        <w:t xml:space="preserve">#define </w:t>
      </w:r>
      <w:r w:rsidR="00FE10EC">
        <w:rPr>
          <w:rFonts w:ascii="Courier" w:hAnsi="Courier"/>
        </w:rPr>
        <w:t>ADS1115_PYRANOMETER</w:t>
      </w:r>
      <w:r w:rsidRPr="00404331">
        <w:rPr>
          <w:rFonts w:ascii="Courier" w:hAnsi="Courier"/>
        </w:rPr>
        <w:t>_SUPPORTED</w:t>
      </w:r>
      <w:r>
        <w:t xml:space="preserve"> uncommented, you don’t need to do anything else to get </w:t>
      </w:r>
      <w:r w:rsidR="00FE10EC">
        <w:t>irradiance</w:t>
      </w:r>
      <w:r>
        <w:t xml:space="preserve"> readings.</w:t>
      </w:r>
      <w:r w:rsidR="00FE10EC">
        <w:t xml:space="preserve"> However, in order for them to be </w:t>
      </w:r>
      <w:r w:rsidR="003215DC">
        <w:t xml:space="preserve">at all accurate, you must perform a calibration, as described in Section </w:t>
      </w:r>
      <w:r w:rsidR="003215DC">
        <w:fldChar w:fldCharType="begin"/>
      </w:r>
      <w:r w:rsidR="003215DC">
        <w:instrText xml:space="preserve"> REF _Ref2264209 \r \h </w:instrText>
      </w:r>
      <w:r w:rsidR="003215DC">
        <w:fldChar w:fldCharType="separate"/>
      </w:r>
      <w:r w:rsidR="009513FF">
        <w:t>3.7</w:t>
      </w:r>
      <w:r w:rsidR="003215DC">
        <w:fldChar w:fldCharType="end"/>
      </w:r>
      <w:r w:rsidR="003215DC">
        <w:t xml:space="preserve"> </w:t>
      </w:r>
      <w:r w:rsidR="003215DC">
        <w:fldChar w:fldCharType="begin"/>
      </w:r>
      <w:r w:rsidR="003215DC">
        <w:instrText xml:space="preserve"> REF _Ref2264209 \p \h </w:instrText>
      </w:r>
      <w:r w:rsidR="003215DC">
        <w:fldChar w:fldCharType="separate"/>
      </w:r>
      <w:r w:rsidR="009513FF">
        <w:t>below</w:t>
      </w:r>
      <w:r w:rsidR="003215DC">
        <w:fldChar w:fldCharType="end"/>
      </w:r>
      <w:r w:rsidR="003215DC">
        <w:t xml:space="preserve">. </w:t>
      </w:r>
      <w:r w:rsidR="00FE10EC">
        <w:t>If you have included the optional TMP36 sensor, the irradiance values will be</w:t>
      </w:r>
      <w:r w:rsidR="003215DC">
        <w:t xml:space="preserve"> adjusted based on the measured temperature of the pyranometer sensor.</w:t>
      </w:r>
      <w:r w:rsidR="00FE10EC">
        <w:t xml:space="preserve">  </w:t>
      </w:r>
    </w:p>
    <w:p w14:paraId="7B1B4AF7" w14:textId="6DE547AC" w:rsidR="00565CA7" w:rsidRDefault="00565CA7" w:rsidP="00D10003">
      <w:pPr>
        <w:pStyle w:val="Heading3"/>
      </w:pPr>
      <w:bookmarkStart w:id="424" w:name="_Toc9093019"/>
      <w:r>
        <w:t>Placement / Mounting of the Pyranometer</w:t>
      </w:r>
      <w:bookmarkEnd w:id="424"/>
    </w:p>
    <w:p w14:paraId="6117ECD3" w14:textId="1EE1D575" w:rsidR="00565CA7" w:rsidRDefault="00565CA7" w:rsidP="007D6D6B">
      <w:r>
        <w:t xml:space="preserve">The </w:t>
      </w:r>
      <w:r w:rsidR="0088648A">
        <w:t>pyranometer must be pointed in the same direction as the PV module. One way to do this is to screw the back of the case to a piece of wood that is narrower than the distance between the two screws that hold the back to the case.</w:t>
      </w:r>
      <w:r w:rsidR="00743AFC">
        <w:t xml:space="preserve"> A 1x3 </w:t>
      </w:r>
      <w:r w:rsidR="00743AFC" w:rsidRPr="007D6D6B">
        <w:t>(3/4 x 2-1/2 inches (</w:t>
      </w:r>
      <w:r w:rsidR="00743AFC" w:rsidRPr="007D6D6B">
        <w:rPr>
          <w:bCs/>
        </w:rPr>
        <w:t>19 x 64 mm</w:t>
      </w:r>
      <w:r w:rsidR="00743AFC" w:rsidRPr="007D6D6B">
        <w:t>))</w:t>
      </w:r>
      <w:r w:rsidR="00743AFC">
        <w:t xml:space="preserve"> </w:t>
      </w:r>
      <w:r w:rsidR="0088648A">
        <w:t>works. This piece of wood can then be clamped to the PV module frame.</w:t>
      </w:r>
      <w:r w:rsidR="00981269">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8648A" w14:paraId="14F4A332" w14:textId="77777777" w:rsidTr="007D6D6B">
        <w:tc>
          <w:tcPr>
            <w:tcW w:w="10296" w:type="dxa"/>
          </w:tcPr>
          <w:p w14:paraId="5F9FEA84" w14:textId="36EAC274" w:rsidR="0088648A" w:rsidRDefault="0088648A" w:rsidP="007D6D6B">
            <w:pPr>
              <w:jc w:val="left"/>
            </w:pPr>
            <w:r>
              <w:rPr>
                <w:noProof/>
              </w:rPr>
              <w:drawing>
                <wp:inline distT="0" distB="0" distL="0" distR="0" wp14:anchorId="48D984F1" wp14:editId="15E74A40">
                  <wp:extent cx="3100210" cy="24168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2-20 at 12.52.31 PM.png"/>
                          <pic:cNvPicPr/>
                        </pic:nvPicPr>
                        <pic:blipFill>
                          <a:blip r:embed="rId26"/>
                          <a:stretch>
                            <a:fillRect/>
                          </a:stretch>
                        </pic:blipFill>
                        <pic:spPr>
                          <a:xfrm>
                            <a:off x="0" y="0"/>
                            <a:ext cx="3150922" cy="2456343"/>
                          </a:xfrm>
                          <a:prstGeom prst="rect">
                            <a:avLst/>
                          </a:prstGeom>
                        </pic:spPr>
                      </pic:pic>
                    </a:graphicData>
                  </a:graphic>
                </wp:inline>
              </w:drawing>
            </w:r>
            <w:r>
              <w:rPr>
                <w:noProof/>
              </w:rPr>
              <w:drawing>
                <wp:inline distT="0" distB="0" distL="0" distR="0" wp14:anchorId="67329EE6" wp14:editId="0D1321C2">
                  <wp:extent cx="3215639" cy="24117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5222 (1).jpg"/>
                          <pic:cNvPicPr/>
                        </pic:nvPicPr>
                        <pic:blipFill>
                          <a:blip r:embed="rId27"/>
                          <a:stretch>
                            <a:fillRect/>
                          </a:stretch>
                        </pic:blipFill>
                        <pic:spPr>
                          <a:xfrm>
                            <a:off x="0" y="0"/>
                            <a:ext cx="3248161" cy="2436122"/>
                          </a:xfrm>
                          <a:prstGeom prst="rect">
                            <a:avLst/>
                          </a:prstGeom>
                        </pic:spPr>
                      </pic:pic>
                    </a:graphicData>
                  </a:graphic>
                </wp:inline>
              </w:drawing>
            </w:r>
          </w:p>
        </w:tc>
      </w:tr>
    </w:tbl>
    <w:p w14:paraId="6FBE16CC" w14:textId="77777777" w:rsidR="0088648A" w:rsidRPr="00D10003" w:rsidRDefault="0088648A" w:rsidP="007D6D6B"/>
    <w:p w14:paraId="22282F71" w14:textId="17AC9CC6" w:rsidR="00D132F2" w:rsidRDefault="00FE10EC">
      <w:pPr>
        <w:pStyle w:val="Heading3"/>
      </w:pPr>
      <w:bookmarkStart w:id="425" w:name="_Toc9093020"/>
      <w:r>
        <w:t>Irradiance</w:t>
      </w:r>
      <w:r w:rsidR="00D132F2">
        <w:t xml:space="preserve"> </w:t>
      </w:r>
      <w:r>
        <w:t>Units</w:t>
      </w:r>
      <w:bookmarkEnd w:id="425"/>
    </w:p>
    <w:p w14:paraId="7AB0C290" w14:textId="1BA7B071" w:rsidR="00D132F2" w:rsidRPr="00404331" w:rsidRDefault="00FE10EC" w:rsidP="00D132F2">
      <w:r>
        <w:t>Irradiance is</w:t>
      </w:r>
      <w:r w:rsidR="00D132F2">
        <w:t xml:space="preserve"> reported in </w:t>
      </w:r>
      <w:r>
        <w:t>W/m</w:t>
      </w:r>
      <w:r w:rsidRPr="007D6D6B">
        <w:rPr>
          <w:vertAlign w:val="superscript"/>
        </w:rPr>
        <w:t>2</w:t>
      </w:r>
      <w:r w:rsidR="00D132F2">
        <w:t xml:space="preserve">. There is no option to report in </w:t>
      </w:r>
      <w:r>
        <w:t>any other units</w:t>
      </w:r>
      <w:r w:rsidR="00D132F2">
        <w:t>.</w:t>
      </w:r>
    </w:p>
    <w:p w14:paraId="6A24F736" w14:textId="77777777" w:rsidR="00D132F2" w:rsidRPr="00404331" w:rsidRDefault="00D132F2" w:rsidP="00D10003">
      <w:pPr>
        <w:pStyle w:val="Heading3"/>
      </w:pPr>
      <w:bookmarkStart w:id="426" w:name="_Toc9093021"/>
      <w:r>
        <w:t>Precision</w:t>
      </w:r>
      <w:bookmarkEnd w:id="426"/>
    </w:p>
    <w:p w14:paraId="272CB7D9" w14:textId="70EEE36D" w:rsidR="00D132F2" w:rsidRDefault="00FE10EC" w:rsidP="00D132F2">
      <w:r>
        <w:t xml:space="preserve">Irradiance is </w:t>
      </w:r>
      <w:r w:rsidR="00D132F2">
        <w:t xml:space="preserve">reported in </w:t>
      </w:r>
      <w:r w:rsidR="00D132F2" w:rsidRPr="00404331">
        <w:rPr>
          <w:b/>
        </w:rPr>
        <w:t xml:space="preserve">increments of </w:t>
      </w:r>
      <w:r>
        <w:rPr>
          <w:b/>
        </w:rPr>
        <w:t>1 W/m</w:t>
      </w:r>
      <w:r w:rsidRPr="007D6D6B">
        <w:rPr>
          <w:b/>
          <w:vertAlign w:val="superscript"/>
        </w:rPr>
        <w:t>2</w:t>
      </w:r>
      <w:r w:rsidR="00D132F2">
        <w:t>.</w:t>
      </w:r>
      <w:r>
        <w:t xml:space="preserve">  There is no option to change the precision.</w:t>
      </w:r>
    </w:p>
    <w:p w14:paraId="7995C284" w14:textId="7CE1D15B" w:rsidR="00D132F2" w:rsidRDefault="00D132F2" w:rsidP="00D10003">
      <w:pPr>
        <w:pStyle w:val="Heading3"/>
      </w:pPr>
      <w:bookmarkStart w:id="427" w:name="_Toc9093022"/>
      <w:r>
        <w:lastRenderedPageBreak/>
        <w:t xml:space="preserve">Where </w:t>
      </w:r>
      <w:r w:rsidR="003215DC">
        <w:t>Is</w:t>
      </w:r>
      <w:r>
        <w:t xml:space="preserve"> the </w:t>
      </w:r>
      <w:r w:rsidR="00FE10EC">
        <w:t>Irradiance</w:t>
      </w:r>
      <w:r>
        <w:t xml:space="preserve"> </w:t>
      </w:r>
      <w:r w:rsidR="00FE10EC">
        <w:t>R</w:t>
      </w:r>
      <w:r>
        <w:t>ecorded?</w:t>
      </w:r>
      <w:bookmarkEnd w:id="427"/>
    </w:p>
    <w:p w14:paraId="0154351F" w14:textId="13239235" w:rsidR="00D132F2" w:rsidRDefault="00D132F2" w:rsidP="00D132F2">
      <w:r>
        <w:t xml:space="preserve">The laptop application records the </w:t>
      </w:r>
      <w:r w:rsidR="003215DC">
        <w:t>irradiance</w:t>
      </w:r>
      <w:r>
        <w:t xml:space="preserve"> in a “run info” file (which will also contain values from other environmental sensors if they exist). There is a run info file saved for each run and it is saved in the same directory/folder as the CSV, PDF and other files for the run.</w:t>
      </w:r>
      <w:r w:rsidR="003215DC">
        <w:t xml:space="preserve"> It can be opened from the File menu (View Run Info File).</w:t>
      </w:r>
    </w:p>
    <w:p w14:paraId="1686A0C9" w14:textId="77777777" w:rsidR="00D132F2" w:rsidRDefault="00D132F2" w:rsidP="00D132F2"/>
    <w:p w14:paraId="45D2ED2D" w14:textId="6F6174EA" w:rsidR="00D132F2" w:rsidRDefault="00D132F2" w:rsidP="00D132F2">
      <w:r>
        <w:t xml:space="preserve">The </w:t>
      </w:r>
      <w:r w:rsidR="003215DC">
        <w:t>irradiance is</w:t>
      </w:r>
      <w:r>
        <w:t xml:space="preserve"> also included on the graph itself, in the legend. Here is an example:</w:t>
      </w:r>
    </w:p>
    <w:p w14:paraId="47E1B87E" w14:textId="77777777" w:rsidR="00D132F2" w:rsidRDefault="00D132F2" w:rsidP="00D132F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D132F2" w14:paraId="087BDFD7" w14:textId="77777777" w:rsidTr="00602BD7">
        <w:tc>
          <w:tcPr>
            <w:tcW w:w="10296" w:type="dxa"/>
          </w:tcPr>
          <w:p w14:paraId="396F938A" w14:textId="507BEE84" w:rsidR="00D132F2" w:rsidRDefault="003215DC" w:rsidP="00602BD7">
            <w:r>
              <w:rPr>
                <w:noProof/>
              </w:rPr>
              <w:drawing>
                <wp:inline distT="0" distB="0" distL="0" distR="0" wp14:anchorId="3D7A25A8" wp14:editId="215EED11">
                  <wp:extent cx="3657600" cy="7772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2-28 at 4.44.33 PM.png"/>
                          <pic:cNvPicPr/>
                        </pic:nvPicPr>
                        <pic:blipFill>
                          <a:blip r:embed="rId28"/>
                          <a:stretch>
                            <a:fillRect/>
                          </a:stretch>
                        </pic:blipFill>
                        <pic:spPr>
                          <a:xfrm>
                            <a:off x="0" y="0"/>
                            <a:ext cx="3657600" cy="777240"/>
                          </a:xfrm>
                          <a:prstGeom prst="rect">
                            <a:avLst/>
                          </a:prstGeom>
                        </pic:spPr>
                      </pic:pic>
                    </a:graphicData>
                  </a:graphic>
                </wp:inline>
              </w:drawing>
            </w:r>
          </w:p>
        </w:tc>
      </w:tr>
    </w:tbl>
    <w:p w14:paraId="1346F241" w14:textId="58A6917C" w:rsidR="00D132F2" w:rsidRDefault="00D132F2" w:rsidP="00D132F2">
      <w:r>
        <w:t xml:space="preserve">Each curve on an overlay will have the </w:t>
      </w:r>
      <w:r w:rsidR="003215DC">
        <w:t>irradiance</w:t>
      </w:r>
      <w:r>
        <w:t xml:space="preserve"> for that run:</w:t>
      </w:r>
    </w:p>
    <w:p w14:paraId="23C87577" w14:textId="77777777" w:rsidR="00D132F2" w:rsidRDefault="00D132F2" w:rsidP="00D132F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D132F2" w14:paraId="635EA672" w14:textId="77777777" w:rsidTr="00602BD7">
        <w:tc>
          <w:tcPr>
            <w:tcW w:w="10296" w:type="dxa"/>
          </w:tcPr>
          <w:p w14:paraId="5C4F2581" w14:textId="73892BF4" w:rsidR="00D132F2" w:rsidRDefault="003215DC" w:rsidP="00602BD7">
            <w:r>
              <w:rPr>
                <w:noProof/>
              </w:rPr>
              <w:drawing>
                <wp:inline distT="0" distB="0" distL="0" distR="0" wp14:anchorId="70682DAB" wp14:editId="79898896">
                  <wp:extent cx="3657600" cy="21488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2-28 at 4.49.01 PM.png"/>
                          <pic:cNvPicPr/>
                        </pic:nvPicPr>
                        <pic:blipFill>
                          <a:blip r:embed="rId29"/>
                          <a:stretch>
                            <a:fillRect/>
                          </a:stretch>
                        </pic:blipFill>
                        <pic:spPr>
                          <a:xfrm>
                            <a:off x="0" y="0"/>
                            <a:ext cx="3657600" cy="2148840"/>
                          </a:xfrm>
                          <a:prstGeom prst="rect">
                            <a:avLst/>
                          </a:prstGeom>
                        </pic:spPr>
                      </pic:pic>
                    </a:graphicData>
                  </a:graphic>
                </wp:inline>
              </w:drawing>
            </w:r>
          </w:p>
        </w:tc>
      </w:tr>
    </w:tbl>
    <w:p w14:paraId="4124426C" w14:textId="77777777" w:rsidR="00D132F2" w:rsidRDefault="00D132F2" w:rsidP="00D132F2"/>
    <w:p w14:paraId="24E0D543" w14:textId="7E722A6B" w:rsidR="00D132F2" w:rsidRDefault="003A6062" w:rsidP="00D132F2">
      <w:r>
        <w:t xml:space="preserve">If you also have one or more </w:t>
      </w:r>
      <w:r w:rsidR="005C7817">
        <w:t xml:space="preserve">DS18B20 </w:t>
      </w:r>
      <w:r>
        <w:t>temperature sensors, the temperature(s) will be listed in the brackets after the irradiance:</w:t>
      </w:r>
    </w:p>
    <w:p w14:paraId="7CD2429A" w14:textId="77777777" w:rsidR="005C7817" w:rsidRDefault="005C7817" w:rsidP="00D132F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3A6062" w14:paraId="59E28532" w14:textId="77777777" w:rsidTr="007D6D6B">
        <w:tc>
          <w:tcPr>
            <w:tcW w:w="10296" w:type="dxa"/>
          </w:tcPr>
          <w:p w14:paraId="537C129A" w14:textId="0247091F" w:rsidR="003A6062" w:rsidRDefault="003A6062" w:rsidP="00D132F2">
            <w:r>
              <w:rPr>
                <w:noProof/>
              </w:rPr>
              <w:drawing>
                <wp:inline distT="0" distB="0" distL="0" distR="0" wp14:anchorId="7A35AED1" wp14:editId="5AAB3766">
                  <wp:extent cx="3657600" cy="630936"/>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2-28 at 4.57.54 PM.png"/>
                          <pic:cNvPicPr/>
                        </pic:nvPicPr>
                        <pic:blipFill>
                          <a:blip r:embed="rId30"/>
                          <a:stretch>
                            <a:fillRect/>
                          </a:stretch>
                        </pic:blipFill>
                        <pic:spPr>
                          <a:xfrm>
                            <a:off x="0" y="0"/>
                            <a:ext cx="3657600" cy="630936"/>
                          </a:xfrm>
                          <a:prstGeom prst="rect">
                            <a:avLst/>
                          </a:prstGeom>
                        </pic:spPr>
                      </pic:pic>
                    </a:graphicData>
                  </a:graphic>
                </wp:inline>
              </w:drawing>
            </w:r>
          </w:p>
        </w:tc>
      </w:tr>
    </w:tbl>
    <w:p w14:paraId="5F91D58D" w14:textId="77777777" w:rsidR="00D132F2" w:rsidRPr="00D132F2" w:rsidRDefault="00D132F2"/>
    <w:p w14:paraId="5092FA31" w14:textId="757927EE" w:rsidR="00053AFD" w:rsidRDefault="00053AFD">
      <w:pPr>
        <w:pStyle w:val="Heading2"/>
      </w:pPr>
      <w:bookmarkStart w:id="428" w:name="_Ref2264209"/>
      <w:bookmarkStart w:id="429" w:name="_Toc9093023"/>
      <w:r>
        <w:t>Calibrating the Pyranometer</w:t>
      </w:r>
      <w:bookmarkEnd w:id="428"/>
      <w:bookmarkEnd w:id="429"/>
    </w:p>
    <w:p w14:paraId="6813A2EB" w14:textId="77777777" w:rsidR="00755EDF" w:rsidRDefault="003A6062" w:rsidP="003A6062">
      <w:r>
        <w:t>The irradiance values measured by the pyranometer will be very inaccurate until it is calibrated.</w:t>
      </w:r>
    </w:p>
    <w:p w14:paraId="33AD75ED" w14:textId="4BF9B7AF" w:rsidR="00755EDF" w:rsidRDefault="00755EDF" w:rsidP="007D6D6B">
      <w:pPr>
        <w:pStyle w:val="Heading3"/>
      </w:pPr>
      <w:bookmarkStart w:id="430" w:name="_Toc9093024"/>
      <w:r>
        <w:t>Reference Pyranometer</w:t>
      </w:r>
      <w:bookmarkEnd w:id="430"/>
    </w:p>
    <w:p w14:paraId="524EFE8A" w14:textId="2D7FA1DF" w:rsidR="00755EDF" w:rsidRDefault="00462010" w:rsidP="003A6062">
      <w:r>
        <w:t xml:space="preserve">To perform an accurate calibration, you will need access to a reference pyranometer. The best reference pyranometer is a thermopile-based “true” pyranometer. As mentioned earlier, these are very expensive, and you probably do not have access to one. The next best is a commercial silicon sensor pyranometer such as the </w:t>
      </w:r>
      <w:r w:rsidRPr="00462010">
        <w:t>Kipp &amp; Zonen SP-Lite</w:t>
      </w:r>
      <w:r w:rsidR="005C7817">
        <w:t xml:space="preserve"> (</w:t>
      </w:r>
      <w:r>
        <w:t>which Dr. Brooks uses for calibration</w:t>
      </w:r>
      <w:r w:rsidR="005C7817">
        <w:t>)</w:t>
      </w:r>
      <w:r>
        <w:t xml:space="preserve">. If you can rent or borrow either of these </w:t>
      </w:r>
      <w:r w:rsidR="00755EDF">
        <w:t>types of reference pyranometer, you will be able to accurately calibrate your pyranometer.</w:t>
      </w:r>
    </w:p>
    <w:p w14:paraId="164A891D" w14:textId="33942923" w:rsidR="00755EDF" w:rsidRDefault="00755EDF" w:rsidP="00D10003">
      <w:pPr>
        <w:pStyle w:val="Heading3"/>
      </w:pPr>
      <w:bookmarkStart w:id="431" w:name="_Ref2271815"/>
      <w:bookmarkStart w:id="432" w:name="_Toc9093025"/>
      <w:r>
        <w:lastRenderedPageBreak/>
        <w:t>Using a PV Module as a Pseudo Reference Pyranometer</w:t>
      </w:r>
      <w:bookmarkEnd w:id="431"/>
      <w:bookmarkEnd w:id="432"/>
    </w:p>
    <w:p w14:paraId="1AC4C952" w14:textId="7A2466AF" w:rsidR="00755EDF" w:rsidRDefault="00755EDF" w:rsidP="00755EDF">
      <w:r>
        <w:t xml:space="preserve">If you cannot obtain a reference pyranometer for the calibration, there is another option. This will not be as accurate, but it will get you in the right ballpark. You must have a PV module that is pretty new, </w:t>
      </w:r>
      <w:r w:rsidR="00627CC1">
        <w:t xml:space="preserve">clean, </w:t>
      </w:r>
      <w:r>
        <w:t>and known to be good.</w:t>
      </w:r>
      <w:r w:rsidR="00627CC1">
        <w:t xml:space="preserve"> You must also </w:t>
      </w:r>
      <w:r w:rsidR="00767D30">
        <w:t xml:space="preserve">have a clear sunny day, and </w:t>
      </w:r>
      <w:r w:rsidR="00627CC1">
        <w:t>be able to measure the temperature of the module’s cells (with the DS18B20 sensors described in this document, or any other way).</w:t>
      </w:r>
    </w:p>
    <w:p w14:paraId="0B306264" w14:textId="6C6B38B0" w:rsidR="008F0327" w:rsidRDefault="008F0327" w:rsidP="007D6D6B">
      <w:pPr>
        <w:pStyle w:val="Heading4"/>
      </w:pPr>
      <w:bookmarkStart w:id="433" w:name="_Toc9093026"/>
      <w:r>
        <w:t>Rated Isc</w:t>
      </w:r>
      <w:bookmarkEnd w:id="433"/>
    </w:p>
    <w:p w14:paraId="207090B4" w14:textId="1B89A94B" w:rsidR="00B01637" w:rsidRDefault="00B01637" w:rsidP="00B01637">
      <w:r>
        <w:t>First, look at the label on the back of the PV module to determine the rated Short Circuit Current (Isc).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B01637" w14:paraId="64A52B2C" w14:textId="77777777" w:rsidTr="007D6D6B">
        <w:tc>
          <w:tcPr>
            <w:tcW w:w="10296" w:type="dxa"/>
          </w:tcPr>
          <w:p w14:paraId="08529EDD" w14:textId="1C0F836F" w:rsidR="00B01637" w:rsidRDefault="00B01637" w:rsidP="00B01637">
            <w:r>
              <w:rPr>
                <w:noProof/>
              </w:rPr>
              <w:drawing>
                <wp:inline distT="0" distB="0" distL="0" distR="0" wp14:anchorId="1A31F4E5" wp14:editId="666FC8F8">
                  <wp:extent cx="3092300" cy="27480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_Shot_2018-08-27_at_1.25.00_PM copy.png"/>
                          <pic:cNvPicPr/>
                        </pic:nvPicPr>
                        <pic:blipFill>
                          <a:blip r:embed="rId31"/>
                          <a:stretch>
                            <a:fillRect/>
                          </a:stretch>
                        </pic:blipFill>
                        <pic:spPr>
                          <a:xfrm>
                            <a:off x="0" y="0"/>
                            <a:ext cx="3106430" cy="2760655"/>
                          </a:xfrm>
                          <a:prstGeom prst="rect">
                            <a:avLst/>
                          </a:prstGeom>
                        </pic:spPr>
                      </pic:pic>
                    </a:graphicData>
                  </a:graphic>
                </wp:inline>
              </w:drawing>
            </w:r>
          </w:p>
        </w:tc>
      </w:tr>
    </w:tbl>
    <w:p w14:paraId="60BF937B" w14:textId="77777777" w:rsidR="008F0327" w:rsidRDefault="00B01637" w:rsidP="00B01637">
      <w:r>
        <w:t>For this module, the Isc is 9.44 A.</w:t>
      </w:r>
      <w:r w:rsidR="00627CC1">
        <w:t xml:space="preserve"> The arrows highlight the “Standard Test Conditions” (STC), which are 1000 W/m</w:t>
      </w:r>
      <w:r w:rsidR="00627CC1" w:rsidRPr="007D6D6B">
        <w:rPr>
          <w:vertAlign w:val="superscript"/>
        </w:rPr>
        <w:t>2</w:t>
      </w:r>
      <w:r w:rsidR="00627CC1">
        <w:t xml:space="preserve"> with a cell temperature of 25˚C. </w:t>
      </w:r>
    </w:p>
    <w:p w14:paraId="2D5616E5" w14:textId="6816EF57" w:rsidR="008F0327" w:rsidRDefault="008F0327" w:rsidP="007D6D6B">
      <w:pPr>
        <w:pStyle w:val="Heading4"/>
      </w:pPr>
      <w:bookmarkStart w:id="434" w:name="_Toc9093027"/>
      <w:r>
        <w:t>Temperature Coefficient of Isc</w:t>
      </w:r>
      <w:bookmarkEnd w:id="434"/>
    </w:p>
    <w:p w14:paraId="6E98B8D2" w14:textId="66D953AF" w:rsidR="008F0327" w:rsidRDefault="00627CC1" w:rsidP="00B01637">
      <w:r>
        <w:t xml:space="preserve">What is not on the label is how the Isc is affected by temperature. Knowing this allows you to use the module at a temperature other than 25˚C (which is much cooler than a module will be after even a minute or two in full sun). This information will be on the </w:t>
      </w:r>
      <w:r w:rsidR="00767D30">
        <w:t xml:space="preserve">PV module </w:t>
      </w:r>
      <w:r>
        <w:t xml:space="preserve">datasheet as the “Temperature coefficient of Isc”. In this case, the datasheet says that </w:t>
      </w:r>
      <w:r w:rsidR="00767D30">
        <w:t>it</w:t>
      </w:r>
      <w:r>
        <w:t xml:space="preserve"> is 0.066 %/˚C.  That means that the Isc increases with temperature.</w:t>
      </w:r>
      <w:r w:rsidR="008F0327">
        <w:t xml:space="preserve"> </w:t>
      </w:r>
      <w:r w:rsidR="005C7817">
        <w:t>So,</w:t>
      </w:r>
      <w:r w:rsidR="008F0327">
        <w:t xml:space="preserve"> for example, if the cell temperature is 60˚C instead of 25˚C:</w:t>
      </w:r>
    </w:p>
    <w:p w14:paraId="0B58EFDB" w14:textId="77777777" w:rsidR="008F0327" w:rsidRDefault="008F0327" w:rsidP="00B01637"/>
    <w:p w14:paraId="394D712E" w14:textId="270C6070" w:rsidR="008F0327" w:rsidRDefault="008F0327" w:rsidP="007D6D6B">
      <w:pPr>
        <w:jc w:val="center"/>
      </w:pPr>
      <w:r>
        <w:t xml:space="preserve">Isc increase % @ 60˚C </w:t>
      </w:r>
      <w:r w:rsidR="005C7817">
        <w:t>= (</w:t>
      </w:r>
      <w:r>
        <w:t>60˚C – 25˚C) * 0.066 %/˚C = 2.31%</w:t>
      </w:r>
    </w:p>
    <w:p w14:paraId="79B5ED87" w14:textId="5366597D" w:rsidR="008F0327" w:rsidRDefault="008F0327" w:rsidP="00B01637"/>
    <w:p w14:paraId="1883FD95" w14:textId="15A6EEB6" w:rsidR="008F0327" w:rsidRDefault="005C7817" w:rsidP="00B01637">
      <w:r>
        <w:t>Therefore, f</w:t>
      </w:r>
      <w:r w:rsidR="008F0327">
        <w:t>or this module the expected Isc at 1000 W/m</w:t>
      </w:r>
      <w:r w:rsidR="008F0327" w:rsidRPr="007D6D6B">
        <w:rPr>
          <w:vertAlign w:val="superscript"/>
        </w:rPr>
        <w:t>2</w:t>
      </w:r>
      <w:r w:rsidR="008F0327">
        <w:t xml:space="preserve"> at 60˚C would be:</w:t>
      </w:r>
    </w:p>
    <w:p w14:paraId="7F56CAF6" w14:textId="3FB54DA8" w:rsidR="008F0327" w:rsidRDefault="008F0327" w:rsidP="00B01637"/>
    <w:p w14:paraId="63245C58" w14:textId="40206FBE" w:rsidR="008F0327" w:rsidRDefault="008F0327" w:rsidP="007D6D6B">
      <w:pPr>
        <w:jc w:val="center"/>
      </w:pPr>
      <w:r>
        <w:t>Isc @ 60˚C = 1.023</w:t>
      </w:r>
      <w:r w:rsidR="005C7817">
        <w:t>1</w:t>
      </w:r>
      <w:r>
        <w:t xml:space="preserve"> * 9.44 A = 9.66 A</w:t>
      </w:r>
    </w:p>
    <w:p w14:paraId="2EBEE724" w14:textId="737AD3D4" w:rsidR="00B01637" w:rsidRPr="00602BD7" w:rsidRDefault="008F0327" w:rsidP="007D6D6B">
      <w:pPr>
        <w:pStyle w:val="Heading4"/>
      </w:pPr>
      <w:bookmarkStart w:id="435" w:name="_Toc9093028"/>
      <w:r>
        <w:t>Calculating Irradiance from Measured Isc</w:t>
      </w:r>
      <w:bookmarkEnd w:id="435"/>
      <w:r>
        <w:t xml:space="preserve">            </w:t>
      </w:r>
    </w:p>
    <w:p w14:paraId="7B89A283" w14:textId="6247FF3B" w:rsidR="00096A19" w:rsidRDefault="00096A19">
      <w:r>
        <w:t xml:space="preserve">If you are fortunate to have a 100% clear day, and can arrange your PV module so the sun is shining exactly perpendicular to the module, you should measure an Isc that is close to the calculated value. It is likely to be somewhat less, however, due to atmospheric aerosols and other factors that mean that the </w:t>
      </w:r>
      <w:r>
        <w:lastRenderedPageBreak/>
        <w:t xml:space="preserve">irradiance is </w:t>
      </w:r>
      <w:r w:rsidR="002C61AA">
        <w:t>less than</w:t>
      </w:r>
      <w:r>
        <w:t xml:space="preserve"> 1000 W/m</w:t>
      </w:r>
      <w:r w:rsidRPr="007D6D6B">
        <w:rPr>
          <w:vertAlign w:val="superscript"/>
        </w:rPr>
        <w:t>2</w:t>
      </w:r>
      <w:r>
        <w:t>.</w:t>
      </w:r>
      <w:r w:rsidR="002C61AA">
        <w:t xml:space="preserve"> It is also possible (but less likely) that the irradiance is greater than 1000 W/m</w:t>
      </w:r>
      <w:r w:rsidR="002C61AA" w:rsidRPr="00FE0386">
        <w:rPr>
          <w:vertAlign w:val="superscript"/>
        </w:rPr>
        <w:t>2</w:t>
      </w:r>
      <w:r w:rsidR="002C61AA">
        <w:t>.</w:t>
      </w:r>
    </w:p>
    <w:p w14:paraId="47CC8A1C" w14:textId="77777777" w:rsidR="00096A19" w:rsidRDefault="00096A19"/>
    <w:p w14:paraId="65A39DA1" w14:textId="7D1FFA6F" w:rsidR="00096A19" w:rsidRDefault="00096A19">
      <w:r>
        <w:t xml:space="preserve">We know, however, that Isc varies directly with irradiance.  </w:t>
      </w:r>
      <w:r w:rsidR="00767D30">
        <w:t>Therefore,</w:t>
      </w:r>
      <w:r>
        <w:t xml:space="preserve"> if we trust the PV module ratings, we can use the measured Isc to calculate the irradiance</w:t>
      </w:r>
      <w:r w:rsidR="00767D30">
        <w:t>:</w:t>
      </w:r>
    </w:p>
    <w:p w14:paraId="0775B8BB" w14:textId="4A3C8220" w:rsidR="00767D30" w:rsidRDefault="00767D30"/>
    <w:p w14:paraId="0E58D534" w14:textId="0ECBEA11" w:rsidR="00767D30" w:rsidRDefault="00767D30" w:rsidP="007D6D6B">
      <w:pPr>
        <w:jc w:val="center"/>
      </w:pPr>
      <w:r>
        <w:t>Calculated Irradiance = 1000 W/m</w:t>
      </w:r>
      <w:r w:rsidRPr="00FE0386">
        <w:rPr>
          <w:vertAlign w:val="superscript"/>
        </w:rPr>
        <w:t>2</w:t>
      </w:r>
      <w:r>
        <w:t xml:space="preserve"> * (Measured Isc) / (Isc @ 1000 W/m</w:t>
      </w:r>
      <w:r w:rsidRPr="00FE0386">
        <w:rPr>
          <w:vertAlign w:val="superscript"/>
        </w:rPr>
        <w:t>2</w:t>
      </w:r>
      <w:r>
        <w:t>)</w:t>
      </w:r>
    </w:p>
    <w:p w14:paraId="34B7E900" w14:textId="77777777" w:rsidR="00096A19" w:rsidRDefault="00096A19"/>
    <w:p w14:paraId="3BF14B0A" w14:textId="77777777" w:rsidR="00767D30" w:rsidRDefault="00096A19">
      <w:r>
        <w:t>Continuing our example, suppose that we’ve measured the cell temperature at 60˚C, and we’ve measure</w:t>
      </w:r>
      <w:r w:rsidR="00767D30">
        <w:t>d</w:t>
      </w:r>
      <w:r>
        <w:t xml:space="preserve"> the Isc at 8.11 A.</w:t>
      </w:r>
      <w:r w:rsidR="00767D30">
        <w:t xml:space="preserve">  We calculate the irradiance as:</w:t>
      </w:r>
    </w:p>
    <w:p w14:paraId="3C5814DE" w14:textId="77777777" w:rsidR="00767D30" w:rsidRDefault="00767D30"/>
    <w:p w14:paraId="507A1BB8" w14:textId="3CE374C9" w:rsidR="006545C7" w:rsidRDefault="00767D30" w:rsidP="007D6D6B">
      <w:pPr>
        <w:jc w:val="center"/>
        <w:rPr>
          <w:vertAlign w:val="superscript"/>
        </w:rPr>
      </w:pPr>
      <w:r>
        <w:t>Calculated Irradiance = 1000 W/m</w:t>
      </w:r>
      <w:r w:rsidRPr="00FE0386">
        <w:rPr>
          <w:vertAlign w:val="superscript"/>
        </w:rPr>
        <w:t>2</w:t>
      </w:r>
      <w:r>
        <w:rPr>
          <w:vertAlign w:val="superscript"/>
        </w:rPr>
        <w:t xml:space="preserve"> </w:t>
      </w:r>
      <w:r>
        <w:t>* 8.11 A / 9.66</w:t>
      </w:r>
      <w:r w:rsidR="002C61AA">
        <w:t xml:space="preserve"> A</w:t>
      </w:r>
      <w:r>
        <w:t xml:space="preserve"> = 840 W/m</w:t>
      </w:r>
      <w:r w:rsidRPr="00FE0386">
        <w:rPr>
          <w:vertAlign w:val="superscript"/>
        </w:rPr>
        <w:t>2</w:t>
      </w:r>
    </w:p>
    <w:p w14:paraId="77E5FF59" w14:textId="4D81EB4C" w:rsidR="00767D30" w:rsidRDefault="00767D30">
      <w:pPr>
        <w:rPr>
          <w:vertAlign w:val="superscript"/>
        </w:rPr>
      </w:pPr>
    </w:p>
    <w:p w14:paraId="5C3AF2A7" w14:textId="3CEE37E1" w:rsidR="00B57E16" w:rsidRDefault="00767D30">
      <w:r>
        <w:t>See what happened there? We just used a PV module as a pyranometer</w:t>
      </w:r>
      <w:r w:rsidR="00B57E16">
        <w:t>!</w:t>
      </w:r>
      <w:r w:rsidR="002C61AA">
        <w:t xml:space="preserve"> If that is the only PV module that you will ever be </w:t>
      </w:r>
      <w:r w:rsidR="00BA26EE">
        <w:t>testing</w:t>
      </w:r>
      <w:r w:rsidR="002C61AA">
        <w:t xml:space="preserve"> with your IV Swinger 2, you may be (rightly) wondering if building a pyranometer was worth all the trouble if your PV module itself is the reference. However, it can be very useful to compare different modules. Of course, if you are concerned about</w:t>
      </w:r>
      <w:r w:rsidR="00BA26EE">
        <w:t xml:space="preserve"> the validity of using your PV module as the reference, you should perform the calibration with an actual reference pyranometer.</w:t>
      </w:r>
      <w:r w:rsidR="002C61AA">
        <w:t xml:space="preserve"> </w:t>
      </w:r>
    </w:p>
    <w:p w14:paraId="14510C30" w14:textId="2AB04F9C" w:rsidR="00B57E16" w:rsidRDefault="00B57E16" w:rsidP="00D10003">
      <w:pPr>
        <w:pStyle w:val="Heading3"/>
      </w:pPr>
      <w:bookmarkStart w:id="436" w:name="_Toc9093029"/>
      <w:r>
        <w:t>Performing the Calibration</w:t>
      </w:r>
      <w:bookmarkEnd w:id="436"/>
    </w:p>
    <w:p w14:paraId="48EAD1DD" w14:textId="6320B10B" w:rsidR="00B57E16" w:rsidRDefault="00B57E16" w:rsidP="00B57E16">
      <w:r>
        <w:t>The calibration process consists of the following steps:</w:t>
      </w:r>
    </w:p>
    <w:p w14:paraId="7834EC4D" w14:textId="77777777" w:rsidR="00B57E16" w:rsidRDefault="00B57E16" w:rsidP="00B57E16"/>
    <w:p w14:paraId="2D624EFF" w14:textId="4821026E" w:rsidR="00B57E16" w:rsidRDefault="00B57E16" w:rsidP="00B57E16">
      <w:pPr>
        <w:pStyle w:val="ListParagraph"/>
        <w:numPr>
          <w:ilvl w:val="0"/>
          <w:numId w:val="43"/>
        </w:numPr>
      </w:pPr>
      <w:r>
        <w:t>Swing an IV curve with the pyranometer</w:t>
      </w:r>
    </w:p>
    <w:p w14:paraId="356702C3" w14:textId="4074AD0C" w:rsidR="00B57E16" w:rsidRDefault="00B57E16" w:rsidP="00B57E16">
      <w:pPr>
        <w:pStyle w:val="ListParagraph"/>
        <w:numPr>
          <w:ilvl w:val="0"/>
          <w:numId w:val="43"/>
        </w:numPr>
      </w:pPr>
      <w:r>
        <w:t>Select the “Pyranometer” entry from the “Calibrate” menu</w:t>
      </w:r>
    </w:p>
    <w:p w14:paraId="571F7ADA" w14:textId="5D0B1C6B" w:rsidR="00B57E16" w:rsidRDefault="00B57E16" w:rsidP="00B57E16">
      <w:pPr>
        <w:pStyle w:val="ListParagraph"/>
        <w:numPr>
          <w:ilvl w:val="0"/>
          <w:numId w:val="43"/>
        </w:numPr>
      </w:pPr>
      <w:r>
        <w:t xml:space="preserve">Enter the </w:t>
      </w:r>
      <w:r w:rsidR="00743AFC">
        <w:t>“actual” (</w:t>
      </w:r>
      <w:r>
        <w:t xml:space="preserve">measured </w:t>
      </w:r>
      <w:r w:rsidR="00FD0DD3">
        <w:t xml:space="preserve">or calculated) </w:t>
      </w:r>
      <w:r>
        <w:t>irradiance in the dialog</w:t>
      </w:r>
    </w:p>
    <w:p w14:paraId="1A5AA0EA" w14:textId="352B5171" w:rsidR="00B57E16" w:rsidRDefault="00B57E16" w:rsidP="00B57E16"/>
    <w:p w14:paraId="59E02302" w14:textId="3999C1B4" w:rsidR="00B57E16" w:rsidRDefault="00B57E16" w:rsidP="00B57E16">
      <w:r>
        <w:t>If you are using a reference pyranometer, you need to measure the irradiance using that at the same time you swing the IV curve. In Step #3, you enter the value measured with the reference pyranometer.</w:t>
      </w:r>
    </w:p>
    <w:p w14:paraId="5AA8EDC1" w14:textId="1DB5FD60" w:rsidR="00B57E16" w:rsidRDefault="00B57E16" w:rsidP="00B57E16"/>
    <w:p w14:paraId="69C613CE" w14:textId="58EDFE92" w:rsidR="00B57E16" w:rsidRPr="00B57E16" w:rsidRDefault="00B57E16">
      <w:r>
        <w:t xml:space="preserve">If you are using the PV module </w:t>
      </w:r>
      <w:r w:rsidRPr="00B57E16">
        <w:t xml:space="preserve">as a </w:t>
      </w:r>
      <w:r>
        <w:t>p</w:t>
      </w:r>
      <w:r w:rsidRPr="00B57E16">
        <w:t xml:space="preserve">seudo </w:t>
      </w:r>
      <w:r>
        <w:t>r</w:t>
      </w:r>
      <w:r w:rsidRPr="00B57E16">
        <w:t xml:space="preserve">eference </w:t>
      </w:r>
      <w:r>
        <w:t>p</w:t>
      </w:r>
      <w:r w:rsidRPr="00B57E16">
        <w:t>yranometer</w:t>
      </w:r>
      <w:r>
        <w:t xml:space="preserve">, you need to use the Isc value from the curve </w:t>
      </w:r>
      <w:r w:rsidR="00FD0DD3">
        <w:t xml:space="preserve">(and the temperature) </w:t>
      </w:r>
      <w:r>
        <w:t xml:space="preserve">and calculate the irradiance as described in Section </w:t>
      </w:r>
      <w:r>
        <w:fldChar w:fldCharType="begin"/>
      </w:r>
      <w:r>
        <w:instrText xml:space="preserve"> REF _Ref2271815 \r \h </w:instrText>
      </w:r>
      <w:r>
        <w:fldChar w:fldCharType="separate"/>
      </w:r>
      <w:r w:rsidR="009513FF">
        <w:t>3.7.2</w:t>
      </w:r>
      <w:r>
        <w:fldChar w:fldCharType="end"/>
      </w:r>
      <w:r>
        <w:t xml:space="preserve"> </w:t>
      </w:r>
      <w:r>
        <w:fldChar w:fldCharType="begin"/>
      </w:r>
      <w:r>
        <w:instrText xml:space="preserve"> REF _Ref2271815 \p \h </w:instrText>
      </w:r>
      <w:r>
        <w:fldChar w:fldCharType="separate"/>
      </w:r>
      <w:r w:rsidR="009513FF">
        <w:t>above</w:t>
      </w:r>
      <w:r>
        <w:fldChar w:fldCharType="end"/>
      </w:r>
      <w:r>
        <w:t>, and enter that calculated value in Step #3.</w:t>
      </w:r>
    </w:p>
    <w:p w14:paraId="3515DB6D" w14:textId="77777777" w:rsidR="006545C7" w:rsidRPr="006545C7" w:rsidRDefault="006545C7"/>
    <w:p w14:paraId="196A2CC7" w14:textId="77777777" w:rsidR="006545C7" w:rsidRPr="006545C7" w:rsidRDefault="006545C7"/>
    <w:p w14:paraId="18DF8F84" w14:textId="77777777" w:rsidR="006545C7" w:rsidRDefault="006545C7"/>
    <w:p w14:paraId="618C3B7C" w14:textId="77777777" w:rsidR="006545C7" w:rsidRPr="006545C7" w:rsidRDefault="006545C7"/>
    <w:sectPr w:rsidR="006545C7" w:rsidRPr="006545C7" w:rsidSect="00295420">
      <w:footerReference w:type="even" r:id="rId32"/>
      <w:footerReference w:type="default" r:id="rId33"/>
      <w:pgSz w:w="12240" w:h="15840"/>
      <w:pgMar w:top="864" w:right="1080" w:bottom="864" w:left="108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1DD0F3" w14:textId="77777777" w:rsidR="008B0CD2" w:rsidRDefault="008B0CD2" w:rsidP="00C32BF7">
      <w:r>
        <w:separator/>
      </w:r>
    </w:p>
  </w:endnote>
  <w:endnote w:type="continuationSeparator" w:id="0">
    <w:p w14:paraId="0E5341C8" w14:textId="77777777" w:rsidR="008B0CD2" w:rsidRDefault="008B0CD2" w:rsidP="00C32B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 w:name="Courier">
    <w:panose1 w:val="000000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4B13E0" w14:textId="77777777" w:rsidR="00623E6E" w:rsidRDefault="00623E6E" w:rsidP="00F4493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D72248" w14:textId="77777777" w:rsidR="00623E6E" w:rsidRDefault="00623E6E" w:rsidP="00B571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4BE4CA" w14:textId="77777777" w:rsidR="00623E6E" w:rsidRDefault="00623E6E" w:rsidP="00F4493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14</w:t>
    </w:r>
    <w:r>
      <w:rPr>
        <w:rStyle w:val="PageNumber"/>
      </w:rPr>
      <w:fldChar w:fldCharType="end"/>
    </w:r>
  </w:p>
  <w:p w14:paraId="3ECD052A" w14:textId="77777777" w:rsidR="00623E6E" w:rsidRDefault="00623E6E" w:rsidP="00B571A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B782EB" w14:textId="77777777" w:rsidR="008B0CD2" w:rsidRDefault="008B0CD2" w:rsidP="00C32BF7">
      <w:r>
        <w:separator/>
      </w:r>
    </w:p>
  </w:footnote>
  <w:footnote w:type="continuationSeparator" w:id="0">
    <w:p w14:paraId="696E72D6" w14:textId="77777777" w:rsidR="008B0CD2" w:rsidRDefault="008B0CD2" w:rsidP="00C32BF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32C20"/>
    <w:multiLevelType w:val="hybridMultilevel"/>
    <w:tmpl w:val="F8D6D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821E70"/>
    <w:multiLevelType w:val="multilevel"/>
    <w:tmpl w:val="4970A3E4"/>
    <w:styleLink w:val="Headings"/>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9EB1FB8"/>
    <w:multiLevelType w:val="multilevel"/>
    <w:tmpl w:val="4470DA42"/>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2847743"/>
    <w:multiLevelType w:val="hybridMultilevel"/>
    <w:tmpl w:val="19F04D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3BF3C7B"/>
    <w:multiLevelType w:val="hybridMultilevel"/>
    <w:tmpl w:val="E8D26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1B024B"/>
    <w:multiLevelType w:val="multilevel"/>
    <w:tmpl w:val="BC36E47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5DC3259"/>
    <w:multiLevelType w:val="multilevel"/>
    <w:tmpl w:val="8E98E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B3474A"/>
    <w:multiLevelType w:val="hybridMultilevel"/>
    <w:tmpl w:val="5F104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7C7794"/>
    <w:multiLevelType w:val="hybridMultilevel"/>
    <w:tmpl w:val="516CFE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1C4C5D"/>
    <w:multiLevelType w:val="hybridMultilevel"/>
    <w:tmpl w:val="85546C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CF6D67"/>
    <w:multiLevelType w:val="hybridMultilevel"/>
    <w:tmpl w:val="A3DCB4DA"/>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11" w15:restartNumberingAfterBreak="0">
    <w:nsid w:val="36213D96"/>
    <w:multiLevelType w:val="hybridMultilevel"/>
    <w:tmpl w:val="C1CC5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D37336"/>
    <w:multiLevelType w:val="multilevel"/>
    <w:tmpl w:val="93E6734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8426B97"/>
    <w:multiLevelType w:val="multilevel"/>
    <w:tmpl w:val="49301FF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B2A6BE0"/>
    <w:multiLevelType w:val="hybridMultilevel"/>
    <w:tmpl w:val="9C2843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A962F0"/>
    <w:multiLevelType w:val="multilevel"/>
    <w:tmpl w:val="CD8AD27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24064A3"/>
    <w:multiLevelType w:val="hybridMultilevel"/>
    <w:tmpl w:val="08D2C680"/>
    <w:lvl w:ilvl="0" w:tplc="04090005">
      <w:start w:val="1"/>
      <w:numFmt w:val="bullet"/>
      <w:lvlText w:val=""/>
      <w:lvlJc w:val="left"/>
      <w:pPr>
        <w:ind w:left="780" w:hanging="360"/>
      </w:pPr>
      <w:rPr>
        <w:rFonts w:ascii="Wingdings" w:hAnsi="Wingdings"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4FD4EF2"/>
    <w:multiLevelType w:val="hybridMultilevel"/>
    <w:tmpl w:val="C8924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244B04"/>
    <w:multiLevelType w:val="hybridMultilevel"/>
    <w:tmpl w:val="2828CFA2"/>
    <w:lvl w:ilvl="0" w:tplc="04090005">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9" w15:restartNumberingAfterBreak="0">
    <w:nsid w:val="4B123F97"/>
    <w:multiLevelType w:val="hybridMultilevel"/>
    <w:tmpl w:val="AF68958C"/>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4C2B62C6"/>
    <w:multiLevelType w:val="hybridMultilevel"/>
    <w:tmpl w:val="0890E7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C5348C5"/>
    <w:multiLevelType w:val="multilevel"/>
    <w:tmpl w:val="E26CE9B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CFE7C04"/>
    <w:multiLevelType w:val="hybridMultilevel"/>
    <w:tmpl w:val="050AC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AD2F4E"/>
    <w:multiLevelType w:val="hybridMultilevel"/>
    <w:tmpl w:val="DC4E3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F05224"/>
    <w:multiLevelType w:val="hybridMultilevel"/>
    <w:tmpl w:val="E54EA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9F094B"/>
    <w:multiLevelType w:val="multilevel"/>
    <w:tmpl w:val="DD70A4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5C94B0E"/>
    <w:multiLevelType w:val="hybridMultilevel"/>
    <w:tmpl w:val="3D0A2E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196" w:hanging="360"/>
      </w:pPr>
      <w:rPr>
        <w:rFonts w:ascii="Courier New" w:hAnsi="Courier New" w:hint="default"/>
      </w:rPr>
    </w:lvl>
    <w:lvl w:ilvl="2" w:tplc="04090005" w:tentative="1">
      <w:start w:val="1"/>
      <w:numFmt w:val="bullet"/>
      <w:lvlText w:val=""/>
      <w:lvlJc w:val="left"/>
      <w:pPr>
        <w:ind w:left="1916" w:hanging="360"/>
      </w:pPr>
      <w:rPr>
        <w:rFonts w:ascii="Wingdings" w:hAnsi="Wingdings" w:hint="default"/>
      </w:rPr>
    </w:lvl>
    <w:lvl w:ilvl="3" w:tplc="04090001" w:tentative="1">
      <w:start w:val="1"/>
      <w:numFmt w:val="bullet"/>
      <w:lvlText w:val=""/>
      <w:lvlJc w:val="left"/>
      <w:pPr>
        <w:ind w:left="2636" w:hanging="360"/>
      </w:pPr>
      <w:rPr>
        <w:rFonts w:ascii="Symbol" w:hAnsi="Symbol" w:hint="default"/>
      </w:rPr>
    </w:lvl>
    <w:lvl w:ilvl="4" w:tplc="04090003" w:tentative="1">
      <w:start w:val="1"/>
      <w:numFmt w:val="bullet"/>
      <w:lvlText w:val="o"/>
      <w:lvlJc w:val="left"/>
      <w:pPr>
        <w:ind w:left="3356" w:hanging="360"/>
      </w:pPr>
      <w:rPr>
        <w:rFonts w:ascii="Courier New" w:hAnsi="Courier New" w:hint="default"/>
      </w:rPr>
    </w:lvl>
    <w:lvl w:ilvl="5" w:tplc="04090005" w:tentative="1">
      <w:start w:val="1"/>
      <w:numFmt w:val="bullet"/>
      <w:lvlText w:val=""/>
      <w:lvlJc w:val="left"/>
      <w:pPr>
        <w:ind w:left="4076" w:hanging="360"/>
      </w:pPr>
      <w:rPr>
        <w:rFonts w:ascii="Wingdings" w:hAnsi="Wingdings" w:hint="default"/>
      </w:rPr>
    </w:lvl>
    <w:lvl w:ilvl="6" w:tplc="04090001" w:tentative="1">
      <w:start w:val="1"/>
      <w:numFmt w:val="bullet"/>
      <w:lvlText w:val=""/>
      <w:lvlJc w:val="left"/>
      <w:pPr>
        <w:ind w:left="4796" w:hanging="360"/>
      </w:pPr>
      <w:rPr>
        <w:rFonts w:ascii="Symbol" w:hAnsi="Symbol" w:hint="default"/>
      </w:rPr>
    </w:lvl>
    <w:lvl w:ilvl="7" w:tplc="04090003" w:tentative="1">
      <w:start w:val="1"/>
      <w:numFmt w:val="bullet"/>
      <w:lvlText w:val="o"/>
      <w:lvlJc w:val="left"/>
      <w:pPr>
        <w:ind w:left="5516" w:hanging="360"/>
      </w:pPr>
      <w:rPr>
        <w:rFonts w:ascii="Courier New" w:hAnsi="Courier New" w:hint="default"/>
      </w:rPr>
    </w:lvl>
    <w:lvl w:ilvl="8" w:tplc="04090005" w:tentative="1">
      <w:start w:val="1"/>
      <w:numFmt w:val="bullet"/>
      <w:lvlText w:val=""/>
      <w:lvlJc w:val="left"/>
      <w:pPr>
        <w:ind w:left="6236" w:hanging="360"/>
      </w:pPr>
      <w:rPr>
        <w:rFonts w:ascii="Wingdings" w:hAnsi="Wingdings" w:hint="default"/>
      </w:rPr>
    </w:lvl>
  </w:abstractNum>
  <w:abstractNum w:abstractNumId="27" w15:restartNumberingAfterBreak="0">
    <w:nsid w:val="592E71D7"/>
    <w:multiLevelType w:val="hybridMultilevel"/>
    <w:tmpl w:val="40C671BA"/>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8" w15:restartNumberingAfterBreak="0">
    <w:nsid w:val="5A117D49"/>
    <w:multiLevelType w:val="multilevel"/>
    <w:tmpl w:val="10CE1B0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5C6C726A"/>
    <w:multiLevelType w:val="hybridMultilevel"/>
    <w:tmpl w:val="4E80EA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EF5BC2"/>
    <w:multiLevelType w:val="hybridMultilevel"/>
    <w:tmpl w:val="CB809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245261"/>
    <w:multiLevelType w:val="hybridMultilevel"/>
    <w:tmpl w:val="45D8E8CA"/>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EA6402D"/>
    <w:multiLevelType w:val="hybridMultilevel"/>
    <w:tmpl w:val="816811B4"/>
    <w:lvl w:ilvl="0" w:tplc="04090005">
      <w:start w:val="1"/>
      <w:numFmt w:val="bullet"/>
      <w:lvlText w:val=""/>
      <w:lvlJc w:val="left"/>
      <w:pPr>
        <w:ind w:left="144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FD41EC9"/>
    <w:multiLevelType w:val="hybridMultilevel"/>
    <w:tmpl w:val="65C26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8C3201"/>
    <w:multiLevelType w:val="hybridMultilevel"/>
    <w:tmpl w:val="00A4D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355062"/>
    <w:multiLevelType w:val="hybridMultilevel"/>
    <w:tmpl w:val="EF505C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562E1B"/>
    <w:multiLevelType w:val="hybridMultilevel"/>
    <w:tmpl w:val="0AA6F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807130A"/>
    <w:multiLevelType w:val="hybridMultilevel"/>
    <w:tmpl w:val="0FE059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AA172F7"/>
    <w:multiLevelType w:val="hybridMultilevel"/>
    <w:tmpl w:val="7068CB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324" w:hanging="360"/>
      </w:pPr>
      <w:rPr>
        <w:rFonts w:ascii="Courier New" w:hAnsi="Courier New" w:hint="default"/>
      </w:rPr>
    </w:lvl>
    <w:lvl w:ilvl="2" w:tplc="04090005" w:tentative="1">
      <w:start w:val="1"/>
      <w:numFmt w:val="bullet"/>
      <w:lvlText w:val=""/>
      <w:lvlJc w:val="left"/>
      <w:pPr>
        <w:ind w:left="2044" w:hanging="360"/>
      </w:pPr>
      <w:rPr>
        <w:rFonts w:ascii="Wingdings" w:hAnsi="Wingdings" w:hint="default"/>
      </w:rPr>
    </w:lvl>
    <w:lvl w:ilvl="3" w:tplc="04090001" w:tentative="1">
      <w:start w:val="1"/>
      <w:numFmt w:val="bullet"/>
      <w:lvlText w:val=""/>
      <w:lvlJc w:val="left"/>
      <w:pPr>
        <w:ind w:left="2764" w:hanging="360"/>
      </w:pPr>
      <w:rPr>
        <w:rFonts w:ascii="Symbol" w:hAnsi="Symbol" w:hint="default"/>
      </w:rPr>
    </w:lvl>
    <w:lvl w:ilvl="4" w:tplc="04090003" w:tentative="1">
      <w:start w:val="1"/>
      <w:numFmt w:val="bullet"/>
      <w:lvlText w:val="o"/>
      <w:lvlJc w:val="left"/>
      <w:pPr>
        <w:ind w:left="3484" w:hanging="360"/>
      </w:pPr>
      <w:rPr>
        <w:rFonts w:ascii="Courier New" w:hAnsi="Courier New" w:hint="default"/>
      </w:rPr>
    </w:lvl>
    <w:lvl w:ilvl="5" w:tplc="04090005" w:tentative="1">
      <w:start w:val="1"/>
      <w:numFmt w:val="bullet"/>
      <w:lvlText w:val=""/>
      <w:lvlJc w:val="left"/>
      <w:pPr>
        <w:ind w:left="4204" w:hanging="360"/>
      </w:pPr>
      <w:rPr>
        <w:rFonts w:ascii="Wingdings" w:hAnsi="Wingdings" w:hint="default"/>
      </w:rPr>
    </w:lvl>
    <w:lvl w:ilvl="6" w:tplc="04090001" w:tentative="1">
      <w:start w:val="1"/>
      <w:numFmt w:val="bullet"/>
      <w:lvlText w:val=""/>
      <w:lvlJc w:val="left"/>
      <w:pPr>
        <w:ind w:left="4924" w:hanging="360"/>
      </w:pPr>
      <w:rPr>
        <w:rFonts w:ascii="Symbol" w:hAnsi="Symbol" w:hint="default"/>
      </w:rPr>
    </w:lvl>
    <w:lvl w:ilvl="7" w:tplc="04090003" w:tentative="1">
      <w:start w:val="1"/>
      <w:numFmt w:val="bullet"/>
      <w:lvlText w:val="o"/>
      <w:lvlJc w:val="left"/>
      <w:pPr>
        <w:ind w:left="5644" w:hanging="360"/>
      </w:pPr>
      <w:rPr>
        <w:rFonts w:ascii="Courier New" w:hAnsi="Courier New" w:hint="default"/>
      </w:rPr>
    </w:lvl>
    <w:lvl w:ilvl="8" w:tplc="04090005" w:tentative="1">
      <w:start w:val="1"/>
      <w:numFmt w:val="bullet"/>
      <w:lvlText w:val=""/>
      <w:lvlJc w:val="left"/>
      <w:pPr>
        <w:ind w:left="6364" w:hanging="360"/>
      </w:pPr>
      <w:rPr>
        <w:rFonts w:ascii="Wingdings" w:hAnsi="Wingdings" w:hint="default"/>
      </w:rPr>
    </w:lvl>
  </w:abstractNum>
  <w:abstractNum w:abstractNumId="39" w15:restartNumberingAfterBreak="0">
    <w:nsid w:val="6C926CA2"/>
    <w:multiLevelType w:val="multilevel"/>
    <w:tmpl w:val="7FB48A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D1C22B4"/>
    <w:multiLevelType w:val="hybridMultilevel"/>
    <w:tmpl w:val="28301C50"/>
    <w:lvl w:ilvl="0" w:tplc="04090003">
      <w:start w:val="1"/>
      <w:numFmt w:val="bullet"/>
      <w:lvlText w:val="o"/>
      <w:lvlJc w:val="left"/>
      <w:pPr>
        <w:ind w:left="1080" w:hanging="360"/>
      </w:pPr>
      <w:rPr>
        <w:rFonts w:ascii="Courier New" w:hAnsi="Courier New"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43438D7"/>
    <w:multiLevelType w:val="hybridMultilevel"/>
    <w:tmpl w:val="9BC20ABC"/>
    <w:lvl w:ilvl="0" w:tplc="04090005">
      <w:start w:val="1"/>
      <w:numFmt w:val="bullet"/>
      <w:lvlText w:val=""/>
      <w:lvlJc w:val="left"/>
      <w:pPr>
        <w:ind w:left="108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87314C9"/>
    <w:multiLevelType w:val="hybridMultilevel"/>
    <w:tmpl w:val="0E38C08C"/>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hint="default"/>
      </w:rPr>
    </w:lvl>
    <w:lvl w:ilvl="8" w:tplc="04090005" w:tentative="1">
      <w:start w:val="1"/>
      <w:numFmt w:val="bullet"/>
      <w:lvlText w:val=""/>
      <w:lvlJc w:val="left"/>
      <w:pPr>
        <w:ind w:left="6547" w:hanging="360"/>
      </w:pPr>
      <w:rPr>
        <w:rFonts w:ascii="Wingdings" w:hAnsi="Wingdings" w:hint="default"/>
      </w:rPr>
    </w:lvl>
  </w:abstractNum>
  <w:num w:numId="1">
    <w:abstractNumId w:val="1"/>
  </w:num>
  <w:num w:numId="2">
    <w:abstractNumId w:val="2"/>
  </w:num>
  <w:num w:numId="3">
    <w:abstractNumId w:val="28"/>
  </w:num>
  <w:num w:numId="4">
    <w:abstractNumId w:val="39"/>
  </w:num>
  <w:num w:numId="5">
    <w:abstractNumId w:val="41"/>
  </w:num>
  <w:num w:numId="6">
    <w:abstractNumId w:val="32"/>
  </w:num>
  <w:num w:numId="7">
    <w:abstractNumId w:val="26"/>
  </w:num>
  <w:num w:numId="8">
    <w:abstractNumId w:val="38"/>
  </w:num>
  <w:num w:numId="9">
    <w:abstractNumId w:val="19"/>
  </w:num>
  <w:num w:numId="10">
    <w:abstractNumId w:val="29"/>
  </w:num>
  <w:num w:numId="11">
    <w:abstractNumId w:val="35"/>
  </w:num>
  <w:num w:numId="12">
    <w:abstractNumId w:val="37"/>
  </w:num>
  <w:num w:numId="13">
    <w:abstractNumId w:val="9"/>
  </w:num>
  <w:num w:numId="14">
    <w:abstractNumId w:val="14"/>
  </w:num>
  <w:num w:numId="15">
    <w:abstractNumId w:val="18"/>
  </w:num>
  <w:num w:numId="16">
    <w:abstractNumId w:val="12"/>
  </w:num>
  <w:num w:numId="17">
    <w:abstractNumId w:val="25"/>
  </w:num>
  <w:num w:numId="18">
    <w:abstractNumId w:val="15"/>
  </w:num>
  <w:num w:numId="19">
    <w:abstractNumId w:val="13"/>
  </w:num>
  <w:num w:numId="20">
    <w:abstractNumId w:val="21"/>
  </w:num>
  <w:num w:numId="21">
    <w:abstractNumId w:val="5"/>
  </w:num>
  <w:num w:numId="22">
    <w:abstractNumId w:val="31"/>
  </w:num>
  <w:num w:numId="23">
    <w:abstractNumId w:val="3"/>
  </w:num>
  <w:num w:numId="24">
    <w:abstractNumId w:val="40"/>
  </w:num>
  <w:num w:numId="25">
    <w:abstractNumId w:val="16"/>
  </w:num>
  <w:num w:numId="26">
    <w:abstractNumId w:val="17"/>
  </w:num>
  <w:num w:numId="27">
    <w:abstractNumId w:val="0"/>
  </w:num>
  <w:num w:numId="28">
    <w:abstractNumId w:val="11"/>
  </w:num>
  <w:num w:numId="29">
    <w:abstractNumId w:val="36"/>
  </w:num>
  <w:num w:numId="30">
    <w:abstractNumId w:val="23"/>
  </w:num>
  <w:num w:numId="31">
    <w:abstractNumId w:val="22"/>
  </w:num>
  <w:num w:numId="32">
    <w:abstractNumId w:val="34"/>
  </w:num>
  <w:num w:numId="33">
    <w:abstractNumId w:val="24"/>
  </w:num>
  <w:num w:numId="34">
    <w:abstractNumId w:val="33"/>
  </w:num>
  <w:num w:numId="35">
    <w:abstractNumId w:val="30"/>
  </w:num>
  <w:num w:numId="36">
    <w:abstractNumId w:val="6"/>
  </w:num>
  <w:num w:numId="37">
    <w:abstractNumId w:val="27"/>
  </w:num>
  <w:num w:numId="38">
    <w:abstractNumId w:val="10"/>
  </w:num>
  <w:num w:numId="39">
    <w:abstractNumId w:val="7"/>
  </w:num>
  <w:num w:numId="40">
    <w:abstractNumId w:val="42"/>
  </w:num>
  <w:num w:numId="41">
    <w:abstractNumId w:val="4"/>
  </w:num>
  <w:num w:numId="42">
    <w:abstractNumId w:val="20"/>
  </w:num>
  <w:num w:numId="43">
    <w:abstractNumId w:val="8"/>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hris Satterlee">
    <w15:presenceInfo w15:providerId="Windows Live" w15:userId="6b7bc3c03dc0943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fullPage" w:percent="135"/>
  <w:trackRevisions/>
  <w:doNotTrackMoves/>
  <w:defaultTabStop w:val="720"/>
  <w:characterSpacingControl w:val="doNotCompress"/>
  <w:hdrShapeDefaults>
    <o:shapedefaults v:ext="edit" spidmax="2049"/>
  </w:hdrShapeDefaults>
  <w:footnotePr>
    <w:footnote w:id="-1"/>
    <w:footnote w:id="0"/>
  </w:footnotePr>
  <w:endnotePr>
    <w:endnote w:id="-1"/>
    <w:endnote w:id="0"/>
  </w:endnotePr>
  <w:compat>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E7B24"/>
    <w:rsid w:val="0000199E"/>
    <w:rsid w:val="00002790"/>
    <w:rsid w:val="00002CF0"/>
    <w:rsid w:val="000051D9"/>
    <w:rsid w:val="00005B7E"/>
    <w:rsid w:val="0001091C"/>
    <w:rsid w:val="00015576"/>
    <w:rsid w:val="00016722"/>
    <w:rsid w:val="00017085"/>
    <w:rsid w:val="00017E0B"/>
    <w:rsid w:val="00020A42"/>
    <w:rsid w:val="00023F80"/>
    <w:rsid w:val="00024996"/>
    <w:rsid w:val="00025FCC"/>
    <w:rsid w:val="0002737B"/>
    <w:rsid w:val="0003228E"/>
    <w:rsid w:val="00033D80"/>
    <w:rsid w:val="000342CB"/>
    <w:rsid w:val="00035979"/>
    <w:rsid w:val="000361B8"/>
    <w:rsid w:val="00040C6F"/>
    <w:rsid w:val="00041427"/>
    <w:rsid w:val="00041551"/>
    <w:rsid w:val="00042B56"/>
    <w:rsid w:val="00042F0B"/>
    <w:rsid w:val="00046293"/>
    <w:rsid w:val="00050186"/>
    <w:rsid w:val="00052A87"/>
    <w:rsid w:val="00053040"/>
    <w:rsid w:val="00053AFD"/>
    <w:rsid w:val="000543CC"/>
    <w:rsid w:val="000548E3"/>
    <w:rsid w:val="00060E70"/>
    <w:rsid w:val="0006141E"/>
    <w:rsid w:val="00061FB1"/>
    <w:rsid w:val="00062696"/>
    <w:rsid w:val="00064996"/>
    <w:rsid w:val="00064C3B"/>
    <w:rsid w:val="00065F25"/>
    <w:rsid w:val="00071F7C"/>
    <w:rsid w:val="00074BFF"/>
    <w:rsid w:val="00074DBE"/>
    <w:rsid w:val="0007609E"/>
    <w:rsid w:val="00076448"/>
    <w:rsid w:val="00077D36"/>
    <w:rsid w:val="00080156"/>
    <w:rsid w:val="0008224E"/>
    <w:rsid w:val="0008388D"/>
    <w:rsid w:val="00084937"/>
    <w:rsid w:val="00087358"/>
    <w:rsid w:val="00091219"/>
    <w:rsid w:val="0009300A"/>
    <w:rsid w:val="000948F9"/>
    <w:rsid w:val="0009676E"/>
    <w:rsid w:val="00096A19"/>
    <w:rsid w:val="000A15AF"/>
    <w:rsid w:val="000A34EB"/>
    <w:rsid w:val="000A4F63"/>
    <w:rsid w:val="000B058F"/>
    <w:rsid w:val="000B05E2"/>
    <w:rsid w:val="000B4FDB"/>
    <w:rsid w:val="000B5424"/>
    <w:rsid w:val="000B790A"/>
    <w:rsid w:val="000B7FB7"/>
    <w:rsid w:val="000C0889"/>
    <w:rsid w:val="000C12E0"/>
    <w:rsid w:val="000C46B0"/>
    <w:rsid w:val="000C498F"/>
    <w:rsid w:val="000C4D0D"/>
    <w:rsid w:val="000D3A73"/>
    <w:rsid w:val="000D46A7"/>
    <w:rsid w:val="000D557E"/>
    <w:rsid w:val="000D5E79"/>
    <w:rsid w:val="000D6AEC"/>
    <w:rsid w:val="000D778A"/>
    <w:rsid w:val="000E47AA"/>
    <w:rsid w:val="000F054F"/>
    <w:rsid w:val="000F0730"/>
    <w:rsid w:val="000F1C5D"/>
    <w:rsid w:val="000F41BF"/>
    <w:rsid w:val="000F7B13"/>
    <w:rsid w:val="001003C7"/>
    <w:rsid w:val="00100D04"/>
    <w:rsid w:val="001027DD"/>
    <w:rsid w:val="0010600C"/>
    <w:rsid w:val="00110274"/>
    <w:rsid w:val="00110B85"/>
    <w:rsid w:val="0011290F"/>
    <w:rsid w:val="0012007E"/>
    <w:rsid w:val="001205AB"/>
    <w:rsid w:val="001229ED"/>
    <w:rsid w:val="00124368"/>
    <w:rsid w:val="00126556"/>
    <w:rsid w:val="001278EF"/>
    <w:rsid w:val="00130810"/>
    <w:rsid w:val="00131B05"/>
    <w:rsid w:val="00134537"/>
    <w:rsid w:val="001377B2"/>
    <w:rsid w:val="0014109C"/>
    <w:rsid w:val="00141A1E"/>
    <w:rsid w:val="00142EA1"/>
    <w:rsid w:val="001440CE"/>
    <w:rsid w:val="0014597E"/>
    <w:rsid w:val="001472CA"/>
    <w:rsid w:val="0015102E"/>
    <w:rsid w:val="0015339D"/>
    <w:rsid w:val="00153A27"/>
    <w:rsid w:val="0015474A"/>
    <w:rsid w:val="0015661C"/>
    <w:rsid w:val="00156CD1"/>
    <w:rsid w:val="0015727F"/>
    <w:rsid w:val="00162445"/>
    <w:rsid w:val="0016454D"/>
    <w:rsid w:val="00164BAC"/>
    <w:rsid w:val="00164E4F"/>
    <w:rsid w:val="001659A1"/>
    <w:rsid w:val="00167D09"/>
    <w:rsid w:val="00171286"/>
    <w:rsid w:val="00173A39"/>
    <w:rsid w:val="0017569B"/>
    <w:rsid w:val="00180755"/>
    <w:rsid w:val="001821EB"/>
    <w:rsid w:val="00183695"/>
    <w:rsid w:val="00184200"/>
    <w:rsid w:val="00185FE4"/>
    <w:rsid w:val="00186483"/>
    <w:rsid w:val="001938D0"/>
    <w:rsid w:val="00195471"/>
    <w:rsid w:val="00195D1A"/>
    <w:rsid w:val="00196392"/>
    <w:rsid w:val="00197550"/>
    <w:rsid w:val="001A24DD"/>
    <w:rsid w:val="001A2BDE"/>
    <w:rsid w:val="001A44F0"/>
    <w:rsid w:val="001A4B4D"/>
    <w:rsid w:val="001A6EDA"/>
    <w:rsid w:val="001A7A60"/>
    <w:rsid w:val="001B7B33"/>
    <w:rsid w:val="001C075B"/>
    <w:rsid w:val="001C1C94"/>
    <w:rsid w:val="001C2642"/>
    <w:rsid w:val="001C444F"/>
    <w:rsid w:val="001C450B"/>
    <w:rsid w:val="001C4A81"/>
    <w:rsid w:val="001C60F5"/>
    <w:rsid w:val="001C7229"/>
    <w:rsid w:val="001D4573"/>
    <w:rsid w:val="001D4805"/>
    <w:rsid w:val="001D5D1A"/>
    <w:rsid w:val="001D746A"/>
    <w:rsid w:val="001E17B7"/>
    <w:rsid w:val="001E1C07"/>
    <w:rsid w:val="001E3A19"/>
    <w:rsid w:val="001E431D"/>
    <w:rsid w:val="001E5764"/>
    <w:rsid w:val="001E6017"/>
    <w:rsid w:val="001E6450"/>
    <w:rsid w:val="001E650C"/>
    <w:rsid w:val="001E7D10"/>
    <w:rsid w:val="001F1C89"/>
    <w:rsid w:val="001F44C2"/>
    <w:rsid w:val="001F466F"/>
    <w:rsid w:val="001F6DE5"/>
    <w:rsid w:val="0020590F"/>
    <w:rsid w:val="00210264"/>
    <w:rsid w:val="0021055D"/>
    <w:rsid w:val="002127F4"/>
    <w:rsid w:val="002142DF"/>
    <w:rsid w:val="002149C9"/>
    <w:rsid w:val="00216786"/>
    <w:rsid w:val="00217BA6"/>
    <w:rsid w:val="0022057B"/>
    <w:rsid w:val="00220936"/>
    <w:rsid w:val="002222EE"/>
    <w:rsid w:val="00223096"/>
    <w:rsid w:val="00225E3C"/>
    <w:rsid w:val="002267B0"/>
    <w:rsid w:val="002309F3"/>
    <w:rsid w:val="0023165C"/>
    <w:rsid w:val="00231A73"/>
    <w:rsid w:val="00232F25"/>
    <w:rsid w:val="002338D3"/>
    <w:rsid w:val="002343F7"/>
    <w:rsid w:val="0023697F"/>
    <w:rsid w:val="00237C48"/>
    <w:rsid w:val="00240CB3"/>
    <w:rsid w:val="00241339"/>
    <w:rsid w:val="002419E4"/>
    <w:rsid w:val="002425CB"/>
    <w:rsid w:val="002440AF"/>
    <w:rsid w:val="00246BB6"/>
    <w:rsid w:val="00247D05"/>
    <w:rsid w:val="00250478"/>
    <w:rsid w:val="002537D2"/>
    <w:rsid w:val="002560A9"/>
    <w:rsid w:val="00256BA7"/>
    <w:rsid w:val="00257537"/>
    <w:rsid w:val="00257B1C"/>
    <w:rsid w:val="0026249D"/>
    <w:rsid w:val="00262B06"/>
    <w:rsid w:val="00264E3F"/>
    <w:rsid w:val="00265383"/>
    <w:rsid w:val="00265E48"/>
    <w:rsid w:val="002666E6"/>
    <w:rsid w:val="002723D1"/>
    <w:rsid w:val="00272685"/>
    <w:rsid w:val="0027716E"/>
    <w:rsid w:val="00277258"/>
    <w:rsid w:val="0028244E"/>
    <w:rsid w:val="002864A8"/>
    <w:rsid w:val="00286BB4"/>
    <w:rsid w:val="00291548"/>
    <w:rsid w:val="0029354A"/>
    <w:rsid w:val="00295420"/>
    <w:rsid w:val="00297094"/>
    <w:rsid w:val="002A0CA0"/>
    <w:rsid w:val="002A304C"/>
    <w:rsid w:val="002A3A68"/>
    <w:rsid w:val="002B0FC4"/>
    <w:rsid w:val="002B1357"/>
    <w:rsid w:val="002B2991"/>
    <w:rsid w:val="002B2E15"/>
    <w:rsid w:val="002B3D98"/>
    <w:rsid w:val="002B4F66"/>
    <w:rsid w:val="002B5E6A"/>
    <w:rsid w:val="002C020A"/>
    <w:rsid w:val="002C4277"/>
    <w:rsid w:val="002C4447"/>
    <w:rsid w:val="002C5386"/>
    <w:rsid w:val="002C56E2"/>
    <w:rsid w:val="002C61AA"/>
    <w:rsid w:val="002C79DA"/>
    <w:rsid w:val="002D3473"/>
    <w:rsid w:val="002E1A83"/>
    <w:rsid w:val="002E3E17"/>
    <w:rsid w:val="002E7A75"/>
    <w:rsid w:val="002E7C35"/>
    <w:rsid w:val="003029A8"/>
    <w:rsid w:val="00302BBA"/>
    <w:rsid w:val="00304084"/>
    <w:rsid w:val="0030502A"/>
    <w:rsid w:val="00305236"/>
    <w:rsid w:val="00306296"/>
    <w:rsid w:val="00307D24"/>
    <w:rsid w:val="0031068D"/>
    <w:rsid w:val="003111D6"/>
    <w:rsid w:val="003111E3"/>
    <w:rsid w:val="0031380B"/>
    <w:rsid w:val="00314FDA"/>
    <w:rsid w:val="003215DC"/>
    <w:rsid w:val="003217D8"/>
    <w:rsid w:val="00321FD6"/>
    <w:rsid w:val="00323BB0"/>
    <w:rsid w:val="00324BCD"/>
    <w:rsid w:val="003262C2"/>
    <w:rsid w:val="00326701"/>
    <w:rsid w:val="00326B77"/>
    <w:rsid w:val="003275F7"/>
    <w:rsid w:val="003336BF"/>
    <w:rsid w:val="00333D70"/>
    <w:rsid w:val="003351FC"/>
    <w:rsid w:val="003360C0"/>
    <w:rsid w:val="00337696"/>
    <w:rsid w:val="00341D3D"/>
    <w:rsid w:val="0034460D"/>
    <w:rsid w:val="00345A01"/>
    <w:rsid w:val="00345FF7"/>
    <w:rsid w:val="003471A4"/>
    <w:rsid w:val="0035066B"/>
    <w:rsid w:val="00351B88"/>
    <w:rsid w:val="003528B8"/>
    <w:rsid w:val="0035699B"/>
    <w:rsid w:val="003660DA"/>
    <w:rsid w:val="00367C7A"/>
    <w:rsid w:val="00371AAA"/>
    <w:rsid w:val="00371BB1"/>
    <w:rsid w:val="00373BA6"/>
    <w:rsid w:val="003767FC"/>
    <w:rsid w:val="00381654"/>
    <w:rsid w:val="00383620"/>
    <w:rsid w:val="003853CC"/>
    <w:rsid w:val="0038645B"/>
    <w:rsid w:val="0038714C"/>
    <w:rsid w:val="00392559"/>
    <w:rsid w:val="00392BE0"/>
    <w:rsid w:val="00392F3D"/>
    <w:rsid w:val="0039370E"/>
    <w:rsid w:val="00393914"/>
    <w:rsid w:val="00393A15"/>
    <w:rsid w:val="003955AD"/>
    <w:rsid w:val="00397346"/>
    <w:rsid w:val="003A1C76"/>
    <w:rsid w:val="003A2D2D"/>
    <w:rsid w:val="003A3508"/>
    <w:rsid w:val="003A6062"/>
    <w:rsid w:val="003A6B31"/>
    <w:rsid w:val="003B0E5C"/>
    <w:rsid w:val="003B559F"/>
    <w:rsid w:val="003B6534"/>
    <w:rsid w:val="003C0616"/>
    <w:rsid w:val="003C2114"/>
    <w:rsid w:val="003C59DF"/>
    <w:rsid w:val="003C65EA"/>
    <w:rsid w:val="003D0474"/>
    <w:rsid w:val="003D04A9"/>
    <w:rsid w:val="003D15AE"/>
    <w:rsid w:val="003D4EBB"/>
    <w:rsid w:val="003E0110"/>
    <w:rsid w:val="003E01F2"/>
    <w:rsid w:val="003E19B3"/>
    <w:rsid w:val="003E3348"/>
    <w:rsid w:val="003E5D8C"/>
    <w:rsid w:val="003E601E"/>
    <w:rsid w:val="003F0A85"/>
    <w:rsid w:val="003F3758"/>
    <w:rsid w:val="003F5760"/>
    <w:rsid w:val="003F5845"/>
    <w:rsid w:val="00401387"/>
    <w:rsid w:val="00402D17"/>
    <w:rsid w:val="00402EF8"/>
    <w:rsid w:val="00404331"/>
    <w:rsid w:val="00406E80"/>
    <w:rsid w:val="004100B6"/>
    <w:rsid w:val="0041399D"/>
    <w:rsid w:val="004168B9"/>
    <w:rsid w:val="00417675"/>
    <w:rsid w:val="00417BE5"/>
    <w:rsid w:val="00417C09"/>
    <w:rsid w:val="004207EC"/>
    <w:rsid w:val="0043257D"/>
    <w:rsid w:val="00434737"/>
    <w:rsid w:val="00434A86"/>
    <w:rsid w:val="00440CE0"/>
    <w:rsid w:val="00440E90"/>
    <w:rsid w:val="00450F69"/>
    <w:rsid w:val="004511D8"/>
    <w:rsid w:val="00456A0D"/>
    <w:rsid w:val="004600A3"/>
    <w:rsid w:val="00462010"/>
    <w:rsid w:val="004621DF"/>
    <w:rsid w:val="004636C8"/>
    <w:rsid w:val="00464031"/>
    <w:rsid w:val="004648CD"/>
    <w:rsid w:val="00466214"/>
    <w:rsid w:val="0047004F"/>
    <w:rsid w:val="004724EE"/>
    <w:rsid w:val="00473220"/>
    <w:rsid w:val="004734ED"/>
    <w:rsid w:val="00473D1C"/>
    <w:rsid w:val="00481D04"/>
    <w:rsid w:val="00482033"/>
    <w:rsid w:val="004838F5"/>
    <w:rsid w:val="00485ADA"/>
    <w:rsid w:val="0048657B"/>
    <w:rsid w:val="00490E23"/>
    <w:rsid w:val="00492AF8"/>
    <w:rsid w:val="00494A15"/>
    <w:rsid w:val="004A069F"/>
    <w:rsid w:val="004A09F8"/>
    <w:rsid w:val="004A0EA3"/>
    <w:rsid w:val="004A19CF"/>
    <w:rsid w:val="004A4E92"/>
    <w:rsid w:val="004A51C8"/>
    <w:rsid w:val="004A5286"/>
    <w:rsid w:val="004B351C"/>
    <w:rsid w:val="004C08F3"/>
    <w:rsid w:val="004C233D"/>
    <w:rsid w:val="004C2AF8"/>
    <w:rsid w:val="004C486A"/>
    <w:rsid w:val="004C67B9"/>
    <w:rsid w:val="004C7953"/>
    <w:rsid w:val="004C7B84"/>
    <w:rsid w:val="004D05A1"/>
    <w:rsid w:val="004D176D"/>
    <w:rsid w:val="004D317D"/>
    <w:rsid w:val="004D4689"/>
    <w:rsid w:val="004E1430"/>
    <w:rsid w:val="004E1C5C"/>
    <w:rsid w:val="004E2A53"/>
    <w:rsid w:val="004E436A"/>
    <w:rsid w:val="004E438B"/>
    <w:rsid w:val="004E6899"/>
    <w:rsid w:val="004E76BD"/>
    <w:rsid w:val="004F09DE"/>
    <w:rsid w:val="004F0E3B"/>
    <w:rsid w:val="004F215F"/>
    <w:rsid w:val="004F37D3"/>
    <w:rsid w:val="00500592"/>
    <w:rsid w:val="00504585"/>
    <w:rsid w:val="00506B91"/>
    <w:rsid w:val="00511EF0"/>
    <w:rsid w:val="00513DE2"/>
    <w:rsid w:val="00513FBB"/>
    <w:rsid w:val="00517F5C"/>
    <w:rsid w:val="0052076E"/>
    <w:rsid w:val="00523C76"/>
    <w:rsid w:val="0052402D"/>
    <w:rsid w:val="00525C47"/>
    <w:rsid w:val="00526355"/>
    <w:rsid w:val="00527787"/>
    <w:rsid w:val="00531261"/>
    <w:rsid w:val="005331C0"/>
    <w:rsid w:val="005351CB"/>
    <w:rsid w:val="0053524C"/>
    <w:rsid w:val="00536338"/>
    <w:rsid w:val="005365A4"/>
    <w:rsid w:val="005374C3"/>
    <w:rsid w:val="0053753A"/>
    <w:rsid w:val="00537BF9"/>
    <w:rsid w:val="005401C6"/>
    <w:rsid w:val="005428FD"/>
    <w:rsid w:val="00543EE9"/>
    <w:rsid w:val="005445CF"/>
    <w:rsid w:val="0054502A"/>
    <w:rsid w:val="00546071"/>
    <w:rsid w:val="00547A5B"/>
    <w:rsid w:val="0055074A"/>
    <w:rsid w:val="00550C89"/>
    <w:rsid w:val="00552056"/>
    <w:rsid w:val="0055754D"/>
    <w:rsid w:val="00557875"/>
    <w:rsid w:val="00557FFE"/>
    <w:rsid w:val="00563A1F"/>
    <w:rsid w:val="00565CA7"/>
    <w:rsid w:val="005706B9"/>
    <w:rsid w:val="00570E5B"/>
    <w:rsid w:val="0057381A"/>
    <w:rsid w:val="005742EE"/>
    <w:rsid w:val="005758BD"/>
    <w:rsid w:val="00577E59"/>
    <w:rsid w:val="00580B25"/>
    <w:rsid w:val="005820CB"/>
    <w:rsid w:val="00584841"/>
    <w:rsid w:val="00585A77"/>
    <w:rsid w:val="00585FDD"/>
    <w:rsid w:val="005863E9"/>
    <w:rsid w:val="0059330C"/>
    <w:rsid w:val="00597306"/>
    <w:rsid w:val="005A18A6"/>
    <w:rsid w:val="005A1DBD"/>
    <w:rsid w:val="005A6D6E"/>
    <w:rsid w:val="005A7526"/>
    <w:rsid w:val="005B0818"/>
    <w:rsid w:val="005B4355"/>
    <w:rsid w:val="005B6B1D"/>
    <w:rsid w:val="005B7A47"/>
    <w:rsid w:val="005C19EB"/>
    <w:rsid w:val="005C4351"/>
    <w:rsid w:val="005C4718"/>
    <w:rsid w:val="005C49D3"/>
    <w:rsid w:val="005C549E"/>
    <w:rsid w:val="005C64DF"/>
    <w:rsid w:val="005C7817"/>
    <w:rsid w:val="005D291E"/>
    <w:rsid w:val="005D345B"/>
    <w:rsid w:val="005D3590"/>
    <w:rsid w:val="005D445F"/>
    <w:rsid w:val="005D5B80"/>
    <w:rsid w:val="005D6D3D"/>
    <w:rsid w:val="005D7E1A"/>
    <w:rsid w:val="005E0541"/>
    <w:rsid w:val="005E1859"/>
    <w:rsid w:val="005E1F65"/>
    <w:rsid w:val="005E3135"/>
    <w:rsid w:val="005E49FA"/>
    <w:rsid w:val="005E5723"/>
    <w:rsid w:val="005E5E5A"/>
    <w:rsid w:val="005F24F5"/>
    <w:rsid w:val="005F29D3"/>
    <w:rsid w:val="005F3059"/>
    <w:rsid w:val="005F39C4"/>
    <w:rsid w:val="005F59DA"/>
    <w:rsid w:val="005F5C05"/>
    <w:rsid w:val="0060046D"/>
    <w:rsid w:val="00602BD7"/>
    <w:rsid w:val="00603E13"/>
    <w:rsid w:val="006049A3"/>
    <w:rsid w:val="006122C5"/>
    <w:rsid w:val="006123E8"/>
    <w:rsid w:val="006137EB"/>
    <w:rsid w:val="00614371"/>
    <w:rsid w:val="00615BBE"/>
    <w:rsid w:val="006165E1"/>
    <w:rsid w:val="0062075C"/>
    <w:rsid w:val="00622405"/>
    <w:rsid w:val="00623360"/>
    <w:rsid w:val="00623E6E"/>
    <w:rsid w:val="00624C1C"/>
    <w:rsid w:val="0062768F"/>
    <w:rsid w:val="00627CC1"/>
    <w:rsid w:val="006313EA"/>
    <w:rsid w:val="006320AE"/>
    <w:rsid w:val="006354BB"/>
    <w:rsid w:val="006358DB"/>
    <w:rsid w:val="00637627"/>
    <w:rsid w:val="00640C22"/>
    <w:rsid w:val="006413C4"/>
    <w:rsid w:val="00641BAC"/>
    <w:rsid w:val="006425DC"/>
    <w:rsid w:val="00643A12"/>
    <w:rsid w:val="006456BC"/>
    <w:rsid w:val="00646D2A"/>
    <w:rsid w:val="00646DC0"/>
    <w:rsid w:val="00647470"/>
    <w:rsid w:val="00650838"/>
    <w:rsid w:val="00650AC5"/>
    <w:rsid w:val="00651064"/>
    <w:rsid w:val="00651BE1"/>
    <w:rsid w:val="006545C7"/>
    <w:rsid w:val="006573E7"/>
    <w:rsid w:val="00660EF3"/>
    <w:rsid w:val="006650DA"/>
    <w:rsid w:val="006662F4"/>
    <w:rsid w:val="006729E1"/>
    <w:rsid w:val="00674671"/>
    <w:rsid w:val="006748EB"/>
    <w:rsid w:val="00675A8A"/>
    <w:rsid w:val="00676EA2"/>
    <w:rsid w:val="00683FCC"/>
    <w:rsid w:val="00686033"/>
    <w:rsid w:val="00686B69"/>
    <w:rsid w:val="00687A13"/>
    <w:rsid w:val="00691525"/>
    <w:rsid w:val="006916BF"/>
    <w:rsid w:val="00691B74"/>
    <w:rsid w:val="006931C1"/>
    <w:rsid w:val="00694EE9"/>
    <w:rsid w:val="0069590B"/>
    <w:rsid w:val="006970B5"/>
    <w:rsid w:val="006A2895"/>
    <w:rsid w:val="006A31B5"/>
    <w:rsid w:val="006A4A4C"/>
    <w:rsid w:val="006A6508"/>
    <w:rsid w:val="006A6BD1"/>
    <w:rsid w:val="006B060A"/>
    <w:rsid w:val="006B3B1C"/>
    <w:rsid w:val="006B6D4F"/>
    <w:rsid w:val="006B6DA3"/>
    <w:rsid w:val="006B7E7F"/>
    <w:rsid w:val="006C0F05"/>
    <w:rsid w:val="006C4AC9"/>
    <w:rsid w:val="006D074D"/>
    <w:rsid w:val="006D1A60"/>
    <w:rsid w:val="006D3224"/>
    <w:rsid w:val="006D5B97"/>
    <w:rsid w:val="006D69BD"/>
    <w:rsid w:val="006E0D38"/>
    <w:rsid w:val="006E1F38"/>
    <w:rsid w:val="006E31D4"/>
    <w:rsid w:val="006E4E37"/>
    <w:rsid w:val="006E4F23"/>
    <w:rsid w:val="006E526B"/>
    <w:rsid w:val="006E5340"/>
    <w:rsid w:val="006E639D"/>
    <w:rsid w:val="006E7640"/>
    <w:rsid w:val="006E7886"/>
    <w:rsid w:val="007019B8"/>
    <w:rsid w:val="00701D0A"/>
    <w:rsid w:val="00703685"/>
    <w:rsid w:val="00703C43"/>
    <w:rsid w:val="007155F4"/>
    <w:rsid w:val="0071677E"/>
    <w:rsid w:val="007173D2"/>
    <w:rsid w:val="00717C8D"/>
    <w:rsid w:val="00720D0D"/>
    <w:rsid w:val="00723322"/>
    <w:rsid w:val="0072412D"/>
    <w:rsid w:val="0072457A"/>
    <w:rsid w:val="0072481D"/>
    <w:rsid w:val="00725133"/>
    <w:rsid w:val="00727CFC"/>
    <w:rsid w:val="00730F5A"/>
    <w:rsid w:val="0073222E"/>
    <w:rsid w:val="00732F42"/>
    <w:rsid w:val="007334D0"/>
    <w:rsid w:val="00733F2B"/>
    <w:rsid w:val="007351D2"/>
    <w:rsid w:val="0073523F"/>
    <w:rsid w:val="00737252"/>
    <w:rsid w:val="00737971"/>
    <w:rsid w:val="007407A9"/>
    <w:rsid w:val="00741D1F"/>
    <w:rsid w:val="00743AFC"/>
    <w:rsid w:val="007470EA"/>
    <w:rsid w:val="00750BCE"/>
    <w:rsid w:val="00751BAD"/>
    <w:rsid w:val="00753E26"/>
    <w:rsid w:val="00755EDF"/>
    <w:rsid w:val="00757B92"/>
    <w:rsid w:val="0076163E"/>
    <w:rsid w:val="007624F0"/>
    <w:rsid w:val="007628D9"/>
    <w:rsid w:val="00764798"/>
    <w:rsid w:val="00766AF5"/>
    <w:rsid w:val="00767D30"/>
    <w:rsid w:val="00767F9C"/>
    <w:rsid w:val="007747FF"/>
    <w:rsid w:val="0077684E"/>
    <w:rsid w:val="007775BE"/>
    <w:rsid w:val="0077786F"/>
    <w:rsid w:val="007779C6"/>
    <w:rsid w:val="00777C23"/>
    <w:rsid w:val="00780C1B"/>
    <w:rsid w:val="007827D1"/>
    <w:rsid w:val="0078603E"/>
    <w:rsid w:val="00786111"/>
    <w:rsid w:val="007900F8"/>
    <w:rsid w:val="00790650"/>
    <w:rsid w:val="0079122D"/>
    <w:rsid w:val="00792C2D"/>
    <w:rsid w:val="00793384"/>
    <w:rsid w:val="00794486"/>
    <w:rsid w:val="007A1C95"/>
    <w:rsid w:val="007A2B52"/>
    <w:rsid w:val="007A3671"/>
    <w:rsid w:val="007A7457"/>
    <w:rsid w:val="007B237E"/>
    <w:rsid w:val="007B3269"/>
    <w:rsid w:val="007B50F7"/>
    <w:rsid w:val="007C209E"/>
    <w:rsid w:val="007C2FA9"/>
    <w:rsid w:val="007C4001"/>
    <w:rsid w:val="007C496C"/>
    <w:rsid w:val="007C52F9"/>
    <w:rsid w:val="007D0296"/>
    <w:rsid w:val="007D1E70"/>
    <w:rsid w:val="007D4BB0"/>
    <w:rsid w:val="007D5BB5"/>
    <w:rsid w:val="007D5E9F"/>
    <w:rsid w:val="007D6D6B"/>
    <w:rsid w:val="007E4559"/>
    <w:rsid w:val="007E4977"/>
    <w:rsid w:val="007E4AE5"/>
    <w:rsid w:val="007E4FD1"/>
    <w:rsid w:val="007E5712"/>
    <w:rsid w:val="007E6A9C"/>
    <w:rsid w:val="007E711F"/>
    <w:rsid w:val="007E7E14"/>
    <w:rsid w:val="007E7E84"/>
    <w:rsid w:val="007F0F8B"/>
    <w:rsid w:val="007F179F"/>
    <w:rsid w:val="007F1DC1"/>
    <w:rsid w:val="007F265B"/>
    <w:rsid w:val="007F39CC"/>
    <w:rsid w:val="007F54F5"/>
    <w:rsid w:val="0080455F"/>
    <w:rsid w:val="008046EB"/>
    <w:rsid w:val="00805863"/>
    <w:rsid w:val="00805DFF"/>
    <w:rsid w:val="0081045E"/>
    <w:rsid w:val="00811A9F"/>
    <w:rsid w:val="0081573F"/>
    <w:rsid w:val="00817A2E"/>
    <w:rsid w:val="00817ADA"/>
    <w:rsid w:val="00817BD1"/>
    <w:rsid w:val="00817EBE"/>
    <w:rsid w:val="008205ED"/>
    <w:rsid w:val="008222AF"/>
    <w:rsid w:val="008232C1"/>
    <w:rsid w:val="00823889"/>
    <w:rsid w:val="0082758F"/>
    <w:rsid w:val="00827D73"/>
    <w:rsid w:val="00830003"/>
    <w:rsid w:val="00831A10"/>
    <w:rsid w:val="00831C09"/>
    <w:rsid w:val="00831F24"/>
    <w:rsid w:val="00833D3B"/>
    <w:rsid w:val="00833DCC"/>
    <w:rsid w:val="00836517"/>
    <w:rsid w:val="00843158"/>
    <w:rsid w:val="00847B12"/>
    <w:rsid w:val="0085005E"/>
    <w:rsid w:val="00852DD6"/>
    <w:rsid w:val="00853C6D"/>
    <w:rsid w:val="00853D94"/>
    <w:rsid w:val="008556B8"/>
    <w:rsid w:val="00860F75"/>
    <w:rsid w:val="00861107"/>
    <w:rsid w:val="00861D3E"/>
    <w:rsid w:val="00862EF5"/>
    <w:rsid w:val="008636DF"/>
    <w:rsid w:val="008638D3"/>
    <w:rsid w:val="00865E53"/>
    <w:rsid w:val="00866EE7"/>
    <w:rsid w:val="008718AE"/>
    <w:rsid w:val="00885239"/>
    <w:rsid w:val="008854AE"/>
    <w:rsid w:val="008859C9"/>
    <w:rsid w:val="0088648A"/>
    <w:rsid w:val="008914EE"/>
    <w:rsid w:val="008A3C89"/>
    <w:rsid w:val="008A4B7B"/>
    <w:rsid w:val="008A7B5E"/>
    <w:rsid w:val="008B0C8B"/>
    <w:rsid w:val="008B0CD2"/>
    <w:rsid w:val="008B0CDD"/>
    <w:rsid w:val="008B0F9E"/>
    <w:rsid w:val="008B250A"/>
    <w:rsid w:val="008B4AA7"/>
    <w:rsid w:val="008B4E12"/>
    <w:rsid w:val="008B5412"/>
    <w:rsid w:val="008B62DC"/>
    <w:rsid w:val="008C0B65"/>
    <w:rsid w:val="008C1611"/>
    <w:rsid w:val="008C4D7E"/>
    <w:rsid w:val="008C54DE"/>
    <w:rsid w:val="008D15B5"/>
    <w:rsid w:val="008D42AE"/>
    <w:rsid w:val="008D4A31"/>
    <w:rsid w:val="008D69FF"/>
    <w:rsid w:val="008E07D4"/>
    <w:rsid w:val="008E1E3D"/>
    <w:rsid w:val="008E3E17"/>
    <w:rsid w:val="008E4D35"/>
    <w:rsid w:val="008E71E0"/>
    <w:rsid w:val="008F0327"/>
    <w:rsid w:val="008F0B66"/>
    <w:rsid w:val="008F1834"/>
    <w:rsid w:val="008F4DE4"/>
    <w:rsid w:val="008F67A1"/>
    <w:rsid w:val="00901501"/>
    <w:rsid w:val="00905EA3"/>
    <w:rsid w:val="00906576"/>
    <w:rsid w:val="00907A78"/>
    <w:rsid w:val="009107EB"/>
    <w:rsid w:val="009116FB"/>
    <w:rsid w:val="00916358"/>
    <w:rsid w:val="0092222D"/>
    <w:rsid w:val="00927593"/>
    <w:rsid w:val="0093002C"/>
    <w:rsid w:val="009317FB"/>
    <w:rsid w:val="00932FF5"/>
    <w:rsid w:val="009353F7"/>
    <w:rsid w:val="00935D66"/>
    <w:rsid w:val="00936B30"/>
    <w:rsid w:val="00942773"/>
    <w:rsid w:val="009513FF"/>
    <w:rsid w:val="009560EF"/>
    <w:rsid w:val="0096089E"/>
    <w:rsid w:val="00961171"/>
    <w:rsid w:val="009626C5"/>
    <w:rsid w:val="00964FE0"/>
    <w:rsid w:val="009710D0"/>
    <w:rsid w:val="00972CE4"/>
    <w:rsid w:val="009751B1"/>
    <w:rsid w:val="0097589C"/>
    <w:rsid w:val="00976A28"/>
    <w:rsid w:val="00976B54"/>
    <w:rsid w:val="00976C87"/>
    <w:rsid w:val="00981269"/>
    <w:rsid w:val="00983B0A"/>
    <w:rsid w:val="009855FA"/>
    <w:rsid w:val="00986DEB"/>
    <w:rsid w:val="009918DB"/>
    <w:rsid w:val="009A4C51"/>
    <w:rsid w:val="009A63CB"/>
    <w:rsid w:val="009A7351"/>
    <w:rsid w:val="009B1003"/>
    <w:rsid w:val="009B4CB6"/>
    <w:rsid w:val="009B5D4E"/>
    <w:rsid w:val="009C0C27"/>
    <w:rsid w:val="009D2BA5"/>
    <w:rsid w:val="009D4203"/>
    <w:rsid w:val="009D4455"/>
    <w:rsid w:val="009D46D0"/>
    <w:rsid w:val="009D56DA"/>
    <w:rsid w:val="009E001A"/>
    <w:rsid w:val="009E1A87"/>
    <w:rsid w:val="009E3F53"/>
    <w:rsid w:val="009E5805"/>
    <w:rsid w:val="009E7B24"/>
    <w:rsid w:val="009F04EE"/>
    <w:rsid w:val="009F0A9E"/>
    <w:rsid w:val="009F0B47"/>
    <w:rsid w:val="009F0FD1"/>
    <w:rsid w:val="009F33F8"/>
    <w:rsid w:val="009F5304"/>
    <w:rsid w:val="009F77EB"/>
    <w:rsid w:val="00A010E0"/>
    <w:rsid w:val="00A01F99"/>
    <w:rsid w:val="00A0483D"/>
    <w:rsid w:val="00A062ED"/>
    <w:rsid w:val="00A102E7"/>
    <w:rsid w:val="00A10E7A"/>
    <w:rsid w:val="00A11F0D"/>
    <w:rsid w:val="00A12A78"/>
    <w:rsid w:val="00A15A0F"/>
    <w:rsid w:val="00A2135E"/>
    <w:rsid w:val="00A2203B"/>
    <w:rsid w:val="00A24D49"/>
    <w:rsid w:val="00A329CA"/>
    <w:rsid w:val="00A34C7A"/>
    <w:rsid w:val="00A35A4F"/>
    <w:rsid w:val="00A37023"/>
    <w:rsid w:val="00A3797A"/>
    <w:rsid w:val="00A402C3"/>
    <w:rsid w:val="00A40831"/>
    <w:rsid w:val="00A413DB"/>
    <w:rsid w:val="00A4694D"/>
    <w:rsid w:val="00A46FAE"/>
    <w:rsid w:val="00A4744D"/>
    <w:rsid w:val="00A47E8E"/>
    <w:rsid w:val="00A65906"/>
    <w:rsid w:val="00A664BF"/>
    <w:rsid w:val="00A672AC"/>
    <w:rsid w:val="00A70722"/>
    <w:rsid w:val="00A71359"/>
    <w:rsid w:val="00A7223C"/>
    <w:rsid w:val="00A7312C"/>
    <w:rsid w:val="00A76A65"/>
    <w:rsid w:val="00A81522"/>
    <w:rsid w:val="00A8221A"/>
    <w:rsid w:val="00A84591"/>
    <w:rsid w:val="00A860B1"/>
    <w:rsid w:val="00A87C09"/>
    <w:rsid w:val="00A90399"/>
    <w:rsid w:val="00A90CCC"/>
    <w:rsid w:val="00A918D4"/>
    <w:rsid w:val="00A91BE4"/>
    <w:rsid w:val="00AA2849"/>
    <w:rsid w:val="00AA3056"/>
    <w:rsid w:val="00AA5363"/>
    <w:rsid w:val="00AA6B48"/>
    <w:rsid w:val="00AA6C83"/>
    <w:rsid w:val="00AB1370"/>
    <w:rsid w:val="00AB51DC"/>
    <w:rsid w:val="00AC17F5"/>
    <w:rsid w:val="00AC1C42"/>
    <w:rsid w:val="00AC457A"/>
    <w:rsid w:val="00AC78C4"/>
    <w:rsid w:val="00AD13D7"/>
    <w:rsid w:val="00AD352E"/>
    <w:rsid w:val="00AD426C"/>
    <w:rsid w:val="00AE2257"/>
    <w:rsid w:val="00AE2C92"/>
    <w:rsid w:val="00AE3978"/>
    <w:rsid w:val="00AE7346"/>
    <w:rsid w:val="00AF091C"/>
    <w:rsid w:val="00AF33C0"/>
    <w:rsid w:val="00AF619E"/>
    <w:rsid w:val="00B00ABC"/>
    <w:rsid w:val="00B00DDA"/>
    <w:rsid w:val="00B01637"/>
    <w:rsid w:val="00B020FE"/>
    <w:rsid w:val="00B033F4"/>
    <w:rsid w:val="00B04110"/>
    <w:rsid w:val="00B0418C"/>
    <w:rsid w:val="00B0776D"/>
    <w:rsid w:val="00B117C0"/>
    <w:rsid w:val="00B128A4"/>
    <w:rsid w:val="00B14C5F"/>
    <w:rsid w:val="00B15788"/>
    <w:rsid w:val="00B20B84"/>
    <w:rsid w:val="00B213DA"/>
    <w:rsid w:val="00B219B4"/>
    <w:rsid w:val="00B220A3"/>
    <w:rsid w:val="00B2217C"/>
    <w:rsid w:val="00B248CA"/>
    <w:rsid w:val="00B27AF9"/>
    <w:rsid w:val="00B31E9D"/>
    <w:rsid w:val="00B33957"/>
    <w:rsid w:val="00B34B65"/>
    <w:rsid w:val="00B37350"/>
    <w:rsid w:val="00B40290"/>
    <w:rsid w:val="00B40CEE"/>
    <w:rsid w:val="00B45070"/>
    <w:rsid w:val="00B4516D"/>
    <w:rsid w:val="00B458F0"/>
    <w:rsid w:val="00B469B8"/>
    <w:rsid w:val="00B47410"/>
    <w:rsid w:val="00B47D29"/>
    <w:rsid w:val="00B534E3"/>
    <w:rsid w:val="00B54D66"/>
    <w:rsid w:val="00B558F6"/>
    <w:rsid w:val="00B56C0A"/>
    <w:rsid w:val="00B571A6"/>
    <w:rsid w:val="00B57E16"/>
    <w:rsid w:val="00B62240"/>
    <w:rsid w:val="00B664CE"/>
    <w:rsid w:val="00B66C7C"/>
    <w:rsid w:val="00B66DC7"/>
    <w:rsid w:val="00B6796E"/>
    <w:rsid w:val="00B6799D"/>
    <w:rsid w:val="00B71FE2"/>
    <w:rsid w:val="00B7204B"/>
    <w:rsid w:val="00B72279"/>
    <w:rsid w:val="00B74DEC"/>
    <w:rsid w:val="00B75942"/>
    <w:rsid w:val="00B82FB4"/>
    <w:rsid w:val="00B83FF3"/>
    <w:rsid w:val="00B8595E"/>
    <w:rsid w:val="00B862B0"/>
    <w:rsid w:val="00B936BC"/>
    <w:rsid w:val="00B93888"/>
    <w:rsid w:val="00B9485F"/>
    <w:rsid w:val="00B94902"/>
    <w:rsid w:val="00B9558A"/>
    <w:rsid w:val="00B96694"/>
    <w:rsid w:val="00B97E9F"/>
    <w:rsid w:val="00BA0AFF"/>
    <w:rsid w:val="00BA1F98"/>
    <w:rsid w:val="00BA2256"/>
    <w:rsid w:val="00BA2553"/>
    <w:rsid w:val="00BA26EE"/>
    <w:rsid w:val="00BA28F4"/>
    <w:rsid w:val="00BA68FA"/>
    <w:rsid w:val="00BB0844"/>
    <w:rsid w:val="00BB1E65"/>
    <w:rsid w:val="00BB24AA"/>
    <w:rsid w:val="00BB368F"/>
    <w:rsid w:val="00BB6C82"/>
    <w:rsid w:val="00BB6ECC"/>
    <w:rsid w:val="00BC09DB"/>
    <w:rsid w:val="00BC2635"/>
    <w:rsid w:val="00BC2C44"/>
    <w:rsid w:val="00BC2EF1"/>
    <w:rsid w:val="00BC58F6"/>
    <w:rsid w:val="00BC78A3"/>
    <w:rsid w:val="00BC7D3F"/>
    <w:rsid w:val="00BD05A2"/>
    <w:rsid w:val="00BD0890"/>
    <w:rsid w:val="00BD1662"/>
    <w:rsid w:val="00BD37FC"/>
    <w:rsid w:val="00BD3ECA"/>
    <w:rsid w:val="00BD5C0E"/>
    <w:rsid w:val="00BD5CB6"/>
    <w:rsid w:val="00BD734E"/>
    <w:rsid w:val="00BE0856"/>
    <w:rsid w:val="00BE122F"/>
    <w:rsid w:val="00BE1C18"/>
    <w:rsid w:val="00BE458A"/>
    <w:rsid w:val="00BE57CA"/>
    <w:rsid w:val="00BE7B76"/>
    <w:rsid w:val="00BE7FB6"/>
    <w:rsid w:val="00BF10C2"/>
    <w:rsid w:val="00BF3DCF"/>
    <w:rsid w:val="00BF5CD1"/>
    <w:rsid w:val="00BF6C6A"/>
    <w:rsid w:val="00BF6CE3"/>
    <w:rsid w:val="00C00A24"/>
    <w:rsid w:val="00C01227"/>
    <w:rsid w:val="00C01C42"/>
    <w:rsid w:val="00C020DF"/>
    <w:rsid w:val="00C05163"/>
    <w:rsid w:val="00C06619"/>
    <w:rsid w:val="00C07A76"/>
    <w:rsid w:val="00C125CF"/>
    <w:rsid w:val="00C127C9"/>
    <w:rsid w:val="00C13217"/>
    <w:rsid w:val="00C1434E"/>
    <w:rsid w:val="00C15344"/>
    <w:rsid w:val="00C1538D"/>
    <w:rsid w:val="00C15E50"/>
    <w:rsid w:val="00C16109"/>
    <w:rsid w:val="00C1633A"/>
    <w:rsid w:val="00C16CF1"/>
    <w:rsid w:val="00C1740B"/>
    <w:rsid w:val="00C17DAC"/>
    <w:rsid w:val="00C21724"/>
    <w:rsid w:val="00C23598"/>
    <w:rsid w:val="00C2380A"/>
    <w:rsid w:val="00C246AD"/>
    <w:rsid w:val="00C24B37"/>
    <w:rsid w:val="00C275D2"/>
    <w:rsid w:val="00C32BF7"/>
    <w:rsid w:val="00C3675D"/>
    <w:rsid w:val="00C37AF3"/>
    <w:rsid w:val="00C401FA"/>
    <w:rsid w:val="00C40494"/>
    <w:rsid w:val="00C4189C"/>
    <w:rsid w:val="00C4201A"/>
    <w:rsid w:val="00C42A2D"/>
    <w:rsid w:val="00C436EB"/>
    <w:rsid w:val="00C43948"/>
    <w:rsid w:val="00C442B5"/>
    <w:rsid w:val="00C44A16"/>
    <w:rsid w:val="00C4503D"/>
    <w:rsid w:val="00C50140"/>
    <w:rsid w:val="00C50EDD"/>
    <w:rsid w:val="00C51509"/>
    <w:rsid w:val="00C527B3"/>
    <w:rsid w:val="00C5415F"/>
    <w:rsid w:val="00C55ACC"/>
    <w:rsid w:val="00C5740F"/>
    <w:rsid w:val="00C57E63"/>
    <w:rsid w:val="00C6036D"/>
    <w:rsid w:val="00C61CDB"/>
    <w:rsid w:val="00C628BE"/>
    <w:rsid w:val="00C62FE4"/>
    <w:rsid w:val="00C64CC2"/>
    <w:rsid w:val="00C67439"/>
    <w:rsid w:val="00C71D4F"/>
    <w:rsid w:val="00C7225D"/>
    <w:rsid w:val="00C73D11"/>
    <w:rsid w:val="00C73F8A"/>
    <w:rsid w:val="00C745F4"/>
    <w:rsid w:val="00C75AE3"/>
    <w:rsid w:val="00C77A3D"/>
    <w:rsid w:val="00C77D4B"/>
    <w:rsid w:val="00C80FD4"/>
    <w:rsid w:val="00C8129B"/>
    <w:rsid w:val="00C82823"/>
    <w:rsid w:val="00C82E15"/>
    <w:rsid w:val="00C83C80"/>
    <w:rsid w:val="00C86F7F"/>
    <w:rsid w:val="00C86FB4"/>
    <w:rsid w:val="00C86FEA"/>
    <w:rsid w:val="00C914B0"/>
    <w:rsid w:val="00C92265"/>
    <w:rsid w:val="00C92531"/>
    <w:rsid w:val="00C92938"/>
    <w:rsid w:val="00C92CA7"/>
    <w:rsid w:val="00C93CE6"/>
    <w:rsid w:val="00CA0B95"/>
    <w:rsid w:val="00CA186C"/>
    <w:rsid w:val="00CA2C10"/>
    <w:rsid w:val="00CA5032"/>
    <w:rsid w:val="00CA650A"/>
    <w:rsid w:val="00CA792E"/>
    <w:rsid w:val="00CB159F"/>
    <w:rsid w:val="00CB45B6"/>
    <w:rsid w:val="00CB64B9"/>
    <w:rsid w:val="00CC10DF"/>
    <w:rsid w:val="00CD1BE6"/>
    <w:rsid w:val="00CD32F8"/>
    <w:rsid w:val="00CD3A96"/>
    <w:rsid w:val="00CD625B"/>
    <w:rsid w:val="00CD64D7"/>
    <w:rsid w:val="00CE1689"/>
    <w:rsid w:val="00CE19AA"/>
    <w:rsid w:val="00CE25AF"/>
    <w:rsid w:val="00CE3537"/>
    <w:rsid w:val="00CE3B60"/>
    <w:rsid w:val="00CE790D"/>
    <w:rsid w:val="00CE7ADD"/>
    <w:rsid w:val="00CF12FE"/>
    <w:rsid w:val="00CF58AC"/>
    <w:rsid w:val="00CF5E15"/>
    <w:rsid w:val="00CF5F8E"/>
    <w:rsid w:val="00D0400C"/>
    <w:rsid w:val="00D0565D"/>
    <w:rsid w:val="00D06D20"/>
    <w:rsid w:val="00D0744F"/>
    <w:rsid w:val="00D10003"/>
    <w:rsid w:val="00D11E87"/>
    <w:rsid w:val="00D12A7D"/>
    <w:rsid w:val="00D132F2"/>
    <w:rsid w:val="00D134E4"/>
    <w:rsid w:val="00D173E7"/>
    <w:rsid w:val="00D2092D"/>
    <w:rsid w:val="00D22051"/>
    <w:rsid w:val="00D23A60"/>
    <w:rsid w:val="00D24675"/>
    <w:rsid w:val="00D2480B"/>
    <w:rsid w:val="00D25764"/>
    <w:rsid w:val="00D2654E"/>
    <w:rsid w:val="00D30F6D"/>
    <w:rsid w:val="00D31D34"/>
    <w:rsid w:val="00D33897"/>
    <w:rsid w:val="00D40638"/>
    <w:rsid w:val="00D40AEC"/>
    <w:rsid w:val="00D41AAF"/>
    <w:rsid w:val="00D43C52"/>
    <w:rsid w:val="00D45911"/>
    <w:rsid w:val="00D503FB"/>
    <w:rsid w:val="00D50AFD"/>
    <w:rsid w:val="00D53EC9"/>
    <w:rsid w:val="00D55420"/>
    <w:rsid w:val="00D62F63"/>
    <w:rsid w:val="00D63644"/>
    <w:rsid w:val="00D63671"/>
    <w:rsid w:val="00D63C21"/>
    <w:rsid w:val="00D649FE"/>
    <w:rsid w:val="00D65113"/>
    <w:rsid w:val="00D65FF1"/>
    <w:rsid w:val="00D664E0"/>
    <w:rsid w:val="00D66663"/>
    <w:rsid w:val="00D66D3E"/>
    <w:rsid w:val="00D70696"/>
    <w:rsid w:val="00D707CC"/>
    <w:rsid w:val="00D72E65"/>
    <w:rsid w:val="00D77B91"/>
    <w:rsid w:val="00D82447"/>
    <w:rsid w:val="00D840FC"/>
    <w:rsid w:val="00D84421"/>
    <w:rsid w:val="00D859A2"/>
    <w:rsid w:val="00D85DEF"/>
    <w:rsid w:val="00D862C8"/>
    <w:rsid w:val="00D90707"/>
    <w:rsid w:val="00D92BE2"/>
    <w:rsid w:val="00D92FC5"/>
    <w:rsid w:val="00D935B0"/>
    <w:rsid w:val="00D95A1B"/>
    <w:rsid w:val="00D96524"/>
    <w:rsid w:val="00D97B62"/>
    <w:rsid w:val="00DA430B"/>
    <w:rsid w:val="00DA50A4"/>
    <w:rsid w:val="00DA7CD9"/>
    <w:rsid w:val="00DB146A"/>
    <w:rsid w:val="00DB3D75"/>
    <w:rsid w:val="00DB6609"/>
    <w:rsid w:val="00DB7F4D"/>
    <w:rsid w:val="00DC1678"/>
    <w:rsid w:val="00DC2A69"/>
    <w:rsid w:val="00DC3350"/>
    <w:rsid w:val="00DC401D"/>
    <w:rsid w:val="00DC4848"/>
    <w:rsid w:val="00DD3E01"/>
    <w:rsid w:val="00DD7204"/>
    <w:rsid w:val="00DD78EA"/>
    <w:rsid w:val="00DD7B61"/>
    <w:rsid w:val="00DE23AA"/>
    <w:rsid w:val="00DE63C4"/>
    <w:rsid w:val="00DF2042"/>
    <w:rsid w:val="00DF418D"/>
    <w:rsid w:val="00DF5926"/>
    <w:rsid w:val="00DF654E"/>
    <w:rsid w:val="00E020A8"/>
    <w:rsid w:val="00E03A05"/>
    <w:rsid w:val="00E04C30"/>
    <w:rsid w:val="00E06093"/>
    <w:rsid w:val="00E07ECA"/>
    <w:rsid w:val="00E1069E"/>
    <w:rsid w:val="00E11E13"/>
    <w:rsid w:val="00E1315C"/>
    <w:rsid w:val="00E13C10"/>
    <w:rsid w:val="00E227BD"/>
    <w:rsid w:val="00E249C1"/>
    <w:rsid w:val="00E26678"/>
    <w:rsid w:val="00E314BD"/>
    <w:rsid w:val="00E3225A"/>
    <w:rsid w:val="00E3637F"/>
    <w:rsid w:val="00E373BC"/>
    <w:rsid w:val="00E3750D"/>
    <w:rsid w:val="00E377FC"/>
    <w:rsid w:val="00E40FE0"/>
    <w:rsid w:val="00E413AD"/>
    <w:rsid w:val="00E4401D"/>
    <w:rsid w:val="00E46479"/>
    <w:rsid w:val="00E50481"/>
    <w:rsid w:val="00E505C0"/>
    <w:rsid w:val="00E50806"/>
    <w:rsid w:val="00E51DB2"/>
    <w:rsid w:val="00E51F62"/>
    <w:rsid w:val="00E5312E"/>
    <w:rsid w:val="00E548B6"/>
    <w:rsid w:val="00E574A2"/>
    <w:rsid w:val="00E60293"/>
    <w:rsid w:val="00E61F1C"/>
    <w:rsid w:val="00E62D8D"/>
    <w:rsid w:val="00E63B88"/>
    <w:rsid w:val="00E65808"/>
    <w:rsid w:val="00E65AD6"/>
    <w:rsid w:val="00E6754F"/>
    <w:rsid w:val="00E679CD"/>
    <w:rsid w:val="00E70636"/>
    <w:rsid w:val="00E7163E"/>
    <w:rsid w:val="00E72E4E"/>
    <w:rsid w:val="00E73EF7"/>
    <w:rsid w:val="00E77D14"/>
    <w:rsid w:val="00E805CC"/>
    <w:rsid w:val="00E80CD5"/>
    <w:rsid w:val="00E812D9"/>
    <w:rsid w:val="00E82085"/>
    <w:rsid w:val="00E8684C"/>
    <w:rsid w:val="00E90642"/>
    <w:rsid w:val="00E90FCB"/>
    <w:rsid w:val="00E92A04"/>
    <w:rsid w:val="00E940AD"/>
    <w:rsid w:val="00E945B8"/>
    <w:rsid w:val="00E94F4E"/>
    <w:rsid w:val="00E94FCD"/>
    <w:rsid w:val="00EA28BB"/>
    <w:rsid w:val="00EA4222"/>
    <w:rsid w:val="00EA5417"/>
    <w:rsid w:val="00EA6399"/>
    <w:rsid w:val="00EB1D18"/>
    <w:rsid w:val="00EB2715"/>
    <w:rsid w:val="00EB30E2"/>
    <w:rsid w:val="00EB72C8"/>
    <w:rsid w:val="00EB73B3"/>
    <w:rsid w:val="00EC1AC1"/>
    <w:rsid w:val="00EC313D"/>
    <w:rsid w:val="00EC3491"/>
    <w:rsid w:val="00EC45FC"/>
    <w:rsid w:val="00EC4C85"/>
    <w:rsid w:val="00EC68F6"/>
    <w:rsid w:val="00EC73F7"/>
    <w:rsid w:val="00EC74C8"/>
    <w:rsid w:val="00ED1946"/>
    <w:rsid w:val="00ED26F4"/>
    <w:rsid w:val="00ED7315"/>
    <w:rsid w:val="00EE114C"/>
    <w:rsid w:val="00EE13C1"/>
    <w:rsid w:val="00EE1BB1"/>
    <w:rsid w:val="00EE6161"/>
    <w:rsid w:val="00EE66C9"/>
    <w:rsid w:val="00EF1130"/>
    <w:rsid w:val="00EF1256"/>
    <w:rsid w:val="00EF276B"/>
    <w:rsid w:val="00EF41FC"/>
    <w:rsid w:val="00EF7682"/>
    <w:rsid w:val="00F0056A"/>
    <w:rsid w:val="00F02728"/>
    <w:rsid w:val="00F02762"/>
    <w:rsid w:val="00F04691"/>
    <w:rsid w:val="00F04862"/>
    <w:rsid w:val="00F07446"/>
    <w:rsid w:val="00F07479"/>
    <w:rsid w:val="00F074C3"/>
    <w:rsid w:val="00F10880"/>
    <w:rsid w:val="00F1254C"/>
    <w:rsid w:val="00F13FDA"/>
    <w:rsid w:val="00F14D5F"/>
    <w:rsid w:val="00F171DD"/>
    <w:rsid w:val="00F173FF"/>
    <w:rsid w:val="00F179ED"/>
    <w:rsid w:val="00F17D83"/>
    <w:rsid w:val="00F17F1A"/>
    <w:rsid w:val="00F20445"/>
    <w:rsid w:val="00F24210"/>
    <w:rsid w:val="00F24D56"/>
    <w:rsid w:val="00F2547D"/>
    <w:rsid w:val="00F25F71"/>
    <w:rsid w:val="00F26D3A"/>
    <w:rsid w:val="00F30E88"/>
    <w:rsid w:val="00F34389"/>
    <w:rsid w:val="00F34B6C"/>
    <w:rsid w:val="00F40771"/>
    <w:rsid w:val="00F4091A"/>
    <w:rsid w:val="00F42604"/>
    <w:rsid w:val="00F44227"/>
    <w:rsid w:val="00F44939"/>
    <w:rsid w:val="00F44C42"/>
    <w:rsid w:val="00F50284"/>
    <w:rsid w:val="00F50990"/>
    <w:rsid w:val="00F52C9B"/>
    <w:rsid w:val="00F5532D"/>
    <w:rsid w:val="00F6011A"/>
    <w:rsid w:val="00F60891"/>
    <w:rsid w:val="00F6090E"/>
    <w:rsid w:val="00F61F19"/>
    <w:rsid w:val="00F64951"/>
    <w:rsid w:val="00F6556C"/>
    <w:rsid w:val="00F673D2"/>
    <w:rsid w:val="00F67C1B"/>
    <w:rsid w:val="00F70766"/>
    <w:rsid w:val="00F70F20"/>
    <w:rsid w:val="00F71BB2"/>
    <w:rsid w:val="00F73154"/>
    <w:rsid w:val="00F75BFA"/>
    <w:rsid w:val="00F8070A"/>
    <w:rsid w:val="00F8449B"/>
    <w:rsid w:val="00F85263"/>
    <w:rsid w:val="00F87F1D"/>
    <w:rsid w:val="00F9130D"/>
    <w:rsid w:val="00F96DC0"/>
    <w:rsid w:val="00FA0D98"/>
    <w:rsid w:val="00FA1DEF"/>
    <w:rsid w:val="00FA4198"/>
    <w:rsid w:val="00FA496E"/>
    <w:rsid w:val="00FA6984"/>
    <w:rsid w:val="00FB2482"/>
    <w:rsid w:val="00FB50A1"/>
    <w:rsid w:val="00FC5E12"/>
    <w:rsid w:val="00FC76A6"/>
    <w:rsid w:val="00FD06CD"/>
    <w:rsid w:val="00FD0DD3"/>
    <w:rsid w:val="00FD6E1C"/>
    <w:rsid w:val="00FD7079"/>
    <w:rsid w:val="00FD7F2C"/>
    <w:rsid w:val="00FE0182"/>
    <w:rsid w:val="00FE10EC"/>
    <w:rsid w:val="00FE157C"/>
    <w:rsid w:val="00FE560E"/>
    <w:rsid w:val="00FF073D"/>
    <w:rsid w:val="00FF3EAB"/>
    <w:rsid w:val="00FF6A48"/>
    <w:rsid w:val="00FF6D43"/>
    <w:rsid w:val="00FF78F7"/>
    <w:rsid w:val="00FF7D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DF2D0DD"/>
  <w15:docId w15:val="{A257320A-8BE6-094E-9B37-6E3DD87979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38F5"/>
    <w:rPr>
      <w:sz w:val="24"/>
    </w:rPr>
  </w:style>
  <w:style w:type="paragraph" w:styleId="Heading1">
    <w:name w:val="heading 1"/>
    <w:next w:val="Normal"/>
    <w:link w:val="Heading1Char"/>
    <w:autoRedefine/>
    <w:uiPriority w:val="9"/>
    <w:qFormat/>
    <w:rsid w:val="00404331"/>
    <w:pPr>
      <w:keepNext/>
      <w:pageBreakBefore/>
      <w:numPr>
        <w:numId w:val="21"/>
      </w:numPr>
      <w:spacing w:after="240"/>
      <w:outlineLvl w:val="0"/>
    </w:pPr>
    <w:rPr>
      <w:rFonts w:asciiTheme="majorHAnsi" w:eastAsiaTheme="majorEastAsia" w:hAnsiTheme="majorHAnsi" w:cstheme="majorBidi"/>
      <w:b/>
      <w:bCs/>
      <w:kern w:val="32"/>
      <w:sz w:val="32"/>
      <w:szCs w:val="32"/>
    </w:rPr>
  </w:style>
  <w:style w:type="paragraph" w:styleId="Heading2">
    <w:name w:val="heading 2"/>
    <w:basedOn w:val="Heading1"/>
    <w:next w:val="Normal"/>
    <w:link w:val="Heading2Char"/>
    <w:autoRedefine/>
    <w:uiPriority w:val="9"/>
    <w:unhideWhenUsed/>
    <w:qFormat/>
    <w:rsid w:val="00404331"/>
    <w:pPr>
      <w:pageBreakBefore w:val="0"/>
      <w:numPr>
        <w:ilvl w:val="1"/>
      </w:numPr>
      <w:spacing w:before="360"/>
      <w:outlineLvl w:val="1"/>
    </w:pPr>
  </w:style>
  <w:style w:type="paragraph" w:styleId="Heading3">
    <w:name w:val="heading 3"/>
    <w:basedOn w:val="Heading2"/>
    <w:next w:val="Normal"/>
    <w:link w:val="Heading3Char"/>
    <w:autoRedefine/>
    <w:uiPriority w:val="9"/>
    <w:unhideWhenUsed/>
    <w:qFormat/>
    <w:rsid w:val="007E7E84"/>
    <w:pPr>
      <w:numPr>
        <w:ilvl w:val="2"/>
      </w:numPr>
      <w:jc w:val="both"/>
      <w:outlineLvl w:val="2"/>
    </w:pPr>
    <w:rPr>
      <w:bCs w:val="0"/>
      <w:sz w:val="26"/>
      <w:szCs w:val="26"/>
    </w:rPr>
  </w:style>
  <w:style w:type="paragraph" w:styleId="Heading4">
    <w:name w:val="heading 4"/>
    <w:basedOn w:val="Heading3"/>
    <w:next w:val="Normal"/>
    <w:link w:val="Heading4Char"/>
    <w:autoRedefine/>
    <w:uiPriority w:val="9"/>
    <w:unhideWhenUsed/>
    <w:qFormat/>
    <w:rsid w:val="00F44C42"/>
    <w:pPr>
      <w:numPr>
        <w:ilvl w:val="3"/>
      </w:numPr>
      <w:outlineLvl w:val="3"/>
    </w:pPr>
    <w:rPr>
      <w:rFonts w:asciiTheme="minorHAnsi" w:eastAsiaTheme="minorEastAsia" w:hAnsiTheme="minorHAnsi" w:cstheme="minorBidi"/>
      <w:bCs/>
      <w:sz w:val="28"/>
      <w:szCs w:val="28"/>
    </w:rPr>
  </w:style>
  <w:style w:type="paragraph" w:styleId="Heading5">
    <w:name w:val="heading 5"/>
    <w:basedOn w:val="Heading4"/>
    <w:next w:val="Normal"/>
    <w:link w:val="Heading5Char"/>
    <w:autoRedefine/>
    <w:uiPriority w:val="9"/>
    <w:unhideWhenUsed/>
    <w:qFormat/>
    <w:rsid w:val="00F44C42"/>
    <w:pPr>
      <w:numPr>
        <w:ilvl w:val="4"/>
      </w:numPr>
      <w:outlineLvl w:val="4"/>
    </w:pPr>
    <w:rPr>
      <w:bCs w:val="0"/>
      <w:i/>
      <w:iCs/>
      <w:sz w:val="26"/>
      <w:szCs w:val="26"/>
    </w:rPr>
  </w:style>
  <w:style w:type="paragraph" w:styleId="Heading6">
    <w:name w:val="heading 6"/>
    <w:basedOn w:val="Heading5"/>
    <w:next w:val="Normal"/>
    <w:link w:val="Heading6Char"/>
    <w:autoRedefine/>
    <w:qFormat/>
    <w:rsid w:val="00F44C42"/>
    <w:pPr>
      <w:numPr>
        <w:ilvl w:val="5"/>
      </w:numPr>
      <w:outlineLvl w:val="5"/>
    </w:pPr>
    <w:rPr>
      <w:bCs/>
      <w:sz w:val="22"/>
      <w:szCs w:val="22"/>
    </w:rPr>
  </w:style>
  <w:style w:type="paragraph" w:styleId="Heading7">
    <w:name w:val="heading 7"/>
    <w:basedOn w:val="Heading6"/>
    <w:next w:val="Normal"/>
    <w:link w:val="Heading7Char"/>
    <w:autoRedefine/>
    <w:uiPriority w:val="9"/>
    <w:unhideWhenUsed/>
    <w:qFormat/>
    <w:rsid w:val="00F44C42"/>
    <w:pPr>
      <w:numPr>
        <w:ilvl w:val="6"/>
      </w:numPr>
      <w:outlineLvl w:val="6"/>
    </w:pPr>
    <w:rPr>
      <w:sz w:val="24"/>
      <w:szCs w:val="24"/>
    </w:rPr>
  </w:style>
  <w:style w:type="paragraph" w:styleId="Heading8">
    <w:name w:val="heading 8"/>
    <w:basedOn w:val="Normal"/>
    <w:next w:val="Normal"/>
    <w:link w:val="Heading8Char"/>
    <w:autoRedefine/>
    <w:uiPriority w:val="9"/>
    <w:unhideWhenUsed/>
    <w:qFormat/>
    <w:rsid w:val="00F44C42"/>
    <w:pPr>
      <w:numPr>
        <w:ilvl w:val="7"/>
        <w:numId w:val="21"/>
      </w:numPr>
      <w:spacing w:before="240" w:after="60"/>
      <w:outlineLvl w:val="7"/>
    </w:pPr>
    <w:rPr>
      <w:rFonts w:asciiTheme="minorHAnsi" w:eastAsiaTheme="minorEastAsia" w:hAnsiTheme="minorHAnsi" w:cstheme="minorBidi"/>
      <w:b/>
      <w:i/>
      <w:iCs/>
      <w:szCs w:val="24"/>
    </w:rPr>
  </w:style>
  <w:style w:type="paragraph" w:styleId="Heading9">
    <w:name w:val="heading 9"/>
    <w:basedOn w:val="Heading8"/>
    <w:next w:val="Normal"/>
    <w:link w:val="Heading9Char"/>
    <w:autoRedefine/>
    <w:uiPriority w:val="9"/>
    <w:unhideWhenUsed/>
    <w:qFormat/>
    <w:rsid w:val="00F44C42"/>
    <w:pPr>
      <w:numPr>
        <w:ilvl w:val="8"/>
      </w:numPr>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4331"/>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404331"/>
    <w:rPr>
      <w:rFonts w:asciiTheme="majorHAnsi" w:eastAsiaTheme="majorEastAsia" w:hAnsiTheme="majorHAnsi" w:cstheme="majorBidi"/>
      <w:b/>
      <w:bCs/>
      <w:kern w:val="32"/>
      <w:sz w:val="32"/>
      <w:szCs w:val="32"/>
    </w:rPr>
  </w:style>
  <w:style w:type="character" w:customStyle="1" w:styleId="Heading3Char">
    <w:name w:val="Heading 3 Char"/>
    <w:basedOn w:val="DefaultParagraphFont"/>
    <w:link w:val="Heading3"/>
    <w:uiPriority w:val="9"/>
    <w:rsid w:val="007E7E84"/>
    <w:rPr>
      <w:rFonts w:asciiTheme="majorHAnsi" w:eastAsiaTheme="majorEastAsia" w:hAnsiTheme="majorHAnsi" w:cstheme="majorBidi"/>
      <w:b/>
      <w:kern w:val="32"/>
      <w:sz w:val="26"/>
      <w:szCs w:val="26"/>
    </w:rPr>
  </w:style>
  <w:style w:type="character" w:customStyle="1" w:styleId="Heading4Char">
    <w:name w:val="Heading 4 Char"/>
    <w:basedOn w:val="DefaultParagraphFont"/>
    <w:link w:val="Heading4"/>
    <w:uiPriority w:val="9"/>
    <w:rsid w:val="00F44C42"/>
    <w:rPr>
      <w:rFonts w:asciiTheme="minorHAnsi" w:eastAsiaTheme="minorEastAsia" w:hAnsiTheme="minorHAnsi" w:cstheme="minorBidi"/>
      <w:b/>
      <w:bCs/>
      <w:kern w:val="32"/>
      <w:sz w:val="28"/>
      <w:szCs w:val="28"/>
    </w:rPr>
  </w:style>
  <w:style w:type="character" w:customStyle="1" w:styleId="Heading5Char">
    <w:name w:val="Heading 5 Char"/>
    <w:basedOn w:val="DefaultParagraphFont"/>
    <w:link w:val="Heading5"/>
    <w:uiPriority w:val="9"/>
    <w:rsid w:val="00F44C42"/>
    <w:rPr>
      <w:rFonts w:asciiTheme="minorHAnsi" w:eastAsiaTheme="minorEastAsia" w:hAnsiTheme="minorHAnsi" w:cstheme="minorBidi"/>
      <w:b/>
      <w:i/>
      <w:iCs/>
      <w:kern w:val="32"/>
      <w:sz w:val="26"/>
      <w:szCs w:val="26"/>
    </w:rPr>
  </w:style>
  <w:style w:type="character" w:customStyle="1" w:styleId="Heading6Char">
    <w:name w:val="Heading 6 Char"/>
    <w:basedOn w:val="DefaultParagraphFont"/>
    <w:link w:val="Heading6"/>
    <w:rsid w:val="00F44C42"/>
    <w:rPr>
      <w:rFonts w:asciiTheme="minorHAnsi" w:eastAsiaTheme="minorEastAsia" w:hAnsiTheme="minorHAnsi" w:cstheme="minorBidi"/>
      <w:b/>
      <w:bCs/>
      <w:i/>
      <w:iCs/>
      <w:kern w:val="32"/>
      <w:sz w:val="22"/>
      <w:szCs w:val="22"/>
    </w:rPr>
  </w:style>
  <w:style w:type="character" w:customStyle="1" w:styleId="Heading7Char">
    <w:name w:val="Heading 7 Char"/>
    <w:basedOn w:val="DefaultParagraphFont"/>
    <w:link w:val="Heading7"/>
    <w:uiPriority w:val="9"/>
    <w:rsid w:val="00F44C42"/>
    <w:rPr>
      <w:rFonts w:asciiTheme="minorHAnsi" w:eastAsiaTheme="minorEastAsia" w:hAnsiTheme="minorHAnsi" w:cstheme="minorBidi"/>
      <w:b/>
      <w:bCs/>
      <w:i/>
      <w:iCs/>
      <w:kern w:val="32"/>
      <w:sz w:val="24"/>
      <w:szCs w:val="24"/>
    </w:rPr>
  </w:style>
  <w:style w:type="character" w:customStyle="1" w:styleId="Heading8Char">
    <w:name w:val="Heading 8 Char"/>
    <w:basedOn w:val="DefaultParagraphFont"/>
    <w:link w:val="Heading8"/>
    <w:uiPriority w:val="9"/>
    <w:rsid w:val="00F44C42"/>
    <w:rPr>
      <w:rFonts w:asciiTheme="minorHAnsi" w:eastAsiaTheme="minorEastAsia" w:hAnsiTheme="minorHAnsi" w:cstheme="minorBidi"/>
      <w:b/>
      <w:i/>
      <w:iCs/>
      <w:sz w:val="24"/>
      <w:szCs w:val="24"/>
    </w:rPr>
  </w:style>
  <w:style w:type="character" w:customStyle="1" w:styleId="Heading9Char">
    <w:name w:val="Heading 9 Char"/>
    <w:basedOn w:val="DefaultParagraphFont"/>
    <w:link w:val="Heading9"/>
    <w:uiPriority w:val="9"/>
    <w:rsid w:val="00F44C42"/>
    <w:rPr>
      <w:rFonts w:asciiTheme="majorHAnsi" w:eastAsiaTheme="majorEastAsia" w:hAnsiTheme="majorHAnsi" w:cstheme="majorBidi"/>
      <w:b/>
      <w:i/>
      <w:iCs/>
      <w:sz w:val="22"/>
      <w:szCs w:val="22"/>
    </w:rPr>
  </w:style>
  <w:style w:type="paragraph" w:styleId="BalloonText">
    <w:name w:val="Balloon Text"/>
    <w:basedOn w:val="Normal"/>
    <w:link w:val="BalloonTextChar"/>
    <w:uiPriority w:val="99"/>
    <w:semiHidden/>
    <w:unhideWhenUsed/>
    <w:rsid w:val="00195D1A"/>
    <w:rPr>
      <w:rFonts w:ascii="Lucida Grande" w:hAnsi="Lucida Grande"/>
      <w:sz w:val="18"/>
      <w:szCs w:val="18"/>
    </w:rPr>
  </w:style>
  <w:style w:type="character" w:customStyle="1" w:styleId="BalloonTextChar">
    <w:name w:val="Balloon Text Char"/>
    <w:basedOn w:val="DefaultParagraphFont"/>
    <w:link w:val="BalloonText"/>
    <w:uiPriority w:val="99"/>
    <w:semiHidden/>
    <w:rsid w:val="00195D1A"/>
    <w:rPr>
      <w:rFonts w:ascii="Lucida Grande" w:hAnsi="Lucida Grande"/>
      <w:sz w:val="18"/>
      <w:szCs w:val="18"/>
    </w:rPr>
  </w:style>
  <w:style w:type="numbering" w:customStyle="1" w:styleId="Headings">
    <w:name w:val="Headings"/>
    <w:uiPriority w:val="99"/>
    <w:rsid w:val="00E04C30"/>
    <w:pPr>
      <w:numPr>
        <w:numId w:val="1"/>
      </w:numPr>
    </w:pPr>
  </w:style>
  <w:style w:type="paragraph" w:styleId="Title">
    <w:name w:val="Title"/>
    <w:basedOn w:val="Normal"/>
    <w:next w:val="Normal"/>
    <w:link w:val="TitleChar"/>
    <w:autoRedefine/>
    <w:uiPriority w:val="10"/>
    <w:qFormat/>
    <w:rsid w:val="00B248CA"/>
    <w:pPr>
      <w:pBdr>
        <w:bottom w:val="single" w:sz="8" w:space="4" w:color="4F81BD" w:themeColor="accent1"/>
      </w:pBdr>
      <w:tabs>
        <w:tab w:val="left" w:pos="1278"/>
      </w:tabs>
      <w:spacing w:after="300"/>
      <w:contextualSpacing/>
    </w:pPr>
    <w:rPr>
      <w:rFonts w:asciiTheme="majorHAnsi" w:eastAsiaTheme="majorEastAsia" w:hAnsiTheme="majorHAnsi" w:cstheme="majorBidi"/>
      <w:color w:val="17365D" w:themeColor="text2" w:themeShade="BF"/>
      <w:spacing w:val="5"/>
      <w:kern w:val="28"/>
      <w:sz w:val="96"/>
      <w:szCs w:val="52"/>
    </w:rPr>
  </w:style>
  <w:style w:type="numbering" w:styleId="111111">
    <w:name w:val="Outline List 2"/>
    <w:basedOn w:val="NoList"/>
    <w:uiPriority w:val="99"/>
    <w:semiHidden/>
    <w:unhideWhenUsed/>
    <w:rsid w:val="00F1254C"/>
    <w:pPr>
      <w:numPr>
        <w:numId w:val="2"/>
      </w:numPr>
    </w:pPr>
  </w:style>
  <w:style w:type="character" w:customStyle="1" w:styleId="TitleChar">
    <w:name w:val="Title Char"/>
    <w:basedOn w:val="DefaultParagraphFont"/>
    <w:link w:val="Title"/>
    <w:uiPriority w:val="10"/>
    <w:rsid w:val="00B248CA"/>
    <w:rPr>
      <w:rFonts w:asciiTheme="majorHAnsi" w:eastAsiaTheme="majorEastAsia" w:hAnsiTheme="majorHAnsi" w:cstheme="majorBidi"/>
      <w:color w:val="17365D" w:themeColor="text2" w:themeShade="BF"/>
      <w:spacing w:val="5"/>
      <w:kern w:val="28"/>
      <w:sz w:val="96"/>
      <w:szCs w:val="52"/>
    </w:rPr>
  </w:style>
  <w:style w:type="paragraph" w:styleId="Subtitle">
    <w:name w:val="Subtitle"/>
    <w:basedOn w:val="Normal"/>
    <w:next w:val="Normal"/>
    <w:link w:val="SubtitleChar"/>
    <w:uiPriority w:val="11"/>
    <w:qFormat/>
    <w:rsid w:val="00651BE1"/>
    <w:pPr>
      <w:numPr>
        <w:ilvl w:val="1"/>
      </w:numPr>
    </w:pPr>
    <w:rPr>
      <w:rFonts w:asciiTheme="majorHAnsi" w:eastAsiaTheme="majorEastAsia" w:hAnsiTheme="majorHAnsi" w:cstheme="majorBidi"/>
      <w:i/>
      <w:iCs/>
      <w:color w:val="4F81BD" w:themeColor="accent1"/>
      <w:spacing w:val="15"/>
      <w:sz w:val="72"/>
      <w:szCs w:val="24"/>
    </w:rPr>
  </w:style>
  <w:style w:type="character" w:customStyle="1" w:styleId="SubtitleChar">
    <w:name w:val="Subtitle Char"/>
    <w:basedOn w:val="DefaultParagraphFont"/>
    <w:link w:val="Subtitle"/>
    <w:uiPriority w:val="11"/>
    <w:rsid w:val="00651BE1"/>
    <w:rPr>
      <w:rFonts w:asciiTheme="majorHAnsi" w:eastAsiaTheme="majorEastAsia" w:hAnsiTheme="majorHAnsi" w:cstheme="majorBidi"/>
      <w:i/>
      <w:iCs/>
      <w:color w:val="4F81BD" w:themeColor="accent1"/>
      <w:spacing w:val="15"/>
      <w:sz w:val="72"/>
      <w:szCs w:val="24"/>
    </w:rPr>
  </w:style>
  <w:style w:type="character" w:styleId="Hyperlink">
    <w:name w:val="Hyperlink"/>
    <w:basedOn w:val="DefaultParagraphFont"/>
    <w:uiPriority w:val="99"/>
    <w:unhideWhenUsed/>
    <w:rsid w:val="004838F5"/>
    <w:rPr>
      <w:color w:val="0000FF" w:themeColor="hyperlink"/>
      <w:u w:val="single"/>
    </w:rPr>
  </w:style>
  <w:style w:type="paragraph" w:styleId="ListParagraph">
    <w:name w:val="List Paragraph"/>
    <w:basedOn w:val="Normal"/>
    <w:uiPriority w:val="34"/>
    <w:qFormat/>
    <w:rsid w:val="004838F5"/>
    <w:pPr>
      <w:ind w:left="720"/>
      <w:contextualSpacing/>
    </w:pPr>
  </w:style>
  <w:style w:type="paragraph" w:styleId="Footer">
    <w:name w:val="footer"/>
    <w:basedOn w:val="Normal"/>
    <w:link w:val="FooterChar"/>
    <w:uiPriority w:val="99"/>
    <w:unhideWhenUsed/>
    <w:rsid w:val="00C32BF7"/>
    <w:pPr>
      <w:tabs>
        <w:tab w:val="center" w:pos="4320"/>
        <w:tab w:val="right" w:pos="8640"/>
      </w:tabs>
    </w:pPr>
  </w:style>
  <w:style w:type="character" w:customStyle="1" w:styleId="FooterChar">
    <w:name w:val="Footer Char"/>
    <w:basedOn w:val="DefaultParagraphFont"/>
    <w:link w:val="Footer"/>
    <w:uiPriority w:val="99"/>
    <w:rsid w:val="00C32BF7"/>
    <w:rPr>
      <w:sz w:val="24"/>
    </w:rPr>
  </w:style>
  <w:style w:type="character" w:styleId="PageNumber">
    <w:name w:val="page number"/>
    <w:basedOn w:val="DefaultParagraphFont"/>
    <w:uiPriority w:val="99"/>
    <w:semiHidden/>
    <w:unhideWhenUsed/>
    <w:rsid w:val="00C32BF7"/>
  </w:style>
  <w:style w:type="paragraph" w:styleId="TOCHeading">
    <w:name w:val="TOC Heading"/>
    <w:basedOn w:val="Heading1"/>
    <w:next w:val="Normal"/>
    <w:uiPriority w:val="39"/>
    <w:unhideWhenUsed/>
    <w:qFormat/>
    <w:rsid w:val="00F44939"/>
    <w:pPr>
      <w:keepLines/>
      <w:numPr>
        <w:numId w:val="0"/>
      </w:numPr>
      <w:spacing w:after="0" w:line="276" w:lineRule="auto"/>
      <w:outlineLvl w:val="9"/>
    </w:pPr>
    <w:rPr>
      <w:color w:val="365F91" w:themeColor="accent1" w:themeShade="BF"/>
      <w:kern w:val="0"/>
      <w:sz w:val="28"/>
      <w:szCs w:val="28"/>
    </w:rPr>
  </w:style>
  <w:style w:type="paragraph" w:styleId="TOC1">
    <w:name w:val="toc 1"/>
    <w:basedOn w:val="Normal"/>
    <w:next w:val="Normal"/>
    <w:autoRedefine/>
    <w:uiPriority w:val="39"/>
    <w:unhideWhenUsed/>
    <w:rsid w:val="00417675"/>
    <w:pPr>
      <w:tabs>
        <w:tab w:val="left" w:pos="382"/>
        <w:tab w:val="right" w:leader="dot" w:pos="10070"/>
      </w:tabs>
      <w:spacing w:before="120"/>
    </w:pPr>
    <w:rPr>
      <w:rFonts w:asciiTheme="minorHAnsi" w:hAnsiTheme="minorHAnsi"/>
      <w:b/>
      <w:szCs w:val="24"/>
    </w:rPr>
  </w:style>
  <w:style w:type="paragraph" w:styleId="TOC2">
    <w:name w:val="toc 2"/>
    <w:basedOn w:val="Normal"/>
    <w:next w:val="Normal"/>
    <w:autoRedefine/>
    <w:uiPriority w:val="39"/>
    <w:unhideWhenUsed/>
    <w:rsid w:val="00F44939"/>
    <w:pPr>
      <w:ind w:left="240"/>
    </w:pPr>
    <w:rPr>
      <w:rFonts w:asciiTheme="minorHAnsi" w:hAnsiTheme="minorHAnsi"/>
      <w:b/>
      <w:sz w:val="22"/>
      <w:szCs w:val="22"/>
    </w:rPr>
  </w:style>
  <w:style w:type="paragraph" w:styleId="TOC3">
    <w:name w:val="toc 3"/>
    <w:basedOn w:val="Normal"/>
    <w:next w:val="Normal"/>
    <w:autoRedefine/>
    <w:uiPriority w:val="39"/>
    <w:unhideWhenUsed/>
    <w:rsid w:val="00F44939"/>
    <w:pPr>
      <w:ind w:left="480"/>
    </w:pPr>
    <w:rPr>
      <w:rFonts w:asciiTheme="minorHAnsi" w:hAnsiTheme="minorHAnsi"/>
      <w:sz w:val="22"/>
      <w:szCs w:val="22"/>
    </w:rPr>
  </w:style>
  <w:style w:type="paragraph" w:styleId="TOC4">
    <w:name w:val="toc 4"/>
    <w:basedOn w:val="Normal"/>
    <w:next w:val="Normal"/>
    <w:autoRedefine/>
    <w:uiPriority w:val="39"/>
    <w:unhideWhenUsed/>
    <w:rsid w:val="00F44939"/>
    <w:pPr>
      <w:ind w:left="720"/>
    </w:pPr>
    <w:rPr>
      <w:rFonts w:asciiTheme="minorHAnsi" w:hAnsiTheme="minorHAnsi"/>
      <w:sz w:val="20"/>
    </w:rPr>
  </w:style>
  <w:style w:type="paragraph" w:styleId="TOC5">
    <w:name w:val="toc 5"/>
    <w:basedOn w:val="Normal"/>
    <w:next w:val="Normal"/>
    <w:autoRedefine/>
    <w:uiPriority w:val="39"/>
    <w:unhideWhenUsed/>
    <w:rsid w:val="00F44939"/>
    <w:pPr>
      <w:ind w:left="960"/>
    </w:pPr>
    <w:rPr>
      <w:rFonts w:asciiTheme="minorHAnsi" w:hAnsiTheme="minorHAnsi"/>
      <w:sz w:val="20"/>
    </w:rPr>
  </w:style>
  <w:style w:type="paragraph" w:styleId="TOC6">
    <w:name w:val="toc 6"/>
    <w:basedOn w:val="Normal"/>
    <w:next w:val="Normal"/>
    <w:autoRedefine/>
    <w:uiPriority w:val="39"/>
    <w:unhideWhenUsed/>
    <w:rsid w:val="00F44939"/>
    <w:pPr>
      <w:ind w:left="1200"/>
    </w:pPr>
    <w:rPr>
      <w:rFonts w:asciiTheme="minorHAnsi" w:hAnsiTheme="minorHAnsi"/>
      <w:sz w:val="20"/>
    </w:rPr>
  </w:style>
  <w:style w:type="paragraph" w:styleId="TOC7">
    <w:name w:val="toc 7"/>
    <w:basedOn w:val="Normal"/>
    <w:next w:val="Normal"/>
    <w:autoRedefine/>
    <w:uiPriority w:val="39"/>
    <w:unhideWhenUsed/>
    <w:rsid w:val="00F44939"/>
    <w:pPr>
      <w:ind w:left="1440"/>
    </w:pPr>
    <w:rPr>
      <w:rFonts w:asciiTheme="minorHAnsi" w:hAnsiTheme="minorHAnsi"/>
      <w:sz w:val="20"/>
    </w:rPr>
  </w:style>
  <w:style w:type="paragraph" w:styleId="TOC8">
    <w:name w:val="toc 8"/>
    <w:basedOn w:val="Normal"/>
    <w:next w:val="Normal"/>
    <w:autoRedefine/>
    <w:uiPriority w:val="39"/>
    <w:unhideWhenUsed/>
    <w:rsid w:val="00F44939"/>
    <w:pPr>
      <w:ind w:left="1680"/>
    </w:pPr>
    <w:rPr>
      <w:rFonts w:asciiTheme="minorHAnsi" w:hAnsiTheme="minorHAnsi"/>
      <w:sz w:val="20"/>
    </w:rPr>
  </w:style>
  <w:style w:type="paragraph" w:styleId="TOC9">
    <w:name w:val="toc 9"/>
    <w:basedOn w:val="Normal"/>
    <w:next w:val="Normal"/>
    <w:autoRedefine/>
    <w:uiPriority w:val="39"/>
    <w:unhideWhenUsed/>
    <w:rsid w:val="00F44939"/>
    <w:pPr>
      <w:ind w:left="1920"/>
    </w:pPr>
    <w:rPr>
      <w:rFonts w:asciiTheme="minorHAnsi" w:hAnsiTheme="minorHAnsi"/>
      <w:sz w:val="20"/>
    </w:rPr>
  </w:style>
  <w:style w:type="table" w:styleId="TableGrid">
    <w:name w:val="Table Grid"/>
    <w:basedOn w:val="TableNormal"/>
    <w:uiPriority w:val="59"/>
    <w:rsid w:val="00FA0D98"/>
    <w:pPr>
      <w:jc w:val="center"/>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C5386"/>
    <w:pPr>
      <w:spacing w:before="100" w:beforeAutospacing="1" w:after="100" w:afterAutospacing="1"/>
    </w:pPr>
    <w:rPr>
      <w:rFonts w:ascii="Times" w:eastAsiaTheme="minorEastAsia" w:hAnsi="Times"/>
      <w:sz w:val="20"/>
    </w:rPr>
  </w:style>
  <w:style w:type="paragraph" w:styleId="Caption">
    <w:name w:val="caption"/>
    <w:basedOn w:val="Normal"/>
    <w:next w:val="Normal"/>
    <w:uiPriority w:val="35"/>
    <w:unhideWhenUsed/>
    <w:qFormat/>
    <w:rsid w:val="001440CE"/>
    <w:pPr>
      <w:spacing w:before="240" w:after="240"/>
      <w:ind w:firstLine="720"/>
      <w:jc w:val="center"/>
    </w:pPr>
    <w:rPr>
      <w:b/>
      <w:bCs/>
      <w:color w:val="000000" w:themeColor="text1"/>
      <w:szCs w:val="24"/>
    </w:rPr>
  </w:style>
  <w:style w:type="paragraph" w:styleId="TableofFigures">
    <w:name w:val="table of figures"/>
    <w:basedOn w:val="Normal"/>
    <w:next w:val="Normal"/>
    <w:uiPriority w:val="99"/>
    <w:unhideWhenUsed/>
    <w:rsid w:val="001440CE"/>
    <w:pPr>
      <w:ind w:left="480" w:hanging="480"/>
    </w:pPr>
  </w:style>
  <w:style w:type="character" w:styleId="PlaceholderText">
    <w:name w:val="Placeholder Text"/>
    <w:basedOn w:val="DefaultParagraphFont"/>
    <w:uiPriority w:val="99"/>
    <w:semiHidden/>
    <w:rsid w:val="00195471"/>
    <w:rPr>
      <w:color w:val="808080"/>
    </w:rPr>
  </w:style>
  <w:style w:type="paragraph" w:styleId="FootnoteText">
    <w:name w:val="footnote text"/>
    <w:basedOn w:val="Normal"/>
    <w:link w:val="FootnoteTextChar"/>
    <w:uiPriority w:val="99"/>
    <w:unhideWhenUsed/>
    <w:rsid w:val="00F70766"/>
    <w:rPr>
      <w:szCs w:val="24"/>
    </w:rPr>
  </w:style>
  <w:style w:type="character" w:customStyle="1" w:styleId="FootnoteTextChar">
    <w:name w:val="Footnote Text Char"/>
    <w:basedOn w:val="DefaultParagraphFont"/>
    <w:link w:val="FootnoteText"/>
    <w:uiPriority w:val="99"/>
    <w:rsid w:val="00F70766"/>
    <w:rPr>
      <w:sz w:val="24"/>
      <w:szCs w:val="24"/>
    </w:rPr>
  </w:style>
  <w:style w:type="character" w:styleId="FootnoteReference">
    <w:name w:val="footnote reference"/>
    <w:basedOn w:val="DefaultParagraphFont"/>
    <w:uiPriority w:val="99"/>
    <w:unhideWhenUsed/>
    <w:rsid w:val="00F70766"/>
    <w:rPr>
      <w:vertAlign w:val="superscript"/>
    </w:rPr>
  </w:style>
  <w:style w:type="paragraph" w:styleId="HTMLPreformatted">
    <w:name w:val="HTML Preformatted"/>
    <w:basedOn w:val="Normal"/>
    <w:link w:val="HTMLPreformattedChar"/>
    <w:uiPriority w:val="99"/>
    <w:semiHidden/>
    <w:unhideWhenUsed/>
    <w:rsid w:val="00C92C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rPr>
  </w:style>
  <w:style w:type="character" w:customStyle="1" w:styleId="HTMLPreformattedChar">
    <w:name w:val="HTML Preformatted Char"/>
    <w:basedOn w:val="DefaultParagraphFont"/>
    <w:link w:val="HTMLPreformatted"/>
    <w:uiPriority w:val="99"/>
    <w:semiHidden/>
    <w:rsid w:val="00C92CA7"/>
    <w:rPr>
      <w:rFonts w:ascii="Courier" w:hAnsi="Courier" w:cs="Courier"/>
    </w:rPr>
  </w:style>
  <w:style w:type="character" w:styleId="FollowedHyperlink">
    <w:name w:val="FollowedHyperlink"/>
    <w:basedOn w:val="DefaultParagraphFont"/>
    <w:uiPriority w:val="99"/>
    <w:semiHidden/>
    <w:unhideWhenUsed/>
    <w:rsid w:val="00D23A60"/>
    <w:rPr>
      <w:color w:val="800080" w:themeColor="followedHyperlink"/>
      <w:u w:val="single"/>
    </w:rPr>
  </w:style>
  <w:style w:type="character" w:styleId="Strong">
    <w:name w:val="Strong"/>
    <w:basedOn w:val="DefaultParagraphFont"/>
    <w:uiPriority w:val="22"/>
    <w:qFormat/>
    <w:rsid w:val="00C914B0"/>
    <w:rPr>
      <w:b/>
      <w:bCs/>
    </w:rPr>
  </w:style>
  <w:style w:type="paragraph" w:styleId="BodyText">
    <w:name w:val="Body Text"/>
    <w:basedOn w:val="Normal"/>
    <w:link w:val="BodyTextChar"/>
    <w:uiPriority w:val="99"/>
    <w:semiHidden/>
    <w:unhideWhenUsed/>
    <w:rsid w:val="00326701"/>
    <w:pPr>
      <w:spacing w:after="120"/>
    </w:pPr>
  </w:style>
  <w:style w:type="character" w:customStyle="1" w:styleId="BodyTextChar">
    <w:name w:val="Body Text Char"/>
    <w:basedOn w:val="DefaultParagraphFont"/>
    <w:link w:val="BodyText"/>
    <w:uiPriority w:val="99"/>
    <w:semiHidden/>
    <w:rsid w:val="00326701"/>
    <w:rPr>
      <w:sz w:val="24"/>
    </w:rPr>
  </w:style>
  <w:style w:type="paragraph" w:styleId="BodyTextIndent">
    <w:name w:val="Body Text Indent"/>
    <w:basedOn w:val="Normal"/>
    <w:link w:val="BodyTextIndentChar"/>
    <w:uiPriority w:val="99"/>
    <w:unhideWhenUsed/>
    <w:rsid w:val="00326701"/>
    <w:pPr>
      <w:spacing w:after="120"/>
      <w:ind w:left="360"/>
    </w:pPr>
  </w:style>
  <w:style w:type="character" w:customStyle="1" w:styleId="BodyTextIndentChar">
    <w:name w:val="Body Text Indent Char"/>
    <w:basedOn w:val="DefaultParagraphFont"/>
    <w:link w:val="BodyTextIndent"/>
    <w:uiPriority w:val="99"/>
    <w:rsid w:val="00326701"/>
    <w:rPr>
      <w:sz w:val="24"/>
    </w:rPr>
  </w:style>
  <w:style w:type="paragraph" w:styleId="Revision">
    <w:name w:val="Revision"/>
    <w:hidden/>
    <w:uiPriority w:val="99"/>
    <w:semiHidden/>
    <w:rsid w:val="00976A28"/>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519251">
      <w:bodyDiv w:val="1"/>
      <w:marLeft w:val="0"/>
      <w:marRight w:val="0"/>
      <w:marTop w:val="0"/>
      <w:marBottom w:val="0"/>
      <w:divBdr>
        <w:top w:val="none" w:sz="0" w:space="0" w:color="auto"/>
        <w:left w:val="none" w:sz="0" w:space="0" w:color="auto"/>
        <w:bottom w:val="none" w:sz="0" w:space="0" w:color="auto"/>
        <w:right w:val="none" w:sz="0" w:space="0" w:color="auto"/>
      </w:divBdr>
    </w:div>
    <w:div w:id="87578774">
      <w:bodyDiv w:val="1"/>
      <w:marLeft w:val="0"/>
      <w:marRight w:val="0"/>
      <w:marTop w:val="0"/>
      <w:marBottom w:val="0"/>
      <w:divBdr>
        <w:top w:val="none" w:sz="0" w:space="0" w:color="auto"/>
        <w:left w:val="none" w:sz="0" w:space="0" w:color="auto"/>
        <w:bottom w:val="none" w:sz="0" w:space="0" w:color="auto"/>
        <w:right w:val="none" w:sz="0" w:space="0" w:color="auto"/>
      </w:divBdr>
    </w:div>
    <w:div w:id="216821801">
      <w:bodyDiv w:val="1"/>
      <w:marLeft w:val="0"/>
      <w:marRight w:val="0"/>
      <w:marTop w:val="0"/>
      <w:marBottom w:val="0"/>
      <w:divBdr>
        <w:top w:val="none" w:sz="0" w:space="0" w:color="auto"/>
        <w:left w:val="none" w:sz="0" w:space="0" w:color="auto"/>
        <w:bottom w:val="none" w:sz="0" w:space="0" w:color="auto"/>
        <w:right w:val="none" w:sz="0" w:space="0" w:color="auto"/>
      </w:divBdr>
    </w:div>
    <w:div w:id="230309108">
      <w:bodyDiv w:val="1"/>
      <w:marLeft w:val="0"/>
      <w:marRight w:val="0"/>
      <w:marTop w:val="0"/>
      <w:marBottom w:val="0"/>
      <w:divBdr>
        <w:top w:val="none" w:sz="0" w:space="0" w:color="auto"/>
        <w:left w:val="none" w:sz="0" w:space="0" w:color="auto"/>
        <w:bottom w:val="none" w:sz="0" w:space="0" w:color="auto"/>
        <w:right w:val="none" w:sz="0" w:space="0" w:color="auto"/>
      </w:divBdr>
    </w:div>
    <w:div w:id="281618437">
      <w:bodyDiv w:val="1"/>
      <w:marLeft w:val="0"/>
      <w:marRight w:val="0"/>
      <w:marTop w:val="0"/>
      <w:marBottom w:val="0"/>
      <w:divBdr>
        <w:top w:val="none" w:sz="0" w:space="0" w:color="auto"/>
        <w:left w:val="none" w:sz="0" w:space="0" w:color="auto"/>
        <w:bottom w:val="none" w:sz="0" w:space="0" w:color="auto"/>
        <w:right w:val="none" w:sz="0" w:space="0" w:color="auto"/>
      </w:divBdr>
    </w:div>
    <w:div w:id="588542890">
      <w:bodyDiv w:val="1"/>
      <w:marLeft w:val="0"/>
      <w:marRight w:val="0"/>
      <w:marTop w:val="0"/>
      <w:marBottom w:val="0"/>
      <w:divBdr>
        <w:top w:val="none" w:sz="0" w:space="0" w:color="auto"/>
        <w:left w:val="none" w:sz="0" w:space="0" w:color="auto"/>
        <w:bottom w:val="none" w:sz="0" w:space="0" w:color="auto"/>
        <w:right w:val="none" w:sz="0" w:space="0" w:color="auto"/>
      </w:divBdr>
    </w:div>
    <w:div w:id="625547123">
      <w:bodyDiv w:val="1"/>
      <w:marLeft w:val="0"/>
      <w:marRight w:val="0"/>
      <w:marTop w:val="0"/>
      <w:marBottom w:val="0"/>
      <w:divBdr>
        <w:top w:val="none" w:sz="0" w:space="0" w:color="auto"/>
        <w:left w:val="none" w:sz="0" w:space="0" w:color="auto"/>
        <w:bottom w:val="none" w:sz="0" w:space="0" w:color="auto"/>
        <w:right w:val="none" w:sz="0" w:space="0" w:color="auto"/>
      </w:divBdr>
    </w:div>
    <w:div w:id="631834069">
      <w:bodyDiv w:val="1"/>
      <w:marLeft w:val="0"/>
      <w:marRight w:val="0"/>
      <w:marTop w:val="0"/>
      <w:marBottom w:val="0"/>
      <w:divBdr>
        <w:top w:val="none" w:sz="0" w:space="0" w:color="auto"/>
        <w:left w:val="none" w:sz="0" w:space="0" w:color="auto"/>
        <w:bottom w:val="none" w:sz="0" w:space="0" w:color="auto"/>
        <w:right w:val="none" w:sz="0" w:space="0" w:color="auto"/>
      </w:divBdr>
    </w:div>
    <w:div w:id="674573665">
      <w:bodyDiv w:val="1"/>
      <w:marLeft w:val="0"/>
      <w:marRight w:val="0"/>
      <w:marTop w:val="0"/>
      <w:marBottom w:val="0"/>
      <w:divBdr>
        <w:top w:val="none" w:sz="0" w:space="0" w:color="auto"/>
        <w:left w:val="none" w:sz="0" w:space="0" w:color="auto"/>
        <w:bottom w:val="none" w:sz="0" w:space="0" w:color="auto"/>
        <w:right w:val="none" w:sz="0" w:space="0" w:color="auto"/>
      </w:divBdr>
    </w:div>
    <w:div w:id="683047720">
      <w:bodyDiv w:val="1"/>
      <w:marLeft w:val="0"/>
      <w:marRight w:val="0"/>
      <w:marTop w:val="0"/>
      <w:marBottom w:val="0"/>
      <w:divBdr>
        <w:top w:val="none" w:sz="0" w:space="0" w:color="auto"/>
        <w:left w:val="none" w:sz="0" w:space="0" w:color="auto"/>
        <w:bottom w:val="none" w:sz="0" w:space="0" w:color="auto"/>
        <w:right w:val="none" w:sz="0" w:space="0" w:color="auto"/>
      </w:divBdr>
    </w:div>
    <w:div w:id="718170906">
      <w:bodyDiv w:val="1"/>
      <w:marLeft w:val="0"/>
      <w:marRight w:val="0"/>
      <w:marTop w:val="0"/>
      <w:marBottom w:val="0"/>
      <w:divBdr>
        <w:top w:val="none" w:sz="0" w:space="0" w:color="auto"/>
        <w:left w:val="none" w:sz="0" w:space="0" w:color="auto"/>
        <w:bottom w:val="none" w:sz="0" w:space="0" w:color="auto"/>
        <w:right w:val="none" w:sz="0" w:space="0" w:color="auto"/>
      </w:divBdr>
    </w:div>
    <w:div w:id="755590934">
      <w:bodyDiv w:val="1"/>
      <w:marLeft w:val="0"/>
      <w:marRight w:val="0"/>
      <w:marTop w:val="0"/>
      <w:marBottom w:val="0"/>
      <w:divBdr>
        <w:top w:val="none" w:sz="0" w:space="0" w:color="auto"/>
        <w:left w:val="none" w:sz="0" w:space="0" w:color="auto"/>
        <w:bottom w:val="none" w:sz="0" w:space="0" w:color="auto"/>
        <w:right w:val="none" w:sz="0" w:space="0" w:color="auto"/>
      </w:divBdr>
    </w:div>
    <w:div w:id="859465591">
      <w:bodyDiv w:val="1"/>
      <w:marLeft w:val="0"/>
      <w:marRight w:val="0"/>
      <w:marTop w:val="0"/>
      <w:marBottom w:val="0"/>
      <w:divBdr>
        <w:top w:val="none" w:sz="0" w:space="0" w:color="auto"/>
        <w:left w:val="none" w:sz="0" w:space="0" w:color="auto"/>
        <w:bottom w:val="none" w:sz="0" w:space="0" w:color="auto"/>
        <w:right w:val="none" w:sz="0" w:space="0" w:color="auto"/>
      </w:divBdr>
    </w:div>
    <w:div w:id="971322970">
      <w:bodyDiv w:val="1"/>
      <w:marLeft w:val="0"/>
      <w:marRight w:val="0"/>
      <w:marTop w:val="0"/>
      <w:marBottom w:val="0"/>
      <w:divBdr>
        <w:top w:val="none" w:sz="0" w:space="0" w:color="auto"/>
        <w:left w:val="none" w:sz="0" w:space="0" w:color="auto"/>
        <w:bottom w:val="none" w:sz="0" w:space="0" w:color="auto"/>
        <w:right w:val="none" w:sz="0" w:space="0" w:color="auto"/>
      </w:divBdr>
    </w:div>
    <w:div w:id="1217358966">
      <w:bodyDiv w:val="1"/>
      <w:marLeft w:val="0"/>
      <w:marRight w:val="0"/>
      <w:marTop w:val="0"/>
      <w:marBottom w:val="0"/>
      <w:divBdr>
        <w:top w:val="none" w:sz="0" w:space="0" w:color="auto"/>
        <w:left w:val="none" w:sz="0" w:space="0" w:color="auto"/>
        <w:bottom w:val="none" w:sz="0" w:space="0" w:color="auto"/>
        <w:right w:val="none" w:sz="0" w:space="0" w:color="auto"/>
      </w:divBdr>
    </w:div>
    <w:div w:id="1349522717">
      <w:bodyDiv w:val="1"/>
      <w:marLeft w:val="0"/>
      <w:marRight w:val="0"/>
      <w:marTop w:val="0"/>
      <w:marBottom w:val="0"/>
      <w:divBdr>
        <w:top w:val="none" w:sz="0" w:space="0" w:color="auto"/>
        <w:left w:val="none" w:sz="0" w:space="0" w:color="auto"/>
        <w:bottom w:val="none" w:sz="0" w:space="0" w:color="auto"/>
        <w:right w:val="none" w:sz="0" w:space="0" w:color="auto"/>
      </w:divBdr>
    </w:div>
    <w:div w:id="1445423407">
      <w:bodyDiv w:val="1"/>
      <w:marLeft w:val="0"/>
      <w:marRight w:val="0"/>
      <w:marTop w:val="0"/>
      <w:marBottom w:val="0"/>
      <w:divBdr>
        <w:top w:val="none" w:sz="0" w:space="0" w:color="auto"/>
        <w:left w:val="none" w:sz="0" w:space="0" w:color="auto"/>
        <w:bottom w:val="none" w:sz="0" w:space="0" w:color="auto"/>
        <w:right w:val="none" w:sz="0" w:space="0" w:color="auto"/>
      </w:divBdr>
    </w:div>
    <w:div w:id="1485123509">
      <w:bodyDiv w:val="1"/>
      <w:marLeft w:val="0"/>
      <w:marRight w:val="0"/>
      <w:marTop w:val="0"/>
      <w:marBottom w:val="0"/>
      <w:divBdr>
        <w:top w:val="none" w:sz="0" w:space="0" w:color="auto"/>
        <w:left w:val="none" w:sz="0" w:space="0" w:color="auto"/>
        <w:bottom w:val="none" w:sz="0" w:space="0" w:color="auto"/>
        <w:right w:val="none" w:sz="0" w:space="0" w:color="auto"/>
      </w:divBdr>
    </w:div>
    <w:div w:id="1560507619">
      <w:bodyDiv w:val="1"/>
      <w:marLeft w:val="0"/>
      <w:marRight w:val="0"/>
      <w:marTop w:val="0"/>
      <w:marBottom w:val="0"/>
      <w:divBdr>
        <w:top w:val="none" w:sz="0" w:space="0" w:color="auto"/>
        <w:left w:val="none" w:sz="0" w:space="0" w:color="auto"/>
        <w:bottom w:val="none" w:sz="0" w:space="0" w:color="auto"/>
        <w:right w:val="none" w:sz="0" w:space="0" w:color="auto"/>
      </w:divBdr>
    </w:div>
    <w:div w:id="1582450582">
      <w:bodyDiv w:val="1"/>
      <w:marLeft w:val="0"/>
      <w:marRight w:val="0"/>
      <w:marTop w:val="0"/>
      <w:marBottom w:val="0"/>
      <w:divBdr>
        <w:top w:val="none" w:sz="0" w:space="0" w:color="auto"/>
        <w:left w:val="none" w:sz="0" w:space="0" w:color="auto"/>
        <w:bottom w:val="none" w:sz="0" w:space="0" w:color="auto"/>
        <w:right w:val="none" w:sz="0" w:space="0" w:color="auto"/>
      </w:divBdr>
    </w:div>
    <w:div w:id="1600140364">
      <w:bodyDiv w:val="1"/>
      <w:marLeft w:val="0"/>
      <w:marRight w:val="0"/>
      <w:marTop w:val="0"/>
      <w:marBottom w:val="0"/>
      <w:divBdr>
        <w:top w:val="none" w:sz="0" w:space="0" w:color="auto"/>
        <w:left w:val="none" w:sz="0" w:space="0" w:color="auto"/>
        <w:bottom w:val="none" w:sz="0" w:space="0" w:color="auto"/>
        <w:right w:val="none" w:sz="0" w:space="0" w:color="auto"/>
      </w:divBdr>
    </w:div>
    <w:div w:id="1654601934">
      <w:bodyDiv w:val="1"/>
      <w:marLeft w:val="0"/>
      <w:marRight w:val="0"/>
      <w:marTop w:val="0"/>
      <w:marBottom w:val="0"/>
      <w:divBdr>
        <w:top w:val="none" w:sz="0" w:space="0" w:color="auto"/>
        <w:left w:val="none" w:sz="0" w:space="0" w:color="auto"/>
        <w:bottom w:val="none" w:sz="0" w:space="0" w:color="auto"/>
        <w:right w:val="none" w:sz="0" w:space="0" w:color="auto"/>
      </w:divBdr>
    </w:div>
    <w:div w:id="1673097705">
      <w:bodyDiv w:val="1"/>
      <w:marLeft w:val="0"/>
      <w:marRight w:val="0"/>
      <w:marTop w:val="0"/>
      <w:marBottom w:val="0"/>
      <w:divBdr>
        <w:top w:val="none" w:sz="0" w:space="0" w:color="auto"/>
        <w:left w:val="none" w:sz="0" w:space="0" w:color="auto"/>
        <w:bottom w:val="none" w:sz="0" w:space="0" w:color="auto"/>
        <w:right w:val="none" w:sz="0" w:space="0" w:color="auto"/>
      </w:divBdr>
    </w:div>
    <w:div w:id="1744640431">
      <w:bodyDiv w:val="1"/>
      <w:marLeft w:val="0"/>
      <w:marRight w:val="0"/>
      <w:marTop w:val="0"/>
      <w:marBottom w:val="0"/>
      <w:divBdr>
        <w:top w:val="none" w:sz="0" w:space="0" w:color="auto"/>
        <w:left w:val="none" w:sz="0" w:space="0" w:color="auto"/>
        <w:bottom w:val="none" w:sz="0" w:space="0" w:color="auto"/>
        <w:right w:val="none" w:sz="0" w:space="0" w:color="auto"/>
      </w:divBdr>
    </w:div>
    <w:div w:id="1908492594">
      <w:bodyDiv w:val="1"/>
      <w:marLeft w:val="0"/>
      <w:marRight w:val="0"/>
      <w:marTop w:val="0"/>
      <w:marBottom w:val="0"/>
      <w:divBdr>
        <w:top w:val="none" w:sz="0" w:space="0" w:color="auto"/>
        <w:left w:val="none" w:sz="0" w:space="0" w:color="auto"/>
        <w:bottom w:val="none" w:sz="0" w:space="0" w:color="auto"/>
        <w:right w:val="none" w:sz="0" w:space="0" w:color="auto"/>
      </w:divBdr>
    </w:div>
    <w:div w:id="1941453985">
      <w:bodyDiv w:val="1"/>
      <w:marLeft w:val="0"/>
      <w:marRight w:val="0"/>
      <w:marTop w:val="0"/>
      <w:marBottom w:val="0"/>
      <w:divBdr>
        <w:top w:val="none" w:sz="0" w:space="0" w:color="auto"/>
        <w:left w:val="none" w:sz="0" w:space="0" w:color="auto"/>
        <w:bottom w:val="none" w:sz="0" w:space="0" w:color="auto"/>
        <w:right w:val="none" w:sz="0" w:space="0" w:color="auto"/>
      </w:divBdr>
    </w:div>
    <w:div w:id="1942948492">
      <w:bodyDiv w:val="1"/>
      <w:marLeft w:val="0"/>
      <w:marRight w:val="0"/>
      <w:marTop w:val="0"/>
      <w:marBottom w:val="0"/>
      <w:divBdr>
        <w:top w:val="none" w:sz="0" w:space="0" w:color="auto"/>
        <w:left w:val="none" w:sz="0" w:space="0" w:color="auto"/>
        <w:bottom w:val="none" w:sz="0" w:space="0" w:color="auto"/>
        <w:right w:val="none" w:sz="0" w:space="0" w:color="auto"/>
      </w:divBdr>
    </w:div>
    <w:div w:id="1944536835">
      <w:bodyDiv w:val="1"/>
      <w:marLeft w:val="0"/>
      <w:marRight w:val="0"/>
      <w:marTop w:val="0"/>
      <w:marBottom w:val="0"/>
      <w:divBdr>
        <w:top w:val="none" w:sz="0" w:space="0" w:color="auto"/>
        <w:left w:val="none" w:sz="0" w:space="0" w:color="auto"/>
        <w:bottom w:val="none" w:sz="0" w:space="0" w:color="auto"/>
        <w:right w:val="none" w:sz="0" w:space="0" w:color="auto"/>
      </w:divBdr>
    </w:div>
    <w:div w:id="2025740768">
      <w:bodyDiv w:val="1"/>
      <w:marLeft w:val="0"/>
      <w:marRight w:val="0"/>
      <w:marTop w:val="0"/>
      <w:marBottom w:val="0"/>
      <w:divBdr>
        <w:top w:val="none" w:sz="0" w:space="0" w:color="auto"/>
        <w:left w:val="none" w:sz="0" w:space="0" w:color="auto"/>
        <w:bottom w:val="none" w:sz="0" w:space="0" w:color="auto"/>
        <w:right w:val="none" w:sz="0" w:space="0" w:color="auto"/>
      </w:divBdr>
    </w:div>
    <w:div w:id="20659804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microsoft.com/office/2011/relationships/people" Target="peop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253FA5-6E81-FA46-A0D3-E54706715A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2474</TotalTime>
  <Pages>20</Pages>
  <Words>4006</Words>
  <Characters>22838</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IV Swinger: Design, Construction and Operation</vt:lpstr>
    </vt:vector>
  </TitlesOfParts>
  <Manager/>
  <Company/>
  <LinksUpToDate>false</LinksUpToDate>
  <CharactersWithSpaces>26791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IV Swinger: Design, Construction and Operation</dc:title>
  <dc:subject/>
  <dc:creator>Chris Satterlee</dc:creator>
  <cp:keywords/>
  <dc:description>Copyright (C) 2015  Chris Satterlee
IV Swinger is an open source hardware and software project.
Permission to use the hardware design is granted under the terms of the TAPR Open Hardware License Version 1.0 (May 25, 2007) - http://www.tapr.org/OHL
Perm</dc:description>
  <cp:lastModifiedBy>Chris Satterlee</cp:lastModifiedBy>
  <cp:revision>57</cp:revision>
  <cp:lastPrinted>2019-03-26T22:58:00Z</cp:lastPrinted>
  <dcterms:created xsi:type="dcterms:W3CDTF">2017-04-20T19:52:00Z</dcterms:created>
  <dcterms:modified xsi:type="dcterms:W3CDTF">2019-05-19T00:29:00Z</dcterms:modified>
  <cp:category/>
</cp:coreProperties>
</file>