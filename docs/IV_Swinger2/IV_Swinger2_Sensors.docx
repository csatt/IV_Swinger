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1844785B" w:rsidR="00AE2C92" w:rsidRDefault="00767F9C" w:rsidP="00651BE1">
      <w:pPr>
        <w:pStyle w:val="Subtitle"/>
        <w:rPr>
          <w:sz w:val="52"/>
          <w:szCs w:val="52"/>
        </w:rPr>
      </w:pPr>
      <w:r>
        <w:t xml:space="preserve">   </w:t>
      </w:r>
      <w:r w:rsidR="00404331">
        <w:rPr>
          <w:sz w:val="52"/>
          <w:szCs w:val="52"/>
        </w:rPr>
        <w:t>Optional Environmental Sensors</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1095D96C" w:rsidR="00AE2C92" w:rsidRDefault="00D503FB" w:rsidP="004A09F8">
      <w:r>
        <w:t xml:space="preserve">Document </w:t>
      </w:r>
      <w:r w:rsidR="004A09F8">
        <w:t>Revision</w:t>
      </w:r>
      <w:r>
        <w:t>:</w:t>
      </w:r>
      <w:r w:rsidR="004A09F8">
        <w:t xml:space="preserve"> </w:t>
      </w:r>
      <w:ins w:id="1" w:author="Chris Satterlee" w:date="2019-03-26T15:59:00Z">
        <w:r w:rsidR="0047004F">
          <w:t>2</w:t>
        </w:r>
      </w:ins>
      <w:del w:id="2" w:author="Chris Satterlee" w:date="2019-03-26T15:59:00Z">
        <w:r w:rsidR="004A09F8" w:rsidDel="0047004F">
          <w:delText>1</w:delText>
        </w:r>
      </w:del>
      <w:r w:rsidR="004A09F8">
        <w:t>.</w:t>
      </w:r>
      <w:r w:rsidR="00CC10DF">
        <w:t>0</w:t>
      </w:r>
      <w:ins w:id="3" w:author="Chris Satterlee" w:date="2019-03-26T15:59:00Z">
        <w:r w:rsidR="0047004F">
          <w:t>0</w:t>
        </w:r>
      </w:ins>
      <w:ins w:id="4" w:author="Cindy W" w:date="2019-02-19T14:02:00Z">
        <w:del w:id="5" w:author="Chris Satterlee" w:date="2019-03-26T15:59:00Z">
          <w:r w:rsidR="00333D70" w:rsidDel="0047004F">
            <w:delText>1</w:delText>
          </w:r>
        </w:del>
      </w:ins>
      <w:del w:id="6" w:author="Cindy W" w:date="2019-02-19T14:02:00Z">
        <w:r w:rsidR="00404331" w:rsidDel="00333D70">
          <w:delText>0</w:delText>
        </w:r>
      </w:del>
      <w:r w:rsidR="001C7229">
        <w:t xml:space="preserve">  (</w:t>
      </w:r>
      <w:r w:rsidR="00404331">
        <w:t>2</w:t>
      </w:r>
      <w:ins w:id="7" w:author="Chris Satterlee" w:date="2019-03-26T15:39:00Z">
        <w:r w:rsidR="003D0474">
          <w:t>6</w:t>
        </w:r>
      </w:ins>
      <w:del w:id="8" w:author="Chris Satterlee" w:date="2019-03-25T16:44:00Z">
        <w:r w:rsidR="00404331" w:rsidDel="00602BD7">
          <w:delText>0</w:delText>
        </w:r>
      </w:del>
      <w:r w:rsidR="00326701">
        <w:t>-</w:t>
      </w:r>
      <w:ins w:id="9" w:author="Chris Satterlee" w:date="2019-03-25T16:44:00Z">
        <w:r w:rsidR="00602BD7">
          <w:t>Mar</w:t>
        </w:r>
      </w:ins>
      <w:ins w:id="10" w:author="Cindy W" w:date="2019-02-19T14:02:00Z">
        <w:del w:id="11" w:author="Chris Satterlee" w:date="2019-03-25T16:44:00Z">
          <w:r w:rsidR="00333D70" w:rsidDel="00602BD7">
            <w:delText>Feb</w:delText>
          </w:r>
        </w:del>
      </w:ins>
      <w:del w:id="12" w:author="Cindy W" w:date="2019-02-19T14:02:00Z">
        <w:r w:rsidR="00E26678" w:rsidDel="00333D70">
          <w:delText>Jul</w:delText>
        </w:r>
      </w:del>
      <w:r w:rsidR="00326701">
        <w:t>, 201</w:t>
      </w:r>
      <w:ins w:id="13" w:author="Cindy W" w:date="2019-02-19T14:02:00Z">
        <w:r w:rsidR="00333D70">
          <w:t>9</w:t>
        </w:r>
      </w:ins>
      <w:del w:id="14" w:author="Cindy W" w:date="2019-02-19T14:02:00Z">
        <w:r w:rsidR="005E1F65" w:rsidDel="00333D70">
          <w:delText>8</w:delText>
        </w:r>
      </w:del>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bookmarkStart w:id="15" w:name="_GoBack"/>
      <w:bookmarkEnd w:id="15"/>
    </w:p>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1A22CAAC" w:rsidR="0006141E" w:rsidRDefault="00843158" w:rsidP="0006141E">
            <w:r>
              <w:rPr>
                <w:noProof/>
              </w:rPr>
              <w:drawing>
                <wp:inline distT="0" distB="0" distL="0" distR="0" wp14:anchorId="43C5F07E" wp14:editId="55059EBD">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2C87196D" w:rsidR="00417675" w:rsidRPr="00274C7A" w:rsidRDefault="00417675" w:rsidP="00417675">
      <w:pPr>
        <w:ind w:left="2894"/>
        <w:rPr>
          <w:szCs w:val="24"/>
        </w:rPr>
      </w:pPr>
      <w:r>
        <w:br w:type="page"/>
      </w:r>
      <w:r w:rsidR="00404331">
        <w:rPr>
          <w:szCs w:val="24"/>
        </w:rPr>
        <w:lastRenderedPageBreak/>
        <w:t xml:space="preserve">Copyright (C) </w:t>
      </w:r>
      <w:r w:rsidR="005E1F65">
        <w:rPr>
          <w:szCs w:val="24"/>
        </w:rPr>
        <w:t>2018</w:t>
      </w:r>
      <w:ins w:id="16" w:author="Cindy W" w:date="2019-02-19T14:03:00Z">
        <w:r w:rsidR="00333D70">
          <w:rPr>
            <w:szCs w:val="24"/>
          </w:rPr>
          <w:t xml:space="preserve">, </w:t>
        </w:r>
        <w:proofErr w:type="gramStart"/>
        <w:r w:rsidR="00333D70">
          <w:rPr>
            <w:szCs w:val="24"/>
          </w:rPr>
          <w:t>2019</w:t>
        </w:r>
      </w:ins>
      <w:r w:rsidRPr="00274C7A">
        <w:rPr>
          <w:szCs w:val="24"/>
        </w:rPr>
        <w:t xml:space="preserve">  Chris</w:t>
      </w:r>
      <w:proofErr w:type="gramEnd"/>
      <w:r w:rsidRPr="00274C7A">
        <w:rPr>
          <w:szCs w:val="24"/>
        </w:rPr>
        <w:t xml:space="preserve">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58C69AE1"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r w:rsidR="00602BD7">
        <w:fldChar w:fldCharType="begin"/>
      </w:r>
      <w:r w:rsidR="00602BD7">
        <w:instrText xml:space="preserve"> HYPERLINK "http://www.tapr.org/OHL" </w:instrText>
      </w:r>
      <w:ins w:id="17" w:author="Chris Satterlee" w:date="2019-03-26T15:52:00Z"/>
      <w:r w:rsidR="00602BD7">
        <w:fldChar w:fldCharType="separate"/>
      </w:r>
      <w:r w:rsidRPr="00274C7A">
        <w:rPr>
          <w:rStyle w:val="Hyperlink"/>
          <w:szCs w:val="24"/>
        </w:rPr>
        <w:t>http://www.tapr.org/OHL</w:t>
      </w:r>
      <w:r w:rsidR="00602BD7">
        <w:rPr>
          <w:rStyle w:val="Hyperlink"/>
          <w:szCs w:val="24"/>
        </w:rPr>
        <w:fldChar w:fldCharType="end"/>
      </w:r>
    </w:p>
    <w:p w14:paraId="1BD917D8" w14:textId="77777777" w:rsidR="00417675" w:rsidRPr="00274C7A" w:rsidRDefault="00417675" w:rsidP="00417675">
      <w:pPr>
        <w:ind w:left="90"/>
        <w:rPr>
          <w:szCs w:val="24"/>
        </w:rPr>
      </w:pPr>
    </w:p>
    <w:p w14:paraId="72746AEB" w14:textId="56309E7A"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r w:rsidR="00602BD7">
        <w:fldChar w:fldCharType="begin"/>
      </w:r>
      <w:r w:rsidR="00602BD7">
        <w:instrText xml:space="preserve"> HYPERLINK "http://www.gnu.org/licenses" </w:instrText>
      </w:r>
      <w:ins w:id="18" w:author="Chris Satterlee" w:date="2019-03-26T15:52:00Z"/>
      <w:r w:rsidR="00602BD7">
        <w:fldChar w:fldCharType="separate"/>
      </w:r>
      <w:r w:rsidRPr="00274C7A">
        <w:rPr>
          <w:rStyle w:val="Hyperlink"/>
          <w:szCs w:val="24"/>
        </w:rPr>
        <w:t>http://www.gnu.org/licenses</w:t>
      </w:r>
      <w:r w:rsidR="00602BD7">
        <w:rPr>
          <w:rStyle w:val="Hyperlink"/>
          <w:szCs w:val="24"/>
        </w:rPr>
        <w:fldChar w:fldCharType="end"/>
      </w:r>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55E73560" w:rsidR="00417675" w:rsidRPr="00274C7A" w:rsidRDefault="00417675" w:rsidP="00417675">
      <w:pPr>
        <w:ind w:left="90"/>
        <w:rPr>
          <w:szCs w:val="24"/>
        </w:rPr>
      </w:pPr>
      <w:r w:rsidRPr="00274C7A">
        <w:rPr>
          <w:szCs w:val="24"/>
        </w:rPr>
        <w:t xml:space="preserve">Current versions of the license files, documentation, </w:t>
      </w:r>
      <w:ins w:id="19" w:author="Cindy W" w:date="2019-02-19T14:03:00Z">
        <w:r w:rsidR="00333D70">
          <w:rPr>
            <w:szCs w:val="24"/>
          </w:rPr>
          <w:t>hardware design files</w:t>
        </w:r>
      </w:ins>
      <w:del w:id="20" w:author="Cindy W" w:date="2019-02-19T14:03:00Z">
        <w:r w:rsidRPr="00274C7A" w:rsidDel="00333D70">
          <w:rPr>
            <w:szCs w:val="24"/>
          </w:rPr>
          <w:delText>Fritzing file (hardware description)</w:delText>
        </w:r>
      </w:del>
      <w:r w:rsidRPr="00274C7A">
        <w:rPr>
          <w:szCs w:val="24"/>
        </w:rPr>
        <w:t>,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223C8803" w:rsidR="00417675" w:rsidRDefault="00417675" w:rsidP="00417675">
      <w:pPr>
        <w:ind w:left="90"/>
      </w:pPr>
      <w:r w:rsidRPr="00274C7A">
        <w:rPr>
          <w:szCs w:val="24"/>
        </w:rPr>
        <w:t xml:space="preserve">    </w:t>
      </w:r>
      <w:r w:rsidR="00602BD7">
        <w:fldChar w:fldCharType="begin"/>
      </w:r>
      <w:r w:rsidR="00602BD7">
        <w:instrText xml:space="preserve"> HYPERLINK "https://github.com/csatt/IV_Swinger" </w:instrText>
      </w:r>
      <w:ins w:id="21" w:author="Chris Satterlee" w:date="2019-03-26T15:52:00Z"/>
      <w:r w:rsidR="00602BD7">
        <w:fldChar w:fldCharType="separate"/>
      </w:r>
      <w:r w:rsidRPr="00274C7A">
        <w:rPr>
          <w:rStyle w:val="Hyperlink"/>
          <w:szCs w:val="24"/>
        </w:rPr>
        <w:t>https://github.com/csatt/IV_Swinger</w:t>
      </w:r>
      <w:r w:rsidR="00602BD7">
        <w:rPr>
          <w:rStyle w:val="Hyperlink"/>
          <w:szCs w:val="24"/>
        </w:rPr>
        <w:fldChar w:fldCharType="end"/>
      </w:r>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404331">
          <w:pPr>
            <w:pStyle w:val="TOCHeading"/>
          </w:pPr>
          <w:r w:rsidRPr="001440CE">
            <w:t>Table of Contents</w:t>
          </w:r>
        </w:p>
        <w:p w14:paraId="5A1A12F8" w14:textId="13F2E4A7" w:rsidR="00743AFC" w:rsidRDefault="003471A4">
          <w:pPr>
            <w:pStyle w:val="TOC1"/>
            <w:rPr>
              <w:ins w:id="22" w:author="Chris Satterlee" w:date="2019-03-26T15:52:00Z"/>
              <w:rFonts w:eastAsiaTheme="minorEastAsia" w:cstheme="minorBidi"/>
              <w:b w:val="0"/>
              <w:noProof/>
              <w:lang w:eastAsia="ja-JP"/>
            </w:rPr>
          </w:pPr>
          <w:r>
            <w:fldChar w:fldCharType="begin"/>
          </w:r>
          <w:r>
            <w:instrText xml:space="preserve"> TOC \o "1-5" </w:instrText>
          </w:r>
          <w:r>
            <w:fldChar w:fldCharType="separate"/>
          </w:r>
          <w:ins w:id="23" w:author="Chris Satterlee" w:date="2019-03-26T15:52:00Z">
            <w:r w:rsidR="00743AFC">
              <w:rPr>
                <w:noProof/>
              </w:rPr>
              <w:t>1</w:t>
            </w:r>
            <w:r w:rsidR="00743AFC">
              <w:rPr>
                <w:rFonts w:eastAsiaTheme="minorEastAsia" w:cstheme="minorBidi"/>
                <w:b w:val="0"/>
                <w:noProof/>
                <w:lang w:eastAsia="ja-JP"/>
              </w:rPr>
              <w:tab/>
            </w:r>
            <w:r w:rsidR="00743AFC">
              <w:rPr>
                <w:noProof/>
              </w:rPr>
              <w:t>Introduction</w:t>
            </w:r>
            <w:r w:rsidR="00743AFC">
              <w:rPr>
                <w:noProof/>
              </w:rPr>
              <w:tab/>
            </w:r>
            <w:r w:rsidR="00743AFC">
              <w:rPr>
                <w:noProof/>
              </w:rPr>
              <w:fldChar w:fldCharType="begin"/>
            </w:r>
            <w:r w:rsidR="00743AFC">
              <w:rPr>
                <w:noProof/>
              </w:rPr>
              <w:instrText xml:space="preserve"> PAGEREF _Toc4507988 \h </w:instrText>
            </w:r>
            <w:r w:rsidR="00743AFC">
              <w:rPr>
                <w:noProof/>
              </w:rPr>
            </w:r>
          </w:ins>
          <w:r w:rsidR="00743AFC">
            <w:rPr>
              <w:noProof/>
            </w:rPr>
            <w:fldChar w:fldCharType="separate"/>
          </w:r>
          <w:ins w:id="24" w:author="Chris Satterlee" w:date="2019-03-26T15:58:00Z">
            <w:r w:rsidR="0047004F">
              <w:rPr>
                <w:noProof/>
              </w:rPr>
              <w:t>4</w:t>
            </w:r>
          </w:ins>
          <w:ins w:id="25" w:author="Chris Satterlee" w:date="2019-03-26T15:52:00Z">
            <w:r w:rsidR="00743AFC">
              <w:rPr>
                <w:noProof/>
              </w:rPr>
              <w:fldChar w:fldCharType="end"/>
            </w:r>
          </w:ins>
        </w:p>
        <w:p w14:paraId="35569D98" w14:textId="2C1DD414" w:rsidR="00743AFC" w:rsidRDefault="00743AFC">
          <w:pPr>
            <w:pStyle w:val="TOC1"/>
            <w:rPr>
              <w:ins w:id="26" w:author="Chris Satterlee" w:date="2019-03-26T15:52:00Z"/>
              <w:rFonts w:eastAsiaTheme="minorEastAsia" w:cstheme="minorBidi"/>
              <w:b w:val="0"/>
              <w:noProof/>
              <w:lang w:eastAsia="ja-JP"/>
            </w:rPr>
          </w:pPr>
          <w:ins w:id="27" w:author="Chris Satterlee" w:date="2019-03-26T15:52:00Z">
            <w:r>
              <w:rPr>
                <w:noProof/>
              </w:rPr>
              <w:t>2</w:t>
            </w:r>
            <w:r>
              <w:rPr>
                <w:rFonts w:eastAsiaTheme="minorEastAsia" w:cstheme="minorBidi"/>
                <w:b w:val="0"/>
                <w:noProof/>
                <w:lang w:eastAsia="ja-JP"/>
              </w:rPr>
              <w:tab/>
            </w:r>
            <w:r>
              <w:rPr>
                <w:noProof/>
              </w:rPr>
              <w:t>DS18B20 Temperature Sensors</w:t>
            </w:r>
            <w:r>
              <w:rPr>
                <w:noProof/>
              </w:rPr>
              <w:tab/>
            </w:r>
            <w:r>
              <w:rPr>
                <w:noProof/>
              </w:rPr>
              <w:fldChar w:fldCharType="begin"/>
            </w:r>
            <w:r>
              <w:rPr>
                <w:noProof/>
              </w:rPr>
              <w:instrText xml:space="preserve"> PAGEREF _Toc4507989 \h </w:instrText>
            </w:r>
            <w:r>
              <w:rPr>
                <w:noProof/>
              </w:rPr>
            </w:r>
          </w:ins>
          <w:r>
            <w:rPr>
              <w:noProof/>
            </w:rPr>
            <w:fldChar w:fldCharType="separate"/>
          </w:r>
          <w:ins w:id="28" w:author="Chris Satterlee" w:date="2019-03-26T15:58:00Z">
            <w:r w:rsidR="0047004F">
              <w:rPr>
                <w:noProof/>
              </w:rPr>
              <w:t>5</w:t>
            </w:r>
          </w:ins>
          <w:ins w:id="29" w:author="Chris Satterlee" w:date="2019-03-26T15:52:00Z">
            <w:r>
              <w:rPr>
                <w:noProof/>
              </w:rPr>
              <w:fldChar w:fldCharType="end"/>
            </w:r>
          </w:ins>
        </w:p>
        <w:p w14:paraId="56E8A077" w14:textId="1A691AFD" w:rsidR="00743AFC" w:rsidRDefault="00743AFC">
          <w:pPr>
            <w:pStyle w:val="TOC2"/>
            <w:tabs>
              <w:tab w:val="left" w:pos="960"/>
              <w:tab w:val="right" w:leader="dot" w:pos="10070"/>
            </w:tabs>
            <w:rPr>
              <w:ins w:id="30" w:author="Chris Satterlee" w:date="2019-03-26T15:52:00Z"/>
              <w:rFonts w:eastAsiaTheme="minorEastAsia" w:cstheme="minorBidi"/>
              <w:b w:val="0"/>
              <w:noProof/>
              <w:sz w:val="24"/>
              <w:szCs w:val="24"/>
              <w:lang w:eastAsia="ja-JP"/>
            </w:rPr>
          </w:pPr>
          <w:ins w:id="31" w:author="Chris Satterlee" w:date="2019-03-26T15:52:00Z">
            <w:r>
              <w:rPr>
                <w:noProof/>
              </w:rPr>
              <w:t>2.1</w:t>
            </w:r>
            <w:r>
              <w:rPr>
                <w:rFonts w:eastAsiaTheme="minorEastAsia" w:cstheme="minorBidi"/>
                <w:b w:val="0"/>
                <w:noProof/>
                <w:sz w:val="24"/>
                <w:szCs w:val="24"/>
                <w:lang w:eastAsia="ja-JP"/>
              </w:rPr>
              <w:tab/>
            </w:r>
            <w:r>
              <w:rPr>
                <w:noProof/>
              </w:rPr>
              <w:t>Connections</w:t>
            </w:r>
            <w:r>
              <w:rPr>
                <w:noProof/>
              </w:rPr>
              <w:tab/>
            </w:r>
            <w:r>
              <w:rPr>
                <w:noProof/>
              </w:rPr>
              <w:fldChar w:fldCharType="begin"/>
            </w:r>
            <w:r>
              <w:rPr>
                <w:noProof/>
              </w:rPr>
              <w:instrText xml:space="preserve"> PAGEREF _Toc4507990 \h </w:instrText>
            </w:r>
            <w:r>
              <w:rPr>
                <w:noProof/>
              </w:rPr>
            </w:r>
          </w:ins>
          <w:r>
            <w:rPr>
              <w:noProof/>
            </w:rPr>
            <w:fldChar w:fldCharType="separate"/>
          </w:r>
          <w:ins w:id="32" w:author="Chris Satterlee" w:date="2019-03-26T15:58:00Z">
            <w:r w:rsidR="0047004F">
              <w:rPr>
                <w:noProof/>
              </w:rPr>
              <w:t>6</w:t>
            </w:r>
          </w:ins>
          <w:ins w:id="33" w:author="Chris Satterlee" w:date="2019-03-26T15:52:00Z">
            <w:r>
              <w:rPr>
                <w:noProof/>
              </w:rPr>
              <w:fldChar w:fldCharType="end"/>
            </w:r>
          </w:ins>
        </w:p>
        <w:p w14:paraId="3560E3AD" w14:textId="3DF972CE" w:rsidR="00743AFC" w:rsidRDefault="00743AFC">
          <w:pPr>
            <w:pStyle w:val="TOC3"/>
            <w:tabs>
              <w:tab w:val="left" w:pos="1200"/>
              <w:tab w:val="right" w:leader="dot" w:pos="10070"/>
            </w:tabs>
            <w:rPr>
              <w:ins w:id="34" w:author="Chris Satterlee" w:date="2019-03-26T15:52:00Z"/>
              <w:rFonts w:eastAsiaTheme="minorEastAsia" w:cstheme="minorBidi"/>
              <w:noProof/>
              <w:sz w:val="24"/>
              <w:szCs w:val="24"/>
              <w:lang w:eastAsia="ja-JP"/>
            </w:rPr>
          </w:pPr>
          <w:ins w:id="35" w:author="Chris Satterlee" w:date="2019-03-26T15:52:00Z">
            <w:r>
              <w:rPr>
                <w:noProof/>
              </w:rPr>
              <w:t>2.1.1</w:t>
            </w:r>
            <w:r>
              <w:rPr>
                <w:rFonts w:eastAsiaTheme="minorEastAsia" w:cstheme="minorBidi"/>
                <w:noProof/>
                <w:sz w:val="24"/>
                <w:szCs w:val="24"/>
                <w:lang w:eastAsia="ja-JP"/>
              </w:rPr>
              <w:tab/>
            </w:r>
            <w:r>
              <w:rPr>
                <w:noProof/>
              </w:rPr>
              <w:t>Connecting One DS18B20 to IV Swinger 2 (PermaProto-based)</w:t>
            </w:r>
            <w:r>
              <w:rPr>
                <w:noProof/>
              </w:rPr>
              <w:tab/>
            </w:r>
            <w:r>
              <w:rPr>
                <w:noProof/>
              </w:rPr>
              <w:fldChar w:fldCharType="begin"/>
            </w:r>
            <w:r>
              <w:rPr>
                <w:noProof/>
              </w:rPr>
              <w:instrText xml:space="preserve"> PAGEREF _Toc4507991 \h </w:instrText>
            </w:r>
            <w:r>
              <w:rPr>
                <w:noProof/>
              </w:rPr>
            </w:r>
          </w:ins>
          <w:r>
            <w:rPr>
              <w:noProof/>
            </w:rPr>
            <w:fldChar w:fldCharType="separate"/>
          </w:r>
          <w:ins w:id="36" w:author="Chris Satterlee" w:date="2019-03-26T15:58:00Z">
            <w:r w:rsidR="0047004F">
              <w:rPr>
                <w:noProof/>
              </w:rPr>
              <w:t>6</w:t>
            </w:r>
          </w:ins>
          <w:ins w:id="37" w:author="Chris Satterlee" w:date="2019-03-26T15:52:00Z">
            <w:r>
              <w:rPr>
                <w:noProof/>
              </w:rPr>
              <w:fldChar w:fldCharType="end"/>
            </w:r>
          </w:ins>
        </w:p>
        <w:p w14:paraId="610B33A5" w14:textId="56CD5EFC" w:rsidR="00743AFC" w:rsidRDefault="00743AFC">
          <w:pPr>
            <w:pStyle w:val="TOC3"/>
            <w:tabs>
              <w:tab w:val="left" w:pos="1200"/>
              <w:tab w:val="right" w:leader="dot" w:pos="10070"/>
            </w:tabs>
            <w:rPr>
              <w:ins w:id="38" w:author="Chris Satterlee" w:date="2019-03-26T15:52:00Z"/>
              <w:rFonts w:eastAsiaTheme="minorEastAsia" w:cstheme="minorBidi"/>
              <w:noProof/>
              <w:sz w:val="24"/>
              <w:szCs w:val="24"/>
              <w:lang w:eastAsia="ja-JP"/>
            </w:rPr>
          </w:pPr>
          <w:ins w:id="39" w:author="Chris Satterlee" w:date="2019-03-26T15:52:00Z">
            <w:r>
              <w:rPr>
                <w:noProof/>
              </w:rPr>
              <w:t>2.1.2</w:t>
            </w:r>
            <w:r>
              <w:rPr>
                <w:rFonts w:eastAsiaTheme="minorEastAsia" w:cstheme="minorBidi"/>
                <w:noProof/>
                <w:sz w:val="24"/>
                <w:szCs w:val="24"/>
                <w:lang w:eastAsia="ja-JP"/>
              </w:rPr>
              <w:tab/>
            </w:r>
            <w:r>
              <w:rPr>
                <w:noProof/>
              </w:rPr>
              <w:t>Connecting One DS18B20 to IV Swinger 2 (PCB-based)</w:t>
            </w:r>
            <w:r>
              <w:rPr>
                <w:noProof/>
              </w:rPr>
              <w:tab/>
            </w:r>
            <w:r>
              <w:rPr>
                <w:noProof/>
              </w:rPr>
              <w:fldChar w:fldCharType="begin"/>
            </w:r>
            <w:r>
              <w:rPr>
                <w:noProof/>
              </w:rPr>
              <w:instrText xml:space="preserve"> PAGEREF _Toc4507992 \h </w:instrText>
            </w:r>
            <w:r>
              <w:rPr>
                <w:noProof/>
              </w:rPr>
            </w:r>
          </w:ins>
          <w:r>
            <w:rPr>
              <w:noProof/>
            </w:rPr>
            <w:fldChar w:fldCharType="separate"/>
          </w:r>
          <w:ins w:id="40" w:author="Chris Satterlee" w:date="2019-03-26T15:58:00Z">
            <w:r w:rsidR="0047004F">
              <w:rPr>
                <w:noProof/>
              </w:rPr>
              <w:t>6</w:t>
            </w:r>
          </w:ins>
          <w:ins w:id="41" w:author="Chris Satterlee" w:date="2019-03-26T15:52:00Z">
            <w:r>
              <w:rPr>
                <w:noProof/>
              </w:rPr>
              <w:fldChar w:fldCharType="end"/>
            </w:r>
          </w:ins>
        </w:p>
        <w:p w14:paraId="05C92BF1" w14:textId="698266D7" w:rsidR="00743AFC" w:rsidRDefault="00743AFC">
          <w:pPr>
            <w:pStyle w:val="TOC3"/>
            <w:tabs>
              <w:tab w:val="left" w:pos="1200"/>
              <w:tab w:val="right" w:leader="dot" w:pos="10070"/>
            </w:tabs>
            <w:rPr>
              <w:ins w:id="42" w:author="Chris Satterlee" w:date="2019-03-26T15:52:00Z"/>
              <w:rFonts w:eastAsiaTheme="minorEastAsia" w:cstheme="minorBidi"/>
              <w:noProof/>
              <w:sz w:val="24"/>
              <w:szCs w:val="24"/>
              <w:lang w:eastAsia="ja-JP"/>
            </w:rPr>
          </w:pPr>
          <w:ins w:id="43" w:author="Chris Satterlee" w:date="2019-03-26T15:52:00Z">
            <w:r>
              <w:rPr>
                <w:noProof/>
              </w:rPr>
              <w:t>2.1.3</w:t>
            </w:r>
            <w:r>
              <w:rPr>
                <w:rFonts w:eastAsiaTheme="minorEastAsia" w:cstheme="minorBidi"/>
                <w:noProof/>
                <w:sz w:val="24"/>
                <w:szCs w:val="24"/>
                <w:lang w:eastAsia="ja-JP"/>
              </w:rPr>
              <w:tab/>
            </w:r>
            <w:r>
              <w:rPr>
                <w:noProof/>
              </w:rPr>
              <w:t>Connecting Multiple DS18B20s to IV Swinger 2</w:t>
            </w:r>
            <w:r>
              <w:rPr>
                <w:noProof/>
              </w:rPr>
              <w:tab/>
            </w:r>
            <w:r>
              <w:rPr>
                <w:noProof/>
              </w:rPr>
              <w:fldChar w:fldCharType="begin"/>
            </w:r>
            <w:r>
              <w:rPr>
                <w:noProof/>
              </w:rPr>
              <w:instrText xml:space="preserve"> PAGEREF _Toc4507993 \h </w:instrText>
            </w:r>
            <w:r>
              <w:rPr>
                <w:noProof/>
              </w:rPr>
            </w:r>
          </w:ins>
          <w:r>
            <w:rPr>
              <w:noProof/>
            </w:rPr>
            <w:fldChar w:fldCharType="separate"/>
          </w:r>
          <w:ins w:id="44" w:author="Chris Satterlee" w:date="2019-03-26T15:58:00Z">
            <w:r w:rsidR="0047004F">
              <w:rPr>
                <w:noProof/>
              </w:rPr>
              <w:t>7</w:t>
            </w:r>
          </w:ins>
          <w:ins w:id="45" w:author="Chris Satterlee" w:date="2019-03-26T15:52:00Z">
            <w:r>
              <w:rPr>
                <w:noProof/>
              </w:rPr>
              <w:fldChar w:fldCharType="end"/>
            </w:r>
          </w:ins>
        </w:p>
        <w:p w14:paraId="11A77EB7" w14:textId="630E09D7" w:rsidR="00743AFC" w:rsidRDefault="00743AFC">
          <w:pPr>
            <w:pStyle w:val="TOC2"/>
            <w:tabs>
              <w:tab w:val="left" w:pos="960"/>
              <w:tab w:val="right" w:leader="dot" w:pos="10070"/>
            </w:tabs>
            <w:rPr>
              <w:ins w:id="46" w:author="Chris Satterlee" w:date="2019-03-26T15:52:00Z"/>
              <w:rFonts w:eastAsiaTheme="minorEastAsia" w:cstheme="minorBidi"/>
              <w:b w:val="0"/>
              <w:noProof/>
              <w:sz w:val="24"/>
              <w:szCs w:val="24"/>
              <w:lang w:eastAsia="ja-JP"/>
            </w:rPr>
          </w:pPr>
          <w:ins w:id="47" w:author="Chris Satterlee" w:date="2019-03-26T15:52:00Z">
            <w:r>
              <w:rPr>
                <w:noProof/>
              </w:rPr>
              <w:t>2.2</w:t>
            </w:r>
            <w:r>
              <w:rPr>
                <w:rFonts w:eastAsiaTheme="minorEastAsia" w:cstheme="minorBidi"/>
                <w:b w:val="0"/>
                <w:noProof/>
                <w:sz w:val="24"/>
                <w:szCs w:val="24"/>
                <w:lang w:eastAsia="ja-JP"/>
              </w:rPr>
              <w:tab/>
            </w:r>
            <w:r>
              <w:rPr>
                <w:noProof/>
              </w:rPr>
              <w:t>Software Installation</w:t>
            </w:r>
            <w:r>
              <w:rPr>
                <w:noProof/>
              </w:rPr>
              <w:tab/>
            </w:r>
            <w:r>
              <w:rPr>
                <w:noProof/>
              </w:rPr>
              <w:fldChar w:fldCharType="begin"/>
            </w:r>
            <w:r>
              <w:rPr>
                <w:noProof/>
              </w:rPr>
              <w:instrText xml:space="preserve"> PAGEREF _Toc4507994 \h </w:instrText>
            </w:r>
            <w:r>
              <w:rPr>
                <w:noProof/>
              </w:rPr>
            </w:r>
          </w:ins>
          <w:r>
            <w:rPr>
              <w:noProof/>
            </w:rPr>
            <w:fldChar w:fldCharType="separate"/>
          </w:r>
          <w:ins w:id="48" w:author="Chris Satterlee" w:date="2019-03-26T15:58:00Z">
            <w:r w:rsidR="0047004F">
              <w:rPr>
                <w:noProof/>
              </w:rPr>
              <w:t>8</w:t>
            </w:r>
          </w:ins>
          <w:ins w:id="49" w:author="Chris Satterlee" w:date="2019-03-26T15:52:00Z">
            <w:r>
              <w:rPr>
                <w:noProof/>
              </w:rPr>
              <w:fldChar w:fldCharType="end"/>
            </w:r>
          </w:ins>
        </w:p>
        <w:p w14:paraId="61B4F4DD" w14:textId="0904A272" w:rsidR="00743AFC" w:rsidRDefault="00743AFC">
          <w:pPr>
            <w:pStyle w:val="TOC3"/>
            <w:tabs>
              <w:tab w:val="left" w:pos="1200"/>
              <w:tab w:val="right" w:leader="dot" w:pos="10070"/>
            </w:tabs>
            <w:rPr>
              <w:ins w:id="50" w:author="Chris Satterlee" w:date="2019-03-26T15:52:00Z"/>
              <w:rFonts w:eastAsiaTheme="minorEastAsia" w:cstheme="minorBidi"/>
              <w:noProof/>
              <w:sz w:val="24"/>
              <w:szCs w:val="24"/>
              <w:lang w:eastAsia="ja-JP"/>
            </w:rPr>
          </w:pPr>
          <w:ins w:id="51" w:author="Chris Satterlee" w:date="2019-03-26T15:52:00Z">
            <w:r>
              <w:rPr>
                <w:noProof/>
              </w:rPr>
              <w:t>2.2.1</w:t>
            </w:r>
            <w:r>
              <w:rPr>
                <w:rFonts w:eastAsiaTheme="minorEastAsia" w:cstheme="minorBidi"/>
                <w:noProof/>
                <w:sz w:val="24"/>
                <w:szCs w:val="24"/>
                <w:lang w:eastAsia="ja-JP"/>
              </w:rPr>
              <w:tab/>
            </w:r>
            <w:r>
              <w:rPr>
                <w:noProof/>
              </w:rPr>
              <w:t>Installing Arduino Libraries</w:t>
            </w:r>
            <w:r>
              <w:rPr>
                <w:noProof/>
              </w:rPr>
              <w:tab/>
            </w:r>
            <w:r>
              <w:rPr>
                <w:noProof/>
              </w:rPr>
              <w:fldChar w:fldCharType="begin"/>
            </w:r>
            <w:r>
              <w:rPr>
                <w:noProof/>
              </w:rPr>
              <w:instrText xml:space="preserve"> PAGEREF _Toc4507995 \h </w:instrText>
            </w:r>
            <w:r>
              <w:rPr>
                <w:noProof/>
              </w:rPr>
            </w:r>
          </w:ins>
          <w:r>
            <w:rPr>
              <w:noProof/>
            </w:rPr>
            <w:fldChar w:fldCharType="separate"/>
          </w:r>
          <w:ins w:id="52" w:author="Chris Satterlee" w:date="2019-03-26T15:58:00Z">
            <w:r w:rsidR="0047004F">
              <w:rPr>
                <w:noProof/>
              </w:rPr>
              <w:t>8</w:t>
            </w:r>
          </w:ins>
          <w:ins w:id="53" w:author="Chris Satterlee" w:date="2019-03-26T15:52:00Z">
            <w:r>
              <w:rPr>
                <w:noProof/>
              </w:rPr>
              <w:fldChar w:fldCharType="end"/>
            </w:r>
          </w:ins>
        </w:p>
        <w:p w14:paraId="7622BFF0" w14:textId="3FE50B61" w:rsidR="00743AFC" w:rsidRDefault="00743AFC">
          <w:pPr>
            <w:pStyle w:val="TOC3"/>
            <w:tabs>
              <w:tab w:val="left" w:pos="1200"/>
              <w:tab w:val="right" w:leader="dot" w:pos="10070"/>
            </w:tabs>
            <w:rPr>
              <w:ins w:id="54" w:author="Chris Satterlee" w:date="2019-03-26T15:52:00Z"/>
              <w:rFonts w:eastAsiaTheme="minorEastAsia" w:cstheme="minorBidi"/>
              <w:noProof/>
              <w:sz w:val="24"/>
              <w:szCs w:val="24"/>
              <w:lang w:eastAsia="ja-JP"/>
            </w:rPr>
          </w:pPr>
          <w:ins w:id="55" w:author="Chris Satterlee" w:date="2019-03-26T15:52:00Z">
            <w:r>
              <w:rPr>
                <w:noProof/>
              </w:rPr>
              <w:t>2.2.2</w:t>
            </w:r>
            <w:r>
              <w:rPr>
                <w:rFonts w:eastAsiaTheme="minorEastAsia" w:cstheme="minorBidi"/>
                <w:noProof/>
                <w:sz w:val="24"/>
                <w:szCs w:val="24"/>
                <w:lang w:eastAsia="ja-JP"/>
              </w:rPr>
              <w:tab/>
            </w:r>
            <w:r>
              <w:rPr>
                <w:noProof/>
              </w:rPr>
              <w:t>Modifying IV_Swinger2.ino</w:t>
            </w:r>
            <w:r>
              <w:rPr>
                <w:noProof/>
              </w:rPr>
              <w:tab/>
            </w:r>
            <w:r>
              <w:rPr>
                <w:noProof/>
              </w:rPr>
              <w:fldChar w:fldCharType="begin"/>
            </w:r>
            <w:r>
              <w:rPr>
                <w:noProof/>
              </w:rPr>
              <w:instrText xml:space="preserve"> PAGEREF _Toc4507996 \h </w:instrText>
            </w:r>
            <w:r>
              <w:rPr>
                <w:noProof/>
              </w:rPr>
            </w:r>
          </w:ins>
          <w:r>
            <w:rPr>
              <w:noProof/>
            </w:rPr>
            <w:fldChar w:fldCharType="separate"/>
          </w:r>
          <w:ins w:id="56" w:author="Chris Satterlee" w:date="2019-03-26T15:58:00Z">
            <w:r w:rsidR="0047004F">
              <w:rPr>
                <w:noProof/>
              </w:rPr>
              <w:t>8</w:t>
            </w:r>
          </w:ins>
          <w:ins w:id="57" w:author="Chris Satterlee" w:date="2019-03-26T15:52:00Z">
            <w:r>
              <w:rPr>
                <w:noProof/>
              </w:rPr>
              <w:fldChar w:fldCharType="end"/>
            </w:r>
          </w:ins>
        </w:p>
        <w:p w14:paraId="2E2A4B7B" w14:textId="7C397B7D" w:rsidR="00743AFC" w:rsidRDefault="00743AFC">
          <w:pPr>
            <w:pStyle w:val="TOC2"/>
            <w:tabs>
              <w:tab w:val="left" w:pos="960"/>
              <w:tab w:val="right" w:leader="dot" w:pos="10070"/>
            </w:tabs>
            <w:rPr>
              <w:ins w:id="58" w:author="Chris Satterlee" w:date="2019-03-26T15:52:00Z"/>
              <w:rFonts w:eastAsiaTheme="minorEastAsia" w:cstheme="minorBidi"/>
              <w:b w:val="0"/>
              <w:noProof/>
              <w:sz w:val="24"/>
              <w:szCs w:val="24"/>
              <w:lang w:eastAsia="ja-JP"/>
            </w:rPr>
          </w:pPr>
          <w:ins w:id="59" w:author="Chris Satterlee" w:date="2019-03-26T15:52:00Z">
            <w:r>
              <w:rPr>
                <w:noProof/>
              </w:rPr>
              <w:t>2.3</w:t>
            </w:r>
            <w:r>
              <w:rPr>
                <w:rFonts w:eastAsiaTheme="minorEastAsia" w:cstheme="minorBidi"/>
                <w:b w:val="0"/>
                <w:noProof/>
                <w:sz w:val="24"/>
                <w:szCs w:val="24"/>
                <w:lang w:eastAsia="ja-JP"/>
              </w:rPr>
              <w:tab/>
            </w:r>
            <w:r>
              <w:rPr>
                <w:noProof/>
              </w:rPr>
              <w:t>Swinging IV Curves with Temperature Sensors</w:t>
            </w:r>
            <w:r>
              <w:rPr>
                <w:noProof/>
              </w:rPr>
              <w:tab/>
            </w:r>
            <w:r>
              <w:rPr>
                <w:noProof/>
              </w:rPr>
              <w:fldChar w:fldCharType="begin"/>
            </w:r>
            <w:r>
              <w:rPr>
                <w:noProof/>
              </w:rPr>
              <w:instrText xml:space="preserve"> PAGEREF _Toc4507997 \h </w:instrText>
            </w:r>
            <w:r>
              <w:rPr>
                <w:noProof/>
              </w:rPr>
            </w:r>
          </w:ins>
          <w:r>
            <w:rPr>
              <w:noProof/>
            </w:rPr>
            <w:fldChar w:fldCharType="separate"/>
          </w:r>
          <w:ins w:id="60" w:author="Chris Satterlee" w:date="2019-03-26T15:58:00Z">
            <w:r w:rsidR="0047004F">
              <w:rPr>
                <w:noProof/>
              </w:rPr>
              <w:t>9</w:t>
            </w:r>
          </w:ins>
          <w:ins w:id="61" w:author="Chris Satterlee" w:date="2019-03-26T15:52:00Z">
            <w:r>
              <w:rPr>
                <w:noProof/>
              </w:rPr>
              <w:fldChar w:fldCharType="end"/>
            </w:r>
          </w:ins>
        </w:p>
        <w:p w14:paraId="279E79BD" w14:textId="67DCAC1C" w:rsidR="00743AFC" w:rsidRDefault="00743AFC">
          <w:pPr>
            <w:pStyle w:val="TOC3"/>
            <w:tabs>
              <w:tab w:val="left" w:pos="1200"/>
              <w:tab w:val="right" w:leader="dot" w:pos="10070"/>
            </w:tabs>
            <w:rPr>
              <w:ins w:id="62" w:author="Chris Satterlee" w:date="2019-03-26T15:52:00Z"/>
              <w:rFonts w:eastAsiaTheme="minorEastAsia" w:cstheme="minorBidi"/>
              <w:noProof/>
              <w:sz w:val="24"/>
              <w:szCs w:val="24"/>
              <w:lang w:eastAsia="ja-JP"/>
            </w:rPr>
          </w:pPr>
          <w:ins w:id="63" w:author="Chris Satterlee" w:date="2019-03-26T15:52:00Z">
            <w:r>
              <w:rPr>
                <w:noProof/>
              </w:rPr>
              <w:t>2.3.1</w:t>
            </w:r>
            <w:r>
              <w:rPr>
                <w:rFonts w:eastAsiaTheme="minorEastAsia" w:cstheme="minorBidi"/>
                <w:noProof/>
                <w:sz w:val="24"/>
                <w:szCs w:val="24"/>
                <w:lang w:eastAsia="ja-JP"/>
              </w:rPr>
              <w:tab/>
            </w:r>
            <w:r>
              <w:rPr>
                <w:noProof/>
              </w:rPr>
              <w:t>Temperature Scale</w:t>
            </w:r>
            <w:r>
              <w:rPr>
                <w:noProof/>
              </w:rPr>
              <w:tab/>
            </w:r>
            <w:r>
              <w:rPr>
                <w:noProof/>
              </w:rPr>
              <w:fldChar w:fldCharType="begin"/>
            </w:r>
            <w:r>
              <w:rPr>
                <w:noProof/>
              </w:rPr>
              <w:instrText xml:space="preserve"> PAGEREF _Toc4507998 \h </w:instrText>
            </w:r>
            <w:r>
              <w:rPr>
                <w:noProof/>
              </w:rPr>
            </w:r>
          </w:ins>
          <w:r>
            <w:rPr>
              <w:noProof/>
            </w:rPr>
            <w:fldChar w:fldCharType="separate"/>
          </w:r>
          <w:ins w:id="64" w:author="Chris Satterlee" w:date="2019-03-26T15:58:00Z">
            <w:r w:rsidR="0047004F">
              <w:rPr>
                <w:noProof/>
              </w:rPr>
              <w:t>9</w:t>
            </w:r>
          </w:ins>
          <w:ins w:id="65" w:author="Chris Satterlee" w:date="2019-03-26T15:52:00Z">
            <w:r>
              <w:rPr>
                <w:noProof/>
              </w:rPr>
              <w:fldChar w:fldCharType="end"/>
            </w:r>
          </w:ins>
        </w:p>
        <w:p w14:paraId="05B10927" w14:textId="46846763" w:rsidR="00743AFC" w:rsidRDefault="00743AFC">
          <w:pPr>
            <w:pStyle w:val="TOC3"/>
            <w:tabs>
              <w:tab w:val="left" w:pos="1200"/>
              <w:tab w:val="right" w:leader="dot" w:pos="10070"/>
            </w:tabs>
            <w:rPr>
              <w:ins w:id="66" w:author="Chris Satterlee" w:date="2019-03-26T15:52:00Z"/>
              <w:rFonts w:eastAsiaTheme="minorEastAsia" w:cstheme="minorBidi"/>
              <w:noProof/>
              <w:sz w:val="24"/>
              <w:szCs w:val="24"/>
              <w:lang w:eastAsia="ja-JP"/>
            </w:rPr>
          </w:pPr>
          <w:ins w:id="67" w:author="Chris Satterlee" w:date="2019-03-26T15:52:00Z">
            <w:r>
              <w:rPr>
                <w:noProof/>
              </w:rPr>
              <w:t>2.3.2</w:t>
            </w:r>
            <w:r>
              <w:rPr>
                <w:rFonts w:eastAsiaTheme="minorEastAsia" w:cstheme="minorBidi"/>
                <w:noProof/>
                <w:sz w:val="24"/>
                <w:szCs w:val="24"/>
                <w:lang w:eastAsia="ja-JP"/>
              </w:rPr>
              <w:tab/>
            </w:r>
            <w:r>
              <w:rPr>
                <w:noProof/>
              </w:rPr>
              <w:t>Precision</w:t>
            </w:r>
            <w:r>
              <w:rPr>
                <w:noProof/>
              </w:rPr>
              <w:tab/>
            </w:r>
            <w:r>
              <w:rPr>
                <w:noProof/>
              </w:rPr>
              <w:fldChar w:fldCharType="begin"/>
            </w:r>
            <w:r>
              <w:rPr>
                <w:noProof/>
              </w:rPr>
              <w:instrText xml:space="preserve"> PAGEREF _Toc4507999 \h </w:instrText>
            </w:r>
            <w:r>
              <w:rPr>
                <w:noProof/>
              </w:rPr>
            </w:r>
          </w:ins>
          <w:r>
            <w:rPr>
              <w:noProof/>
            </w:rPr>
            <w:fldChar w:fldCharType="separate"/>
          </w:r>
          <w:ins w:id="68" w:author="Chris Satterlee" w:date="2019-03-26T15:58:00Z">
            <w:r w:rsidR="0047004F">
              <w:rPr>
                <w:noProof/>
              </w:rPr>
              <w:t>9</w:t>
            </w:r>
          </w:ins>
          <w:ins w:id="69" w:author="Chris Satterlee" w:date="2019-03-26T15:52:00Z">
            <w:r>
              <w:rPr>
                <w:noProof/>
              </w:rPr>
              <w:fldChar w:fldCharType="end"/>
            </w:r>
          </w:ins>
        </w:p>
        <w:p w14:paraId="73B8C733" w14:textId="06E0C643" w:rsidR="00743AFC" w:rsidRDefault="00743AFC">
          <w:pPr>
            <w:pStyle w:val="TOC3"/>
            <w:tabs>
              <w:tab w:val="left" w:pos="1200"/>
              <w:tab w:val="right" w:leader="dot" w:pos="10070"/>
            </w:tabs>
            <w:rPr>
              <w:ins w:id="70" w:author="Chris Satterlee" w:date="2019-03-26T15:52:00Z"/>
              <w:rFonts w:eastAsiaTheme="minorEastAsia" w:cstheme="minorBidi"/>
              <w:noProof/>
              <w:sz w:val="24"/>
              <w:szCs w:val="24"/>
              <w:lang w:eastAsia="ja-JP"/>
            </w:rPr>
          </w:pPr>
          <w:ins w:id="71" w:author="Chris Satterlee" w:date="2019-03-26T15:52:00Z">
            <w:r>
              <w:rPr>
                <w:noProof/>
              </w:rPr>
              <w:t>2.3.3</w:t>
            </w:r>
            <w:r>
              <w:rPr>
                <w:rFonts w:eastAsiaTheme="minorEastAsia" w:cstheme="minorBidi"/>
                <w:noProof/>
                <w:sz w:val="24"/>
                <w:szCs w:val="24"/>
                <w:lang w:eastAsia="ja-JP"/>
              </w:rPr>
              <w:tab/>
            </w:r>
            <w:r>
              <w:rPr>
                <w:noProof/>
              </w:rPr>
              <w:t>Where Are the Temperatures Recorded?</w:t>
            </w:r>
            <w:r>
              <w:rPr>
                <w:noProof/>
              </w:rPr>
              <w:tab/>
            </w:r>
            <w:r>
              <w:rPr>
                <w:noProof/>
              </w:rPr>
              <w:fldChar w:fldCharType="begin"/>
            </w:r>
            <w:r>
              <w:rPr>
                <w:noProof/>
              </w:rPr>
              <w:instrText xml:space="preserve"> PAGEREF _Toc4508000 \h </w:instrText>
            </w:r>
            <w:r>
              <w:rPr>
                <w:noProof/>
              </w:rPr>
            </w:r>
          </w:ins>
          <w:r>
            <w:rPr>
              <w:noProof/>
            </w:rPr>
            <w:fldChar w:fldCharType="separate"/>
          </w:r>
          <w:ins w:id="72" w:author="Chris Satterlee" w:date="2019-03-26T15:58:00Z">
            <w:r w:rsidR="0047004F">
              <w:rPr>
                <w:noProof/>
              </w:rPr>
              <w:t>9</w:t>
            </w:r>
          </w:ins>
          <w:ins w:id="73" w:author="Chris Satterlee" w:date="2019-03-26T15:52:00Z">
            <w:r>
              <w:rPr>
                <w:noProof/>
              </w:rPr>
              <w:fldChar w:fldCharType="end"/>
            </w:r>
          </w:ins>
        </w:p>
        <w:p w14:paraId="12BEEBE9" w14:textId="65BE9BBE" w:rsidR="00743AFC" w:rsidRDefault="00743AFC">
          <w:pPr>
            <w:pStyle w:val="TOC1"/>
            <w:rPr>
              <w:ins w:id="74" w:author="Chris Satterlee" w:date="2019-03-26T15:52:00Z"/>
              <w:rFonts w:eastAsiaTheme="minorEastAsia" w:cstheme="minorBidi"/>
              <w:b w:val="0"/>
              <w:noProof/>
              <w:lang w:eastAsia="ja-JP"/>
            </w:rPr>
          </w:pPr>
          <w:ins w:id="75" w:author="Chris Satterlee" w:date="2019-03-26T15:52:00Z">
            <w:r>
              <w:rPr>
                <w:noProof/>
              </w:rPr>
              <w:t>3</w:t>
            </w:r>
            <w:r>
              <w:rPr>
                <w:rFonts w:eastAsiaTheme="minorEastAsia" w:cstheme="minorBidi"/>
                <w:b w:val="0"/>
                <w:noProof/>
                <w:lang w:eastAsia="ja-JP"/>
              </w:rPr>
              <w:tab/>
            </w:r>
            <w:r>
              <w:rPr>
                <w:noProof/>
              </w:rPr>
              <w:t>Modified InstESRE Pyranometer (Irradiance Sensor)</w:t>
            </w:r>
            <w:r>
              <w:rPr>
                <w:noProof/>
              </w:rPr>
              <w:tab/>
            </w:r>
            <w:r>
              <w:rPr>
                <w:noProof/>
              </w:rPr>
              <w:fldChar w:fldCharType="begin"/>
            </w:r>
            <w:r>
              <w:rPr>
                <w:noProof/>
              </w:rPr>
              <w:instrText xml:space="preserve"> PAGEREF _Toc4508001 \h </w:instrText>
            </w:r>
            <w:r>
              <w:rPr>
                <w:noProof/>
              </w:rPr>
            </w:r>
          </w:ins>
          <w:r>
            <w:rPr>
              <w:noProof/>
            </w:rPr>
            <w:fldChar w:fldCharType="separate"/>
          </w:r>
          <w:ins w:id="76" w:author="Chris Satterlee" w:date="2019-03-26T15:58:00Z">
            <w:r w:rsidR="0047004F">
              <w:rPr>
                <w:noProof/>
              </w:rPr>
              <w:t>11</w:t>
            </w:r>
          </w:ins>
          <w:ins w:id="77" w:author="Chris Satterlee" w:date="2019-03-26T15:52:00Z">
            <w:r>
              <w:rPr>
                <w:noProof/>
              </w:rPr>
              <w:fldChar w:fldCharType="end"/>
            </w:r>
          </w:ins>
        </w:p>
        <w:p w14:paraId="416D1134" w14:textId="5D28594C" w:rsidR="00743AFC" w:rsidRDefault="00743AFC">
          <w:pPr>
            <w:pStyle w:val="TOC2"/>
            <w:tabs>
              <w:tab w:val="left" w:pos="960"/>
              <w:tab w:val="right" w:leader="dot" w:pos="10070"/>
            </w:tabs>
            <w:rPr>
              <w:ins w:id="78" w:author="Chris Satterlee" w:date="2019-03-26T15:52:00Z"/>
              <w:rFonts w:eastAsiaTheme="minorEastAsia" w:cstheme="minorBidi"/>
              <w:b w:val="0"/>
              <w:noProof/>
              <w:sz w:val="24"/>
              <w:szCs w:val="24"/>
              <w:lang w:eastAsia="ja-JP"/>
            </w:rPr>
          </w:pPr>
          <w:ins w:id="79" w:author="Chris Satterlee" w:date="2019-03-26T15:52:00Z">
            <w:r>
              <w:rPr>
                <w:noProof/>
              </w:rPr>
              <w:t>3.1</w:t>
            </w:r>
            <w:r>
              <w:rPr>
                <w:rFonts w:eastAsiaTheme="minorEastAsia" w:cstheme="minorBidi"/>
                <w:b w:val="0"/>
                <w:noProof/>
                <w:sz w:val="24"/>
                <w:szCs w:val="24"/>
                <w:lang w:eastAsia="ja-JP"/>
              </w:rPr>
              <w:tab/>
            </w:r>
            <w:r>
              <w:rPr>
                <w:noProof/>
              </w:rPr>
              <w:t>Modifications to the InstESRE Pyranometer</w:t>
            </w:r>
            <w:r>
              <w:rPr>
                <w:noProof/>
              </w:rPr>
              <w:tab/>
            </w:r>
            <w:r>
              <w:rPr>
                <w:noProof/>
              </w:rPr>
              <w:fldChar w:fldCharType="begin"/>
            </w:r>
            <w:r>
              <w:rPr>
                <w:noProof/>
              </w:rPr>
              <w:instrText xml:space="preserve"> PAGEREF _Toc4508002 \h </w:instrText>
            </w:r>
            <w:r>
              <w:rPr>
                <w:noProof/>
              </w:rPr>
            </w:r>
          </w:ins>
          <w:r>
            <w:rPr>
              <w:noProof/>
            </w:rPr>
            <w:fldChar w:fldCharType="separate"/>
          </w:r>
          <w:ins w:id="80" w:author="Chris Satterlee" w:date="2019-03-26T15:58:00Z">
            <w:r w:rsidR="0047004F">
              <w:rPr>
                <w:noProof/>
              </w:rPr>
              <w:t>11</w:t>
            </w:r>
          </w:ins>
          <w:ins w:id="81" w:author="Chris Satterlee" w:date="2019-03-26T15:52:00Z">
            <w:r>
              <w:rPr>
                <w:noProof/>
              </w:rPr>
              <w:fldChar w:fldCharType="end"/>
            </w:r>
          </w:ins>
        </w:p>
        <w:p w14:paraId="1039BD47" w14:textId="6528ABBC" w:rsidR="00743AFC" w:rsidRDefault="00743AFC">
          <w:pPr>
            <w:pStyle w:val="TOC2"/>
            <w:tabs>
              <w:tab w:val="left" w:pos="960"/>
              <w:tab w:val="right" w:leader="dot" w:pos="10070"/>
            </w:tabs>
            <w:rPr>
              <w:ins w:id="82" w:author="Chris Satterlee" w:date="2019-03-26T15:52:00Z"/>
              <w:rFonts w:eastAsiaTheme="minorEastAsia" w:cstheme="minorBidi"/>
              <w:b w:val="0"/>
              <w:noProof/>
              <w:sz w:val="24"/>
              <w:szCs w:val="24"/>
              <w:lang w:eastAsia="ja-JP"/>
            </w:rPr>
          </w:pPr>
          <w:ins w:id="83" w:author="Chris Satterlee" w:date="2019-03-26T15:52:00Z">
            <w:r>
              <w:rPr>
                <w:noProof/>
              </w:rPr>
              <w:t>3.2</w:t>
            </w:r>
            <w:r>
              <w:rPr>
                <w:rFonts w:eastAsiaTheme="minorEastAsia" w:cstheme="minorBidi"/>
                <w:b w:val="0"/>
                <w:noProof/>
                <w:sz w:val="24"/>
                <w:szCs w:val="24"/>
                <w:lang w:eastAsia="ja-JP"/>
              </w:rPr>
              <w:tab/>
            </w:r>
            <w:r>
              <w:rPr>
                <w:noProof/>
              </w:rPr>
              <w:t>Connections</w:t>
            </w:r>
            <w:r>
              <w:rPr>
                <w:noProof/>
              </w:rPr>
              <w:tab/>
            </w:r>
            <w:r>
              <w:rPr>
                <w:noProof/>
              </w:rPr>
              <w:fldChar w:fldCharType="begin"/>
            </w:r>
            <w:r>
              <w:rPr>
                <w:noProof/>
              </w:rPr>
              <w:instrText xml:space="preserve"> PAGEREF _Toc4508006 \h </w:instrText>
            </w:r>
            <w:r>
              <w:rPr>
                <w:noProof/>
              </w:rPr>
            </w:r>
          </w:ins>
          <w:r>
            <w:rPr>
              <w:noProof/>
            </w:rPr>
            <w:fldChar w:fldCharType="separate"/>
          </w:r>
          <w:ins w:id="84" w:author="Chris Satterlee" w:date="2019-03-26T15:58:00Z">
            <w:r w:rsidR="0047004F">
              <w:rPr>
                <w:noProof/>
              </w:rPr>
              <w:t>11</w:t>
            </w:r>
          </w:ins>
          <w:ins w:id="85" w:author="Chris Satterlee" w:date="2019-03-26T15:52:00Z">
            <w:r>
              <w:rPr>
                <w:noProof/>
              </w:rPr>
              <w:fldChar w:fldCharType="end"/>
            </w:r>
          </w:ins>
        </w:p>
        <w:p w14:paraId="121F07EA" w14:textId="1BF2D462" w:rsidR="00743AFC" w:rsidRDefault="00743AFC">
          <w:pPr>
            <w:pStyle w:val="TOC2"/>
            <w:tabs>
              <w:tab w:val="left" w:pos="960"/>
              <w:tab w:val="right" w:leader="dot" w:pos="10070"/>
            </w:tabs>
            <w:rPr>
              <w:ins w:id="86" w:author="Chris Satterlee" w:date="2019-03-26T15:52:00Z"/>
              <w:rFonts w:eastAsiaTheme="minorEastAsia" w:cstheme="minorBidi"/>
              <w:b w:val="0"/>
              <w:noProof/>
              <w:sz w:val="24"/>
              <w:szCs w:val="24"/>
              <w:lang w:eastAsia="ja-JP"/>
            </w:rPr>
          </w:pPr>
          <w:ins w:id="87" w:author="Chris Satterlee" w:date="2019-03-26T15:52:00Z">
            <w:r>
              <w:rPr>
                <w:noProof/>
              </w:rPr>
              <w:t>3.3</w:t>
            </w:r>
            <w:r>
              <w:rPr>
                <w:rFonts w:eastAsiaTheme="minorEastAsia" w:cstheme="minorBidi"/>
                <w:b w:val="0"/>
                <w:noProof/>
                <w:sz w:val="24"/>
                <w:szCs w:val="24"/>
                <w:lang w:eastAsia="ja-JP"/>
              </w:rPr>
              <w:tab/>
            </w:r>
            <w:r>
              <w:rPr>
                <w:noProof/>
              </w:rPr>
              <w:t>Building the Modified InstESRE Pyranometer</w:t>
            </w:r>
            <w:r>
              <w:rPr>
                <w:noProof/>
              </w:rPr>
              <w:tab/>
            </w:r>
            <w:r>
              <w:rPr>
                <w:noProof/>
              </w:rPr>
              <w:fldChar w:fldCharType="begin"/>
            </w:r>
            <w:r>
              <w:rPr>
                <w:noProof/>
              </w:rPr>
              <w:instrText xml:space="preserve"> PAGEREF _Toc4508007 \h </w:instrText>
            </w:r>
            <w:r>
              <w:rPr>
                <w:noProof/>
              </w:rPr>
            </w:r>
          </w:ins>
          <w:r>
            <w:rPr>
              <w:noProof/>
            </w:rPr>
            <w:fldChar w:fldCharType="separate"/>
          </w:r>
          <w:ins w:id="88" w:author="Chris Satterlee" w:date="2019-03-26T15:58:00Z">
            <w:r w:rsidR="0047004F">
              <w:rPr>
                <w:noProof/>
              </w:rPr>
              <w:t>12</w:t>
            </w:r>
          </w:ins>
          <w:ins w:id="89" w:author="Chris Satterlee" w:date="2019-03-26T15:52:00Z">
            <w:r>
              <w:rPr>
                <w:noProof/>
              </w:rPr>
              <w:fldChar w:fldCharType="end"/>
            </w:r>
          </w:ins>
        </w:p>
        <w:p w14:paraId="4B7F5B8C" w14:textId="6C5C53D8" w:rsidR="00743AFC" w:rsidRDefault="00743AFC">
          <w:pPr>
            <w:pStyle w:val="TOC2"/>
            <w:tabs>
              <w:tab w:val="left" w:pos="960"/>
              <w:tab w:val="right" w:leader="dot" w:pos="10070"/>
            </w:tabs>
            <w:rPr>
              <w:ins w:id="90" w:author="Chris Satterlee" w:date="2019-03-26T15:52:00Z"/>
              <w:rFonts w:eastAsiaTheme="minorEastAsia" w:cstheme="minorBidi"/>
              <w:b w:val="0"/>
              <w:noProof/>
              <w:sz w:val="24"/>
              <w:szCs w:val="24"/>
              <w:lang w:eastAsia="ja-JP"/>
            </w:rPr>
          </w:pPr>
          <w:ins w:id="91" w:author="Chris Satterlee" w:date="2019-03-26T15:52:00Z">
            <w:r>
              <w:rPr>
                <w:noProof/>
              </w:rPr>
              <w:t>3.4</w:t>
            </w:r>
            <w:r>
              <w:rPr>
                <w:rFonts w:eastAsiaTheme="minorEastAsia" w:cstheme="minorBidi"/>
                <w:b w:val="0"/>
                <w:noProof/>
                <w:sz w:val="24"/>
                <w:szCs w:val="24"/>
                <w:lang w:eastAsia="ja-JP"/>
              </w:rPr>
              <w:tab/>
            </w:r>
            <w:r>
              <w:rPr>
                <w:noProof/>
              </w:rPr>
              <w:t>Installing the 3.5mm Jack in the IV Swinger 2 Enclosure</w:t>
            </w:r>
            <w:r>
              <w:rPr>
                <w:noProof/>
              </w:rPr>
              <w:tab/>
            </w:r>
            <w:r>
              <w:rPr>
                <w:noProof/>
              </w:rPr>
              <w:fldChar w:fldCharType="begin"/>
            </w:r>
            <w:r>
              <w:rPr>
                <w:noProof/>
              </w:rPr>
              <w:instrText xml:space="preserve"> PAGEREF _Toc4508008 \h </w:instrText>
            </w:r>
            <w:r>
              <w:rPr>
                <w:noProof/>
              </w:rPr>
            </w:r>
          </w:ins>
          <w:r>
            <w:rPr>
              <w:noProof/>
            </w:rPr>
            <w:fldChar w:fldCharType="separate"/>
          </w:r>
          <w:ins w:id="92" w:author="Chris Satterlee" w:date="2019-03-26T15:58:00Z">
            <w:r w:rsidR="0047004F">
              <w:rPr>
                <w:noProof/>
              </w:rPr>
              <w:t>12</w:t>
            </w:r>
          </w:ins>
          <w:ins w:id="93" w:author="Chris Satterlee" w:date="2019-03-26T15:52:00Z">
            <w:r>
              <w:rPr>
                <w:noProof/>
              </w:rPr>
              <w:fldChar w:fldCharType="end"/>
            </w:r>
          </w:ins>
        </w:p>
        <w:p w14:paraId="6FE7E4E5" w14:textId="5F8DFDEC" w:rsidR="00743AFC" w:rsidRDefault="00743AFC">
          <w:pPr>
            <w:pStyle w:val="TOC2"/>
            <w:tabs>
              <w:tab w:val="left" w:pos="960"/>
              <w:tab w:val="right" w:leader="dot" w:pos="10070"/>
            </w:tabs>
            <w:rPr>
              <w:ins w:id="94" w:author="Chris Satterlee" w:date="2019-03-26T15:52:00Z"/>
              <w:rFonts w:eastAsiaTheme="minorEastAsia" w:cstheme="minorBidi"/>
              <w:b w:val="0"/>
              <w:noProof/>
              <w:sz w:val="24"/>
              <w:szCs w:val="24"/>
              <w:lang w:eastAsia="ja-JP"/>
            </w:rPr>
          </w:pPr>
          <w:ins w:id="95" w:author="Chris Satterlee" w:date="2019-03-26T15:52:00Z">
            <w:r>
              <w:rPr>
                <w:noProof/>
              </w:rPr>
              <w:t>3.5</w:t>
            </w:r>
            <w:r>
              <w:rPr>
                <w:rFonts w:eastAsiaTheme="minorEastAsia" w:cstheme="minorBidi"/>
                <w:b w:val="0"/>
                <w:noProof/>
                <w:sz w:val="24"/>
                <w:szCs w:val="24"/>
                <w:lang w:eastAsia="ja-JP"/>
              </w:rPr>
              <w:tab/>
            </w:r>
            <w:r>
              <w:rPr>
                <w:noProof/>
              </w:rPr>
              <w:t>Software Installation</w:t>
            </w:r>
            <w:r>
              <w:rPr>
                <w:noProof/>
              </w:rPr>
              <w:tab/>
            </w:r>
            <w:r>
              <w:rPr>
                <w:noProof/>
              </w:rPr>
              <w:fldChar w:fldCharType="begin"/>
            </w:r>
            <w:r>
              <w:rPr>
                <w:noProof/>
              </w:rPr>
              <w:instrText xml:space="preserve"> PAGEREF _Toc4508009 \h </w:instrText>
            </w:r>
            <w:r>
              <w:rPr>
                <w:noProof/>
              </w:rPr>
            </w:r>
          </w:ins>
          <w:r>
            <w:rPr>
              <w:noProof/>
            </w:rPr>
            <w:fldChar w:fldCharType="separate"/>
          </w:r>
          <w:ins w:id="96" w:author="Chris Satterlee" w:date="2019-03-26T15:58:00Z">
            <w:r w:rsidR="0047004F">
              <w:rPr>
                <w:noProof/>
              </w:rPr>
              <w:t>13</w:t>
            </w:r>
          </w:ins>
          <w:ins w:id="97" w:author="Chris Satterlee" w:date="2019-03-26T15:52:00Z">
            <w:r>
              <w:rPr>
                <w:noProof/>
              </w:rPr>
              <w:fldChar w:fldCharType="end"/>
            </w:r>
          </w:ins>
        </w:p>
        <w:p w14:paraId="2E4519A2" w14:textId="43238168" w:rsidR="00743AFC" w:rsidRDefault="00743AFC">
          <w:pPr>
            <w:pStyle w:val="TOC3"/>
            <w:tabs>
              <w:tab w:val="left" w:pos="1200"/>
              <w:tab w:val="right" w:leader="dot" w:pos="10070"/>
            </w:tabs>
            <w:rPr>
              <w:ins w:id="98" w:author="Chris Satterlee" w:date="2019-03-26T15:52:00Z"/>
              <w:rFonts w:eastAsiaTheme="minorEastAsia" w:cstheme="minorBidi"/>
              <w:noProof/>
              <w:sz w:val="24"/>
              <w:szCs w:val="24"/>
              <w:lang w:eastAsia="ja-JP"/>
            </w:rPr>
          </w:pPr>
          <w:ins w:id="99" w:author="Chris Satterlee" w:date="2019-03-26T15:52:00Z">
            <w:r>
              <w:rPr>
                <w:noProof/>
              </w:rPr>
              <w:t>3.5.1</w:t>
            </w:r>
            <w:r>
              <w:rPr>
                <w:rFonts w:eastAsiaTheme="minorEastAsia" w:cstheme="minorBidi"/>
                <w:noProof/>
                <w:sz w:val="24"/>
                <w:szCs w:val="24"/>
                <w:lang w:eastAsia="ja-JP"/>
              </w:rPr>
              <w:tab/>
            </w:r>
            <w:r>
              <w:rPr>
                <w:noProof/>
              </w:rPr>
              <w:t>Installing Arduino Library</w:t>
            </w:r>
            <w:r>
              <w:rPr>
                <w:noProof/>
              </w:rPr>
              <w:tab/>
            </w:r>
            <w:r>
              <w:rPr>
                <w:noProof/>
              </w:rPr>
              <w:fldChar w:fldCharType="begin"/>
            </w:r>
            <w:r>
              <w:rPr>
                <w:noProof/>
              </w:rPr>
              <w:instrText xml:space="preserve"> PAGEREF _Toc4508010 \h </w:instrText>
            </w:r>
            <w:r>
              <w:rPr>
                <w:noProof/>
              </w:rPr>
            </w:r>
          </w:ins>
          <w:r>
            <w:rPr>
              <w:noProof/>
            </w:rPr>
            <w:fldChar w:fldCharType="separate"/>
          </w:r>
          <w:ins w:id="100" w:author="Chris Satterlee" w:date="2019-03-26T15:58:00Z">
            <w:r w:rsidR="0047004F">
              <w:rPr>
                <w:noProof/>
              </w:rPr>
              <w:t>13</w:t>
            </w:r>
          </w:ins>
          <w:ins w:id="101" w:author="Chris Satterlee" w:date="2019-03-26T15:52:00Z">
            <w:r>
              <w:rPr>
                <w:noProof/>
              </w:rPr>
              <w:fldChar w:fldCharType="end"/>
            </w:r>
          </w:ins>
        </w:p>
        <w:p w14:paraId="2BF519D2" w14:textId="5AF60B93" w:rsidR="00743AFC" w:rsidRDefault="00743AFC">
          <w:pPr>
            <w:pStyle w:val="TOC3"/>
            <w:tabs>
              <w:tab w:val="left" w:pos="1200"/>
              <w:tab w:val="right" w:leader="dot" w:pos="10070"/>
            </w:tabs>
            <w:rPr>
              <w:ins w:id="102" w:author="Chris Satterlee" w:date="2019-03-26T15:52:00Z"/>
              <w:rFonts w:eastAsiaTheme="minorEastAsia" w:cstheme="minorBidi"/>
              <w:noProof/>
              <w:sz w:val="24"/>
              <w:szCs w:val="24"/>
              <w:lang w:eastAsia="ja-JP"/>
            </w:rPr>
          </w:pPr>
          <w:ins w:id="103" w:author="Chris Satterlee" w:date="2019-03-26T15:52:00Z">
            <w:r>
              <w:rPr>
                <w:noProof/>
              </w:rPr>
              <w:t>3.5.2</w:t>
            </w:r>
            <w:r>
              <w:rPr>
                <w:rFonts w:eastAsiaTheme="minorEastAsia" w:cstheme="minorBidi"/>
                <w:noProof/>
                <w:sz w:val="24"/>
                <w:szCs w:val="24"/>
                <w:lang w:eastAsia="ja-JP"/>
              </w:rPr>
              <w:tab/>
            </w:r>
            <w:r>
              <w:rPr>
                <w:noProof/>
              </w:rPr>
              <w:t>Modifying IV_Swinger2.ino</w:t>
            </w:r>
            <w:r>
              <w:rPr>
                <w:noProof/>
              </w:rPr>
              <w:tab/>
            </w:r>
            <w:r>
              <w:rPr>
                <w:noProof/>
              </w:rPr>
              <w:fldChar w:fldCharType="begin"/>
            </w:r>
            <w:r>
              <w:rPr>
                <w:noProof/>
              </w:rPr>
              <w:instrText xml:space="preserve"> PAGEREF _Toc4508012 \h </w:instrText>
            </w:r>
            <w:r>
              <w:rPr>
                <w:noProof/>
              </w:rPr>
            </w:r>
          </w:ins>
          <w:r>
            <w:rPr>
              <w:noProof/>
            </w:rPr>
            <w:fldChar w:fldCharType="separate"/>
          </w:r>
          <w:ins w:id="104" w:author="Chris Satterlee" w:date="2019-03-26T15:58:00Z">
            <w:r w:rsidR="0047004F">
              <w:rPr>
                <w:noProof/>
              </w:rPr>
              <w:t>13</w:t>
            </w:r>
          </w:ins>
          <w:ins w:id="105" w:author="Chris Satterlee" w:date="2019-03-26T15:52:00Z">
            <w:r>
              <w:rPr>
                <w:noProof/>
              </w:rPr>
              <w:fldChar w:fldCharType="end"/>
            </w:r>
          </w:ins>
        </w:p>
        <w:p w14:paraId="74EC4914" w14:textId="6F40E4F8" w:rsidR="00743AFC" w:rsidRDefault="00743AFC">
          <w:pPr>
            <w:pStyle w:val="TOC2"/>
            <w:tabs>
              <w:tab w:val="left" w:pos="960"/>
              <w:tab w:val="right" w:leader="dot" w:pos="10070"/>
            </w:tabs>
            <w:rPr>
              <w:ins w:id="106" w:author="Chris Satterlee" w:date="2019-03-26T15:52:00Z"/>
              <w:rFonts w:eastAsiaTheme="minorEastAsia" w:cstheme="minorBidi"/>
              <w:b w:val="0"/>
              <w:noProof/>
              <w:sz w:val="24"/>
              <w:szCs w:val="24"/>
              <w:lang w:eastAsia="ja-JP"/>
            </w:rPr>
          </w:pPr>
          <w:ins w:id="107" w:author="Chris Satterlee" w:date="2019-03-26T15:52:00Z">
            <w:r>
              <w:rPr>
                <w:noProof/>
              </w:rPr>
              <w:t>3.6</w:t>
            </w:r>
            <w:r>
              <w:rPr>
                <w:rFonts w:eastAsiaTheme="minorEastAsia" w:cstheme="minorBidi"/>
                <w:b w:val="0"/>
                <w:noProof/>
                <w:sz w:val="24"/>
                <w:szCs w:val="24"/>
                <w:lang w:eastAsia="ja-JP"/>
              </w:rPr>
              <w:tab/>
            </w:r>
            <w:r>
              <w:rPr>
                <w:noProof/>
              </w:rPr>
              <w:t>Swinging IV Curves with a Pyranometer</w:t>
            </w:r>
            <w:r>
              <w:rPr>
                <w:noProof/>
              </w:rPr>
              <w:tab/>
            </w:r>
            <w:r>
              <w:rPr>
                <w:noProof/>
              </w:rPr>
              <w:fldChar w:fldCharType="begin"/>
            </w:r>
            <w:r>
              <w:rPr>
                <w:noProof/>
              </w:rPr>
              <w:instrText xml:space="preserve"> PAGEREF _Toc4508013 \h </w:instrText>
            </w:r>
            <w:r>
              <w:rPr>
                <w:noProof/>
              </w:rPr>
            </w:r>
          </w:ins>
          <w:r>
            <w:rPr>
              <w:noProof/>
            </w:rPr>
            <w:fldChar w:fldCharType="separate"/>
          </w:r>
          <w:ins w:id="108" w:author="Chris Satterlee" w:date="2019-03-26T15:58:00Z">
            <w:r w:rsidR="0047004F">
              <w:rPr>
                <w:noProof/>
              </w:rPr>
              <w:t>14</w:t>
            </w:r>
          </w:ins>
          <w:ins w:id="109" w:author="Chris Satterlee" w:date="2019-03-26T15:52:00Z">
            <w:r>
              <w:rPr>
                <w:noProof/>
              </w:rPr>
              <w:fldChar w:fldCharType="end"/>
            </w:r>
          </w:ins>
        </w:p>
        <w:p w14:paraId="27BC8286" w14:textId="4D83D364" w:rsidR="00743AFC" w:rsidRDefault="00743AFC">
          <w:pPr>
            <w:pStyle w:val="TOC3"/>
            <w:tabs>
              <w:tab w:val="left" w:pos="1200"/>
              <w:tab w:val="right" w:leader="dot" w:pos="10070"/>
            </w:tabs>
            <w:rPr>
              <w:ins w:id="110" w:author="Chris Satterlee" w:date="2019-03-26T15:52:00Z"/>
              <w:rFonts w:eastAsiaTheme="minorEastAsia" w:cstheme="minorBidi"/>
              <w:noProof/>
              <w:sz w:val="24"/>
              <w:szCs w:val="24"/>
              <w:lang w:eastAsia="ja-JP"/>
            </w:rPr>
          </w:pPr>
          <w:ins w:id="111" w:author="Chris Satterlee" w:date="2019-03-26T15:52:00Z">
            <w:r>
              <w:rPr>
                <w:noProof/>
              </w:rPr>
              <w:t>3.6.1</w:t>
            </w:r>
            <w:r>
              <w:rPr>
                <w:rFonts w:eastAsiaTheme="minorEastAsia" w:cstheme="minorBidi"/>
                <w:noProof/>
                <w:sz w:val="24"/>
                <w:szCs w:val="24"/>
                <w:lang w:eastAsia="ja-JP"/>
              </w:rPr>
              <w:tab/>
            </w:r>
            <w:r>
              <w:rPr>
                <w:noProof/>
              </w:rPr>
              <w:t>Placement / Mounting of the Pyranometer</w:t>
            </w:r>
            <w:r>
              <w:rPr>
                <w:noProof/>
              </w:rPr>
              <w:tab/>
            </w:r>
            <w:r>
              <w:rPr>
                <w:noProof/>
              </w:rPr>
              <w:fldChar w:fldCharType="begin"/>
            </w:r>
            <w:r>
              <w:rPr>
                <w:noProof/>
              </w:rPr>
              <w:instrText xml:space="preserve"> PAGEREF _Toc4508014 \h </w:instrText>
            </w:r>
            <w:r>
              <w:rPr>
                <w:noProof/>
              </w:rPr>
            </w:r>
          </w:ins>
          <w:r>
            <w:rPr>
              <w:noProof/>
            </w:rPr>
            <w:fldChar w:fldCharType="separate"/>
          </w:r>
          <w:ins w:id="112" w:author="Chris Satterlee" w:date="2019-03-26T15:58:00Z">
            <w:r w:rsidR="0047004F">
              <w:rPr>
                <w:noProof/>
              </w:rPr>
              <w:t>14</w:t>
            </w:r>
          </w:ins>
          <w:ins w:id="113" w:author="Chris Satterlee" w:date="2019-03-26T15:52:00Z">
            <w:r>
              <w:rPr>
                <w:noProof/>
              </w:rPr>
              <w:fldChar w:fldCharType="end"/>
            </w:r>
          </w:ins>
        </w:p>
        <w:p w14:paraId="05E804B5" w14:textId="34BCAF74" w:rsidR="00743AFC" w:rsidRDefault="00743AFC">
          <w:pPr>
            <w:pStyle w:val="TOC3"/>
            <w:tabs>
              <w:tab w:val="left" w:pos="1200"/>
              <w:tab w:val="right" w:leader="dot" w:pos="10070"/>
            </w:tabs>
            <w:rPr>
              <w:ins w:id="114" w:author="Chris Satterlee" w:date="2019-03-26T15:52:00Z"/>
              <w:rFonts w:eastAsiaTheme="minorEastAsia" w:cstheme="minorBidi"/>
              <w:noProof/>
              <w:sz w:val="24"/>
              <w:szCs w:val="24"/>
              <w:lang w:eastAsia="ja-JP"/>
            </w:rPr>
          </w:pPr>
          <w:ins w:id="115" w:author="Chris Satterlee" w:date="2019-03-26T15:52:00Z">
            <w:r>
              <w:rPr>
                <w:noProof/>
              </w:rPr>
              <w:t>3.6.2</w:t>
            </w:r>
            <w:r>
              <w:rPr>
                <w:rFonts w:eastAsiaTheme="minorEastAsia" w:cstheme="minorBidi"/>
                <w:noProof/>
                <w:sz w:val="24"/>
                <w:szCs w:val="24"/>
                <w:lang w:eastAsia="ja-JP"/>
              </w:rPr>
              <w:tab/>
            </w:r>
            <w:r>
              <w:rPr>
                <w:noProof/>
              </w:rPr>
              <w:t>Irradiance Units</w:t>
            </w:r>
            <w:r>
              <w:rPr>
                <w:noProof/>
              </w:rPr>
              <w:tab/>
            </w:r>
            <w:r>
              <w:rPr>
                <w:noProof/>
              </w:rPr>
              <w:fldChar w:fldCharType="begin"/>
            </w:r>
            <w:r>
              <w:rPr>
                <w:noProof/>
              </w:rPr>
              <w:instrText xml:space="preserve"> PAGEREF _Toc4508015 \h </w:instrText>
            </w:r>
            <w:r>
              <w:rPr>
                <w:noProof/>
              </w:rPr>
            </w:r>
          </w:ins>
          <w:r>
            <w:rPr>
              <w:noProof/>
            </w:rPr>
            <w:fldChar w:fldCharType="separate"/>
          </w:r>
          <w:ins w:id="116" w:author="Chris Satterlee" w:date="2019-03-26T15:58:00Z">
            <w:r w:rsidR="0047004F">
              <w:rPr>
                <w:noProof/>
              </w:rPr>
              <w:t>14</w:t>
            </w:r>
          </w:ins>
          <w:ins w:id="117" w:author="Chris Satterlee" w:date="2019-03-26T15:52:00Z">
            <w:r>
              <w:rPr>
                <w:noProof/>
              </w:rPr>
              <w:fldChar w:fldCharType="end"/>
            </w:r>
          </w:ins>
        </w:p>
        <w:p w14:paraId="310945CF" w14:textId="387922A8" w:rsidR="00743AFC" w:rsidRDefault="00743AFC">
          <w:pPr>
            <w:pStyle w:val="TOC3"/>
            <w:tabs>
              <w:tab w:val="left" w:pos="1200"/>
              <w:tab w:val="right" w:leader="dot" w:pos="10070"/>
            </w:tabs>
            <w:rPr>
              <w:ins w:id="118" w:author="Chris Satterlee" w:date="2019-03-26T15:52:00Z"/>
              <w:rFonts w:eastAsiaTheme="minorEastAsia" w:cstheme="minorBidi"/>
              <w:noProof/>
              <w:sz w:val="24"/>
              <w:szCs w:val="24"/>
              <w:lang w:eastAsia="ja-JP"/>
            </w:rPr>
          </w:pPr>
          <w:ins w:id="119" w:author="Chris Satterlee" w:date="2019-03-26T15:52:00Z">
            <w:r>
              <w:rPr>
                <w:noProof/>
              </w:rPr>
              <w:t>3.6.3</w:t>
            </w:r>
            <w:r>
              <w:rPr>
                <w:rFonts w:eastAsiaTheme="minorEastAsia" w:cstheme="minorBidi"/>
                <w:noProof/>
                <w:sz w:val="24"/>
                <w:szCs w:val="24"/>
                <w:lang w:eastAsia="ja-JP"/>
              </w:rPr>
              <w:tab/>
            </w:r>
            <w:r>
              <w:rPr>
                <w:noProof/>
              </w:rPr>
              <w:t>Precision</w:t>
            </w:r>
            <w:r>
              <w:rPr>
                <w:noProof/>
              </w:rPr>
              <w:tab/>
            </w:r>
            <w:r>
              <w:rPr>
                <w:noProof/>
              </w:rPr>
              <w:fldChar w:fldCharType="begin"/>
            </w:r>
            <w:r>
              <w:rPr>
                <w:noProof/>
              </w:rPr>
              <w:instrText xml:space="preserve"> PAGEREF _Toc4508016 \h </w:instrText>
            </w:r>
            <w:r>
              <w:rPr>
                <w:noProof/>
              </w:rPr>
            </w:r>
          </w:ins>
          <w:r>
            <w:rPr>
              <w:noProof/>
            </w:rPr>
            <w:fldChar w:fldCharType="separate"/>
          </w:r>
          <w:ins w:id="120" w:author="Chris Satterlee" w:date="2019-03-26T15:58:00Z">
            <w:r w:rsidR="0047004F">
              <w:rPr>
                <w:noProof/>
              </w:rPr>
              <w:t>14</w:t>
            </w:r>
          </w:ins>
          <w:ins w:id="121" w:author="Chris Satterlee" w:date="2019-03-26T15:52:00Z">
            <w:r>
              <w:rPr>
                <w:noProof/>
              </w:rPr>
              <w:fldChar w:fldCharType="end"/>
            </w:r>
          </w:ins>
        </w:p>
        <w:p w14:paraId="4BC7D690" w14:textId="4106B1F3" w:rsidR="00743AFC" w:rsidRDefault="00743AFC">
          <w:pPr>
            <w:pStyle w:val="TOC3"/>
            <w:tabs>
              <w:tab w:val="left" w:pos="1200"/>
              <w:tab w:val="right" w:leader="dot" w:pos="10070"/>
            </w:tabs>
            <w:rPr>
              <w:ins w:id="122" w:author="Chris Satterlee" w:date="2019-03-26T15:52:00Z"/>
              <w:rFonts w:eastAsiaTheme="minorEastAsia" w:cstheme="minorBidi"/>
              <w:noProof/>
              <w:sz w:val="24"/>
              <w:szCs w:val="24"/>
              <w:lang w:eastAsia="ja-JP"/>
            </w:rPr>
          </w:pPr>
          <w:ins w:id="123" w:author="Chris Satterlee" w:date="2019-03-26T15:52:00Z">
            <w:r>
              <w:rPr>
                <w:noProof/>
              </w:rPr>
              <w:t>3.6.4</w:t>
            </w:r>
            <w:r>
              <w:rPr>
                <w:rFonts w:eastAsiaTheme="minorEastAsia" w:cstheme="minorBidi"/>
                <w:noProof/>
                <w:sz w:val="24"/>
                <w:szCs w:val="24"/>
                <w:lang w:eastAsia="ja-JP"/>
              </w:rPr>
              <w:tab/>
            </w:r>
            <w:r>
              <w:rPr>
                <w:noProof/>
              </w:rPr>
              <w:t>Where Is the Irradiance Recorded?</w:t>
            </w:r>
            <w:r>
              <w:rPr>
                <w:noProof/>
              </w:rPr>
              <w:tab/>
            </w:r>
            <w:r>
              <w:rPr>
                <w:noProof/>
              </w:rPr>
              <w:fldChar w:fldCharType="begin"/>
            </w:r>
            <w:r>
              <w:rPr>
                <w:noProof/>
              </w:rPr>
              <w:instrText xml:space="preserve"> PAGEREF _Toc4508017 \h </w:instrText>
            </w:r>
            <w:r>
              <w:rPr>
                <w:noProof/>
              </w:rPr>
            </w:r>
          </w:ins>
          <w:r>
            <w:rPr>
              <w:noProof/>
            </w:rPr>
            <w:fldChar w:fldCharType="separate"/>
          </w:r>
          <w:ins w:id="124" w:author="Chris Satterlee" w:date="2019-03-26T15:58:00Z">
            <w:r w:rsidR="0047004F">
              <w:rPr>
                <w:noProof/>
              </w:rPr>
              <w:t>15</w:t>
            </w:r>
          </w:ins>
          <w:ins w:id="125" w:author="Chris Satterlee" w:date="2019-03-26T15:52:00Z">
            <w:r>
              <w:rPr>
                <w:noProof/>
              </w:rPr>
              <w:fldChar w:fldCharType="end"/>
            </w:r>
          </w:ins>
        </w:p>
        <w:p w14:paraId="4C7F2D46" w14:textId="5A6758C9" w:rsidR="00743AFC" w:rsidRDefault="00743AFC">
          <w:pPr>
            <w:pStyle w:val="TOC2"/>
            <w:tabs>
              <w:tab w:val="left" w:pos="960"/>
              <w:tab w:val="right" w:leader="dot" w:pos="10070"/>
            </w:tabs>
            <w:rPr>
              <w:ins w:id="126" w:author="Chris Satterlee" w:date="2019-03-26T15:52:00Z"/>
              <w:rFonts w:eastAsiaTheme="minorEastAsia" w:cstheme="minorBidi"/>
              <w:b w:val="0"/>
              <w:noProof/>
              <w:sz w:val="24"/>
              <w:szCs w:val="24"/>
              <w:lang w:eastAsia="ja-JP"/>
            </w:rPr>
          </w:pPr>
          <w:ins w:id="127" w:author="Chris Satterlee" w:date="2019-03-26T15:52:00Z">
            <w:r>
              <w:rPr>
                <w:noProof/>
              </w:rPr>
              <w:t>3.7</w:t>
            </w:r>
            <w:r>
              <w:rPr>
                <w:rFonts w:eastAsiaTheme="minorEastAsia" w:cstheme="minorBidi"/>
                <w:b w:val="0"/>
                <w:noProof/>
                <w:sz w:val="24"/>
                <w:szCs w:val="24"/>
                <w:lang w:eastAsia="ja-JP"/>
              </w:rPr>
              <w:tab/>
            </w:r>
            <w:r>
              <w:rPr>
                <w:noProof/>
              </w:rPr>
              <w:t>Calibrating the Pyranometer</w:t>
            </w:r>
            <w:r>
              <w:rPr>
                <w:noProof/>
              </w:rPr>
              <w:tab/>
            </w:r>
            <w:r>
              <w:rPr>
                <w:noProof/>
              </w:rPr>
              <w:fldChar w:fldCharType="begin"/>
            </w:r>
            <w:r>
              <w:rPr>
                <w:noProof/>
              </w:rPr>
              <w:instrText xml:space="preserve"> PAGEREF _Toc4508018 \h </w:instrText>
            </w:r>
            <w:r>
              <w:rPr>
                <w:noProof/>
              </w:rPr>
            </w:r>
          </w:ins>
          <w:r>
            <w:rPr>
              <w:noProof/>
            </w:rPr>
            <w:fldChar w:fldCharType="separate"/>
          </w:r>
          <w:ins w:id="128" w:author="Chris Satterlee" w:date="2019-03-26T15:58:00Z">
            <w:r w:rsidR="0047004F">
              <w:rPr>
                <w:noProof/>
              </w:rPr>
              <w:t>15</w:t>
            </w:r>
          </w:ins>
          <w:ins w:id="129" w:author="Chris Satterlee" w:date="2019-03-26T15:52:00Z">
            <w:r>
              <w:rPr>
                <w:noProof/>
              </w:rPr>
              <w:fldChar w:fldCharType="end"/>
            </w:r>
          </w:ins>
        </w:p>
        <w:p w14:paraId="45F8C3E6" w14:textId="49CA18B0" w:rsidR="00743AFC" w:rsidRDefault="00743AFC">
          <w:pPr>
            <w:pStyle w:val="TOC3"/>
            <w:tabs>
              <w:tab w:val="left" w:pos="1200"/>
              <w:tab w:val="right" w:leader="dot" w:pos="10070"/>
            </w:tabs>
            <w:rPr>
              <w:ins w:id="130" w:author="Chris Satterlee" w:date="2019-03-26T15:52:00Z"/>
              <w:rFonts w:eastAsiaTheme="minorEastAsia" w:cstheme="minorBidi"/>
              <w:noProof/>
              <w:sz w:val="24"/>
              <w:szCs w:val="24"/>
              <w:lang w:eastAsia="ja-JP"/>
            </w:rPr>
          </w:pPr>
          <w:ins w:id="131" w:author="Chris Satterlee" w:date="2019-03-26T15:52:00Z">
            <w:r>
              <w:rPr>
                <w:noProof/>
              </w:rPr>
              <w:t>3.7.1</w:t>
            </w:r>
            <w:r>
              <w:rPr>
                <w:rFonts w:eastAsiaTheme="minorEastAsia" w:cstheme="minorBidi"/>
                <w:noProof/>
                <w:sz w:val="24"/>
                <w:szCs w:val="24"/>
                <w:lang w:eastAsia="ja-JP"/>
              </w:rPr>
              <w:tab/>
            </w:r>
            <w:r>
              <w:rPr>
                <w:noProof/>
              </w:rPr>
              <w:t>Reference Pyranometer</w:t>
            </w:r>
            <w:r>
              <w:rPr>
                <w:noProof/>
              </w:rPr>
              <w:tab/>
            </w:r>
            <w:r>
              <w:rPr>
                <w:noProof/>
              </w:rPr>
              <w:fldChar w:fldCharType="begin"/>
            </w:r>
            <w:r>
              <w:rPr>
                <w:noProof/>
              </w:rPr>
              <w:instrText xml:space="preserve"> PAGEREF _Toc4508019 \h </w:instrText>
            </w:r>
            <w:r>
              <w:rPr>
                <w:noProof/>
              </w:rPr>
            </w:r>
          </w:ins>
          <w:r>
            <w:rPr>
              <w:noProof/>
            </w:rPr>
            <w:fldChar w:fldCharType="separate"/>
          </w:r>
          <w:ins w:id="132" w:author="Chris Satterlee" w:date="2019-03-26T15:58:00Z">
            <w:r w:rsidR="0047004F">
              <w:rPr>
                <w:noProof/>
              </w:rPr>
              <w:t>15</w:t>
            </w:r>
          </w:ins>
          <w:ins w:id="133" w:author="Chris Satterlee" w:date="2019-03-26T15:52:00Z">
            <w:r>
              <w:rPr>
                <w:noProof/>
              </w:rPr>
              <w:fldChar w:fldCharType="end"/>
            </w:r>
          </w:ins>
        </w:p>
        <w:p w14:paraId="738036DA" w14:textId="57A10151" w:rsidR="00743AFC" w:rsidRDefault="00743AFC">
          <w:pPr>
            <w:pStyle w:val="TOC3"/>
            <w:tabs>
              <w:tab w:val="left" w:pos="1200"/>
              <w:tab w:val="right" w:leader="dot" w:pos="10070"/>
            </w:tabs>
            <w:rPr>
              <w:ins w:id="134" w:author="Chris Satterlee" w:date="2019-03-26T15:52:00Z"/>
              <w:rFonts w:eastAsiaTheme="minorEastAsia" w:cstheme="minorBidi"/>
              <w:noProof/>
              <w:sz w:val="24"/>
              <w:szCs w:val="24"/>
              <w:lang w:eastAsia="ja-JP"/>
            </w:rPr>
          </w:pPr>
          <w:ins w:id="135" w:author="Chris Satterlee" w:date="2019-03-26T15:52:00Z">
            <w:r>
              <w:rPr>
                <w:noProof/>
              </w:rPr>
              <w:t>3.7.2</w:t>
            </w:r>
            <w:r>
              <w:rPr>
                <w:rFonts w:eastAsiaTheme="minorEastAsia" w:cstheme="minorBidi"/>
                <w:noProof/>
                <w:sz w:val="24"/>
                <w:szCs w:val="24"/>
                <w:lang w:eastAsia="ja-JP"/>
              </w:rPr>
              <w:tab/>
            </w:r>
            <w:r>
              <w:rPr>
                <w:noProof/>
              </w:rPr>
              <w:t>Using a PV Module as a Pseudo Reference Pyranometer</w:t>
            </w:r>
            <w:r>
              <w:rPr>
                <w:noProof/>
              </w:rPr>
              <w:tab/>
            </w:r>
            <w:r>
              <w:rPr>
                <w:noProof/>
              </w:rPr>
              <w:fldChar w:fldCharType="begin"/>
            </w:r>
            <w:r>
              <w:rPr>
                <w:noProof/>
              </w:rPr>
              <w:instrText xml:space="preserve"> PAGEREF _Toc4508020 \h </w:instrText>
            </w:r>
            <w:r>
              <w:rPr>
                <w:noProof/>
              </w:rPr>
            </w:r>
          </w:ins>
          <w:r>
            <w:rPr>
              <w:noProof/>
            </w:rPr>
            <w:fldChar w:fldCharType="separate"/>
          </w:r>
          <w:ins w:id="136" w:author="Chris Satterlee" w:date="2019-03-26T15:58:00Z">
            <w:r w:rsidR="0047004F">
              <w:rPr>
                <w:noProof/>
              </w:rPr>
              <w:t>16</w:t>
            </w:r>
          </w:ins>
          <w:ins w:id="137" w:author="Chris Satterlee" w:date="2019-03-26T15:52:00Z">
            <w:r>
              <w:rPr>
                <w:noProof/>
              </w:rPr>
              <w:fldChar w:fldCharType="end"/>
            </w:r>
          </w:ins>
        </w:p>
        <w:p w14:paraId="18C54368" w14:textId="12D15506" w:rsidR="00743AFC" w:rsidRDefault="00743AFC">
          <w:pPr>
            <w:pStyle w:val="TOC4"/>
            <w:tabs>
              <w:tab w:val="left" w:pos="1680"/>
              <w:tab w:val="right" w:leader="dot" w:pos="10070"/>
            </w:tabs>
            <w:rPr>
              <w:ins w:id="138" w:author="Chris Satterlee" w:date="2019-03-26T15:52:00Z"/>
              <w:rFonts w:eastAsiaTheme="minorEastAsia" w:cstheme="minorBidi"/>
              <w:noProof/>
              <w:sz w:val="24"/>
              <w:szCs w:val="24"/>
              <w:lang w:eastAsia="ja-JP"/>
            </w:rPr>
          </w:pPr>
          <w:ins w:id="139" w:author="Chris Satterlee" w:date="2019-03-26T15:52:00Z">
            <w:r>
              <w:rPr>
                <w:noProof/>
              </w:rPr>
              <w:t>3.7.2.1</w:t>
            </w:r>
            <w:r>
              <w:rPr>
                <w:rFonts w:eastAsiaTheme="minorEastAsia" w:cstheme="minorBidi"/>
                <w:noProof/>
                <w:sz w:val="24"/>
                <w:szCs w:val="24"/>
                <w:lang w:eastAsia="ja-JP"/>
              </w:rPr>
              <w:tab/>
            </w:r>
            <w:r>
              <w:rPr>
                <w:noProof/>
              </w:rPr>
              <w:t>Rated Isc</w:t>
            </w:r>
            <w:r>
              <w:rPr>
                <w:noProof/>
              </w:rPr>
              <w:tab/>
            </w:r>
            <w:r>
              <w:rPr>
                <w:noProof/>
              </w:rPr>
              <w:fldChar w:fldCharType="begin"/>
            </w:r>
            <w:r>
              <w:rPr>
                <w:noProof/>
              </w:rPr>
              <w:instrText xml:space="preserve"> PAGEREF _Toc4508021 \h </w:instrText>
            </w:r>
            <w:r>
              <w:rPr>
                <w:noProof/>
              </w:rPr>
            </w:r>
          </w:ins>
          <w:r>
            <w:rPr>
              <w:noProof/>
            </w:rPr>
            <w:fldChar w:fldCharType="separate"/>
          </w:r>
          <w:ins w:id="140" w:author="Chris Satterlee" w:date="2019-03-26T15:58:00Z">
            <w:r w:rsidR="0047004F">
              <w:rPr>
                <w:noProof/>
              </w:rPr>
              <w:t>16</w:t>
            </w:r>
          </w:ins>
          <w:ins w:id="141" w:author="Chris Satterlee" w:date="2019-03-26T15:52:00Z">
            <w:r>
              <w:rPr>
                <w:noProof/>
              </w:rPr>
              <w:fldChar w:fldCharType="end"/>
            </w:r>
          </w:ins>
        </w:p>
        <w:p w14:paraId="62B7AA25" w14:textId="33EE8DEA" w:rsidR="00743AFC" w:rsidRDefault="00743AFC">
          <w:pPr>
            <w:pStyle w:val="TOC4"/>
            <w:tabs>
              <w:tab w:val="left" w:pos="1680"/>
              <w:tab w:val="right" w:leader="dot" w:pos="10070"/>
            </w:tabs>
            <w:rPr>
              <w:ins w:id="142" w:author="Chris Satterlee" w:date="2019-03-26T15:52:00Z"/>
              <w:rFonts w:eastAsiaTheme="minorEastAsia" w:cstheme="minorBidi"/>
              <w:noProof/>
              <w:sz w:val="24"/>
              <w:szCs w:val="24"/>
              <w:lang w:eastAsia="ja-JP"/>
            </w:rPr>
          </w:pPr>
          <w:ins w:id="143" w:author="Chris Satterlee" w:date="2019-03-26T15:52:00Z">
            <w:r>
              <w:rPr>
                <w:noProof/>
              </w:rPr>
              <w:t>3.7.2.2</w:t>
            </w:r>
            <w:r>
              <w:rPr>
                <w:rFonts w:eastAsiaTheme="minorEastAsia" w:cstheme="minorBidi"/>
                <w:noProof/>
                <w:sz w:val="24"/>
                <w:szCs w:val="24"/>
                <w:lang w:eastAsia="ja-JP"/>
              </w:rPr>
              <w:tab/>
            </w:r>
            <w:r>
              <w:rPr>
                <w:noProof/>
              </w:rPr>
              <w:t>Temperature Coefficient of Isc</w:t>
            </w:r>
            <w:r>
              <w:rPr>
                <w:noProof/>
              </w:rPr>
              <w:tab/>
            </w:r>
            <w:r>
              <w:rPr>
                <w:noProof/>
              </w:rPr>
              <w:fldChar w:fldCharType="begin"/>
            </w:r>
            <w:r>
              <w:rPr>
                <w:noProof/>
              </w:rPr>
              <w:instrText xml:space="preserve"> PAGEREF _Toc4508022 \h </w:instrText>
            </w:r>
            <w:r>
              <w:rPr>
                <w:noProof/>
              </w:rPr>
            </w:r>
          </w:ins>
          <w:r>
            <w:rPr>
              <w:noProof/>
            </w:rPr>
            <w:fldChar w:fldCharType="separate"/>
          </w:r>
          <w:ins w:id="144" w:author="Chris Satterlee" w:date="2019-03-26T15:58:00Z">
            <w:r w:rsidR="0047004F">
              <w:rPr>
                <w:noProof/>
              </w:rPr>
              <w:t>16</w:t>
            </w:r>
          </w:ins>
          <w:ins w:id="145" w:author="Chris Satterlee" w:date="2019-03-26T15:52:00Z">
            <w:r>
              <w:rPr>
                <w:noProof/>
              </w:rPr>
              <w:fldChar w:fldCharType="end"/>
            </w:r>
          </w:ins>
        </w:p>
        <w:p w14:paraId="3B074494" w14:textId="303E276D" w:rsidR="00743AFC" w:rsidRDefault="00743AFC">
          <w:pPr>
            <w:pStyle w:val="TOC4"/>
            <w:tabs>
              <w:tab w:val="left" w:pos="1680"/>
              <w:tab w:val="right" w:leader="dot" w:pos="10070"/>
            </w:tabs>
            <w:rPr>
              <w:ins w:id="146" w:author="Chris Satterlee" w:date="2019-03-26T15:52:00Z"/>
              <w:rFonts w:eastAsiaTheme="minorEastAsia" w:cstheme="minorBidi"/>
              <w:noProof/>
              <w:sz w:val="24"/>
              <w:szCs w:val="24"/>
              <w:lang w:eastAsia="ja-JP"/>
            </w:rPr>
          </w:pPr>
          <w:ins w:id="147" w:author="Chris Satterlee" w:date="2019-03-26T15:52:00Z">
            <w:r>
              <w:rPr>
                <w:noProof/>
              </w:rPr>
              <w:t>3.7.2.3</w:t>
            </w:r>
            <w:r>
              <w:rPr>
                <w:rFonts w:eastAsiaTheme="minorEastAsia" w:cstheme="minorBidi"/>
                <w:noProof/>
                <w:sz w:val="24"/>
                <w:szCs w:val="24"/>
                <w:lang w:eastAsia="ja-JP"/>
              </w:rPr>
              <w:tab/>
            </w:r>
            <w:r>
              <w:rPr>
                <w:noProof/>
              </w:rPr>
              <w:t>Calculating Irradiance from Measured Isc</w:t>
            </w:r>
            <w:r>
              <w:rPr>
                <w:noProof/>
              </w:rPr>
              <w:tab/>
            </w:r>
            <w:r>
              <w:rPr>
                <w:noProof/>
              </w:rPr>
              <w:fldChar w:fldCharType="begin"/>
            </w:r>
            <w:r>
              <w:rPr>
                <w:noProof/>
              </w:rPr>
              <w:instrText xml:space="preserve"> PAGEREF _Toc4508023 \h </w:instrText>
            </w:r>
            <w:r>
              <w:rPr>
                <w:noProof/>
              </w:rPr>
            </w:r>
          </w:ins>
          <w:r>
            <w:rPr>
              <w:noProof/>
            </w:rPr>
            <w:fldChar w:fldCharType="separate"/>
          </w:r>
          <w:ins w:id="148" w:author="Chris Satterlee" w:date="2019-03-26T15:58:00Z">
            <w:r w:rsidR="0047004F">
              <w:rPr>
                <w:noProof/>
              </w:rPr>
              <w:t>16</w:t>
            </w:r>
          </w:ins>
          <w:ins w:id="149" w:author="Chris Satterlee" w:date="2019-03-26T15:52:00Z">
            <w:r>
              <w:rPr>
                <w:noProof/>
              </w:rPr>
              <w:fldChar w:fldCharType="end"/>
            </w:r>
          </w:ins>
        </w:p>
        <w:p w14:paraId="20DEB444" w14:textId="25F0305F" w:rsidR="00743AFC" w:rsidRDefault="00743AFC">
          <w:pPr>
            <w:pStyle w:val="TOC3"/>
            <w:tabs>
              <w:tab w:val="left" w:pos="1200"/>
              <w:tab w:val="right" w:leader="dot" w:pos="10070"/>
            </w:tabs>
            <w:rPr>
              <w:ins w:id="150" w:author="Chris Satterlee" w:date="2019-03-26T15:52:00Z"/>
              <w:rFonts w:eastAsiaTheme="minorEastAsia" w:cstheme="minorBidi"/>
              <w:noProof/>
              <w:sz w:val="24"/>
              <w:szCs w:val="24"/>
              <w:lang w:eastAsia="ja-JP"/>
            </w:rPr>
          </w:pPr>
          <w:ins w:id="151" w:author="Chris Satterlee" w:date="2019-03-26T15:52:00Z">
            <w:r>
              <w:rPr>
                <w:noProof/>
              </w:rPr>
              <w:t>3.7.3</w:t>
            </w:r>
            <w:r>
              <w:rPr>
                <w:rFonts w:eastAsiaTheme="minorEastAsia" w:cstheme="minorBidi"/>
                <w:noProof/>
                <w:sz w:val="24"/>
                <w:szCs w:val="24"/>
                <w:lang w:eastAsia="ja-JP"/>
              </w:rPr>
              <w:tab/>
            </w:r>
            <w:r>
              <w:rPr>
                <w:noProof/>
              </w:rPr>
              <w:t>Performing the Calibration</w:t>
            </w:r>
            <w:r>
              <w:rPr>
                <w:noProof/>
              </w:rPr>
              <w:tab/>
            </w:r>
            <w:r>
              <w:rPr>
                <w:noProof/>
              </w:rPr>
              <w:fldChar w:fldCharType="begin"/>
            </w:r>
            <w:r>
              <w:rPr>
                <w:noProof/>
              </w:rPr>
              <w:instrText xml:space="preserve"> PAGEREF _Toc4508024 \h </w:instrText>
            </w:r>
            <w:r>
              <w:rPr>
                <w:noProof/>
              </w:rPr>
            </w:r>
          </w:ins>
          <w:r>
            <w:rPr>
              <w:noProof/>
            </w:rPr>
            <w:fldChar w:fldCharType="separate"/>
          </w:r>
          <w:ins w:id="152" w:author="Chris Satterlee" w:date="2019-03-26T15:58:00Z">
            <w:r w:rsidR="0047004F">
              <w:rPr>
                <w:noProof/>
              </w:rPr>
              <w:t>17</w:t>
            </w:r>
          </w:ins>
          <w:ins w:id="153" w:author="Chris Satterlee" w:date="2019-03-26T15:52:00Z">
            <w:r>
              <w:rPr>
                <w:noProof/>
              </w:rPr>
              <w:fldChar w:fldCharType="end"/>
            </w:r>
          </w:ins>
        </w:p>
        <w:p w14:paraId="4A4B8C24" w14:textId="59137270" w:rsidR="006545C7" w:rsidDel="00D95A1B" w:rsidRDefault="006545C7">
          <w:pPr>
            <w:pStyle w:val="TOC1"/>
            <w:rPr>
              <w:ins w:id="154" w:author="Cindy W" w:date="2019-02-21T18:51:00Z"/>
              <w:del w:id="155" w:author="Chris Satterlee" w:date="2019-03-25T17:00:00Z"/>
              <w:rFonts w:eastAsiaTheme="minorEastAsia" w:cstheme="minorBidi"/>
              <w:b w:val="0"/>
              <w:noProof/>
              <w:lang w:eastAsia="ja-JP"/>
            </w:rPr>
          </w:pPr>
          <w:ins w:id="156" w:author="Cindy W" w:date="2019-02-21T18:51:00Z">
            <w:del w:id="157" w:author="Chris Satterlee" w:date="2019-03-25T17:00:00Z">
              <w:r w:rsidDel="00D95A1B">
                <w:rPr>
                  <w:noProof/>
                </w:rPr>
                <w:delText>1</w:delText>
              </w:r>
              <w:r w:rsidDel="00D95A1B">
                <w:rPr>
                  <w:rFonts w:eastAsiaTheme="minorEastAsia" w:cstheme="minorBidi"/>
                  <w:b w:val="0"/>
                  <w:noProof/>
                  <w:lang w:eastAsia="ja-JP"/>
                </w:rPr>
                <w:tab/>
              </w:r>
              <w:r w:rsidDel="00D95A1B">
                <w:rPr>
                  <w:noProof/>
                </w:rPr>
                <w:delText>Introduction</w:delText>
              </w:r>
              <w:r w:rsidDel="00D95A1B">
                <w:rPr>
                  <w:noProof/>
                </w:rPr>
                <w:tab/>
                <w:delText>4</w:delText>
              </w:r>
            </w:del>
          </w:ins>
        </w:p>
        <w:p w14:paraId="4F4C2602" w14:textId="252E3108" w:rsidR="006545C7" w:rsidDel="00D95A1B" w:rsidRDefault="006545C7">
          <w:pPr>
            <w:pStyle w:val="TOC1"/>
            <w:rPr>
              <w:ins w:id="158" w:author="Cindy W" w:date="2019-02-21T18:51:00Z"/>
              <w:del w:id="159" w:author="Chris Satterlee" w:date="2019-03-25T17:00:00Z"/>
              <w:rFonts w:eastAsiaTheme="minorEastAsia" w:cstheme="minorBidi"/>
              <w:b w:val="0"/>
              <w:noProof/>
              <w:lang w:eastAsia="ja-JP"/>
            </w:rPr>
          </w:pPr>
          <w:ins w:id="160" w:author="Cindy W" w:date="2019-02-21T18:51:00Z">
            <w:del w:id="161" w:author="Chris Satterlee" w:date="2019-03-25T17:00:00Z">
              <w:r w:rsidDel="00D95A1B">
                <w:rPr>
                  <w:noProof/>
                </w:rPr>
                <w:delText>2</w:delText>
              </w:r>
              <w:r w:rsidDel="00D95A1B">
                <w:rPr>
                  <w:rFonts w:eastAsiaTheme="minorEastAsia" w:cstheme="minorBidi"/>
                  <w:b w:val="0"/>
                  <w:noProof/>
                  <w:lang w:eastAsia="ja-JP"/>
                </w:rPr>
                <w:tab/>
              </w:r>
              <w:r w:rsidDel="00D95A1B">
                <w:rPr>
                  <w:noProof/>
                </w:rPr>
                <w:delText>DS18B20 Temperature Sensors</w:delText>
              </w:r>
              <w:r w:rsidDel="00D95A1B">
                <w:rPr>
                  <w:noProof/>
                </w:rPr>
                <w:tab/>
                <w:delText>5</w:delText>
              </w:r>
            </w:del>
          </w:ins>
        </w:p>
        <w:p w14:paraId="375AE7E7" w14:textId="4AA6E227" w:rsidR="006545C7" w:rsidDel="00D95A1B" w:rsidRDefault="006545C7">
          <w:pPr>
            <w:pStyle w:val="TOC2"/>
            <w:tabs>
              <w:tab w:val="left" w:pos="792"/>
              <w:tab w:val="right" w:leader="dot" w:pos="10070"/>
            </w:tabs>
            <w:rPr>
              <w:ins w:id="162" w:author="Cindy W" w:date="2019-02-21T18:51:00Z"/>
              <w:del w:id="163" w:author="Chris Satterlee" w:date="2019-03-25T17:00:00Z"/>
              <w:rFonts w:eastAsiaTheme="minorEastAsia" w:cstheme="minorBidi"/>
              <w:b w:val="0"/>
              <w:noProof/>
              <w:sz w:val="24"/>
              <w:szCs w:val="24"/>
              <w:lang w:eastAsia="ja-JP"/>
            </w:rPr>
          </w:pPr>
          <w:ins w:id="164" w:author="Cindy W" w:date="2019-02-21T18:51:00Z">
            <w:del w:id="165" w:author="Chris Satterlee" w:date="2019-03-25T17:00:00Z">
              <w:r w:rsidDel="00D95A1B">
                <w:rPr>
                  <w:noProof/>
                </w:rPr>
                <w:delText>2.1</w:delText>
              </w:r>
              <w:r w:rsidDel="00D95A1B">
                <w:rPr>
                  <w:rFonts w:eastAsiaTheme="minorEastAsia" w:cstheme="minorBidi"/>
                  <w:b w:val="0"/>
                  <w:noProof/>
                  <w:sz w:val="24"/>
                  <w:szCs w:val="24"/>
                  <w:lang w:eastAsia="ja-JP"/>
                </w:rPr>
                <w:tab/>
              </w:r>
              <w:r w:rsidDel="00D95A1B">
                <w:rPr>
                  <w:noProof/>
                </w:rPr>
                <w:delText>Connections</w:delText>
              </w:r>
              <w:r w:rsidDel="00D95A1B">
                <w:rPr>
                  <w:noProof/>
                </w:rPr>
                <w:tab/>
                <w:delText>6</w:delText>
              </w:r>
            </w:del>
          </w:ins>
        </w:p>
        <w:p w14:paraId="357F6634" w14:textId="6D4CC462" w:rsidR="006545C7" w:rsidDel="00D95A1B" w:rsidRDefault="006545C7">
          <w:pPr>
            <w:pStyle w:val="TOC3"/>
            <w:tabs>
              <w:tab w:val="left" w:pos="1176"/>
              <w:tab w:val="right" w:leader="dot" w:pos="10070"/>
            </w:tabs>
            <w:rPr>
              <w:ins w:id="166" w:author="Cindy W" w:date="2019-02-21T18:51:00Z"/>
              <w:del w:id="167" w:author="Chris Satterlee" w:date="2019-03-25T17:00:00Z"/>
              <w:rFonts w:eastAsiaTheme="minorEastAsia" w:cstheme="minorBidi"/>
              <w:noProof/>
              <w:sz w:val="24"/>
              <w:szCs w:val="24"/>
              <w:lang w:eastAsia="ja-JP"/>
            </w:rPr>
          </w:pPr>
          <w:ins w:id="168" w:author="Cindy W" w:date="2019-02-21T18:51:00Z">
            <w:del w:id="169" w:author="Chris Satterlee" w:date="2019-03-25T17:00:00Z">
              <w:r w:rsidDel="00D95A1B">
                <w:rPr>
                  <w:noProof/>
                </w:rPr>
                <w:delText>2.1.1</w:delText>
              </w:r>
              <w:r w:rsidDel="00D95A1B">
                <w:rPr>
                  <w:rFonts w:eastAsiaTheme="minorEastAsia" w:cstheme="minorBidi"/>
                  <w:noProof/>
                  <w:sz w:val="24"/>
                  <w:szCs w:val="24"/>
                  <w:lang w:eastAsia="ja-JP"/>
                </w:rPr>
                <w:tab/>
              </w:r>
              <w:r w:rsidDel="00D95A1B">
                <w:rPr>
                  <w:noProof/>
                </w:rPr>
                <w:delText>Connecting One DS18B20 to IV Swinger 2 (PermaProto-based)</w:delText>
              </w:r>
              <w:r w:rsidDel="00D95A1B">
                <w:rPr>
                  <w:noProof/>
                </w:rPr>
                <w:tab/>
                <w:delText>6</w:delText>
              </w:r>
            </w:del>
          </w:ins>
        </w:p>
        <w:p w14:paraId="7380B832" w14:textId="27E8DCE8" w:rsidR="006545C7" w:rsidDel="00D95A1B" w:rsidRDefault="006545C7">
          <w:pPr>
            <w:pStyle w:val="TOC3"/>
            <w:tabs>
              <w:tab w:val="left" w:pos="1176"/>
              <w:tab w:val="right" w:leader="dot" w:pos="10070"/>
            </w:tabs>
            <w:rPr>
              <w:ins w:id="170" w:author="Cindy W" w:date="2019-02-21T18:51:00Z"/>
              <w:del w:id="171" w:author="Chris Satterlee" w:date="2019-03-25T17:00:00Z"/>
              <w:rFonts w:eastAsiaTheme="minorEastAsia" w:cstheme="minorBidi"/>
              <w:noProof/>
              <w:sz w:val="24"/>
              <w:szCs w:val="24"/>
              <w:lang w:eastAsia="ja-JP"/>
            </w:rPr>
          </w:pPr>
          <w:ins w:id="172" w:author="Cindy W" w:date="2019-02-21T18:51:00Z">
            <w:del w:id="173" w:author="Chris Satterlee" w:date="2019-03-25T17:00:00Z">
              <w:r w:rsidDel="00D95A1B">
                <w:rPr>
                  <w:noProof/>
                </w:rPr>
                <w:delText>2.1.2</w:delText>
              </w:r>
              <w:r w:rsidDel="00D95A1B">
                <w:rPr>
                  <w:rFonts w:eastAsiaTheme="minorEastAsia" w:cstheme="minorBidi"/>
                  <w:noProof/>
                  <w:sz w:val="24"/>
                  <w:szCs w:val="24"/>
                  <w:lang w:eastAsia="ja-JP"/>
                </w:rPr>
                <w:tab/>
              </w:r>
              <w:r w:rsidDel="00D95A1B">
                <w:rPr>
                  <w:noProof/>
                </w:rPr>
                <w:delText>Connecting One DS18B20 to IV Swinger 2 (PCB-based)</w:delText>
              </w:r>
              <w:r w:rsidDel="00D95A1B">
                <w:rPr>
                  <w:noProof/>
                </w:rPr>
                <w:tab/>
                <w:delText>6</w:delText>
              </w:r>
            </w:del>
          </w:ins>
        </w:p>
        <w:p w14:paraId="2C27582B" w14:textId="1FCE2F30" w:rsidR="006545C7" w:rsidDel="00D95A1B" w:rsidRDefault="006545C7">
          <w:pPr>
            <w:pStyle w:val="TOC3"/>
            <w:tabs>
              <w:tab w:val="left" w:pos="1176"/>
              <w:tab w:val="right" w:leader="dot" w:pos="10070"/>
            </w:tabs>
            <w:rPr>
              <w:ins w:id="174" w:author="Cindy W" w:date="2019-02-21T18:51:00Z"/>
              <w:del w:id="175" w:author="Chris Satterlee" w:date="2019-03-25T17:00:00Z"/>
              <w:rFonts w:eastAsiaTheme="minorEastAsia" w:cstheme="minorBidi"/>
              <w:noProof/>
              <w:sz w:val="24"/>
              <w:szCs w:val="24"/>
              <w:lang w:eastAsia="ja-JP"/>
            </w:rPr>
          </w:pPr>
          <w:ins w:id="176" w:author="Cindy W" w:date="2019-02-21T18:51:00Z">
            <w:del w:id="177" w:author="Chris Satterlee" w:date="2019-03-25T17:00:00Z">
              <w:r w:rsidDel="00D95A1B">
                <w:rPr>
                  <w:noProof/>
                </w:rPr>
                <w:delText>2.1.3</w:delText>
              </w:r>
              <w:r w:rsidDel="00D95A1B">
                <w:rPr>
                  <w:rFonts w:eastAsiaTheme="minorEastAsia" w:cstheme="minorBidi"/>
                  <w:noProof/>
                  <w:sz w:val="24"/>
                  <w:szCs w:val="24"/>
                  <w:lang w:eastAsia="ja-JP"/>
                </w:rPr>
                <w:tab/>
              </w:r>
              <w:r w:rsidDel="00D95A1B">
                <w:rPr>
                  <w:noProof/>
                </w:rPr>
                <w:delText>Connecting Multiple DS18B20s to IV Swinger 2</w:delText>
              </w:r>
              <w:r w:rsidDel="00D95A1B">
                <w:rPr>
                  <w:noProof/>
                </w:rPr>
                <w:tab/>
                <w:delText>7</w:delText>
              </w:r>
            </w:del>
          </w:ins>
        </w:p>
        <w:p w14:paraId="7C6E22CA" w14:textId="544082B3" w:rsidR="006545C7" w:rsidDel="00D95A1B" w:rsidRDefault="006545C7">
          <w:pPr>
            <w:pStyle w:val="TOC2"/>
            <w:tabs>
              <w:tab w:val="left" w:pos="792"/>
              <w:tab w:val="right" w:leader="dot" w:pos="10070"/>
            </w:tabs>
            <w:rPr>
              <w:ins w:id="178" w:author="Cindy W" w:date="2019-02-21T18:51:00Z"/>
              <w:del w:id="179" w:author="Chris Satterlee" w:date="2019-03-25T17:00:00Z"/>
              <w:rFonts w:eastAsiaTheme="minorEastAsia" w:cstheme="minorBidi"/>
              <w:b w:val="0"/>
              <w:noProof/>
              <w:sz w:val="24"/>
              <w:szCs w:val="24"/>
              <w:lang w:eastAsia="ja-JP"/>
            </w:rPr>
          </w:pPr>
          <w:ins w:id="180" w:author="Cindy W" w:date="2019-02-21T18:51:00Z">
            <w:del w:id="181" w:author="Chris Satterlee" w:date="2019-03-25T17:00:00Z">
              <w:r w:rsidDel="00D95A1B">
                <w:rPr>
                  <w:noProof/>
                </w:rPr>
                <w:delText>2.2</w:delText>
              </w:r>
              <w:r w:rsidDel="00D95A1B">
                <w:rPr>
                  <w:rFonts w:eastAsiaTheme="minorEastAsia" w:cstheme="minorBidi"/>
                  <w:b w:val="0"/>
                  <w:noProof/>
                  <w:sz w:val="24"/>
                  <w:szCs w:val="24"/>
                  <w:lang w:eastAsia="ja-JP"/>
                </w:rPr>
                <w:tab/>
              </w:r>
              <w:r w:rsidDel="00D95A1B">
                <w:rPr>
                  <w:noProof/>
                </w:rPr>
                <w:delText>Software Installation</w:delText>
              </w:r>
              <w:r w:rsidDel="00D95A1B">
                <w:rPr>
                  <w:noProof/>
                </w:rPr>
                <w:tab/>
                <w:delText>8</w:delText>
              </w:r>
            </w:del>
          </w:ins>
        </w:p>
        <w:p w14:paraId="28398FED" w14:textId="07AFF087" w:rsidR="006545C7" w:rsidDel="00D95A1B" w:rsidRDefault="006545C7">
          <w:pPr>
            <w:pStyle w:val="TOC3"/>
            <w:tabs>
              <w:tab w:val="left" w:pos="1176"/>
              <w:tab w:val="right" w:leader="dot" w:pos="10070"/>
            </w:tabs>
            <w:rPr>
              <w:ins w:id="182" w:author="Cindy W" w:date="2019-02-21T18:51:00Z"/>
              <w:del w:id="183" w:author="Chris Satterlee" w:date="2019-03-25T17:00:00Z"/>
              <w:rFonts w:eastAsiaTheme="minorEastAsia" w:cstheme="minorBidi"/>
              <w:noProof/>
              <w:sz w:val="24"/>
              <w:szCs w:val="24"/>
              <w:lang w:eastAsia="ja-JP"/>
            </w:rPr>
          </w:pPr>
          <w:ins w:id="184" w:author="Cindy W" w:date="2019-02-21T18:51:00Z">
            <w:del w:id="185" w:author="Chris Satterlee" w:date="2019-03-25T17:00:00Z">
              <w:r w:rsidDel="00D95A1B">
                <w:rPr>
                  <w:noProof/>
                </w:rPr>
                <w:delText>2.2.1</w:delText>
              </w:r>
              <w:r w:rsidDel="00D95A1B">
                <w:rPr>
                  <w:rFonts w:eastAsiaTheme="minorEastAsia" w:cstheme="minorBidi"/>
                  <w:noProof/>
                  <w:sz w:val="24"/>
                  <w:szCs w:val="24"/>
                  <w:lang w:eastAsia="ja-JP"/>
                </w:rPr>
                <w:tab/>
              </w:r>
              <w:r w:rsidDel="00D95A1B">
                <w:rPr>
                  <w:noProof/>
                </w:rPr>
                <w:delText>Installing Arduino Libraries</w:delText>
              </w:r>
              <w:r w:rsidDel="00D95A1B">
                <w:rPr>
                  <w:noProof/>
                </w:rPr>
                <w:tab/>
                <w:delText>8</w:delText>
              </w:r>
            </w:del>
          </w:ins>
        </w:p>
        <w:p w14:paraId="43534A58" w14:textId="175D1B85" w:rsidR="006545C7" w:rsidDel="00D95A1B" w:rsidRDefault="006545C7">
          <w:pPr>
            <w:pStyle w:val="TOC3"/>
            <w:tabs>
              <w:tab w:val="left" w:pos="1176"/>
              <w:tab w:val="right" w:leader="dot" w:pos="10070"/>
            </w:tabs>
            <w:rPr>
              <w:ins w:id="186" w:author="Cindy W" w:date="2019-02-21T18:51:00Z"/>
              <w:del w:id="187" w:author="Chris Satterlee" w:date="2019-03-25T17:00:00Z"/>
              <w:rFonts w:eastAsiaTheme="minorEastAsia" w:cstheme="minorBidi"/>
              <w:noProof/>
              <w:sz w:val="24"/>
              <w:szCs w:val="24"/>
              <w:lang w:eastAsia="ja-JP"/>
            </w:rPr>
          </w:pPr>
          <w:ins w:id="188" w:author="Cindy W" w:date="2019-02-21T18:51:00Z">
            <w:del w:id="189" w:author="Chris Satterlee" w:date="2019-03-25T17:00:00Z">
              <w:r w:rsidDel="00D95A1B">
                <w:rPr>
                  <w:noProof/>
                </w:rPr>
                <w:delText>2.2.2</w:delText>
              </w:r>
              <w:r w:rsidDel="00D95A1B">
                <w:rPr>
                  <w:rFonts w:eastAsiaTheme="minorEastAsia" w:cstheme="minorBidi"/>
                  <w:noProof/>
                  <w:sz w:val="24"/>
                  <w:szCs w:val="24"/>
                  <w:lang w:eastAsia="ja-JP"/>
                </w:rPr>
                <w:tab/>
              </w:r>
              <w:r w:rsidDel="00D95A1B">
                <w:rPr>
                  <w:noProof/>
                </w:rPr>
                <w:delText>Modifying IV_Swinger2.ino</w:delText>
              </w:r>
              <w:r w:rsidDel="00D95A1B">
                <w:rPr>
                  <w:noProof/>
                </w:rPr>
                <w:tab/>
                <w:delText>8</w:delText>
              </w:r>
            </w:del>
          </w:ins>
        </w:p>
        <w:p w14:paraId="6D57E43D" w14:textId="1FDCE419" w:rsidR="006545C7" w:rsidDel="00D95A1B" w:rsidRDefault="006545C7">
          <w:pPr>
            <w:pStyle w:val="TOC2"/>
            <w:tabs>
              <w:tab w:val="left" w:pos="792"/>
              <w:tab w:val="right" w:leader="dot" w:pos="10070"/>
            </w:tabs>
            <w:rPr>
              <w:ins w:id="190" w:author="Cindy W" w:date="2019-02-21T18:51:00Z"/>
              <w:del w:id="191" w:author="Chris Satterlee" w:date="2019-03-25T17:00:00Z"/>
              <w:rFonts w:eastAsiaTheme="minorEastAsia" w:cstheme="minorBidi"/>
              <w:b w:val="0"/>
              <w:noProof/>
              <w:sz w:val="24"/>
              <w:szCs w:val="24"/>
              <w:lang w:eastAsia="ja-JP"/>
            </w:rPr>
          </w:pPr>
          <w:ins w:id="192" w:author="Cindy W" w:date="2019-02-21T18:51:00Z">
            <w:del w:id="193" w:author="Chris Satterlee" w:date="2019-03-25T17:00:00Z">
              <w:r w:rsidDel="00D95A1B">
                <w:rPr>
                  <w:noProof/>
                </w:rPr>
                <w:delText>2.3</w:delText>
              </w:r>
              <w:r w:rsidDel="00D95A1B">
                <w:rPr>
                  <w:rFonts w:eastAsiaTheme="minorEastAsia" w:cstheme="minorBidi"/>
                  <w:b w:val="0"/>
                  <w:noProof/>
                  <w:sz w:val="24"/>
                  <w:szCs w:val="24"/>
                  <w:lang w:eastAsia="ja-JP"/>
                </w:rPr>
                <w:tab/>
              </w:r>
              <w:r w:rsidDel="00D95A1B">
                <w:rPr>
                  <w:noProof/>
                </w:rPr>
                <w:delText>Swinging IV Curves with Temperature Sensors</w:delText>
              </w:r>
              <w:r w:rsidDel="00D95A1B">
                <w:rPr>
                  <w:noProof/>
                </w:rPr>
                <w:tab/>
                <w:delText>9</w:delText>
              </w:r>
            </w:del>
          </w:ins>
        </w:p>
        <w:p w14:paraId="5FDBE2EE" w14:textId="2CC0DCB8" w:rsidR="006545C7" w:rsidDel="00D95A1B" w:rsidRDefault="006545C7">
          <w:pPr>
            <w:pStyle w:val="TOC3"/>
            <w:tabs>
              <w:tab w:val="left" w:pos="1176"/>
              <w:tab w:val="right" w:leader="dot" w:pos="10070"/>
            </w:tabs>
            <w:rPr>
              <w:ins w:id="194" w:author="Cindy W" w:date="2019-02-21T18:51:00Z"/>
              <w:del w:id="195" w:author="Chris Satterlee" w:date="2019-03-25T17:00:00Z"/>
              <w:rFonts w:eastAsiaTheme="minorEastAsia" w:cstheme="minorBidi"/>
              <w:noProof/>
              <w:sz w:val="24"/>
              <w:szCs w:val="24"/>
              <w:lang w:eastAsia="ja-JP"/>
            </w:rPr>
          </w:pPr>
          <w:ins w:id="196" w:author="Cindy W" w:date="2019-02-21T18:51:00Z">
            <w:del w:id="197" w:author="Chris Satterlee" w:date="2019-03-25T17:00:00Z">
              <w:r w:rsidDel="00D95A1B">
                <w:rPr>
                  <w:noProof/>
                </w:rPr>
                <w:delText>2.3.1</w:delText>
              </w:r>
              <w:r w:rsidDel="00D95A1B">
                <w:rPr>
                  <w:rFonts w:eastAsiaTheme="minorEastAsia" w:cstheme="minorBidi"/>
                  <w:noProof/>
                  <w:sz w:val="24"/>
                  <w:szCs w:val="24"/>
                  <w:lang w:eastAsia="ja-JP"/>
                </w:rPr>
                <w:tab/>
              </w:r>
              <w:r w:rsidDel="00D95A1B">
                <w:rPr>
                  <w:noProof/>
                </w:rPr>
                <w:delText>Temperature Scale</w:delText>
              </w:r>
              <w:r w:rsidDel="00D95A1B">
                <w:rPr>
                  <w:noProof/>
                </w:rPr>
                <w:tab/>
                <w:delText>9</w:delText>
              </w:r>
            </w:del>
          </w:ins>
        </w:p>
        <w:p w14:paraId="119DBE86" w14:textId="04BD285F" w:rsidR="006545C7" w:rsidDel="00D95A1B" w:rsidRDefault="006545C7">
          <w:pPr>
            <w:pStyle w:val="TOC3"/>
            <w:tabs>
              <w:tab w:val="left" w:pos="1176"/>
              <w:tab w:val="right" w:leader="dot" w:pos="10070"/>
            </w:tabs>
            <w:rPr>
              <w:ins w:id="198" w:author="Cindy W" w:date="2019-02-21T18:51:00Z"/>
              <w:del w:id="199" w:author="Chris Satterlee" w:date="2019-03-25T17:00:00Z"/>
              <w:rFonts w:eastAsiaTheme="minorEastAsia" w:cstheme="minorBidi"/>
              <w:noProof/>
              <w:sz w:val="24"/>
              <w:szCs w:val="24"/>
              <w:lang w:eastAsia="ja-JP"/>
            </w:rPr>
          </w:pPr>
          <w:ins w:id="200" w:author="Cindy W" w:date="2019-02-21T18:51:00Z">
            <w:del w:id="201" w:author="Chris Satterlee" w:date="2019-03-25T17:00:00Z">
              <w:r w:rsidDel="00D95A1B">
                <w:rPr>
                  <w:noProof/>
                </w:rPr>
                <w:delText>2.3.2</w:delText>
              </w:r>
              <w:r w:rsidDel="00D95A1B">
                <w:rPr>
                  <w:rFonts w:eastAsiaTheme="minorEastAsia" w:cstheme="minorBidi"/>
                  <w:noProof/>
                  <w:sz w:val="24"/>
                  <w:szCs w:val="24"/>
                  <w:lang w:eastAsia="ja-JP"/>
                </w:rPr>
                <w:tab/>
              </w:r>
              <w:r w:rsidDel="00D95A1B">
                <w:rPr>
                  <w:noProof/>
                </w:rPr>
                <w:delText>Precision</w:delText>
              </w:r>
              <w:r w:rsidDel="00D95A1B">
                <w:rPr>
                  <w:noProof/>
                </w:rPr>
                <w:tab/>
                <w:delText>9</w:delText>
              </w:r>
            </w:del>
          </w:ins>
        </w:p>
        <w:p w14:paraId="6BA2CA08" w14:textId="11BF440E" w:rsidR="006545C7" w:rsidDel="00D95A1B" w:rsidRDefault="006545C7">
          <w:pPr>
            <w:pStyle w:val="TOC3"/>
            <w:tabs>
              <w:tab w:val="left" w:pos="1176"/>
              <w:tab w:val="right" w:leader="dot" w:pos="10070"/>
            </w:tabs>
            <w:rPr>
              <w:ins w:id="202" w:author="Cindy W" w:date="2019-02-21T18:51:00Z"/>
              <w:del w:id="203" w:author="Chris Satterlee" w:date="2019-03-25T17:00:00Z"/>
              <w:rFonts w:eastAsiaTheme="minorEastAsia" w:cstheme="minorBidi"/>
              <w:noProof/>
              <w:sz w:val="24"/>
              <w:szCs w:val="24"/>
              <w:lang w:eastAsia="ja-JP"/>
            </w:rPr>
          </w:pPr>
          <w:ins w:id="204" w:author="Cindy W" w:date="2019-02-21T18:51:00Z">
            <w:del w:id="205" w:author="Chris Satterlee" w:date="2019-03-25T17:00:00Z">
              <w:r w:rsidDel="00D95A1B">
                <w:rPr>
                  <w:noProof/>
                </w:rPr>
                <w:delText>2.3.3</w:delText>
              </w:r>
              <w:r w:rsidDel="00D95A1B">
                <w:rPr>
                  <w:rFonts w:eastAsiaTheme="minorEastAsia" w:cstheme="minorBidi"/>
                  <w:noProof/>
                  <w:sz w:val="24"/>
                  <w:szCs w:val="24"/>
                  <w:lang w:eastAsia="ja-JP"/>
                </w:rPr>
                <w:tab/>
              </w:r>
              <w:r w:rsidDel="00D95A1B">
                <w:rPr>
                  <w:noProof/>
                </w:rPr>
                <w:delText>Where Are the Temperatures recorded?</w:delText>
              </w:r>
              <w:r w:rsidDel="00D95A1B">
                <w:rPr>
                  <w:noProof/>
                </w:rPr>
                <w:tab/>
                <w:delText>9</w:delText>
              </w:r>
            </w:del>
          </w:ins>
        </w:p>
        <w:p w14:paraId="5F2D8D50" w14:textId="5DB4419F" w:rsidR="006545C7" w:rsidDel="00D95A1B" w:rsidRDefault="006545C7">
          <w:pPr>
            <w:pStyle w:val="TOC1"/>
            <w:rPr>
              <w:ins w:id="206" w:author="Cindy W" w:date="2019-02-21T18:51:00Z"/>
              <w:del w:id="207" w:author="Chris Satterlee" w:date="2019-03-25T17:00:00Z"/>
              <w:rFonts w:eastAsiaTheme="minorEastAsia" w:cstheme="minorBidi"/>
              <w:b w:val="0"/>
              <w:noProof/>
              <w:lang w:eastAsia="ja-JP"/>
            </w:rPr>
          </w:pPr>
          <w:ins w:id="208" w:author="Cindy W" w:date="2019-02-21T18:51:00Z">
            <w:del w:id="209" w:author="Chris Satterlee" w:date="2019-03-25T17:00:00Z">
              <w:r w:rsidDel="00D95A1B">
                <w:rPr>
                  <w:noProof/>
                </w:rPr>
                <w:delText>3</w:delText>
              </w:r>
              <w:r w:rsidDel="00D95A1B">
                <w:rPr>
                  <w:rFonts w:eastAsiaTheme="minorEastAsia" w:cstheme="minorBidi"/>
                  <w:b w:val="0"/>
                  <w:noProof/>
                  <w:lang w:eastAsia="ja-JP"/>
                </w:rPr>
                <w:tab/>
              </w:r>
              <w:r w:rsidDel="00D95A1B">
                <w:rPr>
                  <w:noProof/>
                </w:rPr>
                <w:delText>Modified InstESRE Pyranometer (Irradiance Sensor)</w:delText>
              </w:r>
              <w:r w:rsidDel="00D95A1B">
                <w:rPr>
                  <w:noProof/>
                </w:rPr>
                <w:tab/>
                <w:delText>11</w:delText>
              </w:r>
            </w:del>
          </w:ins>
        </w:p>
        <w:p w14:paraId="7193325E" w14:textId="78A63D02" w:rsidR="006545C7" w:rsidDel="00D95A1B" w:rsidRDefault="006545C7">
          <w:pPr>
            <w:pStyle w:val="TOC2"/>
            <w:tabs>
              <w:tab w:val="left" w:pos="792"/>
              <w:tab w:val="right" w:leader="dot" w:pos="10070"/>
            </w:tabs>
            <w:rPr>
              <w:ins w:id="210" w:author="Cindy W" w:date="2019-02-21T18:51:00Z"/>
              <w:del w:id="211" w:author="Chris Satterlee" w:date="2019-03-25T17:00:00Z"/>
              <w:rFonts w:eastAsiaTheme="minorEastAsia" w:cstheme="minorBidi"/>
              <w:b w:val="0"/>
              <w:noProof/>
              <w:sz w:val="24"/>
              <w:szCs w:val="24"/>
              <w:lang w:eastAsia="ja-JP"/>
            </w:rPr>
          </w:pPr>
          <w:ins w:id="212" w:author="Cindy W" w:date="2019-02-21T18:51:00Z">
            <w:del w:id="213" w:author="Chris Satterlee" w:date="2019-03-25T17:00:00Z">
              <w:r w:rsidDel="00D95A1B">
                <w:rPr>
                  <w:noProof/>
                </w:rPr>
                <w:delText>3.1</w:delText>
              </w:r>
              <w:r w:rsidDel="00D95A1B">
                <w:rPr>
                  <w:rFonts w:eastAsiaTheme="minorEastAsia" w:cstheme="minorBidi"/>
                  <w:b w:val="0"/>
                  <w:noProof/>
                  <w:sz w:val="24"/>
                  <w:szCs w:val="24"/>
                  <w:lang w:eastAsia="ja-JP"/>
                </w:rPr>
                <w:tab/>
              </w:r>
              <w:r w:rsidDel="00D95A1B">
                <w:rPr>
                  <w:noProof/>
                </w:rPr>
                <w:delText>Modifications to the InstESRE Pyranometer</w:delText>
              </w:r>
              <w:r w:rsidDel="00D95A1B">
                <w:rPr>
                  <w:noProof/>
                </w:rPr>
                <w:tab/>
                <w:delText>11</w:delText>
              </w:r>
            </w:del>
          </w:ins>
        </w:p>
        <w:p w14:paraId="3700271A" w14:textId="5B0AE459" w:rsidR="006545C7" w:rsidDel="00D95A1B" w:rsidRDefault="006545C7">
          <w:pPr>
            <w:pStyle w:val="TOC2"/>
            <w:tabs>
              <w:tab w:val="left" w:pos="792"/>
              <w:tab w:val="right" w:leader="dot" w:pos="10070"/>
            </w:tabs>
            <w:rPr>
              <w:ins w:id="214" w:author="Cindy W" w:date="2019-02-21T18:51:00Z"/>
              <w:del w:id="215" w:author="Chris Satterlee" w:date="2019-03-25T17:00:00Z"/>
              <w:rFonts w:eastAsiaTheme="minorEastAsia" w:cstheme="minorBidi"/>
              <w:b w:val="0"/>
              <w:noProof/>
              <w:sz w:val="24"/>
              <w:szCs w:val="24"/>
              <w:lang w:eastAsia="ja-JP"/>
            </w:rPr>
          </w:pPr>
          <w:ins w:id="216" w:author="Cindy W" w:date="2019-02-21T18:51:00Z">
            <w:del w:id="217" w:author="Chris Satterlee" w:date="2019-03-25T17:00:00Z">
              <w:r w:rsidDel="00D95A1B">
                <w:rPr>
                  <w:noProof/>
                </w:rPr>
                <w:delText>3.2</w:delText>
              </w:r>
              <w:r w:rsidDel="00D95A1B">
                <w:rPr>
                  <w:rFonts w:eastAsiaTheme="minorEastAsia" w:cstheme="minorBidi"/>
                  <w:b w:val="0"/>
                  <w:noProof/>
                  <w:sz w:val="24"/>
                  <w:szCs w:val="24"/>
                  <w:lang w:eastAsia="ja-JP"/>
                </w:rPr>
                <w:tab/>
              </w:r>
              <w:r w:rsidDel="00D95A1B">
                <w:rPr>
                  <w:noProof/>
                </w:rPr>
                <w:delText>Connections</w:delText>
              </w:r>
              <w:r w:rsidDel="00D95A1B">
                <w:rPr>
                  <w:noProof/>
                </w:rPr>
                <w:tab/>
                <w:delText>12</w:delText>
              </w:r>
            </w:del>
          </w:ins>
        </w:p>
        <w:p w14:paraId="1BE8DA1A" w14:textId="3ED54E17" w:rsidR="006545C7" w:rsidDel="00D95A1B" w:rsidRDefault="006545C7">
          <w:pPr>
            <w:pStyle w:val="TOC2"/>
            <w:tabs>
              <w:tab w:val="left" w:pos="792"/>
              <w:tab w:val="right" w:leader="dot" w:pos="10070"/>
            </w:tabs>
            <w:rPr>
              <w:ins w:id="218" w:author="Cindy W" w:date="2019-02-21T18:51:00Z"/>
              <w:del w:id="219" w:author="Chris Satterlee" w:date="2019-03-25T17:00:00Z"/>
              <w:rFonts w:eastAsiaTheme="minorEastAsia" w:cstheme="minorBidi"/>
              <w:b w:val="0"/>
              <w:noProof/>
              <w:sz w:val="24"/>
              <w:szCs w:val="24"/>
              <w:lang w:eastAsia="ja-JP"/>
            </w:rPr>
          </w:pPr>
          <w:ins w:id="220" w:author="Cindy W" w:date="2019-02-21T18:51:00Z">
            <w:del w:id="221" w:author="Chris Satterlee" w:date="2019-03-25T17:00:00Z">
              <w:r w:rsidDel="00D95A1B">
                <w:rPr>
                  <w:noProof/>
                </w:rPr>
                <w:delText>3.3</w:delText>
              </w:r>
              <w:r w:rsidDel="00D95A1B">
                <w:rPr>
                  <w:rFonts w:eastAsiaTheme="minorEastAsia" w:cstheme="minorBidi"/>
                  <w:b w:val="0"/>
                  <w:noProof/>
                  <w:sz w:val="24"/>
                  <w:szCs w:val="24"/>
                  <w:lang w:eastAsia="ja-JP"/>
                </w:rPr>
                <w:tab/>
              </w:r>
              <w:r w:rsidDel="00D95A1B">
                <w:rPr>
                  <w:noProof/>
                </w:rPr>
                <w:delText>Software Installation</w:delText>
              </w:r>
              <w:r w:rsidDel="00D95A1B">
                <w:rPr>
                  <w:noProof/>
                </w:rPr>
                <w:tab/>
                <w:delText>12</w:delText>
              </w:r>
            </w:del>
          </w:ins>
        </w:p>
        <w:p w14:paraId="4F03E020" w14:textId="709E65E6" w:rsidR="006545C7" w:rsidDel="00D95A1B" w:rsidRDefault="006545C7">
          <w:pPr>
            <w:pStyle w:val="TOC3"/>
            <w:tabs>
              <w:tab w:val="left" w:pos="1176"/>
              <w:tab w:val="right" w:leader="dot" w:pos="10070"/>
            </w:tabs>
            <w:rPr>
              <w:ins w:id="222" w:author="Cindy W" w:date="2019-02-21T18:51:00Z"/>
              <w:del w:id="223" w:author="Chris Satterlee" w:date="2019-03-25T17:00:00Z"/>
              <w:rFonts w:eastAsiaTheme="minorEastAsia" w:cstheme="minorBidi"/>
              <w:noProof/>
              <w:sz w:val="24"/>
              <w:szCs w:val="24"/>
              <w:lang w:eastAsia="ja-JP"/>
            </w:rPr>
          </w:pPr>
          <w:ins w:id="224" w:author="Cindy W" w:date="2019-02-21T18:51:00Z">
            <w:del w:id="225" w:author="Chris Satterlee" w:date="2019-03-25T17:00:00Z">
              <w:r w:rsidDel="00D95A1B">
                <w:rPr>
                  <w:noProof/>
                </w:rPr>
                <w:delText>3.3.1</w:delText>
              </w:r>
              <w:r w:rsidDel="00D95A1B">
                <w:rPr>
                  <w:rFonts w:eastAsiaTheme="minorEastAsia" w:cstheme="minorBidi"/>
                  <w:noProof/>
                  <w:sz w:val="24"/>
                  <w:szCs w:val="24"/>
                  <w:lang w:eastAsia="ja-JP"/>
                </w:rPr>
                <w:tab/>
              </w:r>
              <w:r w:rsidDel="00D95A1B">
                <w:rPr>
                  <w:noProof/>
                </w:rPr>
                <w:delText>Installing Arduino Libraries</w:delText>
              </w:r>
              <w:r w:rsidDel="00D95A1B">
                <w:rPr>
                  <w:noProof/>
                </w:rPr>
                <w:tab/>
                <w:delText>12</w:delText>
              </w:r>
            </w:del>
          </w:ins>
        </w:p>
        <w:p w14:paraId="62BA0CCE" w14:textId="0FA164F9" w:rsidR="006545C7" w:rsidDel="00D95A1B" w:rsidRDefault="006545C7">
          <w:pPr>
            <w:pStyle w:val="TOC3"/>
            <w:tabs>
              <w:tab w:val="left" w:pos="1176"/>
              <w:tab w:val="right" w:leader="dot" w:pos="10070"/>
            </w:tabs>
            <w:rPr>
              <w:ins w:id="226" w:author="Cindy W" w:date="2019-02-21T18:51:00Z"/>
              <w:del w:id="227" w:author="Chris Satterlee" w:date="2019-03-25T17:00:00Z"/>
              <w:rFonts w:eastAsiaTheme="minorEastAsia" w:cstheme="minorBidi"/>
              <w:noProof/>
              <w:sz w:val="24"/>
              <w:szCs w:val="24"/>
              <w:lang w:eastAsia="ja-JP"/>
            </w:rPr>
          </w:pPr>
          <w:ins w:id="228" w:author="Cindy W" w:date="2019-02-21T18:51:00Z">
            <w:del w:id="229" w:author="Chris Satterlee" w:date="2019-03-25T17:00:00Z">
              <w:r w:rsidDel="00D95A1B">
                <w:rPr>
                  <w:noProof/>
                </w:rPr>
                <w:delText>3.3.2</w:delText>
              </w:r>
              <w:r w:rsidDel="00D95A1B">
                <w:rPr>
                  <w:rFonts w:eastAsiaTheme="minorEastAsia" w:cstheme="minorBidi"/>
                  <w:noProof/>
                  <w:sz w:val="24"/>
                  <w:szCs w:val="24"/>
                  <w:lang w:eastAsia="ja-JP"/>
                </w:rPr>
                <w:tab/>
              </w:r>
              <w:r w:rsidDel="00D95A1B">
                <w:rPr>
                  <w:noProof/>
                </w:rPr>
                <w:delText>Modifying IV_Swinger2.ino</w:delText>
              </w:r>
              <w:r w:rsidDel="00D95A1B">
                <w:rPr>
                  <w:noProof/>
                </w:rPr>
                <w:tab/>
                <w:delText>12</w:delText>
              </w:r>
            </w:del>
          </w:ins>
        </w:p>
        <w:p w14:paraId="168A2B3B" w14:textId="5677FEE9" w:rsidR="006545C7" w:rsidDel="00D95A1B" w:rsidRDefault="006545C7">
          <w:pPr>
            <w:pStyle w:val="TOC2"/>
            <w:tabs>
              <w:tab w:val="left" w:pos="792"/>
              <w:tab w:val="right" w:leader="dot" w:pos="10070"/>
            </w:tabs>
            <w:rPr>
              <w:ins w:id="230" w:author="Cindy W" w:date="2019-02-21T18:51:00Z"/>
              <w:del w:id="231" w:author="Chris Satterlee" w:date="2019-03-25T17:00:00Z"/>
              <w:rFonts w:eastAsiaTheme="minorEastAsia" w:cstheme="minorBidi"/>
              <w:b w:val="0"/>
              <w:noProof/>
              <w:sz w:val="24"/>
              <w:szCs w:val="24"/>
              <w:lang w:eastAsia="ja-JP"/>
            </w:rPr>
          </w:pPr>
          <w:ins w:id="232" w:author="Cindy W" w:date="2019-02-21T18:51:00Z">
            <w:del w:id="233" w:author="Chris Satterlee" w:date="2019-03-25T17:00:00Z">
              <w:r w:rsidDel="00D95A1B">
                <w:rPr>
                  <w:noProof/>
                </w:rPr>
                <w:delText>3.4</w:delText>
              </w:r>
              <w:r w:rsidDel="00D95A1B">
                <w:rPr>
                  <w:rFonts w:eastAsiaTheme="minorEastAsia" w:cstheme="minorBidi"/>
                  <w:b w:val="0"/>
                  <w:noProof/>
                  <w:sz w:val="24"/>
                  <w:szCs w:val="24"/>
                  <w:lang w:eastAsia="ja-JP"/>
                </w:rPr>
                <w:tab/>
              </w:r>
              <w:r w:rsidDel="00D95A1B">
                <w:rPr>
                  <w:noProof/>
                </w:rPr>
                <w:delText>Swinging IV Curves with a Pyranometer</w:delText>
              </w:r>
              <w:r w:rsidDel="00D95A1B">
                <w:rPr>
                  <w:noProof/>
                </w:rPr>
                <w:tab/>
                <w:delText>12</w:delText>
              </w:r>
            </w:del>
          </w:ins>
        </w:p>
        <w:p w14:paraId="75D422F7" w14:textId="77777777" w:rsidR="004F09DE" w:rsidDel="00D95A1B" w:rsidRDefault="004F09DE">
          <w:pPr>
            <w:pStyle w:val="TOC1"/>
            <w:rPr>
              <w:del w:id="234" w:author="Chris Satterlee" w:date="2019-03-25T17:00:00Z"/>
              <w:rFonts w:eastAsiaTheme="minorEastAsia" w:cstheme="minorBidi"/>
              <w:b w:val="0"/>
              <w:noProof/>
              <w:lang w:eastAsia="ja-JP"/>
            </w:rPr>
          </w:pPr>
          <w:del w:id="235" w:author="Chris Satterlee" w:date="2019-03-25T17:00:00Z">
            <w:r w:rsidDel="00D95A1B">
              <w:rPr>
                <w:noProof/>
              </w:rPr>
              <w:delText>1</w:delText>
            </w:r>
            <w:r w:rsidDel="00D95A1B">
              <w:rPr>
                <w:rFonts w:eastAsiaTheme="minorEastAsia" w:cstheme="minorBidi"/>
                <w:b w:val="0"/>
                <w:noProof/>
                <w:lang w:eastAsia="ja-JP"/>
              </w:rPr>
              <w:tab/>
            </w:r>
            <w:r w:rsidDel="00D95A1B">
              <w:rPr>
                <w:noProof/>
              </w:rPr>
              <w:delText>Introduction</w:delText>
            </w:r>
            <w:r w:rsidDel="00D95A1B">
              <w:rPr>
                <w:noProof/>
              </w:rPr>
              <w:tab/>
              <w:delText>4</w:delText>
            </w:r>
          </w:del>
        </w:p>
        <w:p w14:paraId="664E5E4E" w14:textId="77777777" w:rsidR="004F09DE" w:rsidDel="00D95A1B" w:rsidRDefault="004F09DE">
          <w:pPr>
            <w:pStyle w:val="TOC1"/>
            <w:rPr>
              <w:del w:id="236" w:author="Chris Satterlee" w:date="2019-03-25T17:00:00Z"/>
              <w:rFonts w:eastAsiaTheme="minorEastAsia" w:cstheme="minorBidi"/>
              <w:b w:val="0"/>
              <w:noProof/>
              <w:lang w:eastAsia="ja-JP"/>
            </w:rPr>
          </w:pPr>
          <w:del w:id="237" w:author="Chris Satterlee" w:date="2019-03-25T17:00:00Z">
            <w:r w:rsidDel="00D95A1B">
              <w:rPr>
                <w:noProof/>
              </w:rPr>
              <w:delText>2</w:delText>
            </w:r>
            <w:r w:rsidDel="00D95A1B">
              <w:rPr>
                <w:rFonts w:eastAsiaTheme="minorEastAsia" w:cstheme="minorBidi"/>
                <w:b w:val="0"/>
                <w:noProof/>
                <w:lang w:eastAsia="ja-JP"/>
              </w:rPr>
              <w:tab/>
            </w:r>
            <w:r w:rsidDel="00D95A1B">
              <w:rPr>
                <w:noProof/>
              </w:rPr>
              <w:delText>DS18B20 Temperature Sensors</w:delText>
            </w:r>
            <w:r w:rsidDel="00D95A1B">
              <w:rPr>
                <w:noProof/>
              </w:rPr>
              <w:tab/>
              <w:delText>5</w:delText>
            </w:r>
          </w:del>
        </w:p>
        <w:p w14:paraId="6784CAD9" w14:textId="77777777" w:rsidR="004F09DE" w:rsidDel="00D95A1B" w:rsidRDefault="004F09DE">
          <w:pPr>
            <w:pStyle w:val="TOC2"/>
            <w:tabs>
              <w:tab w:val="left" w:pos="792"/>
              <w:tab w:val="right" w:leader="dot" w:pos="10070"/>
            </w:tabs>
            <w:rPr>
              <w:del w:id="238" w:author="Chris Satterlee" w:date="2019-03-25T17:00:00Z"/>
              <w:rFonts w:eastAsiaTheme="minorEastAsia" w:cstheme="minorBidi"/>
              <w:b w:val="0"/>
              <w:noProof/>
              <w:sz w:val="24"/>
              <w:szCs w:val="24"/>
              <w:lang w:eastAsia="ja-JP"/>
            </w:rPr>
          </w:pPr>
          <w:del w:id="239" w:author="Chris Satterlee" w:date="2019-03-25T17:00:00Z">
            <w:r w:rsidDel="00D95A1B">
              <w:rPr>
                <w:noProof/>
              </w:rPr>
              <w:delText>2.1</w:delText>
            </w:r>
            <w:r w:rsidDel="00D95A1B">
              <w:rPr>
                <w:rFonts w:eastAsiaTheme="minorEastAsia" w:cstheme="minorBidi"/>
                <w:b w:val="0"/>
                <w:noProof/>
                <w:sz w:val="24"/>
                <w:szCs w:val="24"/>
                <w:lang w:eastAsia="ja-JP"/>
              </w:rPr>
              <w:tab/>
            </w:r>
            <w:r w:rsidDel="00D95A1B">
              <w:rPr>
                <w:noProof/>
              </w:rPr>
              <w:delText>Connections</w:delText>
            </w:r>
            <w:r w:rsidDel="00D95A1B">
              <w:rPr>
                <w:noProof/>
              </w:rPr>
              <w:tab/>
              <w:delText>6</w:delText>
            </w:r>
          </w:del>
        </w:p>
        <w:p w14:paraId="6C66D1FA" w14:textId="77777777" w:rsidR="004F09DE" w:rsidDel="00D95A1B" w:rsidRDefault="004F09DE">
          <w:pPr>
            <w:pStyle w:val="TOC3"/>
            <w:tabs>
              <w:tab w:val="left" w:pos="1176"/>
              <w:tab w:val="right" w:leader="dot" w:pos="10070"/>
            </w:tabs>
            <w:rPr>
              <w:del w:id="240" w:author="Chris Satterlee" w:date="2019-03-25T17:00:00Z"/>
              <w:rFonts w:eastAsiaTheme="minorEastAsia" w:cstheme="minorBidi"/>
              <w:noProof/>
              <w:sz w:val="24"/>
              <w:szCs w:val="24"/>
              <w:lang w:eastAsia="ja-JP"/>
            </w:rPr>
          </w:pPr>
          <w:del w:id="241" w:author="Chris Satterlee" w:date="2019-03-25T17:00:00Z">
            <w:r w:rsidDel="00D95A1B">
              <w:rPr>
                <w:noProof/>
              </w:rPr>
              <w:delText>2.1.1</w:delText>
            </w:r>
            <w:r w:rsidDel="00D95A1B">
              <w:rPr>
                <w:rFonts w:eastAsiaTheme="minorEastAsia" w:cstheme="minorBidi"/>
                <w:noProof/>
                <w:sz w:val="24"/>
                <w:szCs w:val="24"/>
                <w:lang w:eastAsia="ja-JP"/>
              </w:rPr>
              <w:tab/>
            </w:r>
            <w:r w:rsidDel="00D95A1B">
              <w:rPr>
                <w:noProof/>
              </w:rPr>
              <w:delText>Connecting One DS18B20 to IV Swinger 2</w:delText>
            </w:r>
            <w:r w:rsidDel="00D95A1B">
              <w:rPr>
                <w:noProof/>
              </w:rPr>
              <w:tab/>
              <w:delText>6</w:delText>
            </w:r>
          </w:del>
        </w:p>
        <w:p w14:paraId="3F925A48" w14:textId="77777777" w:rsidR="004F09DE" w:rsidDel="00D95A1B" w:rsidRDefault="004F09DE">
          <w:pPr>
            <w:pStyle w:val="TOC3"/>
            <w:tabs>
              <w:tab w:val="left" w:pos="1176"/>
              <w:tab w:val="right" w:leader="dot" w:pos="10070"/>
            </w:tabs>
            <w:rPr>
              <w:del w:id="242" w:author="Chris Satterlee" w:date="2019-03-25T17:00:00Z"/>
              <w:rFonts w:eastAsiaTheme="minorEastAsia" w:cstheme="minorBidi"/>
              <w:noProof/>
              <w:sz w:val="24"/>
              <w:szCs w:val="24"/>
              <w:lang w:eastAsia="ja-JP"/>
            </w:rPr>
          </w:pPr>
          <w:del w:id="243" w:author="Chris Satterlee" w:date="2019-03-25T17:00:00Z">
            <w:r w:rsidDel="00D95A1B">
              <w:rPr>
                <w:noProof/>
              </w:rPr>
              <w:delText>2.1.2</w:delText>
            </w:r>
            <w:r w:rsidDel="00D95A1B">
              <w:rPr>
                <w:rFonts w:eastAsiaTheme="minorEastAsia" w:cstheme="minorBidi"/>
                <w:noProof/>
                <w:sz w:val="24"/>
                <w:szCs w:val="24"/>
                <w:lang w:eastAsia="ja-JP"/>
              </w:rPr>
              <w:tab/>
            </w:r>
            <w:r w:rsidDel="00D95A1B">
              <w:rPr>
                <w:noProof/>
              </w:rPr>
              <w:delText>Connecting Multiple DS18B20s to IV Swinger 2</w:delText>
            </w:r>
            <w:r w:rsidDel="00D95A1B">
              <w:rPr>
                <w:noProof/>
              </w:rPr>
              <w:tab/>
              <w:delText>6</w:delText>
            </w:r>
          </w:del>
        </w:p>
        <w:p w14:paraId="6C9E5CBD" w14:textId="77777777" w:rsidR="004F09DE" w:rsidDel="00D95A1B" w:rsidRDefault="004F09DE">
          <w:pPr>
            <w:pStyle w:val="TOC2"/>
            <w:tabs>
              <w:tab w:val="left" w:pos="792"/>
              <w:tab w:val="right" w:leader="dot" w:pos="10070"/>
            </w:tabs>
            <w:rPr>
              <w:del w:id="244" w:author="Chris Satterlee" w:date="2019-03-25T17:00:00Z"/>
              <w:rFonts w:eastAsiaTheme="minorEastAsia" w:cstheme="minorBidi"/>
              <w:b w:val="0"/>
              <w:noProof/>
              <w:sz w:val="24"/>
              <w:szCs w:val="24"/>
              <w:lang w:eastAsia="ja-JP"/>
            </w:rPr>
          </w:pPr>
          <w:del w:id="245" w:author="Chris Satterlee" w:date="2019-03-25T17:00:00Z">
            <w:r w:rsidDel="00D95A1B">
              <w:rPr>
                <w:noProof/>
              </w:rPr>
              <w:delText>2.2</w:delText>
            </w:r>
            <w:r w:rsidDel="00D95A1B">
              <w:rPr>
                <w:rFonts w:eastAsiaTheme="minorEastAsia" w:cstheme="minorBidi"/>
                <w:b w:val="0"/>
                <w:noProof/>
                <w:sz w:val="24"/>
                <w:szCs w:val="24"/>
                <w:lang w:eastAsia="ja-JP"/>
              </w:rPr>
              <w:tab/>
            </w:r>
            <w:r w:rsidDel="00D95A1B">
              <w:rPr>
                <w:noProof/>
              </w:rPr>
              <w:delText>Software Installation</w:delText>
            </w:r>
            <w:r w:rsidDel="00D95A1B">
              <w:rPr>
                <w:noProof/>
              </w:rPr>
              <w:tab/>
              <w:delText>7</w:delText>
            </w:r>
          </w:del>
        </w:p>
        <w:p w14:paraId="12589DAC" w14:textId="77777777" w:rsidR="004F09DE" w:rsidDel="00D95A1B" w:rsidRDefault="004F09DE">
          <w:pPr>
            <w:pStyle w:val="TOC3"/>
            <w:tabs>
              <w:tab w:val="left" w:pos="1176"/>
              <w:tab w:val="right" w:leader="dot" w:pos="10070"/>
            </w:tabs>
            <w:rPr>
              <w:del w:id="246" w:author="Chris Satterlee" w:date="2019-03-25T17:00:00Z"/>
              <w:rFonts w:eastAsiaTheme="minorEastAsia" w:cstheme="minorBidi"/>
              <w:noProof/>
              <w:sz w:val="24"/>
              <w:szCs w:val="24"/>
              <w:lang w:eastAsia="ja-JP"/>
            </w:rPr>
          </w:pPr>
          <w:del w:id="247" w:author="Chris Satterlee" w:date="2019-03-25T17:00:00Z">
            <w:r w:rsidDel="00D95A1B">
              <w:rPr>
                <w:noProof/>
              </w:rPr>
              <w:delText>2.2.1</w:delText>
            </w:r>
            <w:r w:rsidDel="00D95A1B">
              <w:rPr>
                <w:rFonts w:eastAsiaTheme="minorEastAsia" w:cstheme="minorBidi"/>
                <w:noProof/>
                <w:sz w:val="24"/>
                <w:szCs w:val="24"/>
                <w:lang w:eastAsia="ja-JP"/>
              </w:rPr>
              <w:tab/>
            </w:r>
            <w:r w:rsidDel="00D95A1B">
              <w:rPr>
                <w:noProof/>
              </w:rPr>
              <w:delText>Installing Arduino Libraries</w:delText>
            </w:r>
            <w:r w:rsidDel="00D95A1B">
              <w:rPr>
                <w:noProof/>
              </w:rPr>
              <w:tab/>
              <w:delText>7</w:delText>
            </w:r>
          </w:del>
        </w:p>
        <w:p w14:paraId="6CA58F3F" w14:textId="77777777" w:rsidR="004F09DE" w:rsidDel="00D95A1B" w:rsidRDefault="004F09DE">
          <w:pPr>
            <w:pStyle w:val="TOC3"/>
            <w:tabs>
              <w:tab w:val="left" w:pos="1176"/>
              <w:tab w:val="right" w:leader="dot" w:pos="10070"/>
            </w:tabs>
            <w:rPr>
              <w:del w:id="248" w:author="Chris Satterlee" w:date="2019-03-25T17:00:00Z"/>
              <w:rFonts w:eastAsiaTheme="minorEastAsia" w:cstheme="minorBidi"/>
              <w:noProof/>
              <w:sz w:val="24"/>
              <w:szCs w:val="24"/>
              <w:lang w:eastAsia="ja-JP"/>
            </w:rPr>
          </w:pPr>
          <w:del w:id="249" w:author="Chris Satterlee" w:date="2019-03-25T17:00:00Z">
            <w:r w:rsidDel="00D95A1B">
              <w:rPr>
                <w:noProof/>
              </w:rPr>
              <w:delText>2.2.2</w:delText>
            </w:r>
            <w:r w:rsidDel="00D95A1B">
              <w:rPr>
                <w:rFonts w:eastAsiaTheme="minorEastAsia" w:cstheme="minorBidi"/>
                <w:noProof/>
                <w:sz w:val="24"/>
                <w:szCs w:val="24"/>
                <w:lang w:eastAsia="ja-JP"/>
              </w:rPr>
              <w:tab/>
            </w:r>
            <w:r w:rsidDel="00D95A1B">
              <w:rPr>
                <w:noProof/>
              </w:rPr>
              <w:delText>Modifying IV_Swinger2.ino</w:delText>
            </w:r>
            <w:r w:rsidDel="00D95A1B">
              <w:rPr>
                <w:noProof/>
              </w:rPr>
              <w:tab/>
              <w:delText>8</w:delText>
            </w:r>
          </w:del>
        </w:p>
        <w:p w14:paraId="267553D5" w14:textId="77777777" w:rsidR="004F09DE" w:rsidDel="00D95A1B" w:rsidRDefault="004F09DE">
          <w:pPr>
            <w:pStyle w:val="TOC2"/>
            <w:tabs>
              <w:tab w:val="left" w:pos="792"/>
              <w:tab w:val="right" w:leader="dot" w:pos="10070"/>
            </w:tabs>
            <w:rPr>
              <w:del w:id="250" w:author="Chris Satterlee" w:date="2019-03-25T17:00:00Z"/>
              <w:rFonts w:eastAsiaTheme="minorEastAsia" w:cstheme="minorBidi"/>
              <w:b w:val="0"/>
              <w:noProof/>
              <w:sz w:val="24"/>
              <w:szCs w:val="24"/>
              <w:lang w:eastAsia="ja-JP"/>
            </w:rPr>
          </w:pPr>
          <w:del w:id="251" w:author="Chris Satterlee" w:date="2019-03-25T17:00:00Z">
            <w:r w:rsidDel="00D95A1B">
              <w:rPr>
                <w:noProof/>
              </w:rPr>
              <w:delText>2.3</w:delText>
            </w:r>
            <w:r w:rsidDel="00D95A1B">
              <w:rPr>
                <w:rFonts w:eastAsiaTheme="minorEastAsia" w:cstheme="minorBidi"/>
                <w:b w:val="0"/>
                <w:noProof/>
                <w:sz w:val="24"/>
                <w:szCs w:val="24"/>
                <w:lang w:eastAsia="ja-JP"/>
              </w:rPr>
              <w:tab/>
            </w:r>
            <w:r w:rsidDel="00D95A1B">
              <w:rPr>
                <w:noProof/>
              </w:rPr>
              <w:delText>Swinging IV Curves with Temperature Sensors</w:delText>
            </w:r>
            <w:r w:rsidDel="00D95A1B">
              <w:rPr>
                <w:noProof/>
              </w:rPr>
              <w:tab/>
              <w:delText>8</w:delText>
            </w:r>
          </w:del>
        </w:p>
        <w:p w14:paraId="7E1DD43D" w14:textId="77777777" w:rsidR="004F09DE" w:rsidDel="00D95A1B" w:rsidRDefault="004F09DE">
          <w:pPr>
            <w:pStyle w:val="TOC3"/>
            <w:tabs>
              <w:tab w:val="left" w:pos="1176"/>
              <w:tab w:val="right" w:leader="dot" w:pos="10070"/>
            </w:tabs>
            <w:rPr>
              <w:del w:id="252" w:author="Chris Satterlee" w:date="2019-03-25T17:00:00Z"/>
              <w:rFonts w:eastAsiaTheme="minorEastAsia" w:cstheme="minorBidi"/>
              <w:noProof/>
              <w:sz w:val="24"/>
              <w:szCs w:val="24"/>
              <w:lang w:eastAsia="ja-JP"/>
            </w:rPr>
          </w:pPr>
          <w:del w:id="253" w:author="Chris Satterlee" w:date="2019-03-25T17:00:00Z">
            <w:r w:rsidDel="00D95A1B">
              <w:rPr>
                <w:noProof/>
              </w:rPr>
              <w:delText>2.3.1</w:delText>
            </w:r>
            <w:r w:rsidDel="00D95A1B">
              <w:rPr>
                <w:rFonts w:eastAsiaTheme="minorEastAsia" w:cstheme="minorBidi"/>
                <w:noProof/>
                <w:sz w:val="24"/>
                <w:szCs w:val="24"/>
                <w:lang w:eastAsia="ja-JP"/>
              </w:rPr>
              <w:tab/>
            </w:r>
            <w:r w:rsidDel="00D95A1B">
              <w:rPr>
                <w:noProof/>
              </w:rPr>
              <w:delText>Temperature Scale</w:delText>
            </w:r>
            <w:r w:rsidDel="00D95A1B">
              <w:rPr>
                <w:noProof/>
              </w:rPr>
              <w:tab/>
              <w:delText>8</w:delText>
            </w:r>
          </w:del>
        </w:p>
        <w:p w14:paraId="59641B66" w14:textId="77777777" w:rsidR="004F09DE" w:rsidDel="00D95A1B" w:rsidRDefault="004F09DE">
          <w:pPr>
            <w:pStyle w:val="TOC3"/>
            <w:tabs>
              <w:tab w:val="left" w:pos="1176"/>
              <w:tab w:val="right" w:leader="dot" w:pos="10070"/>
            </w:tabs>
            <w:rPr>
              <w:del w:id="254" w:author="Chris Satterlee" w:date="2019-03-25T17:00:00Z"/>
              <w:rFonts w:eastAsiaTheme="minorEastAsia" w:cstheme="minorBidi"/>
              <w:noProof/>
              <w:sz w:val="24"/>
              <w:szCs w:val="24"/>
              <w:lang w:eastAsia="ja-JP"/>
            </w:rPr>
          </w:pPr>
          <w:del w:id="255" w:author="Chris Satterlee" w:date="2019-03-25T17:00:00Z">
            <w:r w:rsidDel="00D95A1B">
              <w:rPr>
                <w:noProof/>
              </w:rPr>
              <w:delText>2.3.2</w:delText>
            </w:r>
            <w:r w:rsidDel="00D95A1B">
              <w:rPr>
                <w:rFonts w:eastAsiaTheme="minorEastAsia" w:cstheme="minorBidi"/>
                <w:noProof/>
                <w:sz w:val="24"/>
                <w:szCs w:val="24"/>
                <w:lang w:eastAsia="ja-JP"/>
              </w:rPr>
              <w:tab/>
            </w:r>
            <w:r w:rsidDel="00D95A1B">
              <w:rPr>
                <w:noProof/>
              </w:rPr>
              <w:delText>Precision</w:delText>
            </w:r>
            <w:r w:rsidDel="00D95A1B">
              <w:rPr>
                <w:noProof/>
              </w:rPr>
              <w:tab/>
              <w:delText>8</w:delText>
            </w:r>
          </w:del>
        </w:p>
        <w:p w14:paraId="707BFFFA" w14:textId="77777777" w:rsidR="004F09DE" w:rsidDel="00D95A1B" w:rsidRDefault="004F09DE">
          <w:pPr>
            <w:pStyle w:val="TOC3"/>
            <w:tabs>
              <w:tab w:val="left" w:pos="1176"/>
              <w:tab w:val="right" w:leader="dot" w:pos="10070"/>
            </w:tabs>
            <w:rPr>
              <w:del w:id="256" w:author="Chris Satterlee" w:date="2019-03-25T17:00:00Z"/>
              <w:rFonts w:eastAsiaTheme="minorEastAsia" w:cstheme="minorBidi"/>
              <w:noProof/>
              <w:sz w:val="24"/>
              <w:szCs w:val="24"/>
              <w:lang w:eastAsia="ja-JP"/>
            </w:rPr>
          </w:pPr>
          <w:del w:id="257" w:author="Chris Satterlee" w:date="2019-03-25T17:00:00Z">
            <w:r w:rsidDel="00D95A1B">
              <w:rPr>
                <w:noProof/>
              </w:rPr>
              <w:delText>2.3.3</w:delText>
            </w:r>
            <w:r w:rsidDel="00D95A1B">
              <w:rPr>
                <w:rFonts w:eastAsiaTheme="minorEastAsia" w:cstheme="minorBidi"/>
                <w:noProof/>
                <w:sz w:val="24"/>
                <w:szCs w:val="24"/>
                <w:lang w:eastAsia="ja-JP"/>
              </w:rPr>
              <w:tab/>
            </w:r>
            <w:r w:rsidDel="00D95A1B">
              <w:rPr>
                <w:noProof/>
              </w:rPr>
              <w:delText>Where Are the Temperatures recorded?</w:delText>
            </w:r>
            <w:r w:rsidDel="00D95A1B">
              <w:rPr>
                <w:noProof/>
              </w:rPr>
              <w:tab/>
              <w:delText>8</w:delText>
            </w:r>
          </w:del>
        </w:p>
        <w:p w14:paraId="1EEAFFBE" w14:textId="413799A3"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lastRenderedPageBreak/>
        <w:t>Table of Figures</w:t>
      </w:r>
    </w:p>
    <w:p w14:paraId="1ABA9BC0" w14:textId="77777777" w:rsidR="0038645B" w:rsidRPr="007C4001" w:rsidRDefault="0038645B" w:rsidP="007C4001">
      <w:pPr>
        <w:rPr>
          <w:noProof/>
        </w:rPr>
      </w:pPr>
    </w:p>
    <w:p w14:paraId="1A023CF9" w14:textId="663E3AA0" w:rsidR="00743AFC" w:rsidRDefault="001440CE">
      <w:pPr>
        <w:pStyle w:val="TableofFigures"/>
        <w:tabs>
          <w:tab w:val="right" w:leader="dot" w:pos="10070"/>
        </w:tabs>
        <w:rPr>
          <w:ins w:id="258" w:author="Chris Satterlee" w:date="2019-03-26T15:52:00Z"/>
          <w:rFonts w:asciiTheme="minorHAnsi" w:eastAsiaTheme="minorEastAsia" w:hAnsiTheme="minorHAnsi" w:cstheme="minorBidi"/>
          <w:noProof/>
          <w:szCs w:val="24"/>
          <w:lang w:eastAsia="ja-JP"/>
        </w:rPr>
      </w:pPr>
      <w:r>
        <w:fldChar w:fldCharType="begin"/>
      </w:r>
      <w:r>
        <w:instrText xml:space="preserve"> TOC \c "Figure" </w:instrText>
      </w:r>
      <w:r>
        <w:fldChar w:fldCharType="separate"/>
      </w:r>
      <w:ins w:id="259" w:author="Chris Satterlee" w:date="2019-03-26T15:52:00Z">
        <w:r w:rsidR="00743AFC">
          <w:rPr>
            <w:noProof/>
          </w:rPr>
          <w:t>Figure 2</w:t>
        </w:r>
        <w:r w:rsidR="00743AFC">
          <w:rPr>
            <w:noProof/>
          </w:rPr>
          <w:noBreakHyphen/>
          <w:t>1: DS18B20 Sensor</w:t>
        </w:r>
        <w:r w:rsidR="00743AFC">
          <w:rPr>
            <w:noProof/>
          </w:rPr>
          <w:tab/>
        </w:r>
        <w:r w:rsidR="00743AFC">
          <w:rPr>
            <w:noProof/>
          </w:rPr>
          <w:fldChar w:fldCharType="begin"/>
        </w:r>
        <w:r w:rsidR="00743AFC">
          <w:rPr>
            <w:noProof/>
          </w:rPr>
          <w:instrText xml:space="preserve"> PAGEREF _Toc4508025 \h </w:instrText>
        </w:r>
        <w:r w:rsidR="00743AFC">
          <w:rPr>
            <w:noProof/>
          </w:rPr>
        </w:r>
      </w:ins>
      <w:r w:rsidR="00743AFC">
        <w:rPr>
          <w:noProof/>
        </w:rPr>
        <w:fldChar w:fldCharType="separate"/>
      </w:r>
      <w:ins w:id="260" w:author="Chris Satterlee" w:date="2019-03-26T15:58:00Z">
        <w:r w:rsidR="0047004F">
          <w:rPr>
            <w:noProof/>
          </w:rPr>
          <w:t>5</w:t>
        </w:r>
      </w:ins>
      <w:ins w:id="261" w:author="Chris Satterlee" w:date="2019-03-26T15:52:00Z">
        <w:r w:rsidR="00743AFC">
          <w:rPr>
            <w:noProof/>
          </w:rPr>
          <w:fldChar w:fldCharType="end"/>
        </w:r>
      </w:ins>
    </w:p>
    <w:p w14:paraId="62E9E4C3" w14:textId="6D699CB3" w:rsidR="00743AFC" w:rsidRDefault="00743AFC">
      <w:pPr>
        <w:pStyle w:val="TableofFigures"/>
        <w:tabs>
          <w:tab w:val="right" w:leader="dot" w:pos="10070"/>
        </w:tabs>
        <w:rPr>
          <w:ins w:id="262" w:author="Chris Satterlee" w:date="2019-03-26T15:52:00Z"/>
          <w:rFonts w:asciiTheme="minorHAnsi" w:eastAsiaTheme="minorEastAsia" w:hAnsiTheme="minorHAnsi" w:cstheme="minorBidi"/>
          <w:noProof/>
          <w:szCs w:val="24"/>
          <w:lang w:eastAsia="ja-JP"/>
        </w:rPr>
      </w:pPr>
      <w:ins w:id="263" w:author="Chris Satterlee" w:date="2019-03-26T15:52:00Z">
        <w:r>
          <w:rPr>
            <w:noProof/>
          </w:rPr>
          <w:t>Figure 2</w:t>
        </w:r>
        <w:r>
          <w:rPr>
            <w:noProof/>
          </w:rPr>
          <w:noBreakHyphen/>
          <w:t>2: DS18B20 Waterproof Probe with Cable</w:t>
        </w:r>
        <w:r>
          <w:rPr>
            <w:noProof/>
          </w:rPr>
          <w:tab/>
        </w:r>
        <w:r>
          <w:rPr>
            <w:noProof/>
          </w:rPr>
          <w:fldChar w:fldCharType="begin"/>
        </w:r>
        <w:r>
          <w:rPr>
            <w:noProof/>
          </w:rPr>
          <w:instrText xml:space="preserve"> PAGEREF _Toc4508026 \h </w:instrText>
        </w:r>
        <w:r>
          <w:rPr>
            <w:noProof/>
          </w:rPr>
        </w:r>
      </w:ins>
      <w:r>
        <w:rPr>
          <w:noProof/>
        </w:rPr>
        <w:fldChar w:fldCharType="separate"/>
      </w:r>
      <w:ins w:id="264" w:author="Chris Satterlee" w:date="2019-03-26T15:58:00Z">
        <w:r w:rsidR="0047004F">
          <w:rPr>
            <w:noProof/>
          </w:rPr>
          <w:t>5</w:t>
        </w:r>
      </w:ins>
      <w:ins w:id="265" w:author="Chris Satterlee" w:date="2019-03-26T15:52:00Z">
        <w:r>
          <w:rPr>
            <w:noProof/>
          </w:rPr>
          <w:fldChar w:fldCharType="end"/>
        </w:r>
      </w:ins>
    </w:p>
    <w:p w14:paraId="41F9F18B" w14:textId="25951094" w:rsidR="00743AFC" w:rsidRDefault="00743AFC">
      <w:pPr>
        <w:pStyle w:val="TableofFigures"/>
        <w:tabs>
          <w:tab w:val="right" w:leader="dot" w:pos="10070"/>
        </w:tabs>
        <w:rPr>
          <w:ins w:id="266" w:author="Chris Satterlee" w:date="2019-03-26T15:52:00Z"/>
          <w:rFonts w:asciiTheme="minorHAnsi" w:eastAsiaTheme="minorEastAsia" w:hAnsiTheme="minorHAnsi" w:cstheme="minorBidi"/>
          <w:noProof/>
          <w:szCs w:val="24"/>
          <w:lang w:eastAsia="ja-JP"/>
        </w:rPr>
      </w:pPr>
      <w:ins w:id="267" w:author="Chris Satterlee" w:date="2019-03-26T15:52:00Z">
        <w:r>
          <w:rPr>
            <w:noProof/>
          </w:rPr>
          <w:t>Figure 2</w:t>
        </w:r>
        <w:r>
          <w:rPr>
            <w:noProof/>
          </w:rPr>
          <w:noBreakHyphen/>
          <w:t>3: Connections for a Single DS18B20</w:t>
        </w:r>
        <w:r>
          <w:rPr>
            <w:noProof/>
          </w:rPr>
          <w:tab/>
        </w:r>
        <w:r>
          <w:rPr>
            <w:noProof/>
          </w:rPr>
          <w:fldChar w:fldCharType="begin"/>
        </w:r>
        <w:r>
          <w:rPr>
            <w:noProof/>
          </w:rPr>
          <w:instrText xml:space="preserve"> PAGEREF _Toc4508027 \h </w:instrText>
        </w:r>
        <w:r>
          <w:rPr>
            <w:noProof/>
          </w:rPr>
        </w:r>
      </w:ins>
      <w:r>
        <w:rPr>
          <w:noProof/>
        </w:rPr>
        <w:fldChar w:fldCharType="separate"/>
      </w:r>
      <w:ins w:id="268" w:author="Chris Satterlee" w:date="2019-03-26T15:58:00Z">
        <w:r w:rsidR="0047004F">
          <w:rPr>
            <w:noProof/>
          </w:rPr>
          <w:t>6</w:t>
        </w:r>
      </w:ins>
      <w:ins w:id="269" w:author="Chris Satterlee" w:date="2019-03-26T15:52:00Z">
        <w:r>
          <w:rPr>
            <w:noProof/>
          </w:rPr>
          <w:fldChar w:fldCharType="end"/>
        </w:r>
      </w:ins>
    </w:p>
    <w:p w14:paraId="2CB44022" w14:textId="27BB92C0" w:rsidR="00743AFC" w:rsidRDefault="00743AFC">
      <w:pPr>
        <w:pStyle w:val="TableofFigures"/>
        <w:tabs>
          <w:tab w:val="right" w:leader="dot" w:pos="10070"/>
        </w:tabs>
        <w:rPr>
          <w:ins w:id="270" w:author="Chris Satterlee" w:date="2019-03-26T15:52:00Z"/>
          <w:rFonts w:asciiTheme="minorHAnsi" w:eastAsiaTheme="minorEastAsia" w:hAnsiTheme="minorHAnsi" w:cstheme="minorBidi"/>
          <w:noProof/>
          <w:szCs w:val="24"/>
          <w:lang w:eastAsia="ja-JP"/>
        </w:rPr>
      </w:pPr>
      <w:ins w:id="271" w:author="Chris Satterlee" w:date="2019-03-26T15:52:00Z">
        <w:r>
          <w:rPr>
            <w:noProof/>
          </w:rPr>
          <w:t>Figure 2</w:t>
        </w:r>
        <w:r>
          <w:rPr>
            <w:noProof/>
          </w:rPr>
          <w:noBreakHyphen/>
          <w:t>4: PCB connections</w:t>
        </w:r>
        <w:r>
          <w:rPr>
            <w:noProof/>
          </w:rPr>
          <w:tab/>
        </w:r>
        <w:r>
          <w:rPr>
            <w:noProof/>
          </w:rPr>
          <w:fldChar w:fldCharType="begin"/>
        </w:r>
        <w:r>
          <w:rPr>
            <w:noProof/>
          </w:rPr>
          <w:instrText xml:space="preserve"> PAGEREF _Toc4508028 \h </w:instrText>
        </w:r>
        <w:r>
          <w:rPr>
            <w:noProof/>
          </w:rPr>
        </w:r>
      </w:ins>
      <w:r>
        <w:rPr>
          <w:noProof/>
        </w:rPr>
        <w:fldChar w:fldCharType="separate"/>
      </w:r>
      <w:ins w:id="272" w:author="Chris Satterlee" w:date="2019-03-26T15:58:00Z">
        <w:r w:rsidR="0047004F">
          <w:rPr>
            <w:noProof/>
          </w:rPr>
          <w:t>7</w:t>
        </w:r>
      </w:ins>
      <w:ins w:id="273" w:author="Chris Satterlee" w:date="2019-03-26T15:52:00Z">
        <w:r>
          <w:rPr>
            <w:noProof/>
          </w:rPr>
          <w:fldChar w:fldCharType="end"/>
        </w:r>
      </w:ins>
    </w:p>
    <w:p w14:paraId="1A0D1BA4" w14:textId="4090072D" w:rsidR="00743AFC" w:rsidRDefault="00743AFC">
      <w:pPr>
        <w:pStyle w:val="TableofFigures"/>
        <w:tabs>
          <w:tab w:val="right" w:leader="dot" w:pos="10070"/>
        </w:tabs>
        <w:rPr>
          <w:ins w:id="274" w:author="Chris Satterlee" w:date="2019-03-26T15:52:00Z"/>
          <w:rFonts w:asciiTheme="minorHAnsi" w:eastAsiaTheme="minorEastAsia" w:hAnsiTheme="minorHAnsi" w:cstheme="minorBidi"/>
          <w:noProof/>
          <w:szCs w:val="24"/>
          <w:lang w:eastAsia="ja-JP"/>
        </w:rPr>
      </w:pPr>
      <w:ins w:id="275" w:author="Chris Satterlee" w:date="2019-03-26T15:52:00Z">
        <w:r>
          <w:rPr>
            <w:noProof/>
          </w:rPr>
          <w:t>Figure 2</w:t>
        </w:r>
        <w:r>
          <w:rPr>
            <w:noProof/>
          </w:rPr>
          <w:noBreakHyphen/>
          <w:t>5: Connecting Additional DS18B20s</w:t>
        </w:r>
        <w:r>
          <w:rPr>
            <w:noProof/>
          </w:rPr>
          <w:tab/>
        </w:r>
        <w:r>
          <w:rPr>
            <w:noProof/>
          </w:rPr>
          <w:fldChar w:fldCharType="begin"/>
        </w:r>
        <w:r>
          <w:rPr>
            <w:noProof/>
          </w:rPr>
          <w:instrText xml:space="preserve"> PAGEREF _Toc4508029 \h </w:instrText>
        </w:r>
        <w:r>
          <w:rPr>
            <w:noProof/>
          </w:rPr>
        </w:r>
      </w:ins>
      <w:r>
        <w:rPr>
          <w:noProof/>
        </w:rPr>
        <w:fldChar w:fldCharType="separate"/>
      </w:r>
      <w:ins w:id="276" w:author="Chris Satterlee" w:date="2019-03-26T15:58:00Z">
        <w:r w:rsidR="0047004F">
          <w:rPr>
            <w:noProof/>
          </w:rPr>
          <w:t>7</w:t>
        </w:r>
      </w:ins>
      <w:ins w:id="277" w:author="Chris Satterlee" w:date="2019-03-26T15:52:00Z">
        <w:r>
          <w:rPr>
            <w:noProof/>
          </w:rPr>
          <w:fldChar w:fldCharType="end"/>
        </w:r>
      </w:ins>
    </w:p>
    <w:p w14:paraId="03EA1A67" w14:textId="18EE9B04" w:rsidR="00743AFC" w:rsidRDefault="00743AFC">
      <w:pPr>
        <w:pStyle w:val="TableofFigures"/>
        <w:tabs>
          <w:tab w:val="right" w:leader="dot" w:pos="10070"/>
        </w:tabs>
        <w:rPr>
          <w:ins w:id="278" w:author="Chris Satterlee" w:date="2019-03-26T15:52:00Z"/>
          <w:rFonts w:asciiTheme="minorHAnsi" w:eastAsiaTheme="minorEastAsia" w:hAnsiTheme="minorHAnsi" w:cstheme="minorBidi"/>
          <w:noProof/>
          <w:szCs w:val="24"/>
          <w:lang w:eastAsia="ja-JP"/>
        </w:rPr>
      </w:pPr>
      <w:ins w:id="279" w:author="Chris Satterlee" w:date="2019-03-26T15:52:00Z">
        <w:r>
          <w:rPr>
            <w:noProof/>
          </w:rPr>
          <w:t>Figure 3</w:t>
        </w:r>
        <w:r>
          <w:rPr>
            <w:noProof/>
          </w:rPr>
          <w:noBreakHyphen/>
          <w:t>1: Pyranometer connections</w:t>
        </w:r>
        <w:r>
          <w:rPr>
            <w:noProof/>
          </w:rPr>
          <w:tab/>
        </w:r>
        <w:r>
          <w:rPr>
            <w:noProof/>
          </w:rPr>
          <w:fldChar w:fldCharType="begin"/>
        </w:r>
        <w:r>
          <w:rPr>
            <w:noProof/>
          </w:rPr>
          <w:instrText xml:space="preserve"> PAGEREF _Toc4508030 \h </w:instrText>
        </w:r>
        <w:r>
          <w:rPr>
            <w:noProof/>
          </w:rPr>
        </w:r>
      </w:ins>
      <w:r>
        <w:rPr>
          <w:noProof/>
        </w:rPr>
        <w:fldChar w:fldCharType="separate"/>
      </w:r>
      <w:ins w:id="280" w:author="Chris Satterlee" w:date="2019-03-26T15:58:00Z">
        <w:r w:rsidR="0047004F">
          <w:rPr>
            <w:noProof/>
          </w:rPr>
          <w:t>12</w:t>
        </w:r>
      </w:ins>
      <w:ins w:id="281" w:author="Chris Satterlee" w:date="2019-03-26T15:52:00Z">
        <w:r>
          <w:rPr>
            <w:noProof/>
          </w:rPr>
          <w:fldChar w:fldCharType="end"/>
        </w:r>
      </w:ins>
    </w:p>
    <w:p w14:paraId="25812945" w14:textId="52D394D9" w:rsidR="004F09DE" w:rsidDel="00D95A1B" w:rsidRDefault="004F09DE">
      <w:pPr>
        <w:pStyle w:val="TableofFigures"/>
        <w:tabs>
          <w:tab w:val="right" w:leader="dot" w:pos="10070"/>
        </w:tabs>
        <w:rPr>
          <w:del w:id="282" w:author="Chris Satterlee" w:date="2019-03-25T17:00:00Z"/>
          <w:rFonts w:asciiTheme="minorHAnsi" w:eastAsiaTheme="minorEastAsia" w:hAnsiTheme="minorHAnsi" w:cstheme="minorBidi"/>
          <w:noProof/>
          <w:szCs w:val="24"/>
          <w:lang w:eastAsia="ja-JP"/>
        </w:rPr>
      </w:pPr>
      <w:del w:id="283" w:author="Chris Satterlee" w:date="2019-03-25T17:00:00Z">
        <w:r w:rsidDel="00D95A1B">
          <w:rPr>
            <w:noProof/>
          </w:rPr>
          <w:delText>Figure 2</w:delText>
        </w:r>
        <w:r w:rsidDel="00D95A1B">
          <w:rPr>
            <w:noProof/>
          </w:rPr>
          <w:noBreakHyphen/>
          <w:delText>1: DS18B20 Sensor</w:delText>
        </w:r>
        <w:r w:rsidDel="00D95A1B">
          <w:rPr>
            <w:noProof/>
          </w:rPr>
          <w:tab/>
          <w:delText>5</w:delText>
        </w:r>
      </w:del>
    </w:p>
    <w:p w14:paraId="67190126" w14:textId="2A17BA0C" w:rsidR="004F09DE" w:rsidDel="00D95A1B" w:rsidRDefault="004F09DE">
      <w:pPr>
        <w:pStyle w:val="TableofFigures"/>
        <w:tabs>
          <w:tab w:val="right" w:leader="dot" w:pos="10070"/>
        </w:tabs>
        <w:rPr>
          <w:del w:id="284" w:author="Chris Satterlee" w:date="2019-03-25T17:00:00Z"/>
          <w:rFonts w:asciiTheme="minorHAnsi" w:eastAsiaTheme="minorEastAsia" w:hAnsiTheme="minorHAnsi" w:cstheme="minorBidi"/>
          <w:noProof/>
          <w:szCs w:val="24"/>
          <w:lang w:eastAsia="ja-JP"/>
        </w:rPr>
      </w:pPr>
      <w:del w:id="285" w:author="Chris Satterlee" w:date="2019-03-25T17:00:00Z">
        <w:r w:rsidDel="00D95A1B">
          <w:rPr>
            <w:noProof/>
          </w:rPr>
          <w:delText>Figure 2</w:delText>
        </w:r>
        <w:r w:rsidDel="00D95A1B">
          <w:rPr>
            <w:noProof/>
          </w:rPr>
          <w:noBreakHyphen/>
          <w:delText>2: DS18B20 Waterproof Probe with Cable</w:delText>
        </w:r>
        <w:r w:rsidDel="00D95A1B">
          <w:rPr>
            <w:noProof/>
          </w:rPr>
          <w:tab/>
          <w:delText>5</w:delText>
        </w:r>
      </w:del>
    </w:p>
    <w:p w14:paraId="454DFAC7" w14:textId="0ADD499B" w:rsidR="004F09DE" w:rsidDel="00D95A1B" w:rsidRDefault="004F09DE">
      <w:pPr>
        <w:pStyle w:val="TableofFigures"/>
        <w:tabs>
          <w:tab w:val="right" w:leader="dot" w:pos="10070"/>
        </w:tabs>
        <w:rPr>
          <w:del w:id="286" w:author="Chris Satterlee" w:date="2019-03-25T17:00:00Z"/>
          <w:rFonts w:asciiTheme="minorHAnsi" w:eastAsiaTheme="minorEastAsia" w:hAnsiTheme="minorHAnsi" w:cstheme="minorBidi"/>
          <w:noProof/>
          <w:szCs w:val="24"/>
          <w:lang w:eastAsia="ja-JP"/>
        </w:rPr>
      </w:pPr>
      <w:del w:id="287" w:author="Chris Satterlee" w:date="2019-03-25T17:00:00Z">
        <w:r w:rsidDel="00D95A1B">
          <w:rPr>
            <w:noProof/>
          </w:rPr>
          <w:delText>Figure 2</w:delText>
        </w:r>
        <w:r w:rsidDel="00D95A1B">
          <w:rPr>
            <w:noProof/>
          </w:rPr>
          <w:noBreakHyphen/>
          <w:delText>3: Connections for a Single DS18B20</w:delText>
        </w:r>
        <w:r w:rsidDel="00D95A1B">
          <w:rPr>
            <w:noProof/>
          </w:rPr>
          <w:tab/>
          <w:delText>6</w:delText>
        </w:r>
      </w:del>
    </w:p>
    <w:p w14:paraId="5B9A7451" w14:textId="7B0F24E0" w:rsidR="004F09DE" w:rsidDel="00D95A1B" w:rsidRDefault="004F09DE">
      <w:pPr>
        <w:pStyle w:val="TableofFigures"/>
        <w:tabs>
          <w:tab w:val="right" w:leader="dot" w:pos="10070"/>
        </w:tabs>
        <w:rPr>
          <w:del w:id="288" w:author="Chris Satterlee" w:date="2019-03-25T17:00:00Z"/>
          <w:rFonts w:asciiTheme="minorHAnsi" w:eastAsiaTheme="minorEastAsia" w:hAnsiTheme="minorHAnsi" w:cstheme="minorBidi"/>
          <w:noProof/>
          <w:szCs w:val="24"/>
          <w:lang w:eastAsia="ja-JP"/>
        </w:rPr>
      </w:pPr>
      <w:del w:id="289" w:author="Chris Satterlee" w:date="2019-03-25T17:00:00Z">
        <w:r w:rsidDel="00D95A1B">
          <w:rPr>
            <w:noProof/>
          </w:rPr>
          <w:delText>Figure 2</w:delText>
        </w:r>
        <w:r w:rsidDel="00D95A1B">
          <w:rPr>
            <w:noProof/>
          </w:rPr>
          <w:noBreakHyphen/>
          <w:delText>4: Connecting Additional DS18B20s</w:delText>
        </w:r>
        <w:r w:rsidDel="00D95A1B">
          <w:rPr>
            <w:noProof/>
          </w:rPr>
          <w:tab/>
          <w:delText>7</w:delText>
        </w:r>
      </w:del>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0839A036" w:rsidR="00E04C30" w:rsidRDefault="00404331" w:rsidP="00404331">
      <w:pPr>
        <w:pStyle w:val="Heading1"/>
      </w:pPr>
      <w:bookmarkStart w:id="290" w:name="_Toc4507988"/>
      <w:r>
        <w:lastRenderedPageBreak/>
        <w:t>Introduction</w:t>
      </w:r>
      <w:bookmarkEnd w:id="290"/>
    </w:p>
    <w:p w14:paraId="25C3F9EE" w14:textId="1DB39204" w:rsidR="00404331" w:rsidRDefault="00404331" w:rsidP="00404331">
      <w:r>
        <w:t>This document describes how to build and add optional environmental sensors to the IV Swinger 2 curve tracer.</w:t>
      </w:r>
    </w:p>
    <w:p w14:paraId="77CF9A7C" w14:textId="77777777" w:rsidR="00404331" w:rsidRDefault="00404331" w:rsidP="00404331"/>
    <w:p w14:paraId="75981A7C" w14:textId="345009EF" w:rsidR="00333D70" w:rsidRDefault="00333D70" w:rsidP="00404331">
      <w:pPr>
        <w:rPr>
          <w:ins w:id="291" w:author="Cindy W" w:date="2019-02-19T14:06:00Z"/>
        </w:rPr>
      </w:pPr>
      <w:ins w:id="292" w:author="Cindy W" w:date="2019-02-19T14:04:00Z">
        <w:r>
          <w:t>The currently</w:t>
        </w:r>
      </w:ins>
      <w:del w:id="293" w:author="Cindy W" w:date="2019-02-19T14:06:00Z">
        <w:r w:rsidR="00404331" w:rsidDel="00333D70">
          <w:delText>As of this first writing, the only</w:delText>
        </w:r>
      </w:del>
      <w:r w:rsidR="00404331">
        <w:t xml:space="preserve"> supported sensors are</w:t>
      </w:r>
      <w:ins w:id="294" w:author="Cindy W" w:date="2019-02-19T14:06:00Z">
        <w:r>
          <w:t>:</w:t>
        </w:r>
      </w:ins>
      <w:ins w:id="295" w:author="Cindy W" w:date="2019-02-19T14:09:00Z">
        <w:r>
          <w:br/>
        </w:r>
      </w:ins>
      <w:r w:rsidR="00404331">
        <w:t xml:space="preserve"> </w:t>
      </w:r>
    </w:p>
    <w:p w14:paraId="61418FDB" w14:textId="5254E5A0" w:rsidR="00333D70" w:rsidRDefault="00404331">
      <w:pPr>
        <w:pStyle w:val="ListParagraph"/>
        <w:numPr>
          <w:ilvl w:val="0"/>
          <w:numId w:val="39"/>
        </w:numPr>
        <w:rPr>
          <w:ins w:id="296" w:author="Cindy W" w:date="2019-02-19T14:06:00Z"/>
        </w:rPr>
        <w:pPrChange w:id="297" w:author="Cindy W" w:date="2019-02-19T14:06:00Z">
          <w:pPr/>
        </w:pPrChange>
      </w:pPr>
      <w:r>
        <w:t>DS18B20 temperature sensors</w:t>
      </w:r>
      <w:ins w:id="298" w:author="Cindy W" w:date="2019-02-19T14:18:00Z">
        <w:r w:rsidR="00333D70">
          <w:br/>
        </w:r>
      </w:ins>
    </w:p>
    <w:p w14:paraId="3B7B9CC8" w14:textId="5FCF55A2" w:rsidR="00404331" w:rsidRDefault="00333D70">
      <w:pPr>
        <w:pStyle w:val="ListParagraph"/>
        <w:numPr>
          <w:ilvl w:val="0"/>
          <w:numId w:val="39"/>
        </w:numPr>
        <w:pPrChange w:id="299" w:author="Cindy W" w:date="2019-02-19T14:06:00Z">
          <w:pPr/>
        </w:pPrChange>
      </w:pPr>
      <w:ins w:id="300" w:author="Cindy W" w:date="2019-02-19T14:09:00Z">
        <w:r>
          <w:t xml:space="preserve">Modified </w:t>
        </w:r>
      </w:ins>
      <w:proofErr w:type="spellStart"/>
      <w:ins w:id="301" w:author="Cindy W" w:date="2019-02-19T14:08:00Z">
        <w:r>
          <w:t>InstESRE</w:t>
        </w:r>
        <w:proofErr w:type="spellEnd"/>
        <w:r>
          <w:t xml:space="preserve"> </w:t>
        </w:r>
      </w:ins>
      <w:ins w:id="302" w:author="Cindy W" w:date="2019-02-20T18:23:00Z">
        <w:r w:rsidR="006545C7">
          <w:t>pyranometer (</w:t>
        </w:r>
      </w:ins>
      <w:ins w:id="303" w:author="Cindy W" w:date="2019-02-19T14:06:00Z">
        <w:r>
          <w:t>i</w:t>
        </w:r>
        <w:r w:rsidR="006545C7">
          <w:t>rradiance sensor</w:t>
        </w:r>
      </w:ins>
      <w:del w:id="304" w:author="Cindy W" w:date="2019-02-19T14:06:00Z">
        <w:r w:rsidR="00404331" w:rsidDel="00333D70">
          <w:delText xml:space="preserve">.  However, the hope is eventually also to add support for an inexpensive DIY irradiance sensor </w:delText>
        </w:r>
      </w:del>
      <w:del w:id="305" w:author="Cindy W" w:date="2019-02-20T18:23:00Z">
        <w:r w:rsidR="00404331" w:rsidDel="006545C7">
          <w:delText>(pyranometer</w:delText>
        </w:r>
      </w:del>
      <w:r w:rsidR="00404331">
        <w:t>)</w:t>
      </w:r>
      <w:del w:id="306" w:author="Cindy W" w:date="2019-02-19T14:07:00Z">
        <w:r w:rsidR="00404331" w:rsidDel="00333D70">
          <w:delText>.</w:delText>
        </w:r>
      </w:del>
    </w:p>
    <w:p w14:paraId="4E1DD9BC" w14:textId="77777777" w:rsidR="00404331" w:rsidRDefault="00404331" w:rsidP="00404331">
      <w:pPr>
        <w:rPr>
          <w:ins w:id="307" w:author="Cindy W" w:date="2019-02-19T14:09:00Z"/>
        </w:rPr>
      </w:pPr>
    </w:p>
    <w:p w14:paraId="7D99DFC6" w14:textId="7CFC22CF" w:rsidR="00333D70" w:rsidRDefault="006545C7">
      <w:ins w:id="308" w:author="Cindy W" w:date="2019-02-20T18:17:00Z">
        <w:r>
          <w:t>If support for additional sensors</w:t>
        </w:r>
      </w:ins>
      <w:ins w:id="309" w:author="Cindy W" w:date="2019-02-20T18:19:00Z">
        <w:r>
          <w:t xml:space="preserve"> </w:t>
        </w:r>
      </w:ins>
      <w:ins w:id="310" w:author="Cindy W" w:date="2019-02-20T18:24:00Z">
        <w:r>
          <w:t>(inclinometer?</w:t>
        </w:r>
      </w:ins>
      <w:ins w:id="311" w:author="Cindy W" w:date="2019-02-20T18:27:00Z">
        <w:r>
          <w:t xml:space="preserve"> compass?</w:t>
        </w:r>
      </w:ins>
      <w:ins w:id="312" w:author="Cindy W" w:date="2019-02-20T18:24:00Z">
        <w:r>
          <w:t xml:space="preserve">) </w:t>
        </w:r>
      </w:ins>
      <w:ins w:id="313" w:author="Cindy W" w:date="2019-02-20T18:19:00Z">
        <w:r>
          <w:t>is ever added, those will also be covered in this document</w:t>
        </w:r>
      </w:ins>
      <w:ins w:id="314" w:author="Cindy W" w:date="2019-02-19T14:12:00Z">
        <w:r w:rsidR="00333D70">
          <w:t>.</w:t>
        </w:r>
      </w:ins>
      <w:ins w:id="315" w:author="Cindy W" w:date="2019-02-20T18:28:00Z">
        <w:r>
          <w:t xml:space="preserve"> However, there are currently no plans for sensors other than the two listed above.</w:t>
        </w:r>
      </w:ins>
    </w:p>
    <w:p w14:paraId="6A36DFB4" w14:textId="2F93ADB0" w:rsidR="00404331" w:rsidRPr="00404331" w:rsidRDefault="00404331" w:rsidP="00404331"/>
    <w:p w14:paraId="4E7F2133" w14:textId="6B0638FC" w:rsidR="00326701" w:rsidRDefault="00404331" w:rsidP="00404331">
      <w:pPr>
        <w:pStyle w:val="Heading1"/>
      </w:pPr>
      <w:bookmarkStart w:id="316" w:name="_Toc4507989"/>
      <w:r>
        <w:lastRenderedPageBreak/>
        <w:t>DS18B20 Temperature Sensors</w:t>
      </w:r>
      <w:bookmarkEnd w:id="316"/>
    </w:p>
    <w:p w14:paraId="03338208" w14:textId="6E8C1658" w:rsidR="00404331" w:rsidRPr="00404331" w:rsidRDefault="00404331" w:rsidP="00404331">
      <w:pPr>
        <w:ind w:left="116"/>
        <w:rPr>
          <w:spacing w:val="-1"/>
          <w:szCs w:val="24"/>
        </w:rPr>
      </w:pPr>
      <w:r>
        <w:rPr>
          <w:spacing w:val="-1"/>
          <w:szCs w:val="24"/>
        </w:rPr>
        <w:t xml:space="preserve">The DS18B20 is an inexpensive temperature sensor that can be purchased for less than $2 on Amazon, eBay, and other places. It comes in a TO-92-3 package that looks just like a discrete transistor as seen in </w:t>
      </w:r>
      <w:r>
        <w:rPr>
          <w:spacing w:val="-1"/>
          <w:szCs w:val="24"/>
        </w:rPr>
        <w:fldChar w:fldCharType="begin"/>
      </w:r>
      <w:r>
        <w:rPr>
          <w:spacing w:val="-1"/>
          <w:szCs w:val="24"/>
        </w:rPr>
        <w:instrText xml:space="preserve"> REF _Ref393707953 \h </w:instrText>
      </w:r>
      <w:r>
        <w:rPr>
          <w:spacing w:val="-1"/>
          <w:szCs w:val="24"/>
        </w:rPr>
      </w:r>
      <w:r>
        <w:rPr>
          <w:spacing w:val="-1"/>
          <w:szCs w:val="24"/>
        </w:rPr>
        <w:fldChar w:fldCharType="separate"/>
      </w:r>
      <w:r w:rsidR="0047004F">
        <w:t xml:space="preserve">Figure </w:t>
      </w:r>
      <w:r w:rsidR="0047004F">
        <w:rPr>
          <w:noProof/>
        </w:rPr>
        <w:t>2</w:t>
      </w:r>
      <w:r w:rsidR="0047004F">
        <w:noBreakHyphen/>
      </w:r>
      <w:r w:rsidR="0047004F">
        <w:rPr>
          <w:noProof/>
        </w:rPr>
        <w:t>1</w:t>
      </w:r>
      <w:r>
        <w:rPr>
          <w:spacing w:val="-1"/>
          <w:szCs w:val="24"/>
        </w:rPr>
        <w:fldChar w:fldCharType="end"/>
      </w:r>
      <w:r>
        <w:rPr>
          <w:spacing w:val="-1"/>
          <w:szCs w:val="24"/>
        </w:rPr>
        <w:t xml:space="preserve"> </w:t>
      </w:r>
      <w:r>
        <w:rPr>
          <w:spacing w:val="-1"/>
          <w:szCs w:val="24"/>
        </w:rPr>
        <w:fldChar w:fldCharType="begin"/>
      </w:r>
      <w:r>
        <w:rPr>
          <w:spacing w:val="-1"/>
          <w:szCs w:val="24"/>
        </w:rPr>
        <w:instrText xml:space="preserve"> REF _Ref393707961 \p \h </w:instrText>
      </w:r>
      <w:r>
        <w:rPr>
          <w:spacing w:val="-1"/>
          <w:szCs w:val="24"/>
        </w:rPr>
      </w:r>
      <w:r>
        <w:rPr>
          <w:spacing w:val="-1"/>
          <w:szCs w:val="24"/>
        </w:rPr>
        <w:fldChar w:fldCharType="separate"/>
      </w:r>
      <w:r w:rsidR="0047004F">
        <w:rPr>
          <w:spacing w:val="-1"/>
          <w:szCs w:val="24"/>
        </w:rPr>
        <w:t>below</w:t>
      </w:r>
      <w:r>
        <w:rPr>
          <w:spacing w:val="-1"/>
          <w:szCs w:val="24"/>
        </w:rPr>
        <w:fldChar w:fldCharType="end"/>
      </w:r>
      <w:r>
        <w:rPr>
          <w:spacing w:val="-1"/>
          <w:szCs w:val="24"/>
        </w:rPr>
        <w:t>.</w:t>
      </w: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04331" w14:paraId="58D5342C" w14:textId="77777777" w:rsidTr="00404331">
        <w:tc>
          <w:tcPr>
            <w:tcW w:w="10296" w:type="dxa"/>
          </w:tcPr>
          <w:p w14:paraId="05BA582C" w14:textId="4B0240D4" w:rsidR="00404331" w:rsidRDefault="00404331" w:rsidP="00404331">
            <w:pPr>
              <w:keepNext/>
              <w:rPr>
                <w:szCs w:val="24"/>
              </w:rPr>
            </w:pPr>
            <w:r>
              <w:rPr>
                <w:noProof/>
                <w:szCs w:val="24"/>
              </w:rPr>
              <w:drawing>
                <wp:inline distT="0" distB="0" distL="0" distR="0" wp14:anchorId="307DD38B" wp14:editId="40FE81B4">
                  <wp:extent cx="1693333" cy="1662087"/>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12.05.46 PM.png"/>
                          <pic:cNvPicPr/>
                        </pic:nvPicPr>
                        <pic:blipFill>
                          <a:blip r:embed="rId10">
                            <a:extLst>
                              <a:ext uri="{28A0092B-C50C-407E-A947-70E740481C1C}">
                                <a14:useLocalDpi xmlns:a14="http://schemas.microsoft.com/office/drawing/2010/main" val="0"/>
                              </a:ext>
                            </a:extLst>
                          </a:blip>
                          <a:stretch>
                            <a:fillRect/>
                          </a:stretch>
                        </pic:blipFill>
                        <pic:spPr>
                          <a:xfrm>
                            <a:off x="0" y="0"/>
                            <a:ext cx="1694639" cy="1663369"/>
                          </a:xfrm>
                          <a:prstGeom prst="rect">
                            <a:avLst/>
                          </a:prstGeom>
                        </pic:spPr>
                      </pic:pic>
                    </a:graphicData>
                  </a:graphic>
                </wp:inline>
              </w:drawing>
            </w:r>
          </w:p>
        </w:tc>
      </w:tr>
    </w:tbl>
    <w:p w14:paraId="1C3FDF8B" w14:textId="30F768DD" w:rsidR="00456A0D" w:rsidRDefault="00404331" w:rsidP="00404331">
      <w:pPr>
        <w:pStyle w:val="Caption"/>
      </w:pPr>
      <w:bookmarkStart w:id="317" w:name="_Ref393707953"/>
      <w:bookmarkStart w:id="318" w:name="_Ref393707961"/>
      <w:bookmarkStart w:id="319" w:name="_Toc4508025"/>
      <w:r>
        <w:t xml:space="preserve">Figure </w:t>
      </w:r>
      <w:ins w:id="320" w:author="Cindy W" w:date="2019-02-25T15:38:00Z">
        <w:r w:rsidR="00053AFD">
          <w:fldChar w:fldCharType="begin"/>
        </w:r>
        <w:r w:rsidR="00053AFD">
          <w:instrText xml:space="preserve"> STYLEREF 1 \s </w:instrText>
        </w:r>
      </w:ins>
      <w:r w:rsidR="00053AFD">
        <w:fldChar w:fldCharType="separate"/>
      </w:r>
      <w:r w:rsidR="0047004F">
        <w:rPr>
          <w:noProof/>
        </w:rPr>
        <w:t>2</w:t>
      </w:r>
      <w:ins w:id="321" w:author="Cindy W" w:date="2019-02-25T15:38:00Z">
        <w:r w:rsidR="00053AFD">
          <w:fldChar w:fldCharType="end"/>
        </w:r>
        <w:r w:rsidR="00053AFD">
          <w:noBreakHyphen/>
        </w:r>
        <w:r w:rsidR="00053AFD">
          <w:fldChar w:fldCharType="begin"/>
        </w:r>
        <w:r w:rsidR="00053AFD">
          <w:instrText xml:space="preserve"> SEQ Figure \* ARABIC \s 1 </w:instrText>
        </w:r>
      </w:ins>
      <w:r w:rsidR="00053AFD">
        <w:fldChar w:fldCharType="separate"/>
      </w:r>
      <w:ins w:id="322" w:author="Chris Satterlee" w:date="2019-03-26T15:58:00Z">
        <w:r w:rsidR="0047004F">
          <w:rPr>
            <w:noProof/>
          </w:rPr>
          <w:t>1</w:t>
        </w:r>
      </w:ins>
      <w:ins w:id="323" w:author="Cindy W" w:date="2019-02-25T15:38:00Z">
        <w:r w:rsidR="00053AFD">
          <w:fldChar w:fldCharType="end"/>
        </w:r>
      </w:ins>
      <w:del w:id="324" w:author="Cindy W" w:date="2019-02-19T17:50:00Z">
        <w:r w:rsidR="006545C7" w:rsidDel="00333D70">
          <w:fldChar w:fldCharType="begin"/>
        </w:r>
        <w:r w:rsidR="006545C7" w:rsidDel="00333D70">
          <w:delInstrText xml:space="preserve"> STYLEREF 1 \s </w:delInstrText>
        </w:r>
        <w:r w:rsidR="006545C7" w:rsidDel="00333D70">
          <w:fldChar w:fldCharType="separate"/>
        </w:r>
        <w:r w:rsidR="004F09DE" w:rsidDel="00333D70">
          <w:rPr>
            <w:noProof/>
          </w:rPr>
          <w:delText>2</w:delText>
        </w:r>
        <w:r w:rsidR="006545C7" w:rsidDel="00333D70">
          <w:rPr>
            <w:noProof/>
          </w:rPr>
          <w:fldChar w:fldCharType="end"/>
        </w:r>
        <w:r w:rsidDel="00333D70">
          <w:noBreakHyphen/>
        </w:r>
        <w:r w:rsidR="006545C7" w:rsidDel="00333D70">
          <w:fldChar w:fldCharType="begin"/>
        </w:r>
        <w:r w:rsidR="006545C7" w:rsidDel="00333D70">
          <w:delInstrText xml:space="preserve"> SEQ Figure \* ARABIC \s 1 </w:delInstrText>
        </w:r>
        <w:r w:rsidR="006545C7" w:rsidDel="00333D70">
          <w:fldChar w:fldCharType="separate"/>
        </w:r>
        <w:r w:rsidR="004F09DE" w:rsidDel="00333D70">
          <w:rPr>
            <w:noProof/>
          </w:rPr>
          <w:delText>1</w:delText>
        </w:r>
        <w:r w:rsidR="006545C7" w:rsidDel="00333D70">
          <w:rPr>
            <w:noProof/>
          </w:rPr>
          <w:fldChar w:fldCharType="end"/>
        </w:r>
      </w:del>
      <w:bookmarkEnd w:id="317"/>
      <w:r>
        <w:t>: DS18B20 Sensor</w:t>
      </w:r>
      <w:bookmarkEnd w:id="318"/>
      <w:bookmarkEnd w:id="319"/>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3012EE92" w14:textId="63AA4D00" w:rsidR="00404331" w:rsidRDefault="00404331" w:rsidP="00404331">
            <w:pPr>
              <w:jc w:val="left"/>
            </w:pPr>
            <w:r>
              <w:t xml:space="preserve">It may also be purchased encapsulated in a waterproof enclosure with a 1-meter, 2-meter or 3-meter cable for not much more money than the device alone. These are abundant on Amazon and eBay. See </w:t>
            </w:r>
            <w:r>
              <w:fldChar w:fldCharType="begin"/>
            </w:r>
            <w:r>
              <w:instrText xml:space="preserve"> REF _Ref393716228 \h </w:instrText>
            </w:r>
            <w:r>
              <w:fldChar w:fldCharType="separate"/>
            </w:r>
            <w:r w:rsidR="0047004F">
              <w:t xml:space="preserve">Figure </w:t>
            </w:r>
            <w:r w:rsidR="0047004F">
              <w:rPr>
                <w:noProof/>
              </w:rPr>
              <w:t>2</w:t>
            </w:r>
            <w:r w:rsidR="0047004F">
              <w:noBreakHyphen/>
            </w:r>
            <w:r w:rsidR="0047004F">
              <w:rPr>
                <w:noProof/>
              </w:rPr>
              <w:t>2</w:t>
            </w:r>
            <w:r>
              <w:fldChar w:fldCharType="end"/>
            </w:r>
            <w:r>
              <w:t xml:space="preserve"> </w:t>
            </w:r>
            <w:r>
              <w:fldChar w:fldCharType="begin"/>
            </w:r>
            <w:r>
              <w:instrText xml:space="preserve"> REF _Ref393716233 \p \h </w:instrText>
            </w:r>
            <w:r>
              <w:fldChar w:fldCharType="separate"/>
            </w:r>
            <w:r w:rsidR="0047004F">
              <w:t>below</w:t>
            </w:r>
            <w:r>
              <w:fldChar w:fldCharType="end"/>
            </w:r>
            <w:r>
              <w:t>.</w:t>
            </w:r>
          </w:p>
          <w:p w14:paraId="61C1A732" w14:textId="77777777" w:rsidR="00404331" w:rsidRDefault="00404331" w:rsidP="00404331">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9"/>
            </w:tblGrid>
            <w:tr w:rsidR="00404331" w14:paraId="74330978" w14:textId="77777777" w:rsidTr="00404331">
              <w:tc>
                <w:tcPr>
                  <w:tcW w:w="9949" w:type="dxa"/>
                </w:tcPr>
                <w:p w14:paraId="645D8E90" w14:textId="20BCE6A2" w:rsidR="00404331" w:rsidRDefault="00404331" w:rsidP="00404331">
                  <w:pPr>
                    <w:keepNext/>
                  </w:pPr>
                  <w:r>
                    <w:rPr>
                      <w:noProof/>
                    </w:rPr>
                    <w:drawing>
                      <wp:inline distT="0" distB="0" distL="0" distR="0" wp14:anchorId="09E888A1" wp14:editId="24441ACB">
                        <wp:extent cx="4157134" cy="2616768"/>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12.24.03 PM.png"/>
                                <pic:cNvPicPr/>
                              </pic:nvPicPr>
                              <pic:blipFill>
                                <a:blip r:embed="rId11">
                                  <a:extLst>
                                    <a:ext uri="{28A0092B-C50C-407E-A947-70E740481C1C}">
                                      <a14:useLocalDpi xmlns:a14="http://schemas.microsoft.com/office/drawing/2010/main" val="0"/>
                                    </a:ext>
                                  </a:extLst>
                                </a:blip>
                                <a:stretch>
                                  <a:fillRect/>
                                </a:stretch>
                              </pic:blipFill>
                              <pic:spPr>
                                <a:xfrm>
                                  <a:off x="0" y="0"/>
                                  <a:ext cx="4158255" cy="2617473"/>
                                </a:xfrm>
                                <a:prstGeom prst="rect">
                                  <a:avLst/>
                                </a:prstGeom>
                              </pic:spPr>
                            </pic:pic>
                          </a:graphicData>
                        </a:graphic>
                      </wp:inline>
                    </w:drawing>
                  </w:r>
                </w:p>
              </w:tc>
            </w:tr>
          </w:tbl>
          <w:p w14:paraId="22104BBB" w14:textId="24D8B859" w:rsidR="00404331" w:rsidRDefault="00404331" w:rsidP="00404331">
            <w:pPr>
              <w:pStyle w:val="Caption"/>
            </w:pPr>
            <w:bookmarkStart w:id="325" w:name="_Ref393716228"/>
            <w:bookmarkStart w:id="326" w:name="_Ref393716233"/>
            <w:bookmarkStart w:id="327" w:name="_Toc4508026"/>
            <w:r>
              <w:t xml:space="preserve">Figure </w:t>
            </w:r>
            <w:ins w:id="328" w:author="Cindy W" w:date="2019-02-25T15:38:00Z">
              <w:r w:rsidR="00053AFD">
                <w:fldChar w:fldCharType="begin"/>
              </w:r>
              <w:r w:rsidR="00053AFD">
                <w:instrText xml:space="preserve"> STYLEREF 1 \s </w:instrText>
              </w:r>
            </w:ins>
            <w:r w:rsidR="00053AFD">
              <w:fldChar w:fldCharType="separate"/>
            </w:r>
            <w:r w:rsidR="0047004F">
              <w:rPr>
                <w:noProof/>
              </w:rPr>
              <w:t>2</w:t>
            </w:r>
            <w:ins w:id="329" w:author="Cindy W" w:date="2019-02-25T15:38:00Z">
              <w:r w:rsidR="00053AFD">
                <w:fldChar w:fldCharType="end"/>
              </w:r>
              <w:r w:rsidR="00053AFD">
                <w:noBreakHyphen/>
              </w:r>
              <w:r w:rsidR="00053AFD">
                <w:fldChar w:fldCharType="begin"/>
              </w:r>
              <w:r w:rsidR="00053AFD">
                <w:instrText xml:space="preserve"> SEQ Figure \* ARABIC \s 1 </w:instrText>
              </w:r>
            </w:ins>
            <w:r w:rsidR="00053AFD">
              <w:fldChar w:fldCharType="separate"/>
            </w:r>
            <w:ins w:id="330" w:author="Chris Satterlee" w:date="2019-03-26T15:58:00Z">
              <w:r w:rsidR="0047004F">
                <w:rPr>
                  <w:noProof/>
                </w:rPr>
                <w:t>2</w:t>
              </w:r>
            </w:ins>
            <w:ins w:id="331" w:author="Cindy W" w:date="2019-02-25T15:38:00Z">
              <w:r w:rsidR="00053AFD">
                <w:fldChar w:fldCharType="end"/>
              </w:r>
            </w:ins>
            <w:del w:id="332" w:author="Cindy W" w:date="2019-02-19T17:50:00Z">
              <w:r w:rsidR="006545C7" w:rsidDel="00333D70">
                <w:fldChar w:fldCharType="begin"/>
              </w:r>
              <w:r w:rsidR="006545C7" w:rsidDel="00333D70">
                <w:delInstrText xml:space="preserve"> STYLEREF 1 \s </w:delInstrText>
              </w:r>
              <w:r w:rsidR="006545C7" w:rsidDel="00333D70">
                <w:fldChar w:fldCharType="separate"/>
              </w:r>
              <w:r w:rsidR="004F09DE" w:rsidDel="00333D70">
                <w:rPr>
                  <w:noProof/>
                </w:rPr>
                <w:delText>2</w:delText>
              </w:r>
              <w:r w:rsidR="006545C7" w:rsidDel="00333D70">
                <w:rPr>
                  <w:noProof/>
                </w:rPr>
                <w:fldChar w:fldCharType="end"/>
              </w:r>
              <w:r w:rsidDel="00333D70">
                <w:noBreakHyphen/>
              </w:r>
              <w:r w:rsidR="006545C7" w:rsidDel="00333D70">
                <w:fldChar w:fldCharType="begin"/>
              </w:r>
              <w:r w:rsidR="006545C7" w:rsidDel="00333D70">
                <w:delInstrText xml:space="preserve"> SEQ Figure \* ARABIC \s 1 </w:delInstrText>
              </w:r>
              <w:r w:rsidR="006545C7" w:rsidDel="00333D70">
                <w:fldChar w:fldCharType="separate"/>
              </w:r>
              <w:r w:rsidR="004F09DE" w:rsidDel="00333D70">
                <w:rPr>
                  <w:noProof/>
                </w:rPr>
                <w:delText>2</w:delText>
              </w:r>
              <w:r w:rsidR="006545C7" w:rsidDel="00333D70">
                <w:rPr>
                  <w:noProof/>
                </w:rPr>
                <w:fldChar w:fldCharType="end"/>
              </w:r>
            </w:del>
            <w:bookmarkEnd w:id="325"/>
            <w:r>
              <w:t>: DS18B20 Waterproof Probe with Cable</w:t>
            </w:r>
            <w:bookmarkEnd w:id="326"/>
            <w:bookmarkEnd w:id="327"/>
          </w:p>
          <w:p w14:paraId="6635FDF4" w14:textId="77777777" w:rsidR="00404331" w:rsidRDefault="00404331" w:rsidP="00404331"/>
          <w:p w14:paraId="4F7A25EE" w14:textId="77777777" w:rsidR="00404331" w:rsidRDefault="00404331" w:rsidP="00404331">
            <w:pPr>
              <w:jc w:val="left"/>
            </w:pPr>
            <w:r>
              <w:t>In addition to being inexpensive and readily available, the DS18B20 has the following desirable characteristics:</w:t>
            </w:r>
          </w:p>
          <w:p w14:paraId="44DEF543" w14:textId="77777777" w:rsidR="00404331" w:rsidRDefault="00404331" w:rsidP="00404331">
            <w:pPr>
              <w:jc w:val="left"/>
            </w:pPr>
          </w:p>
          <w:p w14:paraId="71C92B99" w14:textId="4F57529B" w:rsidR="00404331" w:rsidRDefault="00404331" w:rsidP="00404331">
            <w:pPr>
              <w:numPr>
                <w:ilvl w:val="0"/>
                <w:numId w:val="35"/>
              </w:numPr>
              <w:shd w:val="clear" w:color="auto" w:fill="FFFFFF"/>
              <w:spacing w:before="60" w:after="100" w:afterAutospacing="1"/>
              <w:jc w:val="left"/>
            </w:pPr>
            <w:r>
              <w:t>Only one Arduino signal pin is needed</w:t>
            </w:r>
          </w:p>
          <w:p w14:paraId="4D9A861D" w14:textId="77777777" w:rsidR="00404331" w:rsidRDefault="00404331" w:rsidP="00404331">
            <w:pPr>
              <w:numPr>
                <w:ilvl w:val="0"/>
                <w:numId w:val="35"/>
              </w:numPr>
              <w:shd w:val="clear" w:color="auto" w:fill="FFFFFF"/>
              <w:spacing w:before="60" w:after="100" w:afterAutospacing="1"/>
              <w:jc w:val="left"/>
            </w:pPr>
            <w:r>
              <w:t>Multiple temperature sensors may be connected to the same one-wire interface</w:t>
            </w:r>
          </w:p>
          <w:p w14:paraId="3C17F85A" w14:textId="77777777" w:rsidR="00404331" w:rsidRDefault="00404331" w:rsidP="00404331">
            <w:pPr>
              <w:numPr>
                <w:ilvl w:val="0"/>
                <w:numId w:val="35"/>
              </w:numPr>
              <w:shd w:val="clear" w:color="auto" w:fill="FFFFFF"/>
              <w:spacing w:before="60" w:after="100" w:afterAutospacing="1"/>
              <w:jc w:val="left"/>
            </w:pPr>
            <w:r>
              <w:t>Arduino library code is available</w:t>
            </w:r>
          </w:p>
          <w:p w14:paraId="7E9F6B29" w14:textId="77777777" w:rsidR="00404331" w:rsidRDefault="00404331" w:rsidP="00404331">
            <w:pPr>
              <w:numPr>
                <w:ilvl w:val="0"/>
                <w:numId w:val="35"/>
              </w:numPr>
              <w:shd w:val="clear" w:color="auto" w:fill="FFFFFF"/>
              <w:spacing w:before="60" w:after="100" w:afterAutospacing="1"/>
              <w:jc w:val="left"/>
            </w:pPr>
            <w:r>
              <w:t>Accuracy is more than adequate</w:t>
            </w:r>
          </w:p>
          <w:p w14:paraId="7EC83156" w14:textId="6119A102" w:rsidR="00404331" w:rsidRDefault="00404331" w:rsidP="00404331">
            <w:pPr>
              <w:pStyle w:val="Heading2"/>
              <w:jc w:val="left"/>
              <w:outlineLvl w:val="1"/>
              <w:rPr>
                <w:ins w:id="333" w:author="Chris Satterlee" w:date="2019-03-25T16:52:00Z"/>
              </w:rPr>
            </w:pPr>
            <w:bookmarkStart w:id="334" w:name="_Ref393725368"/>
            <w:bookmarkStart w:id="335" w:name="_Toc4507990"/>
            <w:r>
              <w:lastRenderedPageBreak/>
              <w:t>Connections</w:t>
            </w:r>
            <w:bookmarkEnd w:id="334"/>
            <w:bookmarkEnd w:id="335"/>
          </w:p>
          <w:p w14:paraId="52956B06" w14:textId="2E8BD624" w:rsidR="00602BD7" w:rsidRPr="00D10003" w:rsidRDefault="007E7E84" w:rsidP="007E7E84">
            <w:pPr>
              <w:pStyle w:val="Heading3"/>
              <w:pPrChange w:id="336" w:author="Chris Satterlee" w:date="2019-03-25T16:58:00Z">
                <w:pPr>
                  <w:pStyle w:val="Heading2"/>
                  <w:jc w:val="left"/>
                  <w:outlineLvl w:val="1"/>
                </w:pPr>
              </w:pPrChange>
            </w:pPr>
            <w:bookmarkStart w:id="337" w:name="_Toc4507991"/>
            <w:ins w:id="338" w:author="Chris Satterlee" w:date="2019-03-25T16:53:00Z">
              <w:r>
                <w:t>Connecting One DS18B20 to IV Swinger 2 (</w:t>
              </w:r>
              <w:proofErr w:type="spellStart"/>
              <w:r>
                <w:t>PermaProto</w:t>
              </w:r>
              <w:proofErr w:type="spellEnd"/>
              <w:r>
                <w:t>-based)</w:t>
              </w:r>
            </w:ins>
            <w:bookmarkEnd w:id="337"/>
          </w:p>
          <w:p w14:paraId="50293305" w14:textId="7C1E420C" w:rsidR="00404331" w:rsidDel="007E7E84" w:rsidRDefault="00404331" w:rsidP="00602BD7">
            <w:pPr>
              <w:pStyle w:val="Heading3"/>
              <w:outlineLvl w:val="2"/>
              <w:rPr>
                <w:del w:id="339" w:author="Chris Satterlee" w:date="2019-03-25T16:54:00Z"/>
              </w:rPr>
              <w:pPrChange w:id="340" w:author="Chris Satterlee" w:date="2019-03-25T16:52:00Z">
                <w:pPr>
                  <w:pStyle w:val="Heading3"/>
                  <w:outlineLvl w:val="2"/>
                </w:pPr>
              </w:pPrChange>
            </w:pPr>
            <w:del w:id="341" w:author="Chris Satterlee" w:date="2019-03-25T16:54:00Z">
              <w:r w:rsidDel="007E7E84">
                <w:delText>Connecting One DS18B20 to IV Swinger 2</w:delText>
              </w:r>
            </w:del>
            <w:ins w:id="342" w:author="Cindy W" w:date="2019-02-19T14:22:00Z">
              <w:del w:id="343" w:author="Chris Satterlee" w:date="2019-03-25T16:54:00Z">
                <w:r w:rsidR="00333D70" w:rsidDel="007E7E84">
                  <w:delText xml:space="preserve"> (PermaProto-based)</w:delText>
                </w:r>
              </w:del>
            </w:ins>
          </w:p>
          <w:p w14:paraId="1357758F" w14:textId="0CEDF26A" w:rsidR="00404331" w:rsidRDefault="00404331" w:rsidP="00404331">
            <w:pPr>
              <w:jc w:val="left"/>
            </w:pPr>
            <w:r>
              <w:t xml:space="preserve">The connections that must be made in order for one DS18B20 to be detected and its temperature read by the IV Swinger 2 software are shown in </w:t>
            </w:r>
            <w:r>
              <w:fldChar w:fldCharType="begin"/>
            </w:r>
            <w:r>
              <w:instrText xml:space="preserve"> REF _Ref393719191 \h </w:instrText>
            </w:r>
            <w:r>
              <w:fldChar w:fldCharType="separate"/>
            </w:r>
            <w:r w:rsidR="0047004F">
              <w:t xml:space="preserve">Figure </w:t>
            </w:r>
            <w:r w:rsidR="0047004F">
              <w:rPr>
                <w:noProof/>
              </w:rPr>
              <w:t>2</w:t>
            </w:r>
            <w:r w:rsidR="0047004F">
              <w:noBreakHyphen/>
            </w:r>
            <w:r w:rsidR="0047004F">
              <w:rPr>
                <w:noProof/>
              </w:rPr>
              <w:t>3</w:t>
            </w:r>
            <w:r>
              <w:fldChar w:fldCharType="end"/>
            </w:r>
            <w:r>
              <w:t xml:space="preserve"> </w:t>
            </w:r>
            <w:r>
              <w:fldChar w:fldCharType="begin"/>
            </w:r>
            <w:r>
              <w:instrText xml:space="preserve"> REF _Ref393719194 \p \h </w:instrText>
            </w:r>
            <w:r>
              <w:fldChar w:fldCharType="separate"/>
            </w:r>
            <w:r w:rsidR="0047004F">
              <w:t>below</w:t>
            </w:r>
            <w:r>
              <w:fldChar w:fldCharType="end"/>
            </w:r>
            <w:r>
              <w:t>.</w:t>
            </w:r>
          </w:p>
          <w:p w14:paraId="1D45A786" w14:textId="77777777" w:rsidR="00404331" w:rsidRDefault="00404331" w:rsidP="00404331">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4"/>
            </w:tblGrid>
            <w:tr w:rsidR="00404331" w14:paraId="2B8ADD85" w14:textId="77777777" w:rsidTr="00404331">
              <w:tc>
                <w:tcPr>
                  <w:tcW w:w="9949" w:type="dxa"/>
                </w:tcPr>
                <w:p w14:paraId="5572AE05" w14:textId="685B258D" w:rsidR="00404331" w:rsidRDefault="00404331" w:rsidP="00404331">
                  <w:pPr>
                    <w:keepNext/>
                  </w:pPr>
                  <w:r>
                    <w:rPr>
                      <w:noProof/>
                    </w:rPr>
                    <w:drawing>
                      <wp:inline distT="0" distB="0" distL="0" distR="0" wp14:anchorId="0BBC7F66" wp14:editId="6960AC39">
                        <wp:extent cx="6400800" cy="33451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3.15.19 PM.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3345180"/>
                                </a:xfrm>
                                <a:prstGeom prst="rect">
                                  <a:avLst/>
                                </a:prstGeom>
                              </pic:spPr>
                            </pic:pic>
                          </a:graphicData>
                        </a:graphic>
                      </wp:inline>
                    </w:drawing>
                  </w:r>
                </w:p>
              </w:tc>
            </w:tr>
          </w:tbl>
          <w:p w14:paraId="334BDD42" w14:textId="7B276578" w:rsidR="00404331" w:rsidRDefault="00404331" w:rsidP="00404331">
            <w:pPr>
              <w:pStyle w:val="Caption"/>
            </w:pPr>
            <w:bookmarkStart w:id="344" w:name="_Ref412218164"/>
            <w:bookmarkStart w:id="345" w:name="_Ref393719191"/>
            <w:bookmarkStart w:id="346" w:name="_Ref393719194"/>
            <w:bookmarkStart w:id="347" w:name="_Toc4508027"/>
            <w:r>
              <w:t xml:space="preserve">Figure </w:t>
            </w:r>
            <w:ins w:id="348" w:author="Cindy W" w:date="2019-02-25T15:38:00Z">
              <w:r w:rsidR="00053AFD">
                <w:fldChar w:fldCharType="begin"/>
              </w:r>
              <w:r w:rsidR="00053AFD">
                <w:instrText xml:space="preserve"> STYLEREF 1 \s </w:instrText>
              </w:r>
            </w:ins>
            <w:r w:rsidR="00053AFD">
              <w:fldChar w:fldCharType="separate"/>
            </w:r>
            <w:r w:rsidR="0047004F">
              <w:rPr>
                <w:noProof/>
              </w:rPr>
              <w:t>2</w:t>
            </w:r>
            <w:ins w:id="349" w:author="Cindy W" w:date="2019-02-25T15:38:00Z">
              <w:r w:rsidR="00053AFD">
                <w:fldChar w:fldCharType="end"/>
              </w:r>
              <w:r w:rsidR="00053AFD">
                <w:noBreakHyphen/>
              </w:r>
              <w:r w:rsidR="00053AFD">
                <w:fldChar w:fldCharType="begin"/>
              </w:r>
              <w:r w:rsidR="00053AFD">
                <w:instrText xml:space="preserve"> SEQ Figure \* ARABIC \s 1 </w:instrText>
              </w:r>
            </w:ins>
            <w:r w:rsidR="00053AFD">
              <w:fldChar w:fldCharType="separate"/>
            </w:r>
            <w:ins w:id="350" w:author="Chris Satterlee" w:date="2019-03-26T15:58:00Z">
              <w:r w:rsidR="0047004F">
                <w:rPr>
                  <w:noProof/>
                </w:rPr>
                <w:t>3</w:t>
              </w:r>
            </w:ins>
            <w:ins w:id="351" w:author="Cindy W" w:date="2019-02-25T15:38:00Z">
              <w:r w:rsidR="00053AFD">
                <w:fldChar w:fldCharType="end"/>
              </w:r>
            </w:ins>
            <w:bookmarkEnd w:id="344"/>
            <w:del w:id="352" w:author="Cindy W" w:date="2019-02-19T17:50:00Z">
              <w:r w:rsidR="006545C7" w:rsidDel="00333D70">
                <w:fldChar w:fldCharType="begin"/>
              </w:r>
              <w:r w:rsidR="006545C7" w:rsidDel="00333D70">
                <w:delInstrText xml:space="preserve"> STYLEREF 1 \s </w:delInstrText>
              </w:r>
              <w:r w:rsidR="006545C7" w:rsidDel="00333D70">
                <w:fldChar w:fldCharType="separate"/>
              </w:r>
              <w:r w:rsidR="004F09DE" w:rsidDel="00333D70">
                <w:rPr>
                  <w:noProof/>
                </w:rPr>
                <w:delText>2</w:delText>
              </w:r>
              <w:r w:rsidR="006545C7" w:rsidDel="00333D70">
                <w:rPr>
                  <w:noProof/>
                </w:rPr>
                <w:fldChar w:fldCharType="end"/>
              </w:r>
              <w:r w:rsidDel="00333D70">
                <w:noBreakHyphen/>
              </w:r>
              <w:r w:rsidR="006545C7" w:rsidDel="00333D70">
                <w:fldChar w:fldCharType="begin"/>
              </w:r>
              <w:r w:rsidR="006545C7" w:rsidDel="00333D70">
                <w:delInstrText xml:space="preserve"> SEQ Figure \* ARABIC \s 1 </w:delInstrText>
              </w:r>
              <w:r w:rsidR="006545C7" w:rsidDel="00333D70">
                <w:fldChar w:fldCharType="separate"/>
              </w:r>
              <w:r w:rsidR="004F09DE" w:rsidDel="00333D70">
                <w:rPr>
                  <w:noProof/>
                </w:rPr>
                <w:delText>3</w:delText>
              </w:r>
              <w:r w:rsidR="006545C7" w:rsidDel="00333D70">
                <w:rPr>
                  <w:noProof/>
                </w:rPr>
                <w:fldChar w:fldCharType="end"/>
              </w:r>
            </w:del>
            <w:bookmarkEnd w:id="345"/>
            <w:r>
              <w:t>: Connections for a Single DS18B20</w:t>
            </w:r>
            <w:bookmarkEnd w:id="346"/>
            <w:bookmarkEnd w:id="347"/>
          </w:p>
          <w:p w14:paraId="0F1EECBF" w14:textId="30B537B4" w:rsidR="00404331" w:rsidRDefault="00404331" w:rsidP="00404331">
            <w:pPr>
              <w:jc w:val="left"/>
            </w:pPr>
            <w:r>
              <w:t xml:space="preserve">The </w:t>
            </w:r>
            <w:r w:rsidR="004F09DE">
              <w:t>data (</w:t>
            </w:r>
            <w:r>
              <w:t>yellow</w:t>
            </w:r>
            <w:r w:rsidR="004F09DE">
              <w:t>)</w:t>
            </w:r>
            <w:r>
              <w:t xml:space="preserve"> wire must connect directly to Pin 3 on the Arduino.</w:t>
            </w:r>
          </w:p>
          <w:p w14:paraId="638F5E11" w14:textId="77777777" w:rsidR="00404331" w:rsidRDefault="00404331" w:rsidP="00404331">
            <w:pPr>
              <w:jc w:val="left"/>
            </w:pPr>
          </w:p>
          <w:p w14:paraId="61414A49" w14:textId="4870A555" w:rsidR="00404331" w:rsidRDefault="00404331" w:rsidP="00404331">
            <w:pPr>
              <w:jc w:val="left"/>
            </w:pPr>
            <w:r>
              <w:t>The power (red</w:t>
            </w:r>
            <w:r w:rsidR="004F09DE">
              <w:t xml:space="preserve">) wire </w:t>
            </w:r>
            <w:r>
              <w:t xml:space="preserve">can connect anywhere that is connected to the +5V pin on the Arduino, e.g. it can be soldered to the +5V rail on the </w:t>
            </w:r>
            <w:proofErr w:type="spellStart"/>
            <w:r>
              <w:t>PermaProto</w:t>
            </w:r>
            <w:proofErr w:type="spellEnd"/>
            <w:r>
              <w:t xml:space="preserve"> board. Optionally, it may be connected to the +3.3V pin on the Arduino.</w:t>
            </w:r>
          </w:p>
          <w:p w14:paraId="20CBADA2" w14:textId="77777777" w:rsidR="00404331" w:rsidRDefault="00404331" w:rsidP="00404331">
            <w:pPr>
              <w:jc w:val="left"/>
            </w:pPr>
          </w:p>
          <w:p w14:paraId="0DCB427D" w14:textId="3D7B4CC8" w:rsidR="00404331" w:rsidRDefault="00404331" w:rsidP="00404331">
            <w:pPr>
              <w:jc w:val="left"/>
            </w:pPr>
            <w:r>
              <w:t>The ground (black</w:t>
            </w:r>
            <w:r w:rsidR="004F09DE">
              <w:t>) wire</w:t>
            </w:r>
            <w:r>
              <w:t xml:space="preserve"> can connect anywhere that is connected to the GND pin(s) on the Arduino, e.g. it can be soldered to the ground rail on the </w:t>
            </w:r>
            <w:proofErr w:type="spellStart"/>
            <w:r>
              <w:t>PermaProto</w:t>
            </w:r>
            <w:proofErr w:type="spellEnd"/>
            <w:r>
              <w:t xml:space="preserve"> board.  Or it can connect directly to the unused GND pin on the Arduino itself.</w:t>
            </w:r>
          </w:p>
          <w:p w14:paraId="49C27223" w14:textId="77777777" w:rsidR="00404331" w:rsidRDefault="00404331" w:rsidP="00404331">
            <w:pPr>
              <w:jc w:val="left"/>
            </w:pPr>
          </w:p>
          <w:p w14:paraId="26ED1B99" w14:textId="6A4B3729" w:rsidR="00333D70" w:rsidRDefault="00404331" w:rsidP="00404331">
            <w:pPr>
              <w:jc w:val="left"/>
              <w:rPr>
                <w:ins w:id="353" w:author="Chris Satterlee" w:date="2019-03-25T16:55:00Z"/>
              </w:rPr>
            </w:pPr>
            <w:r>
              <w:t xml:space="preserve">The 4.7kΩ resistor must be connected between the </w:t>
            </w:r>
            <w:r w:rsidR="00C92265">
              <w:t>data (</w:t>
            </w:r>
            <w:r>
              <w:t>yellow</w:t>
            </w:r>
            <w:r w:rsidR="00C92265">
              <w:t>) wire and the power (</w:t>
            </w:r>
            <w:r>
              <w:t>red</w:t>
            </w:r>
            <w:r w:rsidR="00C92265">
              <w:t>)</w:t>
            </w:r>
            <w:r>
              <w:t xml:space="preserve"> wire. This resistor may be soldered to the </w:t>
            </w:r>
            <w:proofErr w:type="spellStart"/>
            <w:r>
              <w:t>PermaProto</w:t>
            </w:r>
            <w:proofErr w:type="spellEnd"/>
            <w:r>
              <w:t xml:space="preserve"> board, but that is not necessary. If you are adding the DS18B20 to an already-built IV Swinger 2, it will be easier to just solder this resistor to the two wires themselves – just make sure it is protected from shorting to anything (electrical tape, shrink tubing, etc.).</w:t>
            </w:r>
          </w:p>
          <w:p w14:paraId="01A37297" w14:textId="16D36154" w:rsidR="007E7E84" w:rsidRDefault="007E7E84" w:rsidP="007E7E84">
            <w:pPr>
              <w:pStyle w:val="Heading3"/>
              <w:rPr>
                <w:ins w:id="354" w:author="Chris Satterlee" w:date="2019-03-25T16:54:00Z"/>
              </w:rPr>
              <w:pPrChange w:id="355" w:author="Chris Satterlee" w:date="2019-03-25T16:58:00Z">
                <w:pPr>
                  <w:jc w:val="left"/>
                </w:pPr>
              </w:pPrChange>
            </w:pPr>
            <w:bookmarkStart w:id="356" w:name="_Toc4507992"/>
            <w:ins w:id="357" w:author="Chris Satterlee" w:date="2019-03-25T16:56:00Z">
              <w:r>
                <w:t>Connecting One DS18B20 to IV Swinger 2 (PCB-based)</w:t>
              </w:r>
            </w:ins>
            <w:bookmarkEnd w:id="356"/>
          </w:p>
          <w:p w14:paraId="547D9817" w14:textId="36E4C697" w:rsidR="007E7E84" w:rsidDel="007E7E84" w:rsidRDefault="007E7E84" w:rsidP="00404331">
            <w:pPr>
              <w:jc w:val="left"/>
              <w:rPr>
                <w:del w:id="358" w:author="Chris Satterlee" w:date="2019-03-25T16:55:00Z"/>
              </w:rPr>
            </w:pPr>
          </w:p>
          <w:p w14:paraId="1FFBFC0A" w14:textId="0784EF1F" w:rsidR="00602BD7" w:rsidRPr="00D10003" w:rsidRDefault="00333D70" w:rsidP="00602BD7">
            <w:pPr>
              <w:jc w:val="left"/>
              <w:rPr>
                <w:ins w:id="359" w:author="Cindy W" w:date="2019-02-19T14:23:00Z"/>
              </w:rPr>
              <w:pPrChange w:id="360" w:author="Chris Satterlee" w:date="2019-03-25T16:48:00Z">
                <w:pPr>
                  <w:pStyle w:val="Heading3"/>
                  <w:outlineLvl w:val="2"/>
                </w:pPr>
              </w:pPrChange>
            </w:pPr>
            <w:ins w:id="361" w:author="Cindy W" w:date="2019-02-19T14:22:00Z">
              <w:del w:id="362" w:author="Chris Satterlee" w:date="2019-03-25T16:56:00Z">
                <w:r w:rsidDel="007E7E84">
                  <w:delText>Connecting One DS18B20 to IV Swinger 2 (PCB-based)</w:delText>
                </w:r>
              </w:del>
            </w:ins>
            <w:ins w:id="363" w:author="Chris Satterlee" w:date="2019-03-25T16:48:00Z">
              <w:r w:rsidR="00602BD7">
                <w:t xml:space="preserve">If your IV Swinger 2 is built using a PCB instead of a </w:t>
              </w:r>
              <w:proofErr w:type="spellStart"/>
              <w:r w:rsidR="00602BD7">
                <w:t>PermaProto</w:t>
              </w:r>
              <w:proofErr w:type="spellEnd"/>
              <w:r w:rsidR="00602BD7">
                <w:t xml:space="preserve"> board, the PCB is plugged into the top of the Arduino. Electrically, the connections are the same as shown in </w:t>
              </w:r>
              <w:r w:rsidR="00602BD7">
                <w:fldChar w:fldCharType="begin"/>
              </w:r>
              <w:r w:rsidR="00602BD7">
                <w:instrText xml:space="preserve"> REF _Ref393719191 \h </w:instrText>
              </w:r>
              <w:r w:rsidR="00602BD7">
                <w:fldChar w:fldCharType="separate"/>
              </w:r>
            </w:ins>
            <w:ins w:id="364" w:author="Chris Satterlee" w:date="2019-03-26T15:58:00Z">
              <w:r w:rsidR="0047004F">
                <w:t xml:space="preserve">Figure </w:t>
              </w:r>
              <w:r w:rsidR="0047004F">
                <w:rPr>
                  <w:noProof/>
                </w:rPr>
                <w:t>2</w:t>
              </w:r>
              <w:r w:rsidR="0047004F">
                <w:noBreakHyphen/>
              </w:r>
              <w:r w:rsidR="0047004F">
                <w:rPr>
                  <w:noProof/>
                </w:rPr>
                <w:t>3</w:t>
              </w:r>
            </w:ins>
            <w:ins w:id="365" w:author="Chris Satterlee" w:date="2019-03-25T16:48:00Z">
              <w:r w:rsidR="00602BD7">
                <w:fldChar w:fldCharType="end"/>
              </w:r>
              <w:r w:rsidR="00602BD7">
                <w:t xml:space="preserve"> </w:t>
              </w:r>
              <w:r w:rsidR="00602BD7">
                <w:fldChar w:fldCharType="begin"/>
              </w:r>
              <w:r w:rsidR="00602BD7">
                <w:instrText xml:space="preserve"> REF _Ref393719194 \p \h </w:instrText>
              </w:r>
              <w:r w:rsidR="00602BD7">
                <w:fldChar w:fldCharType="separate"/>
              </w:r>
            </w:ins>
            <w:ins w:id="366" w:author="Chris Satterlee" w:date="2019-03-26T15:58:00Z">
              <w:r w:rsidR="0047004F">
                <w:t>above</w:t>
              </w:r>
            </w:ins>
            <w:ins w:id="367" w:author="Chris Satterlee" w:date="2019-03-25T16:48:00Z">
              <w:r w:rsidR="00602BD7">
                <w:fldChar w:fldCharType="end"/>
              </w:r>
              <w:r w:rsidR="00602BD7">
                <w:t xml:space="preserve">, but the data (yellow) wire is plugged into pin 5 of the A2 stacking connector on the PCB, and the power (red) </w:t>
              </w:r>
              <w:r w:rsidR="00602BD7">
                <w:lastRenderedPageBreak/>
                <w:t>and ground (black) wires can be plugged into the female header, FH as shown in the figure below.</w:t>
              </w:r>
            </w:ins>
          </w:p>
          <w:p w14:paraId="7591E7C5" w14:textId="3F122A3C" w:rsidR="00333D70" w:rsidDel="00602BD7" w:rsidRDefault="00333D70">
            <w:pPr>
              <w:rPr>
                <w:ins w:id="368" w:author="Cindy W" w:date="2019-02-19T17:50:00Z"/>
                <w:del w:id="369" w:author="Chris Satterlee" w:date="2019-03-25T16:48:00Z"/>
              </w:rPr>
              <w:pPrChange w:id="370" w:author="Cindy W" w:date="2019-02-19T14:23:00Z">
                <w:pPr>
                  <w:pStyle w:val="Heading3"/>
                  <w:outlineLvl w:val="2"/>
                </w:pPr>
              </w:pPrChange>
            </w:pPr>
            <w:ins w:id="371" w:author="Cindy W" w:date="2019-02-19T14:24:00Z">
              <w:del w:id="372" w:author="Chris Satterlee" w:date="2019-03-25T16:48:00Z">
                <w:r w:rsidDel="00602BD7">
                  <w:delText>If your IV Swinger 2 is built using a PCB instead of a PermaProto board, the PCB is plugged into the</w:delText>
                </w:r>
              </w:del>
              <w:del w:id="373" w:author="Chris Satterlee" w:date="2019-03-25T16:45:00Z">
                <w:r w:rsidDel="00602BD7">
                  <w:delText xml:space="preserve"> </w:delText>
                </w:r>
              </w:del>
              <w:del w:id="374" w:author="Chris Satterlee" w:date="2019-03-25T16:48:00Z">
                <w:r w:rsidDel="00602BD7">
                  <w:delText xml:space="preserve">top of the Arduino. </w:delText>
                </w:r>
              </w:del>
            </w:ins>
            <w:ins w:id="375" w:author="Cindy W" w:date="2019-02-19T16:06:00Z">
              <w:del w:id="376" w:author="Chris Satterlee" w:date="2019-03-25T16:48:00Z">
                <w:r w:rsidDel="00602BD7">
                  <w:delText xml:space="preserve">Electrically, </w:delText>
                </w:r>
              </w:del>
            </w:ins>
            <w:ins w:id="377" w:author="Cindy W" w:date="2019-02-19T14:24:00Z">
              <w:del w:id="378" w:author="Chris Satterlee" w:date="2019-03-25T16:48:00Z">
                <w:r w:rsidDel="00602BD7">
                  <w:delText>the connections are the same</w:delText>
                </w:r>
              </w:del>
            </w:ins>
            <w:ins w:id="379" w:author="Cindy W" w:date="2019-02-19T16:04:00Z">
              <w:del w:id="380" w:author="Chris Satterlee" w:date="2019-03-25T16:48:00Z">
                <w:r w:rsidDel="00602BD7">
                  <w:delText xml:space="preserve"> as shown in </w:delText>
                </w:r>
                <w:r w:rsidDel="00602BD7">
                  <w:fldChar w:fldCharType="begin"/>
                </w:r>
                <w:r w:rsidDel="00602BD7">
                  <w:delInstrText xml:space="preserve"> REF _Ref393719191 \h </w:delInstrText>
                </w:r>
              </w:del>
            </w:ins>
            <w:del w:id="381" w:author="Chris Satterlee" w:date="2019-03-25T16:48:00Z">
              <w:r w:rsidDel="00602BD7">
                <w:fldChar w:fldCharType="separate"/>
              </w:r>
            </w:del>
            <w:ins w:id="382" w:author="Cindy W" w:date="2019-02-19T16:04:00Z">
              <w:del w:id="383" w:author="Chris Satterlee" w:date="2019-03-25T16:48:00Z">
                <w:r w:rsidDel="00602BD7">
                  <w:delText xml:space="preserve">Figure </w:delText>
                </w:r>
                <w:r w:rsidDel="00602BD7">
                  <w:rPr>
                    <w:noProof/>
                  </w:rPr>
                  <w:delText>2</w:delText>
                </w:r>
                <w:r w:rsidDel="00602BD7">
                  <w:noBreakHyphen/>
                </w:r>
                <w:r w:rsidDel="00602BD7">
                  <w:rPr>
                    <w:noProof/>
                  </w:rPr>
                  <w:delText>3</w:delText>
                </w:r>
                <w:r w:rsidDel="00602BD7">
                  <w:fldChar w:fldCharType="end"/>
                </w:r>
              </w:del>
            </w:ins>
            <w:ins w:id="384" w:author="Cindy W" w:date="2019-02-19T16:05:00Z">
              <w:del w:id="385" w:author="Chris Satterlee" w:date="2019-03-25T16:48:00Z">
                <w:r w:rsidDel="00602BD7">
                  <w:delText xml:space="preserve"> </w:delText>
                </w:r>
                <w:r w:rsidDel="00602BD7">
                  <w:fldChar w:fldCharType="begin"/>
                </w:r>
                <w:r w:rsidDel="00602BD7">
                  <w:delInstrText xml:space="preserve"> REF _Ref393719194 \p \h </w:delInstrText>
                </w:r>
              </w:del>
            </w:ins>
            <w:del w:id="386" w:author="Chris Satterlee" w:date="2019-03-25T16:48:00Z">
              <w:r w:rsidDel="00602BD7">
                <w:fldChar w:fldCharType="separate"/>
              </w:r>
            </w:del>
            <w:ins w:id="387" w:author="Cindy W" w:date="2019-02-19T16:05:00Z">
              <w:del w:id="388" w:author="Chris Satterlee" w:date="2019-03-25T16:48:00Z">
                <w:r w:rsidDel="00602BD7">
                  <w:delText>above</w:delText>
                </w:r>
                <w:r w:rsidDel="00602BD7">
                  <w:fldChar w:fldCharType="end"/>
                </w:r>
                <w:r w:rsidDel="00602BD7">
                  <w:delText>, but the</w:delText>
                </w:r>
              </w:del>
            </w:ins>
            <w:ins w:id="389" w:author="Cindy W" w:date="2019-02-19T16:06:00Z">
              <w:del w:id="390" w:author="Chris Satterlee" w:date="2019-03-25T16:46:00Z">
                <w:r w:rsidDel="00602BD7">
                  <w:delText xml:space="preserve"> </w:delText>
                </w:r>
              </w:del>
            </w:ins>
            <w:ins w:id="391" w:author="Cindy W" w:date="2019-02-19T16:07:00Z">
              <w:del w:id="392" w:author="Chris Satterlee" w:date="2019-03-25T16:48:00Z">
                <w:r w:rsidDel="00602BD7">
                  <w:delText xml:space="preserve">data (yellow) wire is plugged into </w:delText>
                </w:r>
              </w:del>
            </w:ins>
            <w:ins w:id="393" w:author="Cindy W" w:date="2019-02-19T17:51:00Z">
              <w:del w:id="394" w:author="Chris Satterlee" w:date="2019-03-25T16:48:00Z">
                <w:r w:rsidDel="00602BD7">
                  <w:delText xml:space="preserve">pin 5 of </w:delText>
                </w:r>
              </w:del>
            </w:ins>
            <w:ins w:id="395" w:author="Cindy W" w:date="2019-02-19T16:07:00Z">
              <w:del w:id="396" w:author="Chris Satterlee" w:date="2019-03-25T16:48:00Z">
                <w:r w:rsidDel="00602BD7">
                  <w:delText xml:space="preserve">the </w:delText>
                </w:r>
              </w:del>
            </w:ins>
            <w:ins w:id="397" w:author="Cindy W" w:date="2019-02-19T17:52:00Z">
              <w:del w:id="398" w:author="Chris Satterlee" w:date="2019-03-25T16:48:00Z">
                <w:r w:rsidDel="00602BD7">
                  <w:delText xml:space="preserve">A2 </w:delText>
                </w:r>
              </w:del>
            </w:ins>
            <w:ins w:id="399" w:author="Cindy W" w:date="2019-02-19T16:07:00Z">
              <w:del w:id="400" w:author="Chris Satterlee" w:date="2019-03-25T16:48:00Z">
                <w:r w:rsidDel="00602BD7">
                  <w:delText>stacking connector on the PCB, and the</w:delText>
                </w:r>
              </w:del>
            </w:ins>
            <w:ins w:id="401" w:author="Cindy W" w:date="2019-02-19T16:08:00Z">
              <w:del w:id="402" w:author="Chris Satterlee" w:date="2019-03-25T16:48:00Z">
                <w:r w:rsidDel="00602BD7">
                  <w:delText xml:space="preserve"> power (red) and ground (black) wires can be plugged into the female header, FH as shown in</w:delText>
                </w:r>
              </w:del>
            </w:ins>
            <w:ins w:id="403" w:author="Cindy W" w:date="2019-02-19T17:54:00Z">
              <w:del w:id="404" w:author="Chris Satterlee" w:date="2019-03-25T16:48:00Z">
                <w:r w:rsidDel="00602BD7">
                  <w:delText xml:space="preserve"> </w:delText>
                </w:r>
              </w:del>
            </w:ins>
            <w:ins w:id="405" w:author="Cindy W" w:date="2019-02-19T17:56:00Z">
              <w:del w:id="406" w:author="Chris Satterlee" w:date="2019-03-25T16:48:00Z">
                <w:r w:rsidDel="00602BD7">
                  <w:delText xml:space="preserve">the figure </w:delText>
                </w:r>
              </w:del>
            </w:ins>
            <w:ins w:id="407" w:author="Cindy W" w:date="2019-02-19T17:54:00Z">
              <w:del w:id="408" w:author="Chris Satterlee" w:date="2019-03-25T16:48:00Z">
                <w:r w:rsidDel="00602BD7">
                  <w:delText>below</w:delText>
                </w:r>
              </w:del>
            </w:ins>
            <w:ins w:id="409" w:author="Cindy W" w:date="2019-02-19T16:08:00Z">
              <w:del w:id="410" w:author="Chris Satterlee" w:date="2019-03-25T16:48:00Z">
                <w:r w:rsidDel="00602BD7">
                  <w:delText>.</w:delText>
                </w:r>
              </w:del>
            </w:ins>
          </w:p>
          <w:p w14:paraId="76C7FCF5" w14:textId="77777777" w:rsidR="00333D70" w:rsidRDefault="00333D70">
            <w:pPr>
              <w:rPr>
                <w:ins w:id="411" w:author="Cindy W" w:date="2019-02-19T16:08:00Z"/>
              </w:rPr>
              <w:pPrChange w:id="412" w:author="Cindy W" w:date="2019-02-19T14:23:00Z">
                <w:pPr>
                  <w:pStyle w:val="Heading3"/>
                  <w:outlineLvl w:val="2"/>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3" w:author="Cindy W" w:date="2019-02-19T17:50:00Z">
                <w:tblPr>
                  <w:tblStyle w:val="TableGrid"/>
                  <w:tblW w:w="0" w:type="auto"/>
                  <w:tblLook w:val="04A0" w:firstRow="1" w:lastRow="0" w:firstColumn="1" w:lastColumn="0" w:noHBand="0" w:noVBand="1"/>
                </w:tblPr>
              </w:tblPrChange>
            </w:tblPr>
            <w:tblGrid>
              <w:gridCol w:w="9949"/>
              <w:tblGridChange w:id="414">
                <w:tblGrid>
                  <w:gridCol w:w="9949"/>
                </w:tblGrid>
              </w:tblGridChange>
            </w:tblGrid>
            <w:tr w:rsidR="00333D70" w14:paraId="49DCB63E" w14:textId="77777777" w:rsidTr="00333D70">
              <w:trPr>
                <w:ins w:id="415" w:author="Cindy W" w:date="2019-02-19T17:47:00Z"/>
              </w:trPr>
              <w:tc>
                <w:tcPr>
                  <w:tcW w:w="9949" w:type="dxa"/>
                  <w:tcPrChange w:id="416" w:author="Cindy W" w:date="2019-02-19T17:50:00Z">
                    <w:tcPr>
                      <w:tcW w:w="9949" w:type="dxa"/>
                    </w:tcPr>
                  </w:tcPrChange>
                </w:tcPr>
                <w:p w14:paraId="7B42B9BE" w14:textId="61792BAE" w:rsidR="00333D70" w:rsidRDefault="00053AFD">
                  <w:pPr>
                    <w:keepNext/>
                    <w:rPr>
                      <w:ins w:id="417" w:author="Cindy W" w:date="2019-02-19T17:47:00Z"/>
                    </w:rPr>
                    <w:pPrChange w:id="418" w:author="Cindy W" w:date="2019-02-19T17:50:00Z">
                      <w:pPr>
                        <w:jc w:val="left"/>
                      </w:pPr>
                    </w:pPrChange>
                  </w:pPr>
                  <w:ins w:id="419" w:author="Cindy W" w:date="2019-02-25T14:23:00Z">
                    <w:r>
                      <w:rPr>
                        <w:noProof/>
                      </w:rPr>
                      <w:drawing>
                        <wp:inline distT="0" distB="0" distL="0" distR="0" wp14:anchorId="008D944C" wp14:editId="698B22F3">
                          <wp:extent cx="5300133" cy="27284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25 at 2.18.30 PM.png"/>
                                  <pic:cNvPicPr/>
                                </pic:nvPicPr>
                                <pic:blipFill>
                                  <a:blip r:embed="rId13">
                                    <a:extLst>
                                      <a:ext uri="{28A0092B-C50C-407E-A947-70E740481C1C}">
                                        <a14:useLocalDpi xmlns:a14="http://schemas.microsoft.com/office/drawing/2010/main" val="0"/>
                                      </a:ext>
                                    </a:extLst>
                                  </a:blip>
                                  <a:stretch>
                                    <a:fillRect/>
                                  </a:stretch>
                                </pic:blipFill>
                                <pic:spPr>
                                  <a:xfrm>
                                    <a:off x="0" y="0"/>
                                    <a:ext cx="5300693" cy="2728699"/>
                                  </a:xfrm>
                                  <a:prstGeom prst="rect">
                                    <a:avLst/>
                                  </a:prstGeom>
                                </pic:spPr>
                              </pic:pic>
                            </a:graphicData>
                          </a:graphic>
                        </wp:inline>
                      </w:drawing>
                    </w:r>
                  </w:ins>
                </w:p>
              </w:tc>
            </w:tr>
          </w:tbl>
          <w:p w14:paraId="4C0A8D75" w14:textId="39B1CA05" w:rsidR="00333D70" w:rsidRDefault="00333D70">
            <w:pPr>
              <w:pStyle w:val="Caption"/>
              <w:rPr>
                <w:ins w:id="420" w:author="Chris Satterlee" w:date="2019-03-25T16:57:00Z"/>
              </w:rPr>
              <w:pPrChange w:id="421" w:author="Cindy W" w:date="2019-02-19T18:34:00Z">
                <w:pPr>
                  <w:pStyle w:val="Heading3"/>
                  <w:outlineLvl w:val="2"/>
                </w:pPr>
              </w:pPrChange>
            </w:pPr>
            <w:bookmarkStart w:id="422" w:name="_Ref4430578"/>
            <w:bookmarkStart w:id="423" w:name="_Ref4430607"/>
            <w:bookmarkStart w:id="424" w:name="_Ref4430636"/>
            <w:bookmarkStart w:id="425" w:name="_Toc4508028"/>
            <w:ins w:id="426" w:author="Cindy W" w:date="2019-02-19T17:50:00Z">
              <w:r>
                <w:t xml:space="preserve">Figure </w:t>
              </w:r>
            </w:ins>
            <w:ins w:id="427" w:author="Cindy W" w:date="2019-02-25T15:38:00Z">
              <w:r w:rsidR="00053AFD">
                <w:fldChar w:fldCharType="begin"/>
              </w:r>
              <w:r w:rsidR="00053AFD">
                <w:instrText xml:space="preserve"> STYLEREF 1 \s </w:instrText>
              </w:r>
            </w:ins>
            <w:r w:rsidR="00053AFD">
              <w:fldChar w:fldCharType="separate"/>
            </w:r>
            <w:r w:rsidR="0047004F">
              <w:rPr>
                <w:noProof/>
              </w:rPr>
              <w:t>2</w:t>
            </w:r>
            <w:ins w:id="428" w:author="Cindy W" w:date="2019-02-25T15:38:00Z">
              <w:r w:rsidR="00053AFD">
                <w:fldChar w:fldCharType="end"/>
              </w:r>
              <w:r w:rsidR="00053AFD">
                <w:noBreakHyphen/>
              </w:r>
              <w:r w:rsidR="00053AFD">
                <w:fldChar w:fldCharType="begin"/>
              </w:r>
              <w:r w:rsidR="00053AFD">
                <w:instrText xml:space="preserve"> SEQ Figure \* ARABIC \s 1 </w:instrText>
              </w:r>
            </w:ins>
            <w:r w:rsidR="00053AFD">
              <w:fldChar w:fldCharType="separate"/>
            </w:r>
            <w:ins w:id="429" w:author="Chris Satterlee" w:date="2019-03-26T15:58:00Z">
              <w:r w:rsidR="0047004F">
                <w:rPr>
                  <w:noProof/>
                </w:rPr>
                <w:t>4</w:t>
              </w:r>
            </w:ins>
            <w:ins w:id="430" w:author="Cindy W" w:date="2019-02-25T15:38:00Z">
              <w:r w:rsidR="00053AFD">
                <w:fldChar w:fldCharType="end"/>
              </w:r>
            </w:ins>
            <w:bookmarkEnd w:id="422"/>
            <w:ins w:id="431" w:author="Cindy W" w:date="2019-02-19T17:50:00Z">
              <w:r>
                <w:t>: PCB connections</w:t>
              </w:r>
            </w:ins>
            <w:bookmarkEnd w:id="423"/>
            <w:bookmarkEnd w:id="424"/>
            <w:bookmarkEnd w:id="425"/>
          </w:p>
          <w:p w14:paraId="0BE39D3B" w14:textId="721041DC" w:rsidR="007E7E84" w:rsidRPr="00D10003" w:rsidRDefault="007E7E84" w:rsidP="00D10003">
            <w:pPr>
              <w:pStyle w:val="Heading3"/>
              <w:outlineLvl w:val="2"/>
              <w:rPr>
                <w:ins w:id="432" w:author="Cindy W" w:date="2019-02-19T14:21:00Z"/>
              </w:rPr>
            </w:pPr>
            <w:bookmarkStart w:id="433" w:name="_Toc4507993"/>
            <w:ins w:id="434" w:author="Chris Satterlee" w:date="2019-03-25T16:57:00Z">
              <w:r>
                <w:t>Connecting Multiple DS18B20s to IV Swinger 2</w:t>
              </w:r>
            </w:ins>
            <w:bookmarkEnd w:id="433"/>
          </w:p>
          <w:p w14:paraId="68443786" w14:textId="20A91A00" w:rsidR="00404331" w:rsidDel="007E7E84" w:rsidRDefault="00404331" w:rsidP="00602BD7">
            <w:pPr>
              <w:pStyle w:val="Heading3"/>
              <w:outlineLvl w:val="2"/>
              <w:rPr>
                <w:del w:id="435" w:author="Chris Satterlee" w:date="2019-03-25T16:58:00Z"/>
              </w:rPr>
              <w:pPrChange w:id="436" w:author="Chris Satterlee" w:date="2019-03-25T16:52:00Z">
                <w:pPr>
                  <w:pStyle w:val="Heading3"/>
                  <w:outlineLvl w:val="2"/>
                </w:pPr>
              </w:pPrChange>
            </w:pPr>
            <w:del w:id="437" w:author="Chris Satterlee" w:date="2019-03-25T16:58:00Z">
              <w:r w:rsidDel="007E7E84">
                <w:delText>Connecting Multiple DS18B20s to IV Swinger 2</w:delText>
              </w:r>
            </w:del>
          </w:p>
          <w:p w14:paraId="4D1F96FB" w14:textId="379E8F08" w:rsidR="00404331" w:rsidRDefault="00404331" w:rsidP="00404331">
            <w:pPr>
              <w:jc w:val="left"/>
            </w:pPr>
            <w:r>
              <w:t xml:space="preserve">A nice feature of the DS18B20 is that each one has a unique ROM code, which allows multiple sensors to be connected to the same </w:t>
            </w:r>
            <w:r w:rsidR="00C92265">
              <w:t>data</w:t>
            </w:r>
            <w:r>
              <w:t xml:space="preserve"> wire. The software can identify which sensor is which, and read each of their temperatures. This could be useful if you want to measure the temperature at multiple places on the module, for example.</w:t>
            </w:r>
          </w:p>
          <w:p w14:paraId="42A363D8" w14:textId="77777777" w:rsidR="00404331" w:rsidRDefault="00404331" w:rsidP="00404331">
            <w:pPr>
              <w:jc w:val="left"/>
            </w:pPr>
          </w:p>
          <w:p w14:paraId="03C54265" w14:textId="505A3CAB" w:rsidR="00404331" w:rsidRDefault="00404331" w:rsidP="00404331">
            <w:pPr>
              <w:jc w:val="left"/>
            </w:pPr>
            <w:r>
              <w:fldChar w:fldCharType="begin"/>
            </w:r>
            <w:r>
              <w:instrText xml:space="preserve"> REF _Ref393721666 \h </w:instrText>
            </w:r>
            <w:r>
              <w:fldChar w:fldCharType="separate"/>
            </w:r>
            <w:ins w:id="438" w:author="Chris Satterlee" w:date="2019-03-26T15:58:00Z">
              <w:r w:rsidR="0047004F">
                <w:t xml:space="preserve">Figure </w:t>
              </w:r>
              <w:r w:rsidR="0047004F">
                <w:rPr>
                  <w:noProof/>
                </w:rPr>
                <w:t>2</w:t>
              </w:r>
              <w:r w:rsidR="0047004F">
                <w:noBreakHyphen/>
              </w:r>
              <w:r w:rsidR="0047004F">
                <w:rPr>
                  <w:noProof/>
                </w:rPr>
                <w:t>5</w:t>
              </w:r>
            </w:ins>
            <w:ins w:id="439" w:author="Cindy W" w:date="2019-02-19T17:57:00Z">
              <w:del w:id="440" w:author="Chris Satterlee" w:date="2019-03-26T15:52:00Z">
                <w:r w:rsidR="00333D70" w:rsidDel="00743AFC">
                  <w:delText xml:space="preserve">Figure </w:delText>
                </w:r>
                <w:r w:rsidR="00333D70" w:rsidDel="00743AFC">
                  <w:rPr>
                    <w:noProof/>
                  </w:rPr>
                  <w:delText>2</w:delText>
                </w:r>
                <w:r w:rsidR="00333D70" w:rsidDel="00743AFC">
                  <w:noBreakHyphen/>
                </w:r>
                <w:r w:rsidR="00333D70" w:rsidDel="00743AFC">
                  <w:rPr>
                    <w:noProof/>
                  </w:rPr>
                  <w:delText>5</w:delText>
                </w:r>
              </w:del>
            </w:ins>
            <w:del w:id="441" w:author="Chris Satterlee" w:date="2019-03-26T15:52:00Z">
              <w:r w:rsidR="004F09DE" w:rsidDel="00743AFC">
                <w:delText xml:space="preserve">Figure </w:delText>
              </w:r>
              <w:r w:rsidR="004F09DE" w:rsidDel="00743AFC">
                <w:rPr>
                  <w:noProof/>
                </w:rPr>
                <w:delText>2</w:delText>
              </w:r>
              <w:r w:rsidR="004F09DE" w:rsidDel="00743AFC">
                <w:noBreakHyphen/>
              </w:r>
              <w:r w:rsidR="004F09DE" w:rsidDel="00743AFC">
                <w:rPr>
                  <w:noProof/>
                </w:rPr>
                <w:delText>4</w:delText>
              </w:r>
            </w:del>
            <w:r>
              <w:fldChar w:fldCharType="end"/>
            </w:r>
            <w:r>
              <w:t xml:space="preserve"> </w:t>
            </w:r>
            <w:r>
              <w:fldChar w:fldCharType="begin"/>
            </w:r>
            <w:r>
              <w:instrText xml:space="preserve"> REF _Ref393721671 \p \h </w:instrText>
            </w:r>
            <w:r>
              <w:fldChar w:fldCharType="separate"/>
            </w:r>
            <w:r w:rsidR="0047004F">
              <w:t>below</w:t>
            </w:r>
            <w:r>
              <w:fldChar w:fldCharType="end"/>
            </w:r>
            <w:r>
              <w:t xml:space="preserve"> shows the addition of a second DS18B20.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9"/>
            </w:tblGrid>
            <w:tr w:rsidR="00404331" w14:paraId="1F8D91C0" w14:textId="77777777" w:rsidTr="00404331">
              <w:tc>
                <w:tcPr>
                  <w:tcW w:w="9949" w:type="dxa"/>
                </w:tcPr>
                <w:p w14:paraId="308954F9" w14:textId="287F603A" w:rsidR="00404331" w:rsidRDefault="00333D70" w:rsidP="00404331">
                  <w:pPr>
                    <w:keepNext/>
                  </w:pPr>
                  <w:ins w:id="442" w:author="Cindy W" w:date="2019-02-19T18:19:00Z">
                    <w:r>
                      <w:rPr>
                        <w:noProof/>
                      </w:rPr>
                      <w:drawing>
                        <wp:inline distT="0" distB="0" distL="0" distR="0" wp14:anchorId="399B4A64" wp14:editId="6AC19D50">
                          <wp:extent cx="5706534" cy="254529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2_2xDS18B20_bb_crop.png"/>
                                  <pic:cNvPicPr/>
                                </pic:nvPicPr>
                                <pic:blipFill>
                                  <a:blip r:embed="rId14">
                                    <a:extLst>
                                      <a:ext uri="{28A0092B-C50C-407E-A947-70E740481C1C}">
                                        <a14:useLocalDpi xmlns:a14="http://schemas.microsoft.com/office/drawing/2010/main" val="0"/>
                                      </a:ext>
                                    </a:extLst>
                                  </a:blip>
                                  <a:stretch>
                                    <a:fillRect/>
                                  </a:stretch>
                                </pic:blipFill>
                                <pic:spPr>
                                  <a:xfrm>
                                    <a:off x="0" y="0"/>
                                    <a:ext cx="5706534" cy="2545295"/>
                                  </a:xfrm>
                                  <a:prstGeom prst="rect">
                                    <a:avLst/>
                                  </a:prstGeom>
                                </pic:spPr>
                              </pic:pic>
                            </a:graphicData>
                          </a:graphic>
                        </wp:inline>
                      </w:drawing>
                    </w:r>
                  </w:ins>
                  <w:del w:id="443" w:author="Cindy W" w:date="2019-02-19T18:09:00Z">
                    <w:r w:rsidR="00404331" w:rsidDel="00333D70">
                      <w:rPr>
                        <w:noProof/>
                      </w:rPr>
                      <w:drawing>
                        <wp:inline distT="0" distB="0" distL="0" distR="0" wp14:anchorId="742DA5D4" wp14:editId="6639B1AD">
                          <wp:extent cx="5232400" cy="246670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3.56.33 PM.png"/>
                                  <pic:cNvPicPr/>
                                </pic:nvPicPr>
                                <pic:blipFill>
                                  <a:blip r:embed="rId15">
                                    <a:extLst>
                                      <a:ext uri="{28A0092B-C50C-407E-A947-70E740481C1C}">
                                        <a14:useLocalDpi xmlns:a14="http://schemas.microsoft.com/office/drawing/2010/main" val="0"/>
                                      </a:ext>
                                    </a:extLst>
                                  </a:blip>
                                  <a:stretch>
                                    <a:fillRect/>
                                  </a:stretch>
                                </pic:blipFill>
                                <pic:spPr>
                                  <a:xfrm>
                                    <a:off x="0" y="0"/>
                                    <a:ext cx="5232400" cy="2466703"/>
                                  </a:xfrm>
                                  <a:prstGeom prst="rect">
                                    <a:avLst/>
                                  </a:prstGeom>
                                </pic:spPr>
                              </pic:pic>
                            </a:graphicData>
                          </a:graphic>
                        </wp:inline>
                      </w:drawing>
                    </w:r>
                  </w:del>
                </w:p>
              </w:tc>
            </w:tr>
          </w:tbl>
          <w:p w14:paraId="44828A20" w14:textId="2FDE6404" w:rsidR="00404331" w:rsidRDefault="00404331">
            <w:pPr>
              <w:pStyle w:val="Caption"/>
            </w:pPr>
            <w:bookmarkStart w:id="444" w:name="_Ref393721666"/>
            <w:bookmarkStart w:id="445" w:name="_Ref393721671"/>
            <w:bookmarkStart w:id="446" w:name="_Toc4508029"/>
            <w:r>
              <w:t xml:space="preserve">Figure </w:t>
            </w:r>
            <w:ins w:id="447" w:author="Cindy W" w:date="2019-02-25T15:38:00Z">
              <w:r w:rsidR="00053AFD">
                <w:fldChar w:fldCharType="begin"/>
              </w:r>
              <w:r w:rsidR="00053AFD">
                <w:instrText xml:space="preserve"> STYLEREF 1 \s </w:instrText>
              </w:r>
            </w:ins>
            <w:r w:rsidR="00053AFD">
              <w:fldChar w:fldCharType="separate"/>
            </w:r>
            <w:r w:rsidR="0047004F">
              <w:rPr>
                <w:noProof/>
              </w:rPr>
              <w:t>2</w:t>
            </w:r>
            <w:ins w:id="448" w:author="Cindy W" w:date="2019-02-25T15:38:00Z">
              <w:r w:rsidR="00053AFD">
                <w:fldChar w:fldCharType="end"/>
              </w:r>
              <w:r w:rsidR="00053AFD">
                <w:noBreakHyphen/>
              </w:r>
              <w:r w:rsidR="00053AFD">
                <w:fldChar w:fldCharType="begin"/>
              </w:r>
              <w:r w:rsidR="00053AFD">
                <w:instrText xml:space="preserve"> SEQ Figure \* ARABIC \s 1 </w:instrText>
              </w:r>
            </w:ins>
            <w:r w:rsidR="00053AFD">
              <w:fldChar w:fldCharType="separate"/>
            </w:r>
            <w:ins w:id="449" w:author="Chris Satterlee" w:date="2019-03-26T15:58:00Z">
              <w:r w:rsidR="0047004F">
                <w:rPr>
                  <w:noProof/>
                </w:rPr>
                <w:t>5</w:t>
              </w:r>
            </w:ins>
            <w:ins w:id="450" w:author="Cindy W" w:date="2019-02-25T15:38:00Z">
              <w:r w:rsidR="00053AFD">
                <w:fldChar w:fldCharType="end"/>
              </w:r>
            </w:ins>
            <w:del w:id="451" w:author="Cindy W" w:date="2019-02-19T17:50:00Z">
              <w:r w:rsidR="006545C7" w:rsidDel="00333D70">
                <w:fldChar w:fldCharType="begin"/>
              </w:r>
              <w:r w:rsidR="006545C7" w:rsidDel="00333D70">
                <w:delInstrText xml:space="preserve"> STYLEREF 1 \s </w:delInstrText>
              </w:r>
              <w:r w:rsidR="006545C7" w:rsidDel="00333D70">
                <w:fldChar w:fldCharType="separate"/>
              </w:r>
              <w:r w:rsidR="004F09DE" w:rsidDel="00333D70">
                <w:rPr>
                  <w:noProof/>
                </w:rPr>
                <w:delText>2</w:delText>
              </w:r>
              <w:r w:rsidR="006545C7" w:rsidDel="00333D70">
                <w:rPr>
                  <w:noProof/>
                </w:rPr>
                <w:fldChar w:fldCharType="end"/>
              </w:r>
              <w:r w:rsidDel="00333D70">
                <w:noBreakHyphen/>
              </w:r>
              <w:r w:rsidR="006545C7" w:rsidDel="00333D70">
                <w:fldChar w:fldCharType="begin"/>
              </w:r>
              <w:r w:rsidR="006545C7" w:rsidDel="00333D70">
                <w:delInstrText xml:space="preserve"> SEQ Figure \* ARABIC \s 1 </w:delInstrText>
              </w:r>
              <w:r w:rsidR="006545C7" w:rsidDel="00333D70">
                <w:fldChar w:fldCharType="separate"/>
              </w:r>
              <w:r w:rsidR="004F09DE" w:rsidDel="00333D70">
                <w:rPr>
                  <w:noProof/>
                </w:rPr>
                <w:delText>4</w:delText>
              </w:r>
              <w:r w:rsidR="006545C7" w:rsidDel="00333D70">
                <w:rPr>
                  <w:noProof/>
                </w:rPr>
                <w:fldChar w:fldCharType="end"/>
              </w:r>
            </w:del>
            <w:bookmarkEnd w:id="444"/>
            <w:r>
              <w:t>: Connecting Additional DS18B20s</w:t>
            </w:r>
            <w:bookmarkEnd w:id="445"/>
            <w:bookmarkEnd w:id="446"/>
          </w:p>
          <w:p w14:paraId="19850573" w14:textId="5C1F5E4D" w:rsidR="00404331" w:rsidRPr="00404331" w:rsidRDefault="00404331" w:rsidP="00404331">
            <w:pPr>
              <w:jc w:val="left"/>
            </w:pPr>
            <w:r>
              <w:t>Note that there is only one 4.7kΩ resistor regardless of how many DS18B20s there are.</w:t>
            </w:r>
          </w:p>
          <w:p w14:paraId="53A57731" w14:textId="4190BD6F" w:rsidR="00404331" w:rsidRPr="00404331" w:rsidRDefault="00404331" w:rsidP="00404331">
            <w:pPr>
              <w:jc w:val="left"/>
            </w:pPr>
            <w:r>
              <w:t xml:space="preserve"> </w:t>
            </w:r>
          </w:p>
        </w:tc>
      </w:tr>
    </w:tbl>
    <w:p w14:paraId="039B4700" w14:textId="7975714A" w:rsidR="004D176D" w:rsidRDefault="00404331" w:rsidP="00404331">
      <w:pPr>
        <w:pStyle w:val="Heading2"/>
      </w:pPr>
      <w:bookmarkStart w:id="452" w:name="_Toc4507994"/>
      <w:r>
        <w:lastRenderedPageBreak/>
        <w:t>Software Installation</w:t>
      </w:r>
      <w:bookmarkEnd w:id="452"/>
    </w:p>
    <w:p w14:paraId="2EF31317" w14:textId="5F5779FD" w:rsidR="00404331" w:rsidRDefault="00404331" w:rsidP="00404331">
      <w:r>
        <w:t xml:space="preserve">The latest releases of the IV Swinger 2 Arduino sketch and laptop application have support for the DS18B20. However, the Arduino sketch makes use of the </w:t>
      </w:r>
      <w:proofErr w:type="spellStart"/>
      <w:r>
        <w:t>OneWire</w:t>
      </w:r>
      <w:proofErr w:type="spellEnd"/>
      <w:r>
        <w:t xml:space="preserve"> and </w:t>
      </w:r>
      <w:proofErr w:type="spellStart"/>
      <w:r>
        <w:t>DallasTemperature</w:t>
      </w:r>
      <w:proofErr w:type="spellEnd"/>
      <w:r>
        <w:t xml:space="preserve"> libraries, which must be installed. Also, the IV_Swinger2.ino file must be edited to uncomment one line.</w:t>
      </w:r>
    </w:p>
    <w:p w14:paraId="00F20286" w14:textId="2AE1467D" w:rsidR="00404331" w:rsidRDefault="00404331" w:rsidP="00D10003">
      <w:pPr>
        <w:pStyle w:val="Heading3"/>
      </w:pPr>
      <w:bookmarkStart w:id="453" w:name="_Toc4507995"/>
      <w:r>
        <w:t>Installing Arduino Libraries</w:t>
      </w:r>
      <w:bookmarkEnd w:id="453"/>
    </w:p>
    <w:p w14:paraId="6925BEBA" w14:textId="1F59EB46" w:rsidR="00404331" w:rsidRDefault="00404331" w:rsidP="00404331">
      <w:r>
        <w:t>Two Arduino libraries must be installed:</w:t>
      </w:r>
      <w:r>
        <w:br/>
      </w:r>
    </w:p>
    <w:p w14:paraId="25E36430" w14:textId="155C8F0B" w:rsidR="00404331" w:rsidRDefault="00404331" w:rsidP="00404331">
      <w:pPr>
        <w:pStyle w:val="ListParagraph"/>
        <w:numPr>
          <w:ilvl w:val="0"/>
          <w:numId w:val="38"/>
        </w:numPr>
      </w:pPr>
      <w:proofErr w:type="spellStart"/>
      <w:r>
        <w:t>OneWire</w:t>
      </w:r>
      <w:proofErr w:type="spellEnd"/>
    </w:p>
    <w:p w14:paraId="18FBF7C2" w14:textId="5C6BB3E5" w:rsidR="00404331" w:rsidRDefault="00404331" w:rsidP="00404331">
      <w:pPr>
        <w:pStyle w:val="ListParagraph"/>
        <w:numPr>
          <w:ilvl w:val="0"/>
          <w:numId w:val="38"/>
        </w:numPr>
      </w:pPr>
      <w:proofErr w:type="spellStart"/>
      <w:r>
        <w:t>DallasTemperature</w:t>
      </w:r>
      <w:proofErr w:type="spellEnd"/>
    </w:p>
    <w:p w14:paraId="1AE84A00" w14:textId="77777777" w:rsidR="00404331" w:rsidRDefault="00404331" w:rsidP="00404331">
      <w:pPr>
        <w:pStyle w:val="ListParagraph"/>
        <w:ind w:left="787"/>
      </w:pPr>
    </w:p>
    <w:p w14:paraId="37DE7152" w14:textId="2F127FDF" w:rsidR="00404331" w:rsidRDefault="00404331" w:rsidP="00404331">
      <w:r>
        <w:t>To do this from the Arduino IDE, use Sketch-&gt;Include Library-&gt;Manage Libraries…</w:t>
      </w:r>
    </w:p>
    <w:p w14:paraId="6D3D825C"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5F0C113E" w14:textId="77777777" w:rsidTr="00404331">
        <w:tc>
          <w:tcPr>
            <w:tcW w:w="10296" w:type="dxa"/>
          </w:tcPr>
          <w:p w14:paraId="6E0C0AED" w14:textId="3FBB0A57" w:rsidR="00404331" w:rsidRDefault="00404331" w:rsidP="00404331">
            <w:r>
              <w:rPr>
                <w:noProof/>
              </w:rPr>
              <w:drawing>
                <wp:inline distT="0" distB="0" distL="0" distR="0" wp14:anchorId="0588703E" wp14:editId="55EC0957">
                  <wp:extent cx="5410200" cy="1669433"/>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10.35 PM.png"/>
                          <pic:cNvPicPr/>
                        </pic:nvPicPr>
                        <pic:blipFill>
                          <a:blip r:embed="rId16">
                            <a:extLst>
                              <a:ext uri="{28A0092B-C50C-407E-A947-70E740481C1C}">
                                <a14:useLocalDpi xmlns:a14="http://schemas.microsoft.com/office/drawing/2010/main" val="0"/>
                              </a:ext>
                            </a:extLst>
                          </a:blip>
                          <a:stretch>
                            <a:fillRect/>
                          </a:stretch>
                        </pic:blipFill>
                        <pic:spPr>
                          <a:xfrm>
                            <a:off x="0" y="0"/>
                            <a:ext cx="5410200" cy="1669433"/>
                          </a:xfrm>
                          <a:prstGeom prst="rect">
                            <a:avLst/>
                          </a:prstGeom>
                        </pic:spPr>
                      </pic:pic>
                    </a:graphicData>
                  </a:graphic>
                </wp:inline>
              </w:drawing>
            </w:r>
          </w:p>
        </w:tc>
      </w:tr>
    </w:tbl>
    <w:p w14:paraId="48DBDC6C" w14:textId="77777777" w:rsidR="00404331" w:rsidRDefault="00404331" w:rsidP="00404331"/>
    <w:p w14:paraId="5B2F4105" w14:textId="77777777" w:rsidR="00404331" w:rsidRDefault="00404331" w:rsidP="00404331"/>
    <w:p w14:paraId="3D750D10" w14:textId="3EB93481" w:rsidR="00404331" w:rsidRDefault="00404331" w:rsidP="00404331">
      <w:r>
        <w:t>Search for “</w:t>
      </w:r>
      <w:proofErr w:type="spellStart"/>
      <w:r>
        <w:t>OneWire</w:t>
      </w:r>
      <w:proofErr w:type="spellEnd"/>
      <w:r>
        <w:t>”. Click on the one with the name “</w:t>
      </w:r>
      <w:proofErr w:type="spellStart"/>
      <w:r>
        <w:t>OneWire</w:t>
      </w:r>
      <w:proofErr w:type="spellEnd"/>
      <w:r>
        <w:t>” and then click on the Install button.</w:t>
      </w:r>
    </w:p>
    <w:p w14:paraId="38BCD160" w14:textId="77777777" w:rsidR="00404331" w:rsidRDefault="00404331" w:rsidP="00404331"/>
    <w:p w14:paraId="6FF50160" w14:textId="2542C21A" w:rsidR="00C92265" w:rsidRDefault="00404331" w:rsidP="00404331">
      <w:r>
        <w:t>Search for “</w:t>
      </w:r>
      <w:proofErr w:type="spellStart"/>
      <w:r>
        <w:t>DallasTemperature</w:t>
      </w:r>
      <w:proofErr w:type="spellEnd"/>
      <w:r>
        <w:t>”. Click on the one with the name “</w:t>
      </w:r>
      <w:proofErr w:type="spellStart"/>
      <w:r>
        <w:t>DallasTemperature</w:t>
      </w:r>
      <w:proofErr w:type="spellEnd"/>
      <w:r>
        <w:t>” and then click on the Install button.</w:t>
      </w:r>
    </w:p>
    <w:p w14:paraId="4CB31A88" w14:textId="3C7E3BAA" w:rsidR="00404331" w:rsidRDefault="00404331" w:rsidP="00D10003">
      <w:pPr>
        <w:pStyle w:val="Heading3"/>
      </w:pPr>
      <w:bookmarkStart w:id="454" w:name="_Toc4507996"/>
      <w:r>
        <w:t>Modifying IV_Swinger2.ino</w:t>
      </w:r>
      <w:bookmarkEnd w:id="454"/>
    </w:p>
    <w:p w14:paraId="467EF683" w14:textId="53CDC671" w:rsidR="00404331" w:rsidRDefault="00404331" w:rsidP="00404331">
      <w:r>
        <w:t xml:space="preserve">Since temperature sensing is an optional feature, it was decided not to burden all users with having to install the </w:t>
      </w:r>
      <w:proofErr w:type="spellStart"/>
      <w:r>
        <w:t>OneWire</w:t>
      </w:r>
      <w:proofErr w:type="spellEnd"/>
      <w:r>
        <w:t xml:space="preserve"> and </w:t>
      </w:r>
      <w:proofErr w:type="spellStart"/>
      <w:r>
        <w:t>DallasTemperature</w:t>
      </w:r>
      <w:proofErr w:type="spellEnd"/>
      <w:r>
        <w:t xml:space="preserve"> libraries. The tradeoff is that users </w:t>
      </w:r>
      <w:r w:rsidR="004F09DE">
        <w:t>who</w:t>
      </w:r>
      <w:r>
        <w:t xml:space="preserve"> do want to use this feature need to modify one line in the IV Swinger2 Arduino sketch.</w:t>
      </w:r>
    </w:p>
    <w:p w14:paraId="694DAD8D" w14:textId="77777777" w:rsidR="00404331" w:rsidRDefault="00404331" w:rsidP="00404331"/>
    <w:p w14:paraId="1939A198" w14:textId="36D4C10C" w:rsidR="00404331" w:rsidRDefault="00404331" w:rsidP="00404331">
      <w:r>
        <w:t>You must manually change (“uncomment”) this line in IV_Swinger2.ino:</w:t>
      </w:r>
    </w:p>
    <w:p w14:paraId="35150FE5" w14:textId="77777777" w:rsidR="00404331" w:rsidRDefault="00404331" w:rsidP="00404331"/>
    <w:p w14:paraId="35E510F7" w14:textId="77777777" w:rsidR="00404331" w:rsidRPr="00404331" w:rsidRDefault="00404331" w:rsidP="00404331">
      <w:pPr>
        <w:rPr>
          <w:rFonts w:ascii="Courier" w:hAnsi="Courier"/>
        </w:rPr>
      </w:pPr>
      <w:r w:rsidRPr="00404331">
        <w:rPr>
          <w:rFonts w:ascii="Courier" w:hAnsi="Courier"/>
        </w:rPr>
        <w:t>//#define DS18B20_SUPPORTED</w:t>
      </w:r>
    </w:p>
    <w:p w14:paraId="3F479C44" w14:textId="77777777" w:rsidR="00404331" w:rsidRDefault="00404331" w:rsidP="00404331"/>
    <w:p w14:paraId="3942AC81" w14:textId="77777777" w:rsidR="00404331" w:rsidRDefault="00404331" w:rsidP="00404331">
      <w:r>
        <w:t>to:</w:t>
      </w:r>
    </w:p>
    <w:p w14:paraId="3BD411AA" w14:textId="77777777" w:rsidR="00404331" w:rsidRDefault="00404331" w:rsidP="00404331"/>
    <w:p w14:paraId="0E0DBC4F" w14:textId="45B790EF" w:rsidR="00404331" w:rsidRDefault="00404331" w:rsidP="00404331">
      <w:pPr>
        <w:rPr>
          <w:rFonts w:ascii="Courier" w:hAnsi="Courier"/>
        </w:rPr>
      </w:pPr>
      <w:r w:rsidRPr="00404331">
        <w:rPr>
          <w:rFonts w:ascii="Courier" w:hAnsi="Courier"/>
        </w:rPr>
        <w:t>#define DS18B20_SUPPORTED</w:t>
      </w:r>
    </w:p>
    <w:p w14:paraId="1AFEAE39" w14:textId="77777777" w:rsidR="00404331" w:rsidRDefault="00404331" w:rsidP="00404331">
      <w:pPr>
        <w:rPr>
          <w:rFonts w:ascii="Courier" w:hAnsi="Courier"/>
        </w:rPr>
      </w:pPr>
    </w:p>
    <w:p w14:paraId="376E7169" w14:textId="376BCF44" w:rsidR="00404331" w:rsidRDefault="00404331" w:rsidP="00404331">
      <w:r>
        <w:t xml:space="preserve">You may make this change using any text editor before starting up the Arduino IDE, or you may use the editor built into the Arduino IDE.  If you have installed the </w:t>
      </w:r>
      <w:proofErr w:type="spellStart"/>
      <w:r>
        <w:t>OneWire</w:t>
      </w:r>
      <w:proofErr w:type="spellEnd"/>
      <w:r>
        <w:t xml:space="preserve"> and </w:t>
      </w:r>
      <w:proofErr w:type="spellStart"/>
      <w:r>
        <w:t>DallasTemperature</w:t>
      </w:r>
      <w:proofErr w:type="spellEnd"/>
      <w:r>
        <w:t xml:space="preserve"> libraries, the sketch should upload without errors.</w:t>
      </w:r>
    </w:p>
    <w:p w14:paraId="11382AD3" w14:textId="77777777" w:rsidR="00404331" w:rsidRDefault="00404331" w:rsidP="00404331"/>
    <w:p w14:paraId="66ED8406" w14:textId="2301A589" w:rsidR="00404331" w:rsidRDefault="00404331" w:rsidP="00404331">
      <w:pPr>
        <w:rPr>
          <w:b/>
        </w:rPr>
      </w:pPr>
      <w:r w:rsidRPr="00404331">
        <w:rPr>
          <w:b/>
        </w:rPr>
        <w:lastRenderedPageBreak/>
        <w:t xml:space="preserve">Note that running code with this line uncommented will work fine even if there are no DS18B20s connected. </w:t>
      </w:r>
    </w:p>
    <w:p w14:paraId="6260F16A" w14:textId="1E7A2C6E" w:rsidR="00404331" w:rsidRDefault="00404331" w:rsidP="00404331">
      <w:pPr>
        <w:pStyle w:val="Heading2"/>
      </w:pPr>
      <w:bookmarkStart w:id="455" w:name="_Toc4507997"/>
      <w:r>
        <w:t>Swinging IV Curves with Temperature Sensors</w:t>
      </w:r>
      <w:bookmarkEnd w:id="455"/>
    </w:p>
    <w:p w14:paraId="15F6504D" w14:textId="3192B4D3" w:rsidR="00404331" w:rsidRDefault="00404331" w:rsidP="00404331">
      <w:r>
        <w:t xml:space="preserve">When you have one or more DS18B20s connected as described in Section </w:t>
      </w:r>
      <w:r>
        <w:fldChar w:fldCharType="begin"/>
      </w:r>
      <w:r>
        <w:instrText xml:space="preserve"> REF _Ref393725368 \r \h </w:instrText>
      </w:r>
      <w:r>
        <w:fldChar w:fldCharType="separate"/>
      </w:r>
      <w:r w:rsidR="0047004F">
        <w:t>2.1</w:t>
      </w:r>
      <w:r>
        <w:fldChar w:fldCharType="end"/>
      </w:r>
      <w:r>
        <w:t xml:space="preserve"> </w:t>
      </w:r>
      <w:r>
        <w:fldChar w:fldCharType="begin"/>
      </w:r>
      <w:r>
        <w:instrText xml:space="preserve"> REF _Ref393725368 \p \h </w:instrText>
      </w:r>
      <w:r>
        <w:fldChar w:fldCharType="separate"/>
      </w:r>
      <w:r w:rsidR="0047004F">
        <w:t>above</w:t>
      </w:r>
      <w:r>
        <w:fldChar w:fldCharType="end"/>
      </w:r>
      <w:r>
        <w:t xml:space="preserve"> and you have uploaded IV_Swinger2.ino with </w:t>
      </w:r>
      <w:r w:rsidRPr="00404331">
        <w:rPr>
          <w:rFonts w:ascii="Courier" w:hAnsi="Courier"/>
        </w:rPr>
        <w:t>#define DS18B20_SUPPORTED</w:t>
      </w:r>
      <w:r>
        <w:t xml:space="preserve"> uncommented, you don’t need to do anything else to get temperature readings.</w:t>
      </w:r>
    </w:p>
    <w:p w14:paraId="527C15BA" w14:textId="0D17ADA8" w:rsidR="00404331" w:rsidRDefault="00404331" w:rsidP="00D10003">
      <w:pPr>
        <w:pStyle w:val="Heading3"/>
      </w:pPr>
      <w:bookmarkStart w:id="456" w:name="_Toc4507998"/>
      <w:r>
        <w:t>Temperature Scale</w:t>
      </w:r>
      <w:bookmarkEnd w:id="456"/>
    </w:p>
    <w:p w14:paraId="7D5A5263" w14:textId="606DCC16" w:rsidR="00404331" w:rsidRPr="00404331" w:rsidRDefault="00404331" w:rsidP="00404331">
      <w:r>
        <w:t>Temperatures are reported in degrees Celsius. There is no option to report in degrees Fahrenheit.</w:t>
      </w:r>
    </w:p>
    <w:p w14:paraId="6F3B61D3" w14:textId="6FFFDF5E" w:rsidR="00404331" w:rsidRPr="00404331" w:rsidRDefault="00404331" w:rsidP="00D10003">
      <w:pPr>
        <w:pStyle w:val="Heading3"/>
      </w:pPr>
      <w:bookmarkStart w:id="457" w:name="_Toc4507999"/>
      <w:r>
        <w:t>Precision</w:t>
      </w:r>
      <w:bookmarkEnd w:id="457"/>
    </w:p>
    <w:p w14:paraId="6D09B7BF" w14:textId="1D68C8D6" w:rsidR="00404331" w:rsidRDefault="00404331" w:rsidP="00404331">
      <w:r>
        <w:t xml:space="preserve">Temperatures are reported in </w:t>
      </w:r>
      <w:r w:rsidRPr="00404331">
        <w:rPr>
          <w:b/>
        </w:rPr>
        <w:t>increments of 0.25˚C</w:t>
      </w:r>
      <w:r>
        <w:t>. The DS18B20 supports programmable precisions from 9 to 12 bits, and this is 10-bit precision. 12-bit precision readings take 3/4 second for each device, which is too slow. 10-bit readings take less than 1/4 second. This is currently hardcoded in the Arduino sketch, and there are no plans to make it configurable.</w:t>
      </w:r>
    </w:p>
    <w:p w14:paraId="7CD75D59" w14:textId="154F20C6" w:rsidR="00404331" w:rsidRDefault="00404331" w:rsidP="00D10003">
      <w:pPr>
        <w:pStyle w:val="Heading3"/>
      </w:pPr>
      <w:bookmarkStart w:id="458" w:name="_Toc4508000"/>
      <w:r>
        <w:t xml:space="preserve">Where </w:t>
      </w:r>
      <w:proofErr w:type="gramStart"/>
      <w:r>
        <w:t>Are</w:t>
      </w:r>
      <w:proofErr w:type="gramEnd"/>
      <w:r>
        <w:t xml:space="preserve"> the Temperatures </w:t>
      </w:r>
      <w:ins w:id="459" w:author="Chris Satterlee" w:date="2019-02-28T16:33:00Z">
        <w:r w:rsidR="00FE10EC">
          <w:t>R</w:t>
        </w:r>
      </w:ins>
      <w:del w:id="460" w:author="Chris Satterlee" w:date="2019-02-28T16:33:00Z">
        <w:r w:rsidDel="00FE10EC">
          <w:delText>r</w:delText>
        </w:r>
      </w:del>
      <w:r>
        <w:t>ecorded?</w:t>
      </w:r>
      <w:bookmarkEnd w:id="458"/>
    </w:p>
    <w:p w14:paraId="41BF38F8" w14:textId="36AA4C48" w:rsidR="00404331" w:rsidRDefault="00404331" w:rsidP="00404331">
      <w:r>
        <w:t>The laptop application records the temperature(s) in a “</w:t>
      </w:r>
      <w:ins w:id="461" w:author="Cindy W" w:date="2019-02-19T18:27:00Z">
        <w:r w:rsidR="00333D70">
          <w:t>run</w:t>
        </w:r>
      </w:ins>
      <w:del w:id="462" w:author="Cindy W" w:date="2019-02-19T18:27:00Z">
        <w:r w:rsidDel="00333D70">
          <w:delText>sensor</w:delText>
        </w:r>
      </w:del>
      <w:r>
        <w:t xml:space="preserve"> info” file (which will also contain values from other environmental sensors if they exist). There is a </w:t>
      </w:r>
      <w:ins w:id="463" w:author="Cindy W" w:date="2019-02-19T18:27:00Z">
        <w:r w:rsidR="00333D70">
          <w:t>run</w:t>
        </w:r>
      </w:ins>
      <w:del w:id="464" w:author="Cindy W" w:date="2019-02-19T18:27:00Z">
        <w:r w:rsidDel="00333D70">
          <w:delText>sensor</w:delText>
        </w:r>
      </w:del>
      <w:r>
        <w:t xml:space="preserve"> info file saved for each run and it is saved in the same directory/folder as the CSV, PDF and other files for the run.</w:t>
      </w:r>
    </w:p>
    <w:p w14:paraId="75993891" w14:textId="77777777" w:rsidR="00404331" w:rsidRDefault="00404331" w:rsidP="00404331"/>
    <w:p w14:paraId="74230978" w14:textId="77777777" w:rsidR="00404331" w:rsidRDefault="00404331" w:rsidP="00404331">
      <w:r>
        <w:t>The temperature or temperatures are also included on the graph itself, in the legend. Here is an example with two temperature sensors:</w:t>
      </w:r>
    </w:p>
    <w:p w14:paraId="190171A8"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1484D557" w14:textId="77777777" w:rsidTr="00404331">
        <w:tc>
          <w:tcPr>
            <w:tcW w:w="10296" w:type="dxa"/>
          </w:tcPr>
          <w:p w14:paraId="66F307F3" w14:textId="5D3AA65A" w:rsidR="00404331" w:rsidRDefault="00404331" w:rsidP="00404331">
            <w:r>
              <w:rPr>
                <w:noProof/>
              </w:rPr>
              <w:drawing>
                <wp:inline distT="0" distB="0" distL="0" distR="0" wp14:anchorId="2E0CB804" wp14:editId="6DDED795">
                  <wp:extent cx="3835400" cy="732706"/>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39.44 PM.png"/>
                          <pic:cNvPicPr/>
                        </pic:nvPicPr>
                        <pic:blipFill>
                          <a:blip r:embed="rId17">
                            <a:extLst>
                              <a:ext uri="{28A0092B-C50C-407E-A947-70E740481C1C}">
                                <a14:useLocalDpi xmlns:a14="http://schemas.microsoft.com/office/drawing/2010/main" val="0"/>
                              </a:ext>
                            </a:extLst>
                          </a:blip>
                          <a:stretch>
                            <a:fillRect/>
                          </a:stretch>
                        </pic:blipFill>
                        <pic:spPr>
                          <a:xfrm>
                            <a:off x="0" y="0"/>
                            <a:ext cx="3835400" cy="732706"/>
                          </a:xfrm>
                          <a:prstGeom prst="rect">
                            <a:avLst/>
                          </a:prstGeom>
                        </pic:spPr>
                      </pic:pic>
                    </a:graphicData>
                  </a:graphic>
                </wp:inline>
              </w:drawing>
            </w:r>
          </w:p>
        </w:tc>
      </w:tr>
    </w:tbl>
    <w:p w14:paraId="500741B1" w14:textId="65EFDB35" w:rsidR="00404331" w:rsidRDefault="00404331" w:rsidP="00404331">
      <w:r>
        <w:t>Each curve on an overlay will have the temperature(s) for that run:</w:t>
      </w:r>
    </w:p>
    <w:p w14:paraId="2F4DBF40"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2F9A26DC" w14:textId="77777777" w:rsidTr="00404331">
        <w:tc>
          <w:tcPr>
            <w:tcW w:w="10296" w:type="dxa"/>
          </w:tcPr>
          <w:p w14:paraId="0F28E9B3" w14:textId="4D304CF0" w:rsidR="00404331" w:rsidRDefault="00404331" w:rsidP="00404331">
            <w:r>
              <w:rPr>
                <w:noProof/>
              </w:rPr>
              <w:drawing>
                <wp:inline distT="0" distB="0" distL="0" distR="0" wp14:anchorId="5104708C" wp14:editId="5D2B0EE9">
                  <wp:extent cx="3657600" cy="1837944"/>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44.43 PM.png"/>
                          <pic:cNvPicPr/>
                        </pic:nvPicPr>
                        <pic:blipFill>
                          <a:blip r:embed="rId18">
                            <a:extLst>
                              <a:ext uri="{28A0092B-C50C-407E-A947-70E740481C1C}">
                                <a14:useLocalDpi xmlns:a14="http://schemas.microsoft.com/office/drawing/2010/main" val="0"/>
                              </a:ext>
                            </a:extLst>
                          </a:blip>
                          <a:stretch>
                            <a:fillRect/>
                          </a:stretch>
                        </pic:blipFill>
                        <pic:spPr>
                          <a:xfrm>
                            <a:off x="0" y="0"/>
                            <a:ext cx="3657600" cy="1837944"/>
                          </a:xfrm>
                          <a:prstGeom prst="rect">
                            <a:avLst/>
                          </a:prstGeom>
                        </pic:spPr>
                      </pic:pic>
                    </a:graphicData>
                  </a:graphic>
                </wp:inline>
              </w:drawing>
            </w:r>
          </w:p>
        </w:tc>
      </w:tr>
    </w:tbl>
    <w:p w14:paraId="50C95683" w14:textId="77777777" w:rsidR="00404331" w:rsidRDefault="00404331" w:rsidP="00404331"/>
    <w:p w14:paraId="7EF707B6" w14:textId="5F8104B3" w:rsidR="00404331" w:rsidRDefault="00404331" w:rsidP="00404331">
      <w:r>
        <w:t xml:space="preserve">If you have only one sensor, that is all the information you need. But if you have more than one, you need to know which temperature is from which sensor. The File menu in the laptop application </w:t>
      </w:r>
      <w:r w:rsidR="00C92265">
        <w:t xml:space="preserve">has an </w:t>
      </w:r>
      <w:r>
        <w:t xml:space="preserve">entry, “View </w:t>
      </w:r>
      <w:ins w:id="465" w:author="Cindy W" w:date="2019-02-19T18:28:00Z">
        <w:r w:rsidR="00333D70">
          <w:t>Run</w:t>
        </w:r>
      </w:ins>
      <w:del w:id="466" w:author="Cindy W" w:date="2019-02-19T18:28:00Z">
        <w:r w:rsidDel="00333D70">
          <w:delText>Sensor</w:delText>
        </w:r>
      </w:del>
      <w:r>
        <w:t xml:space="preserve"> Info File”:</w:t>
      </w:r>
    </w:p>
    <w:p w14:paraId="0109ECE7"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7A85BACD" w14:textId="77777777" w:rsidTr="00404331">
        <w:tc>
          <w:tcPr>
            <w:tcW w:w="10296" w:type="dxa"/>
          </w:tcPr>
          <w:p w14:paraId="0AF52B2B" w14:textId="2668632F" w:rsidR="00404331" w:rsidRDefault="00404331" w:rsidP="00404331">
            <w:del w:id="467" w:author="Cindy W" w:date="2019-02-19T18:33:00Z">
              <w:r w:rsidDel="00333D70">
                <w:rPr>
                  <w:noProof/>
                </w:rPr>
                <w:drawing>
                  <wp:inline distT="0" distB="0" distL="0" distR="0" wp14:anchorId="6FA77EC2" wp14:editId="6193A668">
                    <wp:extent cx="2142067" cy="1163719"/>
                    <wp:effectExtent l="0" t="0" r="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50.49 PM.png"/>
                            <pic:cNvPicPr/>
                          </pic:nvPicPr>
                          <pic:blipFill>
                            <a:blip r:embed="rId19">
                              <a:extLst>
                                <a:ext uri="{28A0092B-C50C-407E-A947-70E740481C1C}">
                                  <a14:useLocalDpi xmlns:a14="http://schemas.microsoft.com/office/drawing/2010/main" val="0"/>
                                </a:ext>
                              </a:extLst>
                            </a:blip>
                            <a:stretch>
                              <a:fillRect/>
                            </a:stretch>
                          </pic:blipFill>
                          <pic:spPr>
                            <a:xfrm>
                              <a:off x="0" y="0"/>
                              <a:ext cx="2142067" cy="1163719"/>
                            </a:xfrm>
                            <a:prstGeom prst="rect">
                              <a:avLst/>
                            </a:prstGeom>
                          </pic:spPr>
                        </pic:pic>
                      </a:graphicData>
                    </a:graphic>
                  </wp:inline>
                </w:drawing>
              </w:r>
            </w:del>
            <w:ins w:id="468" w:author="Cindy W" w:date="2019-02-19T18:33:00Z">
              <w:r w:rsidR="00333D70">
                <w:rPr>
                  <w:noProof/>
                </w:rPr>
                <w:drawing>
                  <wp:inline distT="0" distB="0" distL="0" distR="0" wp14:anchorId="0DB1CE48" wp14:editId="01233DB6">
                    <wp:extent cx="1854124" cy="9990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19 at 6.32.26 PM.png"/>
                            <pic:cNvPicPr/>
                          </pic:nvPicPr>
                          <pic:blipFill>
                            <a:blip r:embed="rId20">
                              <a:extLst>
                                <a:ext uri="{28A0092B-C50C-407E-A947-70E740481C1C}">
                                  <a14:useLocalDpi xmlns:a14="http://schemas.microsoft.com/office/drawing/2010/main" val="0"/>
                                </a:ext>
                              </a:extLst>
                            </a:blip>
                            <a:stretch>
                              <a:fillRect/>
                            </a:stretch>
                          </pic:blipFill>
                          <pic:spPr>
                            <a:xfrm>
                              <a:off x="0" y="0"/>
                              <a:ext cx="1854124" cy="999067"/>
                            </a:xfrm>
                            <a:prstGeom prst="rect">
                              <a:avLst/>
                            </a:prstGeom>
                          </pic:spPr>
                        </pic:pic>
                      </a:graphicData>
                    </a:graphic>
                  </wp:inline>
                </w:drawing>
              </w:r>
            </w:ins>
          </w:p>
        </w:tc>
      </w:tr>
    </w:tbl>
    <w:p w14:paraId="30351F99" w14:textId="77777777" w:rsidR="00404331" w:rsidRDefault="00404331" w:rsidP="00404331"/>
    <w:p w14:paraId="3BE92A4B" w14:textId="739E3A1D" w:rsidR="00404331" w:rsidRDefault="00404331" w:rsidP="00404331">
      <w:r>
        <w:t xml:space="preserve">The contents of the </w:t>
      </w:r>
      <w:ins w:id="469" w:author="Cindy W" w:date="2019-02-19T18:28:00Z">
        <w:r w:rsidR="00333D70">
          <w:t>run</w:t>
        </w:r>
      </w:ins>
      <w:del w:id="470" w:author="Cindy W" w:date="2019-02-19T18:28:00Z">
        <w:r w:rsidDel="00333D70">
          <w:delText>sensor</w:delText>
        </w:r>
      </w:del>
      <w:r>
        <w:t xml:space="preserve"> info file might look like:</w:t>
      </w:r>
    </w:p>
    <w:p w14:paraId="29A4F408" w14:textId="77777777" w:rsidR="00404331" w:rsidRDefault="00404331" w:rsidP="004043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04331" w14:paraId="0BF60EE8" w14:textId="77777777" w:rsidTr="00404331">
        <w:tc>
          <w:tcPr>
            <w:tcW w:w="10296" w:type="dxa"/>
          </w:tcPr>
          <w:p w14:paraId="756A5970" w14:textId="083F7EA2" w:rsidR="00404331" w:rsidRDefault="00404331" w:rsidP="00404331">
            <w:r>
              <w:rPr>
                <w:noProof/>
              </w:rPr>
              <w:drawing>
                <wp:inline distT="0" distB="0" distL="0" distR="0" wp14:anchorId="06E9B28B" wp14:editId="70989BFC">
                  <wp:extent cx="4420382" cy="7112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52.51 PM.png"/>
                          <pic:cNvPicPr/>
                        </pic:nvPicPr>
                        <pic:blipFill>
                          <a:blip r:embed="rId21">
                            <a:extLst>
                              <a:ext uri="{28A0092B-C50C-407E-A947-70E740481C1C}">
                                <a14:useLocalDpi xmlns:a14="http://schemas.microsoft.com/office/drawing/2010/main" val="0"/>
                              </a:ext>
                            </a:extLst>
                          </a:blip>
                          <a:stretch>
                            <a:fillRect/>
                          </a:stretch>
                        </pic:blipFill>
                        <pic:spPr>
                          <a:xfrm>
                            <a:off x="0" y="0"/>
                            <a:ext cx="4420382" cy="711200"/>
                          </a:xfrm>
                          <a:prstGeom prst="rect">
                            <a:avLst/>
                          </a:prstGeom>
                        </pic:spPr>
                      </pic:pic>
                    </a:graphicData>
                  </a:graphic>
                </wp:inline>
              </w:drawing>
            </w:r>
          </w:p>
        </w:tc>
      </w:tr>
    </w:tbl>
    <w:p w14:paraId="74D215DC" w14:textId="77777777" w:rsidR="00404331" w:rsidRDefault="00404331" w:rsidP="00404331"/>
    <w:p w14:paraId="38329685" w14:textId="32D934BC" w:rsidR="00404331" w:rsidRDefault="00404331" w:rsidP="00404331">
      <w:r>
        <w:t>The ROM codes uniquely identify each sensor, but that is unlikely to be of much help. Probably the best way to identify which sensor is whic</w:t>
      </w:r>
      <w:r w:rsidR="00C92265">
        <w:t xml:space="preserve">h is to use freeze spray, an </w:t>
      </w:r>
      <w:r>
        <w:t>ice cube, cold drink, or something like that to artificially cool one sensor at a time to see which one it is. Fortunately, the sensors will always be in the same order, so you only have to go through this identification process once.</w:t>
      </w:r>
    </w:p>
    <w:p w14:paraId="34439EEB" w14:textId="77777777" w:rsidR="00404331" w:rsidRDefault="00404331" w:rsidP="00404331"/>
    <w:p w14:paraId="21346D2C" w14:textId="51D7C2AE" w:rsidR="00404331" w:rsidRDefault="00404331" w:rsidP="00404331">
      <w:pPr>
        <w:rPr>
          <w:ins w:id="471" w:author="Cindy W" w:date="2019-02-19T18:41:00Z"/>
        </w:rPr>
      </w:pPr>
      <w:r>
        <w:t>The temperatures recorded in the legend entries on the graph are listed in order [#1, #2, …]</w:t>
      </w:r>
    </w:p>
    <w:p w14:paraId="20D43614" w14:textId="773C54A3" w:rsidR="006545C7" w:rsidRDefault="006545C7">
      <w:pPr>
        <w:pStyle w:val="Heading1"/>
        <w:rPr>
          <w:ins w:id="472" w:author="Cindy W" w:date="2019-02-19T18:41:00Z"/>
        </w:rPr>
        <w:pPrChange w:id="473" w:author="Cindy W" w:date="2019-02-19T18:41:00Z">
          <w:pPr/>
        </w:pPrChange>
      </w:pPr>
      <w:bookmarkStart w:id="474" w:name="_Toc4508001"/>
      <w:ins w:id="475" w:author="Cindy W" w:date="2019-02-19T18:41:00Z">
        <w:r>
          <w:lastRenderedPageBreak/>
          <w:t xml:space="preserve">Modified </w:t>
        </w:r>
        <w:proofErr w:type="spellStart"/>
        <w:r>
          <w:t>InstESRE</w:t>
        </w:r>
        <w:proofErr w:type="spellEnd"/>
        <w:r>
          <w:t xml:space="preserve"> </w:t>
        </w:r>
      </w:ins>
      <w:ins w:id="476" w:author="Cindy W" w:date="2019-02-19T19:06:00Z">
        <w:r>
          <w:t>Pyranometer (</w:t>
        </w:r>
      </w:ins>
      <w:ins w:id="477" w:author="Cindy W" w:date="2019-02-19T18:41:00Z">
        <w:r>
          <w:t>Irradiance Sensor</w:t>
        </w:r>
      </w:ins>
      <w:ins w:id="478" w:author="Cindy W" w:date="2019-02-19T19:07:00Z">
        <w:r>
          <w:t>)</w:t>
        </w:r>
      </w:ins>
      <w:bookmarkEnd w:id="474"/>
    </w:p>
    <w:p w14:paraId="046E708A" w14:textId="4D6AAD8D" w:rsidR="006545C7" w:rsidRDefault="006545C7">
      <w:pPr>
        <w:rPr>
          <w:ins w:id="479" w:author="Cindy W" w:date="2019-02-19T18:48:00Z"/>
        </w:rPr>
      </w:pPr>
      <w:ins w:id="480" w:author="Cindy W" w:date="2019-02-19T18:42:00Z">
        <w:r>
          <w:t xml:space="preserve">Irradiance is the </w:t>
        </w:r>
      </w:ins>
      <w:ins w:id="481" w:author="Cindy W" w:date="2019-02-19T19:02:00Z">
        <w:r>
          <w:t>power/area (</w:t>
        </w:r>
      </w:ins>
      <w:ins w:id="482" w:author="Cindy W" w:date="2019-02-19T18:42:00Z">
        <w:r>
          <w:t>W/m</w:t>
        </w:r>
        <w:r w:rsidRPr="006545C7">
          <w:rPr>
            <w:vertAlign w:val="superscript"/>
            <w:rPrChange w:id="483" w:author="Cindy W" w:date="2019-02-19T18:43:00Z">
              <w:rPr/>
            </w:rPrChange>
          </w:rPr>
          <w:t>2</w:t>
        </w:r>
      </w:ins>
      <w:ins w:id="484" w:author="Cindy W" w:date="2019-02-19T19:02:00Z">
        <w:r w:rsidRPr="006545C7">
          <w:rPr>
            <w:rPrChange w:id="485" w:author="Cindy W" w:date="2019-02-20T17:23:00Z">
              <w:rPr>
                <w:vertAlign w:val="superscript"/>
              </w:rPr>
            </w:rPrChange>
          </w:rPr>
          <w:t>)</w:t>
        </w:r>
      </w:ins>
      <w:ins w:id="486" w:author="Cindy W" w:date="2019-02-19T18:42:00Z">
        <w:r w:rsidRPr="006545C7">
          <w:t xml:space="preserve"> </w:t>
        </w:r>
        <w:r>
          <w:t xml:space="preserve">value of the sunlight </w:t>
        </w:r>
      </w:ins>
      <w:ins w:id="487" w:author="Cindy W" w:date="2019-02-19T18:44:00Z">
        <w:r>
          <w:t>hitting the surface of the PV module or cell</w:t>
        </w:r>
      </w:ins>
      <w:ins w:id="488" w:author="Cindy W" w:date="2019-02-21T18:27:00Z">
        <w:r>
          <w:t xml:space="preserve"> at a given point in time</w:t>
        </w:r>
      </w:ins>
      <w:ins w:id="489" w:author="Cindy W" w:date="2019-02-19T18:44:00Z">
        <w:r>
          <w:t xml:space="preserve">. </w:t>
        </w:r>
      </w:ins>
      <w:ins w:id="490" w:author="Chris Satterlee" w:date="2019-02-26T18:59:00Z">
        <w:r w:rsidR="006354BB">
          <w:t>“Full sun” is about 1000 W/</w:t>
        </w:r>
      </w:ins>
      <w:ins w:id="491" w:author="Chris Satterlee" w:date="2019-02-26T19:00:00Z">
        <w:r w:rsidR="006354BB">
          <w:t>m</w:t>
        </w:r>
        <w:r w:rsidR="006354BB" w:rsidRPr="006354BB">
          <w:rPr>
            <w:vertAlign w:val="superscript"/>
            <w:rPrChange w:id="492" w:author="Chris Satterlee" w:date="2019-02-26T19:00:00Z">
              <w:rPr/>
            </w:rPrChange>
          </w:rPr>
          <w:t>2</w:t>
        </w:r>
        <w:r w:rsidR="006354BB">
          <w:t xml:space="preserve">. </w:t>
        </w:r>
      </w:ins>
      <w:ins w:id="493" w:author="Cindy W" w:date="2019-02-19T18:44:00Z">
        <w:r>
          <w:t xml:space="preserve">An instrument that measures irradiance is called a pyranometer. A </w:t>
        </w:r>
      </w:ins>
      <w:ins w:id="494" w:author="Cindy W" w:date="2019-02-19T18:45:00Z">
        <w:r>
          <w:t>“true” pyranometer is horrendously expensive</w:t>
        </w:r>
      </w:ins>
      <w:ins w:id="495" w:author="Cindy W" w:date="2019-02-19T18:48:00Z">
        <w:r>
          <w:t>. This one costs about $2700:</w:t>
        </w:r>
      </w:ins>
    </w:p>
    <w:p w14:paraId="404B6559" w14:textId="77777777" w:rsidR="006545C7" w:rsidRDefault="006545C7">
      <w:pPr>
        <w:rPr>
          <w:ins w:id="496" w:author="Cindy W" w:date="2019-02-19T18:48:00Z"/>
        </w:rPr>
      </w:pPr>
    </w:p>
    <w:p w14:paraId="11641A70" w14:textId="3D8544F6" w:rsidR="006545C7" w:rsidRDefault="006545C7">
      <w:pPr>
        <w:rPr>
          <w:ins w:id="497" w:author="Cindy W" w:date="2019-02-19T18:48:00Z"/>
        </w:rPr>
      </w:pPr>
      <w:ins w:id="498" w:author="Cindy W" w:date="2019-02-19T18:48:00Z">
        <w:r>
          <w:fldChar w:fldCharType="begin"/>
        </w:r>
        <w:r>
          <w:instrText xml:space="preserve"> HYPERLINK "https://www.hukseflux.com/products/solar-radiation-sensors/pyranometers/sr30-d1-pyranometer" </w:instrText>
        </w:r>
      </w:ins>
      <w:ins w:id="499" w:author="Chris Satterlee" w:date="2019-03-26T15:52:00Z"/>
      <w:ins w:id="500" w:author="Cindy W" w:date="2019-02-19T18:48:00Z">
        <w:r>
          <w:fldChar w:fldCharType="separate"/>
        </w:r>
        <w:r w:rsidRPr="006545C7">
          <w:rPr>
            <w:rStyle w:val="Hyperlink"/>
          </w:rPr>
          <w:t>https://www.hukseflux.com/products/solar-radiation-sensors/pyranometers/sr30-d1-pyranometer</w:t>
        </w:r>
        <w:r>
          <w:fldChar w:fldCharType="end"/>
        </w:r>
      </w:ins>
    </w:p>
    <w:p w14:paraId="277BD5B5" w14:textId="77777777" w:rsidR="006545C7" w:rsidRDefault="006545C7">
      <w:pPr>
        <w:rPr>
          <w:ins w:id="501" w:author="Cindy W" w:date="2019-02-19T18:48:00Z"/>
        </w:rPr>
      </w:pPr>
    </w:p>
    <w:p w14:paraId="54C25A71" w14:textId="7F905531" w:rsidR="006545C7" w:rsidRDefault="006545C7">
      <w:pPr>
        <w:rPr>
          <w:ins w:id="502" w:author="Cindy W" w:date="2019-02-19T18:56:00Z"/>
        </w:rPr>
      </w:pPr>
      <w:ins w:id="503" w:author="Cindy W" w:date="2019-02-19T18:48:00Z">
        <w:r>
          <w:t xml:space="preserve">A true pyranometer uses </w:t>
        </w:r>
      </w:ins>
      <w:ins w:id="504" w:author="Cindy W" w:date="2019-02-19T18:51:00Z">
        <w:r>
          <w:t>a thermopile sensor. It accurately measures the solar radiation across its full spectral range. It also has a directional response that is very close to the ideal cosine characteristic.</w:t>
        </w:r>
      </w:ins>
    </w:p>
    <w:p w14:paraId="56F496A0" w14:textId="77777777" w:rsidR="006545C7" w:rsidRDefault="006545C7">
      <w:pPr>
        <w:rPr>
          <w:ins w:id="505" w:author="Cindy W" w:date="2019-02-19T18:56:00Z"/>
        </w:rPr>
      </w:pPr>
    </w:p>
    <w:p w14:paraId="0E6850D0" w14:textId="793AAA21" w:rsidR="006545C7" w:rsidRDefault="006545C7">
      <w:pPr>
        <w:rPr>
          <w:ins w:id="506" w:author="Cindy W" w:date="2019-02-19T19:03:00Z"/>
        </w:rPr>
      </w:pPr>
      <w:ins w:id="507" w:author="Cindy W" w:date="2019-02-19T18:56:00Z">
        <w:r>
          <w:t>Fortunately, it i</w:t>
        </w:r>
        <w:r w:rsidR="00053AFD">
          <w:t xml:space="preserve">s possible to build a </w:t>
        </w:r>
      </w:ins>
      <w:ins w:id="508" w:author="Cindy W" w:date="2019-02-19T18:57:00Z">
        <w:r>
          <w:t>“surrogate” pyranometer for less than the cost of the IV Swinger 2. Dr. David Brooks of the Institute for Earth Science Research and Education (</w:t>
        </w:r>
        <w:proofErr w:type="spellStart"/>
        <w:r>
          <w:t>InstESRE</w:t>
        </w:r>
        <w:proofErr w:type="spellEnd"/>
        <w:r>
          <w:t xml:space="preserve">) has a kit that he sells for $25 (which includes </w:t>
        </w:r>
      </w:ins>
      <w:ins w:id="509" w:author="Cindy W" w:date="2019-02-19T19:03:00Z">
        <w:r>
          <w:t xml:space="preserve">US </w:t>
        </w:r>
      </w:ins>
      <w:ins w:id="510" w:author="Cindy W" w:date="2019-02-19T18:57:00Z">
        <w:r>
          <w:t>delivery</w:t>
        </w:r>
      </w:ins>
      <w:ins w:id="511" w:author="Cindy W" w:date="2019-02-19T19:03:00Z">
        <w:r>
          <w:t>). His website explains how this DIY pyranometer differs from a true pyranometer:</w:t>
        </w:r>
      </w:ins>
    </w:p>
    <w:p w14:paraId="0E6C4171" w14:textId="77777777" w:rsidR="006545C7" w:rsidRDefault="006545C7">
      <w:pPr>
        <w:rPr>
          <w:ins w:id="512" w:author="Cindy W" w:date="2019-02-19T19:04:00Z"/>
        </w:rPr>
      </w:pPr>
    </w:p>
    <w:p w14:paraId="00435869" w14:textId="3CB377DF" w:rsidR="006545C7" w:rsidRDefault="006545C7">
      <w:pPr>
        <w:rPr>
          <w:ins w:id="513" w:author="Cindy W" w:date="2019-02-19T19:05:00Z"/>
        </w:rPr>
      </w:pPr>
      <w:ins w:id="514" w:author="Cindy W" w:date="2019-02-19T19:05:00Z">
        <w:r>
          <w:fldChar w:fldCharType="begin"/>
        </w:r>
        <w:r>
          <w:instrText xml:space="preserve"> HYPERLINK "http://www.instesre.org/construction/pyranometer/pyranometer.htm" </w:instrText>
        </w:r>
      </w:ins>
      <w:ins w:id="515" w:author="Chris Satterlee" w:date="2019-03-26T15:52:00Z"/>
      <w:ins w:id="516" w:author="Cindy W" w:date="2019-02-19T19:05:00Z">
        <w:r>
          <w:fldChar w:fldCharType="separate"/>
        </w:r>
        <w:r w:rsidRPr="006545C7">
          <w:rPr>
            <w:rStyle w:val="Hyperlink"/>
          </w:rPr>
          <w:t>http://www.instesre.org/construction/pyranometer/pyranometer.htm</w:t>
        </w:r>
        <w:r>
          <w:fldChar w:fldCharType="end"/>
        </w:r>
      </w:ins>
    </w:p>
    <w:p w14:paraId="39609A63" w14:textId="77777777" w:rsidR="006545C7" w:rsidRDefault="006545C7">
      <w:pPr>
        <w:rPr>
          <w:ins w:id="517" w:author="Cindy W" w:date="2019-02-19T19:05:00Z"/>
        </w:rPr>
      </w:pPr>
    </w:p>
    <w:p w14:paraId="033CBA97" w14:textId="19EB994E" w:rsidR="006545C7" w:rsidRDefault="006545C7">
      <w:pPr>
        <w:rPr>
          <w:ins w:id="518" w:author="Cindy W" w:date="2019-02-20T17:54:00Z"/>
        </w:rPr>
      </w:pPr>
      <w:ins w:id="519" w:author="Cindy W" w:date="2019-02-20T17:25:00Z">
        <w:r>
          <w:t xml:space="preserve">An interesting observation is that the sensor in this pyranometer is a </w:t>
        </w:r>
      </w:ins>
      <w:ins w:id="520" w:author="Cindy W" w:date="2019-02-20T17:27:00Z">
        <w:r>
          <w:t>silicon</w:t>
        </w:r>
      </w:ins>
      <w:ins w:id="521" w:author="Cindy W" w:date="2019-02-20T17:25:00Z">
        <w:r>
          <w:t xml:space="preserve"> </w:t>
        </w:r>
      </w:ins>
      <w:ins w:id="522" w:author="Cindy W" w:date="2019-02-20T17:27:00Z">
        <w:r>
          <w:t xml:space="preserve">photodiode, which is essentially just a minuscule solar cell. </w:t>
        </w:r>
      </w:ins>
      <w:ins w:id="523" w:author="Cindy W" w:date="2019-02-20T17:30:00Z">
        <w:r>
          <w:t>This tiny solar cell has its own IV c</w:t>
        </w:r>
      </w:ins>
      <w:ins w:id="524" w:author="Chris Satterlee" w:date="2019-02-26T19:02:00Z">
        <w:r w:rsidR="006354BB">
          <w:t>haracteristic</w:t>
        </w:r>
      </w:ins>
      <w:ins w:id="525" w:author="Cindy W" w:date="2019-02-20T17:30:00Z">
        <w:del w:id="526" w:author="Chris Satterlee" w:date="2019-02-26T19:02:00Z">
          <w:r w:rsidDel="006354BB">
            <w:delText>urve</w:delText>
          </w:r>
        </w:del>
        <w:r>
          <w:t xml:space="preserve">. </w:t>
        </w:r>
      </w:ins>
      <w:ins w:id="527" w:author="Cindy W" w:date="2019-02-20T17:27:00Z">
        <w:r>
          <w:t>The irradiance is determined by measuring the current generated by the photodiode</w:t>
        </w:r>
      </w:ins>
      <w:ins w:id="528" w:author="Cindy W" w:date="2019-02-25T17:27:00Z">
        <w:r w:rsidR="00053AFD">
          <w:t xml:space="preserve"> through a load resistor</w:t>
        </w:r>
      </w:ins>
      <w:ins w:id="529" w:author="Cindy W" w:date="2019-02-20T17:27:00Z">
        <w:r>
          <w:t>. Irradiance is directly proportional to the current, or the current is directly proportional to the irradiance, depending on which way you want to look at it.</w:t>
        </w:r>
      </w:ins>
      <w:ins w:id="530" w:author="Cindy W" w:date="2019-02-20T17:36:00Z">
        <w:r>
          <w:t xml:space="preserve"> This, of course, is also true for the PV module or cell that is the device under test (DUT)</w:t>
        </w:r>
      </w:ins>
      <w:ins w:id="531" w:author="Cindy W" w:date="2019-02-20T17:44:00Z">
        <w:r>
          <w:t xml:space="preserve"> for the IV Swinger 2</w:t>
        </w:r>
      </w:ins>
      <w:ins w:id="532" w:author="Cindy W" w:date="2019-02-20T17:36:00Z">
        <w:r>
          <w:t>. Ironically, the DUT is, or could be, a</w:t>
        </w:r>
      </w:ins>
      <w:ins w:id="533" w:author="Chris Satterlee" w:date="2019-03-01T08:55:00Z">
        <w:r w:rsidR="003111D6">
          <w:t xml:space="preserve"> </w:t>
        </w:r>
      </w:ins>
      <w:ins w:id="534" w:author="Cindy W" w:date="2019-02-20T17:36:00Z">
        <w:del w:id="535" w:author="Chris Satterlee" w:date="2019-03-01T08:55:00Z">
          <w:r w:rsidDel="003111D6">
            <w:delText xml:space="preserve"> much </w:delText>
          </w:r>
        </w:del>
        <w:r>
          <w:t>better pyranometer than the pyranometer!</w:t>
        </w:r>
      </w:ins>
      <w:ins w:id="536" w:author="Chris Satterlee" w:date="2019-03-01T08:55:00Z">
        <w:r w:rsidR="00A90CCC">
          <w:t xml:space="preserve"> In fact,</w:t>
        </w:r>
        <w:r w:rsidR="003111D6">
          <w:t xml:space="preserve"> Section </w:t>
        </w:r>
      </w:ins>
      <w:ins w:id="537" w:author="Chris Satterlee" w:date="2019-03-01T08:56:00Z">
        <w:r w:rsidR="003111D6">
          <w:fldChar w:fldCharType="begin"/>
        </w:r>
        <w:r w:rsidR="003111D6">
          <w:instrText xml:space="preserve"> REF _Ref2271815 \r \h </w:instrText>
        </w:r>
      </w:ins>
      <w:r w:rsidR="003111D6">
        <w:fldChar w:fldCharType="separate"/>
      </w:r>
      <w:ins w:id="538" w:author="Chris Satterlee" w:date="2019-03-26T15:58:00Z">
        <w:r w:rsidR="0047004F">
          <w:t>3.7.2</w:t>
        </w:r>
      </w:ins>
      <w:ins w:id="539" w:author="Chris Satterlee" w:date="2019-03-01T08:56:00Z">
        <w:r w:rsidR="003111D6">
          <w:fldChar w:fldCharType="end"/>
        </w:r>
        <w:r w:rsidR="003111D6">
          <w:t xml:space="preserve"> describes how to use a PV module </w:t>
        </w:r>
      </w:ins>
      <w:ins w:id="540" w:author="Chris Satterlee" w:date="2019-03-01T08:57:00Z">
        <w:r w:rsidR="003111D6">
          <w:t xml:space="preserve">to calibrate the pyranometer </w:t>
        </w:r>
      </w:ins>
      <w:ins w:id="541" w:author="Chris Satterlee" w:date="2019-03-01T08:58:00Z">
        <w:r w:rsidR="003111D6">
          <w:t>once you have built it.</w:t>
        </w:r>
      </w:ins>
      <w:ins w:id="542" w:author="Chris Satterlee" w:date="2019-03-01T08:55:00Z">
        <w:r w:rsidR="00A90CCC">
          <w:t xml:space="preserve"> </w:t>
        </w:r>
      </w:ins>
      <w:ins w:id="543" w:author="Cindy W" w:date="2019-02-20T17:36:00Z">
        <w:r>
          <w:t xml:space="preserve"> </w:t>
        </w:r>
      </w:ins>
    </w:p>
    <w:p w14:paraId="598FB1C3" w14:textId="77777777" w:rsidR="006545C7" w:rsidRDefault="006545C7">
      <w:pPr>
        <w:rPr>
          <w:ins w:id="544" w:author="Cindy W" w:date="2019-02-20T17:54:00Z"/>
        </w:rPr>
      </w:pPr>
    </w:p>
    <w:p w14:paraId="6965977F" w14:textId="0F6B001F" w:rsidR="006545C7" w:rsidRDefault="006545C7">
      <w:pPr>
        <w:rPr>
          <w:ins w:id="545" w:author="Cindy W" w:date="2019-02-20T18:35:00Z"/>
        </w:rPr>
      </w:pPr>
      <w:ins w:id="546" w:author="Cindy W" w:date="2019-02-20T18:00:00Z">
        <w:r>
          <w:t xml:space="preserve">The </w:t>
        </w:r>
      </w:ins>
      <w:ins w:id="547" w:author="Chris Satterlee" w:date="2019-02-26T19:02:00Z">
        <w:r w:rsidR="006354BB">
          <w:t xml:space="preserve">photodiode </w:t>
        </w:r>
      </w:ins>
      <w:ins w:id="548" w:author="Cindy W" w:date="2019-02-20T18:03:00Z">
        <w:r>
          <w:t xml:space="preserve">pyranometer can </w:t>
        </w:r>
      </w:ins>
      <w:ins w:id="549" w:author="Cindy W" w:date="2019-02-20T18:34:00Z">
        <w:r>
          <w:t xml:space="preserve">be </w:t>
        </w:r>
      </w:ins>
      <w:ins w:id="550" w:author="Cindy W" w:date="2019-02-20T18:03:00Z">
        <w:r>
          <w:t>useful, however, to</w:t>
        </w:r>
      </w:ins>
      <w:ins w:id="551" w:author="Cindy W" w:date="2019-02-20T18:04:00Z">
        <w:r>
          <w:t xml:space="preserve"> compare the IV curves of different PV modules or cells if it is calibrated to a reference pyranometer.</w:t>
        </w:r>
      </w:ins>
      <w:ins w:id="552" w:author="Cindy W" w:date="2019-02-20T18:34:00Z">
        <w:r>
          <w:t xml:space="preserve"> Commercial IV curve tracers use a similar sensor for their irradiance sensors.</w:t>
        </w:r>
      </w:ins>
      <w:ins w:id="553" w:author="Cindy W" w:date="2019-02-20T18:04:00Z">
        <w:r>
          <w:t xml:space="preserve"> </w:t>
        </w:r>
      </w:ins>
      <w:ins w:id="554" w:author="Cindy W" w:date="2019-02-20T18:29:00Z">
        <w:r>
          <w:t xml:space="preserve"> </w:t>
        </w:r>
      </w:ins>
      <w:ins w:id="555" w:author="Cindy W" w:date="2019-02-20T18:13:00Z">
        <w:r>
          <w:t xml:space="preserve"> </w:t>
        </w:r>
      </w:ins>
      <w:ins w:id="556" w:author="Cindy W" w:date="2019-02-20T18:03:00Z">
        <w:r>
          <w:t xml:space="preserve"> </w:t>
        </w:r>
      </w:ins>
    </w:p>
    <w:p w14:paraId="447B8796" w14:textId="520D5B22" w:rsidR="006545C7" w:rsidRDefault="006545C7">
      <w:pPr>
        <w:pStyle w:val="Heading2"/>
        <w:rPr>
          <w:ins w:id="557" w:author="Cindy W" w:date="2019-02-20T17:25:00Z"/>
        </w:rPr>
        <w:pPrChange w:id="558" w:author="Cindy W" w:date="2019-02-20T18:36:00Z">
          <w:pPr/>
        </w:pPrChange>
      </w:pPr>
      <w:bookmarkStart w:id="559" w:name="_Toc4508002"/>
      <w:ins w:id="560" w:author="Cindy W" w:date="2019-02-20T18:35:00Z">
        <w:r>
          <w:t xml:space="preserve">Modifications to the </w:t>
        </w:r>
        <w:proofErr w:type="spellStart"/>
        <w:r>
          <w:t>InstESRE</w:t>
        </w:r>
        <w:proofErr w:type="spellEnd"/>
        <w:r>
          <w:t xml:space="preserve"> Pyranometer</w:t>
        </w:r>
      </w:ins>
      <w:bookmarkEnd w:id="559"/>
    </w:p>
    <w:p w14:paraId="34EFD03B" w14:textId="3B1B40C9" w:rsidR="006545C7" w:rsidRDefault="006545C7">
      <w:pPr>
        <w:rPr>
          <w:ins w:id="561" w:author="Cindy W" w:date="2019-02-19T19:09:00Z"/>
        </w:rPr>
      </w:pPr>
      <w:ins w:id="562" w:author="Cindy W" w:date="2019-02-19T19:06:00Z">
        <w:r>
          <w:t>IV Swinger 2 supports</w:t>
        </w:r>
      </w:ins>
      <w:ins w:id="563" w:author="Cindy W" w:date="2019-02-19T19:08:00Z">
        <w:r>
          <w:t xml:space="preserve"> the </w:t>
        </w:r>
        <w:proofErr w:type="spellStart"/>
        <w:r>
          <w:t>InstESRE</w:t>
        </w:r>
        <w:proofErr w:type="spellEnd"/>
        <w:r>
          <w:t xml:space="preserve"> pyranometer with the following modifications:</w:t>
        </w:r>
      </w:ins>
    </w:p>
    <w:p w14:paraId="77AE6560" w14:textId="77777777" w:rsidR="006545C7" w:rsidRDefault="006545C7">
      <w:pPr>
        <w:rPr>
          <w:ins w:id="564" w:author="Cindy W" w:date="2019-02-19T19:09:00Z"/>
        </w:rPr>
      </w:pPr>
    </w:p>
    <w:p w14:paraId="4A0F9597" w14:textId="2B4D14DC" w:rsidR="006545C7" w:rsidRDefault="006545C7">
      <w:pPr>
        <w:pStyle w:val="ListParagraph"/>
        <w:numPr>
          <w:ilvl w:val="0"/>
          <w:numId w:val="40"/>
        </w:numPr>
        <w:rPr>
          <w:ins w:id="565" w:author="Cindy W" w:date="2019-02-19T19:09:00Z"/>
        </w:rPr>
        <w:pPrChange w:id="566" w:author="Cindy W" w:date="2019-02-19T19:09:00Z">
          <w:pPr/>
        </w:pPrChange>
      </w:pPr>
      <w:ins w:id="567" w:author="Cindy W" w:date="2019-02-19T19:09:00Z">
        <w:r>
          <w:t>Addition of a</w:t>
        </w:r>
      </w:ins>
      <w:ins w:id="568" w:author="Chris Satterlee" w:date="2019-02-26T19:04:00Z">
        <w:r w:rsidR="00337696">
          <w:t>n</w:t>
        </w:r>
      </w:ins>
      <w:ins w:id="569" w:author="Cindy W" w:date="2019-02-19T19:09:00Z">
        <w:r>
          <w:t xml:space="preserve"> ADS1115 analog-to-digital converter (ADC)</w:t>
        </w:r>
      </w:ins>
    </w:p>
    <w:p w14:paraId="615712E4" w14:textId="70753DC4" w:rsidR="006545C7" w:rsidDel="00E11E13" w:rsidRDefault="006545C7">
      <w:pPr>
        <w:pStyle w:val="ListParagraph"/>
        <w:numPr>
          <w:ilvl w:val="0"/>
          <w:numId w:val="40"/>
        </w:numPr>
        <w:rPr>
          <w:ins w:id="570" w:author="Cindy W" w:date="2019-02-20T18:36:00Z"/>
          <w:del w:id="571" w:author="Chris Satterlee" w:date="2019-03-25T17:41:00Z"/>
        </w:rPr>
        <w:pPrChange w:id="572" w:author="Cindy W" w:date="2019-02-19T19:09:00Z">
          <w:pPr/>
        </w:pPrChange>
      </w:pPr>
      <w:ins w:id="573" w:author="Cindy W" w:date="2019-02-19T19:09:00Z">
        <w:r>
          <w:t xml:space="preserve">(Optional) addition of an internal </w:t>
        </w:r>
      </w:ins>
      <w:ins w:id="574" w:author="Cindy W" w:date="2019-02-19T19:10:00Z">
        <w:r>
          <w:t xml:space="preserve">TMP36 </w:t>
        </w:r>
      </w:ins>
      <w:ins w:id="575" w:author="Cindy W" w:date="2019-02-19T19:09:00Z">
        <w:r>
          <w:t xml:space="preserve">sensor for </w:t>
        </w:r>
      </w:ins>
      <w:ins w:id="576" w:author="Cindy W" w:date="2019-02-25T17:28:00Z">
        <w:r w:rsidR="00053AFD">
          <w:t xml:space="preserve">photodiode </w:t>
        </w:r>
      </w:ins>
      <w:ins w:id="577" w:author="Cindy W" w:date="2019-02-19T19:10:00Z">
        <w:r>
          <w:t xml:space="preserve">temperature </w:t>
        </w:r>
      </w:ins>
      <w:ins w:id="578" w:author="Cindy W" w:date="2019-02-19T19:09:00Z">
        <w:r>
          <w:t>compensation</w:t>
        </w:r>
      </w:ins>
    </w:p>
    <w:p w14:paraId="4BB9FDBC" w14:textId="77777777" w:rsidR="006545C7" w:rsidRDefault="006545C7" w:rsidP="00E11E13">
      <w:pPr>
        <w:pStyle w:val="ListParagraph"/>
        <w:numPr>
          <w:ilvl w:val="0"/>
          <w:numId w:val="40"/>
        </w:numPr>
        <w:rPr>
          <w:ins w:id="579" w:author="Cindy W" w:date="2019-02-20T18:36:00Z"/>
        </w:rPr>
        <w:pPrChange w:id="580" w:author="Chris Satterlee" w:date="2019-03-25T17:41:00Z">
          <w:pPr/>
        </w:pPrChange>
      </w:pPr>
    </w:p>
    <w:p w14:paraId="6C1E2C33" w14:textId="4BB1975B" w:rsidR="006545C7" w:rsidDel="00E11E13" w:rsidRDefault="006545C7">
      <w:pPr>
        <w:rPr>
          <w:ins w:id="581" w:author="Cindy W" w:date="2019-02-20T18:37:00Z"/>
          <w:del w:id="582" w:author="Chris Satterlee" w:date="2019-03-25T17:33:00Z"/>
        </w:rPr>
      </w:pPr>
      <w:ins w:id="583" w:author="Cindy W" w:date="2019-02-20T18:36:00Z">
        <w:del w:id="584" w:author="Chris Satterlee" w:date="2019-03-25T17:33:00Z">
          <w:r w:rsidDel="00E11E13">
            <w:delText xml:space="preserve">The </w:delText>
          </w:r>
        </w:del>
      </w:ins>
      <w:ins w:id="585" w:author="Cindy W" w:date="2019-02-20T18:37:00Z">
        <w:del w:id="586" w:author="Chris Satterlee" w:date="2019-03-25T17:33:00Z">
          <w:r w:rsidDel="00E11E13">
            <w:delText xml:space="preserve">InstESRE pyranometer is designed to interface with a data logger. The </w:delText>
          </w:r>
        </w:del>
      </w:ins>
      <w:ins w:id="587" w:author="Cindy W" w:date="2019-02-20T18:39:00Z">
        <w:del w:id="588" w:author="Chris Satterlee" w:date="2019-03-25T17:33:00Z">
          <w:r w:rsidDel="00E11E13">
            <w:delText xml:space="preserve">pyranometer outputs a voltage that is proportional to the irradiance, and the </w:delText>
          </w:r>
        </w:del>
      </w:ins>
      <w:ins w:id="589" w:author="Cindy W" w:date="2019-02-20T18:37:00Z">
        <w:del w:id="590" w:author="Chris Satterlee" w:date="2019-03-25T17:33:00Z">
          <w:r w:rsidDel="00E11E13">
            <w:delText>data logger performs the analog-to-digital conversion. For IV Swinger 2, we need to use the Arduino to read the pyranometer value. The analog inputs could be used</w:delText>
          </w:r>
        </w:del>
        <w:del w:id="591" w:author="Chris Satterlee" w:date="2019-02-26T16:39:00Z">
          <w:r w:rsidDel="000C12E0">
            <w:delText>,</w:delText>
          </w:r>
        </w:del>
        <w:del w:id="592" w:author="Chris Satterlee" w:date="2019-03-25T17:33:00Z">
          <w:r w:rsidDel="00E11E13">
            <w:delText xml:space="preserve"> </w:delText>
          </w:r>
        </w:del>
        <w:del w:id="593" w:author="Chris Satterlee" w:date="2019-02-26T16:39:00Z">
          <w:r w:rsidDel="000C12E0">
            <w:delText>h</w:delText>
          </w:r>
        </w:del>
        <w:del w:id="594" w:author="Chris Satterlee" w:date="2019-03-25T17:33:00Z">
          <w:r w:rsidDel="00E11E13">
            <w:delText xml:space="preserve">owever, the </w:delText>
          </w:r>
        </w:del>
      </w:ins>
      <w:ins w:id="595" w:author="Cindy W" w:date="2019-02-21T18:33:00Z">
        <w:del w:id="596" w:author="Chris Satterlee" w:date="2019-03-25T17:33:00Z">
          <w:r w:rsidDel="00E11E13">
            <w:delText xml:space="preserve">Arduino’s </w:delText>
          </w:r>
        </w:del>
      </w:ins>
      <w:ins w:id="597" w:author="Cindy W" w:date="2019-02-20T18:37:00Z">
        <w:del w:id="598" w:author="Chris Satterlee" w:date="2019-03-25T17:33:00Z">
          <w:r w:rsidDel="00E11E13">
            <w:delText xml:space="preserve">internal ADC is only 8 bits, which is not enough resolution. Instead, we use </w:delText>
          </w:r>
        </w:del>
      </w:ins>
      <w:ins w:id="599" w:author="Cindy W" w:date="2019-02-25T17:29:00Z">
        <w:del w:id="600" w:author="Chris Satterlee" w:date="2019-03-25T17:33:00Z">
          <w:r w:rsidR="00053AFD" w:rsidDel="00E11E13">
            <w:delText>a</w:delText>
          </w:r>
        </w:del>
      </w:ins>
      <w:ins w:id="601" w:author="Cindy W" w:date="2019-02-20T18:37:00Z">
        <w:del w:id="602" w:author="Chris Satterlee" w:date="2019-03-25T17:33:00Z">
          <w:r w:rsidDel="00E11E13">
            <w:delText xml:space="preserve"> 16-bit ADS1115 ADC</w:delText>
          </w:r>
        </w:del>
      </w:ins>
      <w:ins w:id="603" w:author="Cindy W" w:date="2019-02-25T15:58:00Z">
        <w:del w:id="604" w:author="Chris Satterlee" w:date="2019-03-25T17:33:00Z">
          <w:r w:rsidR="00053AFD" w:rsidDel="00E11E13">
            <w:delText xml:space="preserve"> breakout board from Adafruit (or equivalent clone)</w:delText>
          </w:r>
        </w:del>
      </w:ins>
      <w:ins w:id="605" w:author="Cindy W" w:date="2019-02-20T18:37:00Z">
        <w:del w:id="606" w:author="Chris Satterlee" w:date="2019-03-25T17:33:00Z">
          <w:r w:rsidDel="00E11E13">
            <w:delText>.</w:delText>
          </w:r>
          <w:bookmarkStart w:id="607" w:name="_Toc4431705"/>
          <w:bookmarkStart w:id="608" w:name="_Toc4431741"/>
          <w:bookmarkStart w:id="609" w:name="_Toc4508003"/>
          <w:bookmarkEnd w:id="607"/>
          <w:bookmarkEnd w:id="608"/>
          <w:bookmarkEnd w:id="609"/>
        </w:del>
      </w:ins>
    </w:p>
    <w:p w14:paraId="38773DAF" w14:textId="770852CD" w:rsidR="006545C7" w:rsidDel="00E11E13" w:rsidRDefault="006545C7">
      <w:pPr>
        <w:rPr>
          <w:ins w:id="610" w:author="Cindy W" w:date="2019-02-21T18:37:00Z"/>
          <w:del w:id="611" w:author="Chris Satterlee" w:date="2019-03-25T17:33:00Z"/>
        </w:rPr>
      </w:pPr>
      <w:bookmarkStart w:id="612" w:name="_Toc4431706"/>
      <w:bookmarkStart w:id="613" w:name="_Toc4431742"/>
      <w:bookmarkStart w:id="614" w:name="_Toc4508004"/>
      <w:bookmarkEnd w:id="612"/>
      <w:bookmarkEnd w:id="613"/>
      <w:bookmarkEnd w:id="614"/>
    </w:p>
    <w:p w14:paraId="23363DCC" w14:textId="40866542" w:rsidR="006545C7" w:rsidDel="00E11E13" w:rsidRDefault="006545C7">
      <w:pPr>
        <w:rPr>
          <w:ins w:id="615" w:author="Cindy W" w:date="2019-02-21T18:46:00Z"/>
          <w:del w:id="616" w:author="Chris Satterlee" w:date="2019-03-25T17:33:00Z"/>
        </w:rPr>
      </w:pPr>
      <w:ins w:id="617" w:author="Cindy W" w:date="2019-02-21T18:37:00Z">
        <w:del w:id="618" w:author="Chris Satterlee" w:date="2019-03-25T17:33:00Z">
          <w:r w:rsidDel="00E11E13">
            <w:delText>The photodiode used in the pyranometer (</w:delText>
          </w:r>
        </w:del>
      </w:ins>
      <w:ins w:id="619" w:author="Cindy W" w:date="2019-02-21T18:38:00Z">
        <w:del w:id="620" w:author="Chris Satterlee" w:date="2019-03-25T17:33:00Z">
          <w:r w:rsidRPr="006545C7" w:rsidDel="00E11E13">
            <w:delText>PDB-C139</w:delText>
          </w:r>
          <w:r w:rsidDel="00E11E13">
            <w:delText>) has a known temperature dependence. By adding a TMP36 temperature sensor, which can also be read by the ADS11</w:delText>
          </w:r>
          <w:r w:rsidR="00053AFD" w:rsidDel="00E11E13">
            <w:delText xml:space="preserve">15, it is possible to perform </w:delText>
          </w:r>
          <w:r w:rsidDel="00E11E13">
            <w:delText xml:space="preserve">temperature compensation in the software, resulting in more accurate irradiance measurements across a wide range of temperatures. </w:delText>
          </w:r>
        </w:del>
      </w:ins>
      <w:ins w:id="621" w:author="Cindy W" w:date="2019-02-25T17:07:00Z">
        <w:del w:id="622" w:author="Chris Satterlee" w:date="2019-03-25T17:33:00Z">
          <w:r w:rsidR="00053AFD" w:rsidDel="00E11E13">
            <w:delText>It has been determined empirically that the temperature error is about 1/</w:delText>
          </w:r>
        </w:del>
        <w:del w:id="623" w:author="Chris Satterlee" w:date="2019-03-25T17:11:00Z">
          <w:r w:rsidR="00053AFD" w:rsidDel="0014109C">
            <w:delText>8</w:delText>
          </w:r>
        </w:del>
        <w:del w:id="624" w:author="Chris Satterlee" w:date="2019-03-25T17:33:00Z">
          <w:r w:rsidR="00053AFD" w:rsidDel="00E11E13">
            <w:delText xml:space="preserve"> of a</w:delText>
          </w:r>
        </w:del>
      </w:ins>
      <w:ins w:id="625" w:author="Cindy W" w:date="2019-02-25T17:08:00Z">
        <w:del w:id="626" w:author="Chris Satterlee" w:date="2019-03-25T17:33:00Z">
          <w:r w:rsidR="00053AFD" w:rsidDel="00E11E13">
            <w:delText xml:space="preserve"> percent per </w:delText>
          </w:r>
        </w:del>
      </w:ins>
      <w:ins w:id="627" w:author="Cindy W" w:date="2019-02-25T17:07:00Z">
        <w:del w:id="628" w:author="Chris Satterlee" w:date="2019-03-25T17:33:00Z">
          <w:r w:rsidR="00053AFD" w:rsidDel="00E11E13">
            <w:delText>˚C</w:delText>
          </w:r>
        </w:del>
      </w:ins>
      <w:ins w:id="629" w:author="Cindy W" w:date="2019-02-25T17:08:00Z">
        <w:del w:id="630" w:author="Chris Satterlee" w:date="2019-03-25T17:33:00Z">
          <w:r w:rsidR="00053AFD" w:rsidDel="00E11E13">
            <w:delText xml:space="preserve">. For example, if the pyranometer is calibrated at </w:delText>
          </w:r>
        </w:del>
        <w:del w:id="631" w:author="Chris Satterlee" w:date="2019-03-25T17:25:00Z">
          <w:r w:rsidR="00053AFD" w:rsidDel="002A0CA0">
            <w:delText>32</w:delText>
          </w:r>
        </w:del>
        <w:del w:id="632" w:author="Chris Satterlee" w:date="2019-03-25T17:33:00Z">
          <w:r w:rsidR="00053AFD" w:rsidDel="00E11E13">
            <w:delText>˚C, it will read</w:delText>
          </w:r>
        </w:del>
      </w:ins>
      <w:ins w:id="633" w:author="Cindy W" w:date="2019-02-25T17:14:00Z">
        <w:del w:id="634" w:author="Chris Satterlee" w:date="2019-03-25T17:33:00Z">
          <w:r w:rsidR="00053AFD" w:rsidDel="00E11E13">
            <w:delText xml:space="preserve"> </w:delText>
          </w:r>
        </w:del>
        <w:del w:id="635" w:author="Chris Satterlee" w:date="2019-03-25T17:11:00Z">
          <w:r w:rsidR="00053AFD" w:rsidDel="0014109C">
            <w:delText>4</w:delText>
          </w:r>
        </w:del>
        <w:del w:id="636" w:author="Chris Satterlee" w:date="2019-03-25T17:33:00Z">
          <w:r w:rsidR="00053AFD" w:rsidDel="00E11E13">
            <w:delText xml:space="preserve">% too </w:delText>
          </w:r>
        </w:del>
        <w:del w:id="637" w:author="Chris Satterlee" w:date="2019-03-25T17:11:00Z">
          <w:r w:rsidR="00053AFD" w:rsidDel="0014109C">
            <w:delText>high</w:delText>
          </w:r>
        </w:del>
        <w:del w:id="638" w:author="Chris Satterlee" w:date="2019-03-25T17:33:00Z">
          <w:r w:rsidR="00053AFD" w:rsidDel="00E11E13">
            <w:delText xml:space="preserve"> at 0˚C.</w:delText>
          </w:r>
        </w:del>
      </w:ins>
      <w:ins w:id="639" w:author="Cindy W" w:date="2019-02-25T17:19:00Z">
        <w:del w:id="640" w:author="Chris Satterlee" w:date="2019-03-25T17:33:00Z">
          <w:r w:rsidR="00053AFD" w:rsidDel="00E11E13">
            <w:delText xml:space="preserve"> This is a pretty small error, and not necessarily worth worrying about. </w:delText>
          </w:r>
        </w:del>
      </w:ins>
      <w:ins w:id="641" w:author="Cindy W" w:date="2019-02-21T18:38:00Z">
        <w:del w:id="642" w:author="Chris Satterlee" w:date="2019-03-25T17:33:00Z">
          <w:r w:rsidDel="00E11E13">
            <w:delText xml:space="preserve">This </w:delText>
          </w:r>
        </w:del>
      </w:ins>
      <w:ins w:id="643" w:author="Cindy W" w:date="2019-02-25T17:21:00Z">
        <w:del w:id="644" w:author="Chris Satterlee" w:date="2019-03-25T17:33:00Z">
          <w:r w:rsidR="00053AFD" w:rsidDel="00E11E13">
            <w:delText xml:space="preserve">feature </w:delText>
          </w:r>
        </w:del>
      </w:ins>
      <w:ins w:id="645" w:author="Cindy W" w:date="2019-02-21T18:38:00Z">
        <w:del w:id="646" w:author="Chris Satterlee" w:date="2019-03-25T17:33:00Z">
          <w:r w:rsidR="00053AFD" w:rsidDel="00E11E13">
            <w:delText>is optional, but only adds about $2 to the cost.</w:delText>
          </w:r>
        </w:del>
      </w:ins>
      <w:bookmarkStart w:id="647" w:name="_Toc4431707"/>
      <w:bookmarkStart w:id="648" w:name="_Toc4431743"/>
      <w:bookmarkStart w:id="649" w:name="_Toc4508005"/>
      <w:bookmarkEnd w:id="647"/>
      <w:bookmarkEnd w:id="648"/>
      <w:bookmarkEnd w:id="649"/>
    </w:p>
    <w:p w14:paraId="546280CC" w14:textId="61F401D3" w:rsidR="006545C7" w:rsidRDefault="006545C7">
      <w:pPr>
        <w:pStyle w:val="Heading2"/>
        <w:rPr>
          <w:ins w:id="650" w:author="Cindy W" w:date="2019-02-21T18:47:00Z"/>
        </w:rPr>
        <w:pPrChange w:id="651" w:author="Cindy W" w:date="2019-02-21T18:47:00Z">
          <w:pPr/>
        </w:pPrChange>
      </w:pPr>
      <w:bookmarkStart w:id="652" w:name="_Ref2092309"/>
      <w:bookmarkStart w:id="653" w:name="_Ref2092315"/>
      <w:bookmarkStart w:id="654" w:name="_Ref2092527"/>
      <w:bookmarkStart w:id="655" w:name="_Ref2092532"/>
      <w:bookmarkStart w:id="656" w:name="_Ref2263627"/>
      <w:bookmarkStart w:id="657" w:name="_Ref2263635"/>
      <w:bookmarkStart w:id="658" w:name="_Ref2263642"/>
      <w:bookmarkStart w:id="659" w:name="_Toc4508006"/>
      <w:ins w:id="660" w:author="Cindy W" w:date="2019-02-21T18:46:00Z">
        <w:r>
          <w:t>Connections</w:t>
        </w:r>
      </w:ins>
      <w:bookmarkEnd w:id="652"/>
      <w:bookmarkEnd w:id="653"/>
      <w:bookmarkEnd w:id="654"/>
      <w:bookmarkEnd w:id="655"/>
      <w:bookmarkEnd w:id="656"/>
      <w:bookmarkEnd w:id="657"/>
      <w:bookmarkEnd w:id="658"/>
      <w:bookmarkEnd w:id="659"/>
    </w:p>
    <w:p w14:paraId="49008A46" w14:textId="4DD5DB5F" w:rsidR="00053AFD" w:rsidRDefault="00053AFD">
      <w:pPr>
        <w:rPr>
          <w:ins w:id="661" w:author="Cindy W" w:date="2019-02-25T15:47:00Z"/>
        </w:rPr>
      </w:pPr>
      <w:ins w:id="662" w:author="Cindy W" w:date="2019-02-25T15:46:00Z">
        <w:del w:id="663" w:author="Chris Satterlee" w:date="2019-02-26T16:03:00Z">
          <w:r w:rsidDel="001D4573">
            <w:delText xml:space="preserve">The figure </w:delText>
          </w:r>
        </w:del>
      </w:ins>
      <w:ins w:id="664" w:author="Chris Satterlee" w:date="2019-02-26T16:03:00Z">
        <w:r w:rsidR="001D4573">
          <w:fldChar w:fldCharType="begin"/>
        </w:r>
        <w:r w:rsidR="001D4573">
          <w:instrText xml:space="preserve"> REF _Ref2089398 \h </w:instrText>
        </w:r>
      </w:ins>
      <w:r w:rsidR="001D4573">
        <w:fldChar w:fldCharType="separate"/>
      </w:r>
      <w:ins w:id="665" w:author="Chris Satterlee" w:date="2019-03-26T15:58:00Z">
        <w:r w:rsidR="0047004F">
          <w:t xml:space="preserve">Figure </w:t>
        </w:r>
        <w:r w:rsidR="0047004F">
          <w:rPr>
            <w:noProof/>
          </w:rPr>
          <w:t>3</w:t>
        </w:r>
        <w:r w:rsidR="0047004F">
          <w:noBreakHyphen/>
        </w:r>
        <w:r w:rsidR="0047004F">
          <w:rPr>
            <w:noProof/>
          </w:rPr>
          <w:t>1</w:t>
        </w:r>
      </w:ins>
      <w:ins w:id="666" w:author="Chris Satterlee" w:date="2019-02-26T16:03:00Z">
        <w:r w:rsidR="001D4573">
          <w:fldChar w:fldCharType="end"/>
        </w:r>
        <w:r w:rsidR="001D4573">
          <w:t xml:space="preserve"> </w:t>
        </w:r>
        <w:r w:rsidR="001D4573">
          <w:fldChar w:fldCharType="begin"/>
        </w:r>
        <w:r w:rsidR="001D4573">
          <w:instrText xml:space="preserve"> REF _Ref2089409 \p \h </w:instrText>
        </w:r>
      </w:ins>
      <w:r w:rsidR="001D4573">
        <w:fldChar w:fldCharType="separate"/>
      </w:r>
      <w:ins w:id="667" w:author="Chris Satterlee" w:date="2019-03-26T15:58:00Z">
        <w:r w:rsidR="0047004F">
          <w:t>below</w:t>
        </w:r>
      </w:ins>
      <w:ins w:id="668" w:author="Chris Satterlee" w:date="2019-02-26T16:03:00Z">
        <w:r w:rsidR="001D4573">
          <w:fldChar w:fldCharType="end"/>
        </w:r>
        <w:r w:rsidR="001D4573">
          <w:t xml:space="preserve"> </w:t>
        </w:r>
      </w:ins>
      <w:ins w:id="669" w:author="Cindy W" w:date="2019-02-25T15:46:00Z">
        <w:del w:id="670" w:author="Chris Satterlee" w:date="2019-02-26T16:03:00Z">
          <w:r w:rsidDel="001D4573">
            <w:delText xml:space="preserve">below </w:delText>
          </w:r>
        </w:del>
        <w:r>
          <w:t xml:space="preserve">shows </w:t>
        </w:r>
      </w:ins>
      <w:ins w:id="671" w:author="Cindy W" w:date="2019-02-25T15:47:00Z">
        <w:r>
          <w:t xml:space="preserve">the electrical connections between all of the components of the modified </w:t>
        </w:r>
        <w:proofErr w:type="spellStart"/>
        <w:r>
          <w:t>InstESRE</w:t>
        </w:r>
        <w:proofErr w:type="spellEnd"/>
        <w:r>
          <w:t xml:space="preserve"> pyranometer and between the pyranometer and </w:t>
        </w:r>
      </w:ins>
      <w:ins w:id="672" w:author="Cindy W" w:date="2019-02-25T15:50:00Z">
        <w:r>
          <w:t>the IV Swinger 2</w:t>
        </w:r>
      </w:ins>
      <w:ins w:id="673" w:author="Cindy W" w:date="2019-02-25T16:20:00Z">
        <w:del w:id="674" w:author="Chris Satterlee" w:date="2019-03-25T17:30:00Z">
          <w:r w:rsidDel="002A0CA0">
            <w:delText xml:space="preserve"> / Arduino</w:delText>
          </w:r>
        </w:del>
      </w:ins>
      <w:ins w:id="675" w:author="Cindy W" w:date="2019-02-25T15:50:00Z">
        <w:r>
          <w:t>. The figure shows a PCB-based IV Swinger 2.</w:t>
        </w:r>
      </w:ins>
    </w:p>
    <w:p w14:paraId="166E21E1" w14:textId="77777777" w:rsidR="00053AFD" w:rsidRDefault="00053AFD">
      <w:pPr>
        <w:rPr>
          <w:ins w:id="676" w:author="Cindy W" w:date="2019-02-25T15:35: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77" w:author="Cindy W" w:date="2019-02-25T15:38:00Z">
          <w:tblPr>
            <w:tblStyle w:val="TableGrid"/>
            <w:tblW w:w="0" w:type="auto"/>
            <w:tblLook w:val="04A0" w:firstRow="1" w:lastRow="0" w:firstColumn="1" w:lastColumn="0" w:noHBand="0" w:noVBand="1"/>
          </w:tblPr>
        </w:tblPrChange>
      </w:tblPr>
      <w:tblGrid>
        <w:gridCol w:w="10296"/>
        <w:tblGridChange w:id="678">
          <w:tblGrid>
            <w:gridCol w:w="10296"/>
          </w:tblGrid>
        </w:tblGridChange>
      </w:tblGrid>
      <w:tr w:rsidR="00053AFD" w14:paraId="07EBF545" w14:textId="77777777" w:rsidTr="00053AFD">
        <w:trPr>
          <w:ins w:id="679" w:author="Cindy W" w:date="2019-02-25T15:35:00Z"/>
        </w:trPr>
        <w:tc>
          <w:tcPr>
            <w:tcW w:w="10296" w:type="dxa"/>
            <w:tcPrChange w:id="680" w:author="Cindy W" w:date="2019-02-25T15:38:00Z">
              <w:tcPr>
                <w:tcW w:w="10296" w:type="dxa"/>
              </w:tcPr>
            </w:tcPrChange>
          </w:tcPr>
          <w:p w14:paraId="450C6783" w14:textId="6B9F6FCB" w:rsidR="00053AFD" w:rsidRDefault="00053AFD">
            <w:pPr>
              <w:keepNext/>
              <w:rPr>
                <w:ins w:id="681" w:author="Cindy W" w:date="2019-02-25T15:35:00Z"/>
              </w:rPr>
              <w:pPrChange w:id="682" w:author="Cindy W" w:date="2019-02-25T15:38:00Z">
                <w:pPr/>
              </w:pPrChange>
            </w:pPr>
            <w:ins w:id="683" w:author="Cindy W" w:date="2019-02-25T15:45:00Z">
              <w:del w:id="684" w:author="Chris Satterlee" w:date="2019-03-25T17:29:00Z">
                <w:r w:rsidDel="002A0CA0">
                  <w:rPr>
                    <w:noProof/>
                  </w:rPr>
                  <w:lastRenderedPageBreak/>
                  <w:drawing>
                    <wp:inline distT="0" distB="0" distL="0" distR="0" wp14:anchorId="2A3926E0" wp14:editId="111DC02A">
                      <wp:extent cx="6400800" cy="4311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25 at 3.44.43 PM.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4311015"/>
                              </a:xfrm>
                              <a:prstGeom prst="rect">
                                <a:avLst/>
                              </a:prstGeom>
                            </pic:spPr>
                          </pic:pic>
                        </a:graphicData>
                      </a:graphic>
                    </wp:inline>
                  </w:drawing>
                </w:r>
              </w:del>
            </w:ins>
            <w:ins w:id="685" w:author="Chris Satterlee" w:date="2019-03-25T17:29:00Z">
              <w:r w:rsidR="002A0CA0">
                <w:rPr>
                  <w:noProof/>
                </w:rPr>
                <w:drawing>
                  <wp:inline distT="0" distB="0" distL="0" distR="0" wp14:anchorId="5E90A16D" wp14:editId="2809FA05">
                    <wp:extent cx="5577840" cy="41955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5 at 5.27.39 PM.png"/>
                            <pic:cNvPicPr/>
                          </pic:nvPicPr>
                          <pic:blipFill>
                            <a:blip r:embed="rId23"/>
                            <a:stretch>
                              <a:fillRect/>
                            </a:stretch>
                          </pic:blipFill>
                          <pic:spPr>
                            <a:xfrm>
                              <a:off x="0" y="0"/>
                              <a:ext cx="5590995" cy="4205449"/>
                            </a:xfrm>
                            <a:prstGeom prst="rect">
                              <a:avLst/>
                            </a:prstGeom>
                          </pic:spPr>
                        </pic:pic>
                      </a:graphicData>
                    </a:graphic>
                  </wp:inline>
                </w:drawing>
              </w:r>
            </w:ins>
          </w:p>
        </w:tc>
      </w:tr>
    </w:tbl>
    <w:p w14:paraId="19C8AB15" w14:textId="2C8CD4B8" w:rsidR="00053AFD" w:rsidDel="00E11E13" w:rsidRDefault="00053AFD">
      <w:pPr>
        <w:pStyle w:val="Caption"/>
        <w:rPr>
          <w:ins w:id="686" w:author="Cindy W" w:date="2019-02-25T16:42:00Z"/>
          <w:del w:id="687" w:author="Chris Satterlee" w:date="2019-03-25T17:39:00Z"/>
        </w:rPr>
        <w:pPrChange w:id="688" w:author="Cindy W" w:date="2019-02-25T15:38:00Z">
          <w:pPr/>
        </w:pPrChange>
      </w:pPr>
      <w:bookmarkStart w:id="689" w:name="_Ref2089398"/>
      <w:bookmarkStart w:id="690" w:name="_Ref2089409"/>
      <w:bookmarkStart w:id="691" w:name="_Toc4508030"/>
      <w:ins w:id="692" w:author="Cindy W" w:date="2019-02-25T15:38:00Z">
        <w:r>
          <w:t xml:space="preserve">Figure </w:t>
        </w:r>
        <w:r>
          <w:fldChar w:fldCharType="begin"/>
        </w:r>
        <w:r>
          <w:instrText xml:space="preserve"> STYLEREF 1 \s </w:instrText>
        </w:r>
      </w:ins>
      <w:r>
        <w:fldChar w:fldCharType="separate"/>
      </w:r>
      <w:r w:rsidR="0047004F">
        <w:rPr>
          <w:noProof/>
        </w:rPr>
        <w:t>3</w:t>
      </w:r>
      <w:ins w:id="693" w:author="Cindy W" w:date="2019-02-25T15:38:00Z">
        <w:r>
          <w:fldChar w:fldCharType="end"/>
        </w:r>
        <w:r>
          <w:noBreakHyphen/>
        </w:r>
        <w:r>
          <w:fldChar w:fldCharType="begin"/>
        </w:r>
        <w:r>
          <w:instrText xml:space="preserve"> SEQ Figure \* ARABIC \s 1 </w:instrText>
        </w:r>
      </w:ins>
      <w:r>
        <w:fldChar w:fldCharType="separate"/>
      </w:r>
      <w:ins w:id="694" w:author="Chris Satterlee" w:date="2019-03-26T15:58:00Z">
        <w:r w:rsidR="0047004F">
          <w:rPr>
            <w:noProof/>
          </w:rPr>
          <w:t>1</w:t>
        </w:r>
      </w:ins>
      <w:ins w:id="695" w:author="Cindy W" w:date="2019-02-25T15:38:00Z">
        <w:r>
          <w:fldChar w:fldCharType="end"/>
        </w:r>
        <w:bookmarkEnd w:id="689"/>
        <w:r>
          <w:t>: Pyranometer connections</w:t>
        </w:r>
      </w:ins>
      <w:bookmarkEnd w:id="690"/>
      <w:bookmarkEnd w:id="691"/>
    </w:p>
    <w:p w14:paraId="20E1CD73" w14:textId="563C62CD" w:rsidR="00053AFD" w:rsidDel="00E11E13" w:rsidRDefault="00053AFD" w:rsidP="00053AFD">
      <w:pPr>
        <w:rPr>
          <w:ins w:id="696" w:author="Cindy W" w:date="2019-02-25T16:42:00Z"/>
          <w:del w:id="697" w:author="Chris Satterlee" w:date="2019-03-25T17:32:00Z"/>
        </w:rPr>
      </w:pPr>
      <w:ins w:id="698" w:author="Cindy W" w:date="2019-02-25T16:42:00Z">
        <w:del w:id="699" w:author="Chris Satterlee" w:date="2019-03-25T17:32:00Z">
          <w:r w:rsidDel="00E11E13">
            <w:delText>The PDB-C139 photodiode is connected between the A0 and A1 pins of the ADS1115 breakout board as is the 4</w:delText>
          </w:r>
        </w:del>
        <w:del w:id="700" w:author="Chris Satterlee" w:date="2019-03-25T17:31:00Z">
          <w:r w:rsidDel="002A0CA0">
            <w:delText>70</w:delText>
          </w:r>
        </w:del>
        <w:del w:id="701" w:author="Chris Satterlee" w:date="2019-03-25T17:32:00Z">
          <w:r w:rsidDel="00E11E13">
            <w:delText>Ω load resistor. The voltage between A0 and A1 is measured as a differential voltage, meaning that it can be positive or negative. For this reason, it is not important which direction the PDB-C139 is connected</w:delText>
          </w:r>
        </w:del>
        <w:del w:id="702" w:author="Chris Satterlee" w:date="2019-02-26T16:42:00Z">
          <w:r w:rsidDel="000C12E0">
            <w:delText>:</w:delText>
          </w:r>
        </w:del>
        <w:del w:id="703" w:author="Chris Satterlee" w:date="2019-03-25T17:32:00Z">
          <w:r w:rsidDel="00E11E13">
            <w:delText xml:space="preserve"> the software takes the absolute value of the voltage reading, so positive or negative are both ok. Having said that, if it is connected as shown in the picture with the cathode connected to A0 and the anode connected to A1, the readings will be positive. The anode is the one that looks like a dot when viewed through the top.</w:delText>
          </w:r>
        </w:del>
      </w:ins>
    </w:p>
    <w:p w14:paraId="11936D94" w14:textId="65A72A10" w:rsidR="00053AFD" w:rsidDel="00E11E13" w:rsidRDefault="00053AFD" w:rsidP="00053AFD">
      <w:pPr>
        <w:rPr>
          <w:ins w:id="704" w:author="Cindy W" w:date="2019-02-25T16:42:00Z"/>
          <w:del w:id="705" w:author="Chris Satterlee" w:date="2019-03-25T17:32:00Z"/>
        </w:rPr>
      </w:pPr>
    </w:p>
    <w:p w14:paraId="7B7A08F2" w14:textId="12A3696B" w:rsidR="00053AFD" w:rsidDel="00E11E13" w:rsidRDefault="00053AFD" w:rsidP="00053AFD">
      <w:pPr>
        <w:rPr>
          <w:ins w:id="706" w:author="Cindy W" w:date="2019-02-25T17:24:00Z"/>
          <w:del w:id="707" w:author="Chris Satterlee" w:date="2019-03-25T17:32:00Z"/>
        </w:rPr>
      </w:pPr>
      <w:ins w:id="708" w:author="Cindy W" w:date="2019-02-25T16:42:00Z">
        <w:del w:id="709" w:author="Chris Satterlee" w:date="2019-03-25T17:32:00Z">
          <w:r w:rsidDel="00E11E13">
            <w:delText xml:space="preserve">The communication between the ADS1115 and the Arduino uses the two-wire I2C protocol; these are the blue and green wires in the </w:delText>
          </w:r>
        </w:del>
        <w:del w:id="710" w:author="Chris Satterlee" w:date="2019-02-26T16:43:00Z">
          <w:r w:rsidDel="000C12E0">
            <w:delText>figure</w:delText>
          </w:r>
        </w:del>
        <w:del w:id="711" w:author="Chris Satterlee" w:date="2019-03-25T17:32:00Z">
          <w:r w:rsidDel="00E11E13">
            <w:delText>. If the pyranometer is used with a PermaProto-based IV Swinger 2, the two I2C wires, SCL (blue) and SDA (green) are connected directly to the Arduino SCL and SDA pins. There is a limit to the length that the SCL and SDA wires can be without loss of communication. It is also important that they are the same length as each other.  I’ve had success up to about 15 feet</w:delText>
          </w:r>
        </w:del>
      </w:ins>
      <w:ins w:id="712" w:author="Cindy W" w:date="2019-02-25T16:43:00Z">
        <w:del w:id="713" w:author="Chris Satterlee" w:date="2019-03-25T17:32:00Z">
          <w:r w:rsidDel="00E11E13">
            <w:delText>, using Cat3 telephone cable</w:delText>
          </w:r>
        </w:del>
      </w:ins>
      <w:ins w:id="714" w:author="Cindy W" w:date="2019-02-25T16:42:00Z">
        <w:del w:id="715" w:author="Chris Satterlee" w:date="2019-03-25T17:32:00Z">
          <w:r w:rsidDel="00E11E13">
            <w:delText>.</w:delText>
          </w:r>
        </w:del>
      </w:ins>
      <w:ins w:id="716" w:author="Cindy W" w:date="2019-02-25T16:44:00Z">
        <w:del w:id="717" w:author="Chris Satterlee" w:date="2019-03-25T17:32:00Z">
          <w:r w:rsidDel="00E11E13">
            <w:delText xml:space="preserve"> This allows the ADS1115 breakout board to be physically contained in the same enclosure as the pyranometer. For longer distances, it would be necessary for the ADS1115 board to be inside the IV Swinger 2 box</w:delText>
          </w:r>
        </w:del>
      </w:ins>
      <w:ins w:id="718" w:author="Cindy W" w:date="2019-02-25T17:24:00Z">
        <w:del w:id="719" w:author="Chris Satterlee" w:date="2019-03-25T17:32:00Z">
          <w:r w:rsidDel="00E11E13">
            <w:delText xml:space="preserve"> (or close to it)</w:delText>
          </w:r>
        </w:del>
      </w:ins>
      <w:ins w:id="720" w:author="Cindy W" w:date="2019-02-25T16:44:00Z">
        <w:del w:id="721" w:author="Chris Satterlee" w:date="2019-03-25T17:32:00Z">
          <w:r w:rsidDel="00E11E13">
            <w:delText xml:space="preserve">, with two </w:delText>
          </w:r>
        </w:del>
      </w:ins>
      <w:ins w:id="722" w:author="Cindy W" w:date="2019-02-25T16:48:00Z">
        <w:del w:id="723" w:author="Chris Satterlee" w:date="2019-03-25T17:32:00Z">
          <w:r w:rsidDel="00E11E13">
            <w:delText xml:space="preserve">(long) </w:delText>
          </w:r>
        </w:del>
      </w:ins>
      <w:ins w:id="724" w:author="Cindy W" w:date="2019-02-25T16:44:00Z">
        <w:del w:id="725" w:author="Chris Satterlee" w:date="2019-03-25T17:32:00Z">
          <w:r w:rsidDel="00E11E13">
            <w:delText>wires connected to the photodiode and resistor</w:delText>
          </w:r>
        </w:del>
      </w:ins>
      <w:ins w:id="726" w:author="Cindy W" w:date="2019-02-25T16:48:00Z">
        <w:del w:id="727" w:author="Chris Satterlee" w:date="2019-03-25T17:32:00Z">
          <w:r w:rsidDel="00E11E13">
            <w:delText xml:space="preserve"> in the pyranometer enclosure.</w:delText>
          </w:r>
        </w:del>
      </w:ins>
    </w:p>
    <w:p w14:paraId="34C124AC" w14:textId="220FE159" w:rsidR="00053AFD" w:rsidDel="00E11E13" w:rsidRDefault="00053AFD" w:rsidP="00053AFD">
      <w:pPr>
        <w:rPr>
          <w:ins w:id="728" w:author="Cindy W" w:date="2019-02-25T16:52:00Z"/>
          <w:del w:id="729" w:author="Chris Satterlee" w:date="2019-03-25T17:32:00Z"/>
        </w:rPr>
      </w:pPr>
    </w:p>
    <w:p w14:paraId="00D25A60" w14:textId="06FADE2B" w:rsidR="00053AFD" w:rsidRPr="00053AFD" w:rsidRDefault="00053AFD" w:rsidP="00E11E13">
      <w:pPr>
        <w:pStyle w:val="Caption"/>
        <w:rPr>
          <w:ins w:id="730" w:author="Cindy W" w:date="2019-02-21T18:47:00Z"/>
        </w:rPr>
        <w:pPrChange w:id="731" w:author="Chris Satterlee" w:date="2019-03-25T17:39:00Z">
          <w:pPr/>
        </w:pPrChange>
      </w:pPr>
      <w:ins w:id="732" w:author="Cindy W" w:date="2019-02-25T16:51:00Z">
        <w:del w:id="733" w:author="Chris Satterlee" w:date="2019-03-25T17:32:00Z">
          <w:r w:rsidDel="00E11E13">
            <w:delText xml:space="preserve">The </w:delText>
          </w:r>
        </w:del>
      </w:ins>
      <w:ins w:id="734" w:author="Cindy W" w:date="2019-02-25T16:53:00Z">
        <w:del w:id="735" w:author="Chris Satterlee" w:date="2019-02-26T16:45:00Z">
          <w:r w:rsidDel="000C12E0">
            <w:delText>(</w:delText>
          </w:r>
        </w:del>
        <w:del w:id="736" w:author="Chris Satterlee" w:date="2019-03-25T17:32:00Z">
          <w:r w:rsidDel="00E11E13">
            <w:delText>optional</w:delText>
          </w:r>
        </w:del>
        <w:del w:id="737" w:author="Chris Satterlee" w:date="2019-02-26T16:45:00Z">
          <w:r w:rsidDel="000C12E0">
            <w:delText>)</w:delText>
          </w:r>
        </w:del>
        <w:del w:id="738" w:author="Chris Satterlee" w:date="2019-03-25T17:32:00Z">
          <w:r w:rsidDel="00E11E13">
            <w:delText xml:space="preserve"> </w:delText>
          </w:r>
        </w:del>
      </w:ins>
      <w:ins w:id="739" w:author="Cindy W" w:date="2019-02-25T16:51:00Z">
        <w:del w:id="740" w:author="Chris Satterlee" w:date="2019-03-25T17:32:00Z">
          <w:r w:rsidDel="00E11E13">
            <w:delText>TMP36 temperature sensor must be located very close to the PDB-C139 photodiode, since it is the temperature</w:delText>
          </w:r>
        </w:del>
      </w:ins>
      <w:ins w:id="741" w:author="Cindy W" w:date="2019-02-25T16:52:00Z">
        <w:del w:id="742" w:author="Chris Satterlee" w:date="2019-03-25T17:32:00Z">
          <w:r w:rsidDel="00E11E13">
            <w:delText xml:space="preserve"> </w:delText>
          </w:r>
        </w:del>
      </w:ins>
      <w:ins w:id="743" w:author="Cindy W" w:date="2019-02-25T16:51:00Z">
        <w:del w:id="744" w:author="Chris Satterlee" w:date="2019-03-25T17:32:00Z">
          <w:r w:rsidDel="00E11E13">
            <w:delText xml:space="preserve">of the </w:delText>
          </w:r>
        </w:del>
      </w:ins>
      <w:ins w:id="745" w:author="Cindy W" w:date="2019-02-25T16:52:00Z">
        <w:del w:id="746" w:author="Chris Satterlee" w:date="2019-03-25T17:32:00Z">
          <w:r w:rsidDel="00E11E13">
            <w:delText>photodiode that is being measured.</w:delText>
          </w:r>
        </w:del>
      </w:ins>
      <w:ins w:id="747" w:author="Cindy W" w:date="2019-02-25T16:53:00Z">
        <w:del w:id="748" w:author="Chris Satterlee" w:date="2019-03-25T17:32:00Z">
          <w:r w:rsidDel="00E11E13">
            <w:delText xml:space="preserve"> The TMP36 needs power and ground, and its datasheet </w:delText>
          </w:r>
        </w:del>
      </w:ins>
      <w:ins w:id="749" w:author="Cindy W" w:date="2019-02-25T16:54:00Z">
        <w:del w:id="750" w:author="Chris Satterlee" w:date="2019-03-25T17:32:00Z">
          <w:r w:rsidDel="00E11E13">
            <w:delText>recommends</w:delText>
          </w:r>
        </w:del>
      </w:ins>
      <w:ins w:id="751" w:author="Cindy W" w:date="2019-02-25T16:53:00Z">
        <w:del w:id="752" w:author="Chris Satterlee" w:date="2019-03-25T17:32:00Z">
          <w:r w:rsidDel="00E11E13">
            <w:delText xml:space="preserve"> </w:delText>
          </w:r>
        </w:del>
      </w:ins>
      <w:ins w:id="753" w:author="Cindy W" w:date="2019-02-25T16:54:00Z">
        <w:del w:id="754" w:author="Chris Satterlee" w:date="2019-03-25T17:32:00Z">
          <w:r w:rsidDel="00E11E13">
            <w:delText xml:space="preserve">that a 0.1µF capacitor be placed between its power and ground pins as shown in the figure. The voltage of the middle pin indicates the </w:delText>
          </w:r>
        </w:del>
      </w:ins>
      <w:ins w:id="755" w:author="Cindy W" w:date="2019-02-25T16:57:00Z">
        <w:del w:id="756" w:author="Chris Satterlee" w:date="2019-03-25T17:32:00Z">
          <w:r w:rsidDel="00E11E13">
            <w:delText>temperature</w:delText>
          </w:r>
        </w:del>
      </w:ins>
      <w:ins w:id="757" w:author="Cindy W" w:date="2019-02-25T16:54:00Z">
        <w:del w:id="758" w:author="Chris Satterlee" w:date="2019-03-25T17:32:00Z">
          <w:r w:rsidDel="00E11E13">
            <w:delText xml:space="preserve"> </w:delText>
          </w:r>
        </w:del>
      </w:ins>
      <w:ins w:id="759" w:author="Cindy W" w:date="2019-02-25T16:57:00Z">
        <w:del w:id="760" w:author="Chris Satterlee" w:date="2019-03-25T17:32:00Z">
          <w:r w:rsidDel="00E11E13">
            <w:delText xml:space="preserve">reading, and that is connected to the A2 pin of the ADS1115 board. This is read in single-ended </w:delText>
          </w:r>
        </w:del>
      </w:ins>
      <w:ins w:id="761" w:author="Cindy W" w:date="2019-02-25T16:58:00Z">
        <w:del w:id="762" w:author="Chris Satterlee" w:date="2019-03-25T17:32:00Z">
          <w:r w:rsidDel="00E11E13">
            <w:delText xml:space="preserve">(as opposed to differential) </w:delText>
          </w:r>
        </w:del>
      </w:ins>
      <w:ins w:id="763" w:author="Cindy W" w:date="2019-02-25T16:57:00Z">
        <w:del w:id="764" w:author="Chris Satterlee" w:date="2019-03-25T17:32:00Z">
          <w:r w:rsidDel="00E11E13">
            <w:delText xml:space="preserve">mode by the </w:delText>
          </w:r>
        </w:del>
      </w:ins>
      <w:ins w:id="765" w:author="Cindy W" w:date="2019-02-25T16:59:00Z">
        <w:del w:id="766" w:author="Chris Satterlee" w:date="2019-03-25T17:32:00Z">
          <w:r w:rsidDel="00E11E13">
            <w:delText xml:space="preserve">Arduino </w:delText>
          </w:r>
        </w:del>
      </w:ins>
      <w:ins w:id="767" w:author="Cindy W" w:date="2019-02-25T16:57:00Z">
        <w:del w:id="768" w:author="Chris Satterlee" w:date="2019-03-25T17:32:00Z">
          <w:r w:rsidDel="00E11E13">
            <w:delText>software.</w:delText>
          </w:r>
        </w:del>
      </w:ins>
      <w:ins w:id="769" w:author="Cindy W" w:date="2019-02-25T16:59:00Z">
        <w:del w:id="770" w:author="Chris Satterlee" w:date="2019-03-25T17:32:00Z">
          <w:r w:rsidDel="00E11E13">
            <w:delText xml:space="preserve"> Note that if the ADS1115 board is </w:delText>
          </w:r>
        </w:del>
      </w:ins>
      <w:ins w:id="771" w:author="Cindy W" w:date="2019-02-25T17:24:00Z">
        <w:del w:id="772" w:author="Chris Satterlee" w:date="2019-03-25T17:32:00Z">
          <w:r w:rsidDel="00E11E13">
            <w:delText>placed in</w:delText>
          </w:r>
        </w:del>
      </w:ins>
      <w:ins w:id="773" w:author="Cindy W" w:date="2019-02-25T17:40:00Z">
        <w:del w:id="774" w:author="Chris Satterlee" w:date="2019-03-25T17:32:00Z">
          <w:r w:rsidDel="00E11E13">
            <w:delText>side</w:delText>
          </w:r>
        </w:del>
      </w:ins>
      <w:ins w:id="775" w:author="Cindy W" w:date="2019-02-25T17:24:00Z">
        <w:del w:id="776" w:author="Chris Satterlee" w:date="2019-03-25T17:32:00Z">
          <w:r w:rsidDel="00E11E13">
            <w:delText xml:space="preserve"> the pyranometer enclosure,</w:delText>
          </w:r>
        </w:del>
      </w:ins>
      <w:ins w:id="777" w:author="Cindy W" w:date="2019-02-25T17:36:00Z">
        <w:del w:id="778" w:author="Chris Satterlee" w:date="2019-03-25T17:32:00Z">
          <w:r w:rsidDel="00E11E13">
            <w:delText xml:space="preserve"> the power</w:delText>
          </w:r>
        </w:del>
      </w:ins>
      <w:ins w:id="779" w:author="Cindy W" w:date="2019-02-25T17:37:00Z">
        <w:del w:id="780" w:author="Chris Satterlee" w:date="2019-03-25T17:32:00Z">
          <w:r w:rsidDel="00E11E13">
            <w:delText xml:space="preserve"> (red)</w:delText>
          </w:r>
        </w:del>
      </w:ins>
      <w:ins w:id="781" w:author="Cindy W" w:date="2019-02-25T17:36:00Z">
        <w:del w:id="782" w:author="Chris Satterlee" w:date="2019-03-25T17:32:00Z">
          <w:r w:rsidDel="00E11E13">
            <w:delText>, ground</w:delText>
          </w:r>
        </w:del>
      </w:ins>
      <w:ins w:id="783" w:author="Cindy W" w:date="2019-02-25T17:37:00Z">
        <w:del w:id="784" w:author="Chris Satterlee" w:date="2019-03-25T17:32:00Z">
          <w:r w:rsidDel="00E11E13">
            <w:delText xml:space="preserve"> (black)</w:delText>
          </w:r>
        </w:del>
      </w:ins>
      <w:ins w:id="785" w:author="Cindy W" w:date="2019-02-25T17:36:00Z">
        <w:del w:id="786" w:author="Chris Satterlee" w:date="2019-03-25T17:32:00Z">
          <w:r w:rsidDel="00E11E13">
            <w:delText xml:space="preserve">, and </w:delText>
          </w:r>
        </w:del>
      </w:ins>
      <w:ins w:id="787" w:author="Cindy W" w:date="2019-02-25T17:38:00Z">
        <w:del w:id="788" w:author="Chris Satterlee" w:date="2019-03-25T17:32:00Z">
          <w:r w:rsidDel="00E11E13">
            <w:delText>temperature (yellow) wires are all very short. However, if the ADS1115 board is placed in or near the IV Swinger 2,</w:delText>
          </w:r>
        </w:del>
      </w:ins>
      <w:ins w:id="789" w:author="Cindy W" w:date="2019-02-25T17:24:00Z">
        <w:del w:id="790" w:author="Chris Satterlee" w:date="2019-03-25T17:32:00Z">
          <w:r w:rsidDel="00E11E13">
            <w:delText xml:space="preserve"> three </w:delText>
          </w:r>
        </w:del>
      </w:ins>
      <w:ins w:id="791" w:author="Cindy W" w:date="2019-02-25T17:25:00Z">
        <w:del w:id="792" w:author="Chris Satterlee" w:date="2019-03-25T17:32:00Z">
          <w:r w:rsidDel="00E11E13">
            <w:delText xml:space="preserve">(long) </w:delText>
          </w:r>
        </w:del>
      </w:ins>
      <w:ins w:id="793" w:author="Cindy W" w:date="2019-02-25T17:24:00Z">
        <w:del w:id="794" w:author="Chris Satterlee" w:date="2019-03-25T17:32:00Z">
          <w:r w:rsidDel="00E11E13">
            <w:delText>wires are required to support the</w:delText>
          </w:r>
        </w:del>
      </w:ins>
      <w:ins w:id="795" w:author="Cindy W" w:date="2019-02-25T17:25:00Z">
        <w:del w:id="796" w:author="Chris Satterlee" w:date="2019-03-25T17:32:00Z">
          <w:r w:rsidDel="00E11E13">
            <w:delText xml:space="preserve"> TMP36</w:delText>
          </w:r>
        </w:del>
      </w:ins>
      <w:ins w:id="797" w:author="Cindy W" w:date="2019-02-25T17:40:00Z">
        <w:del w:id="798" w:author="Chris Satterlee" w:date="2019-03-25T17:32:00Z">
          <w:r w:rsidDel="00E11E13">
            <w:delText xml:space="preserve"> in addition to the two wires to the PDB-C139 (total of 5 </w:delText>
          </w:r>
        </w:del>
      </w:ins>
      <w:ins w:id="799" w:author="Cindy W" w:date="2019-02-25T17:41:00Z">
        <w:del w:id="800" w:author="Chris Satterlee" w:date="2019-03-25T17:32:00Z">
          <w:r w:rsidDel="00E11E13">
            <w:delText xml:space="preserve">long </w:delText>
          </w:r>
        </w:del>
      </w:ins>
      <w:ins w:id="801" w:author="Cindy W" w:date="2019-02-25T17:40:00Z">
        <w:del w:id="802" w:author="Chris Satterlee" w:date="2019-03-25T17:32:00Z">
          <w:r w:rsidDel="00E11E13">
            <w:delText>wires)</w:delText>
          </w:r>
        </w:del>
      </w:ins>
      <w:ins w:id="803" w:author="Cindy W" w:date="2019-02-25T17:25:00Z">
        <w:del w:id="804" w:author="Chris Satterlee" w:date="2019-03-25T17:32:00Z">
          <w:r w:rsidDel="00E11E13">
            <w:delText>.</w:delText>
          </w:r>
        </w:del>
      </w:ins>
      <w:ins w:id="805" w:author="Cindy W" w:date="2019-02-25T17:24:00Z">
        <w:del w:id="806" w:author="Chris Satterlee" w:date="2019-03-25T17:39:00Z">
          <w:r w:rsidDel="00E11E13">
            <w:delText xml:space="preserve"> </w:delText>
          </w:r>
        </w:del>
      </w:ins>
    </w:p>
    <w:p w14:paraId="4DA93B98" w14:textId="0AFE3133" w:rsidR="006545C7" w:rsidRDefault="006545C7">
      <w:pPr>
        <w:pStyle w:val="Heading2"/>
        <w:rPr>
          <w:ins w:id="807" w:author="Cindy W" w:date="2019-02-25T17:41:00Z"/>
        </w:rPr>
        <w:pPrChange w:id="808" w:author="Cindy W" w:date="2019-02-21T18:47:00Z">
          <w:pPr/>
        </w:pPrChange>
      </w:pPr>
      <w:bookmarkStart w:id="809" w:name="_Toc4508007"/>
      <w:ins w:id="810" w:author="Cindy W" w:date="2019-02-21T18:53:00Z">
        <w:r>
          <w:t>Bu</w:t>
        </w:r>
      </w:ins>
      <w:ins w:id="811" w:author="Chris Satterlee" w:date="2019-03-25T17:35:00Z">
        <w:r w:rsidR="00E11E13">
          <w:t>i</w:t>
        </w:r>
      </w:ins>
      <w:ins w:id="812" w:author="Cindy W" w:date="2019-02-21T18:53:00Z">
        <w:del w:id="813" w:author="Chris Satterlee" w:date="2019-03-25T17:35:00Z">
          <w:r w:rsidDel="00E11E13">
            <w:delText>i</w:delText>
          </w:r>
        </w:del>
        <w:r>
          <w:t xml:space="preserve">lding the Modified </w:t>
        </w:r>
      </w:ins>
      <w:proofErr w:type="spellStart"/>
      <w:ins w:id="814" w:author="Cindy W" w:date="2019-02-21T18:54:00Z">
        <w:r>
          <w:t>InstESRE</w:t>
        </w:r>
        <w:proofErr w:type="spellEnd"/>
        <w:r>
          <w:t xml:space="preserve"> Pyranometer</w:t>
        </w:r>
      </w:ins>
      <w:bookmarkEnd w:id="809"/>
    </w:p>
    <w:p w14:paraId="7BD23C3F" w14:textId="4C1C4375" w:rsidR="00053AFD" w:rsidDel="00E11E13" w:rsidRDefault="00053AFD" w:rsidP="007E7E84">
      <w:pPr>
        <w:pStyle w:val="Heading3"/>
        <w:rPr>
          <w:ins w:id="815" w:author="Cindy W" w:date="2019-02-25T18:01:00Z"/>
          <w:del w:id="816" w:author="Chris Satterlee" w:date="2019-03-25T17:34:00Z"/>
        </w:rPr>
        <w:pPrChange w:id="817" w:author="Chris Satterlee" w:date="2019-03-25T16:58:00Z">
          <w:pPr/>
        </w:pPrChange>
      </w:pPr>
      <w:ins w:id="818" w:author="Cindy W" w:date="2019-02-25T18:01:00Z">
        <w:del w:id="819" w:author="Chris Satterlee" w:date="2019-03-25T17:34:00Z">
          <w:r w:rsidDel="00E11E13">
            <w:delText>Ordering the InstESRE kit</w:delText>
          </w:r>
        </w:del>
      </w:ins>
    </w:p>
    <w:p w14:paraId="671A8564" w14:textId="38D57A3F" w:rsidR="00053AFD" w:rsidDel="00E11E13" w:rsidRDefault="00053AFD">
      <w:pPr>
        <w:rPr>
          <w:ins w:id="820" w:author="Cindy W" w:date="2019-02-25T17:58:00Z"/>
          <w:del w:id="821" w:author="Chris Satterlee" w:date="2019-03-25T17:34:00Z"/>
        </w:rPr>
      </w:pPr>
      <w:ins w:id="822" w:author="Cindy W" w:date="2019-02-25T17:41:00Z">
        <w:del w:id="823" w:author="Chris Satterlee" w:date="2019-03-25T17:34:00Z">
          <w:r w:rsidDel="00E11E13">
            <w:delText>Building the InstESRE pyranometer is possible without ordering the kit from InstESRE. But there are two parts that require tools that most people don</w:delText>
          </w:r>
        </w:del>
      </w:ins>
      <w:ins w:id="824" w:author="Cindy W" w:date="2019-02-25T17:46:00Z">
        <w:del w:id="825" w:author="Chris Satterlee" w:date="2019-03-25T17:34:00Z">
          <w:r w:rsidDel="00E11E13">
            <w:delText>’t have</w:delText>
          </w:r>
        </w:del>
        <w:del w:id="826" w:author="Chris Satterlee" w:date="2019-03-01T09:04:00Z">
          <w:r w:rsidDel="003111D6">
            <w:delText>.</w:delText>
          </w:r>
        </w:del>
        <w:del w:id="827" w:author="Chris Satterlee" w:date="2019-03-25T17:34:00Z">
          <w:r w:rsidDel="00E11E13">
            <w:delText xml:space="preserve"> </w:delText>
          </w:r>
        </w:del>
        <w:del w:id="828" w:author="Chris Satterlee" w:date="2019-03-01T09:04:00Z">
          <w:r w:rsidDel="003111D6">
            <w:delText>T</w:delText>
          </w:r>
        </w:del>
        <w:del w:id="829" w:author="Chris Satterlee" w:date="2019-03-25T17:34:00Z">
          <w:r w:rsidDel="00E11E13">
            <w:delText>he Teflon</w:delText>
          </w:r>
        </w:del>
      </w:ins>
      <w:ins w:id="830" w:author="Cindy W" w:date="2019-02-25T17:48:00Z">
        <w:del w:id="831" w:author="Chris Satterlee" w:date="2019-03-25T17:34:00Z">
          <w:r w:rsidDel="00E11E13">
            <w:delText>/PTFE</w:delText>
          </w:r>
        </w:del>
      </w:ins>
      <w:ins w:id="832" w:author="Cindy W" w:date="2019-02-25T17:46:00Z">
        <w:del w:id="833" w:author="Chris Satterlee" w:date="2019-03-25T17:34:00Z">
          <w:r w:rsidDel="00E11E13">
            <w:delText xml:space="preserve"> </w:delText>
          </w:r>
        </w:del>
      </w:ins>
      <w:ins w:id="834" w:author="Cindy W" w:date="2019-02-25T17:48:00Z">
        <w:del w:id="835" w:author="Chris Satterlee" w:date="2019-03-25T17:34:00Z">
          <w:r w:rsidDel="00E11E13">
            <w:delText xml:space="preserve">diffuser </w:delText>
          </w:r>
        </w:del>
      </w:ins>
      <w:ins w:id="836" w:author="Cindy W" w:date="2019-02-25T17:46:00Z">
        <w:del w:id="837" w:author="Chris Satterlee" w:date="2019-03-25T17:34:00Z">
          <w:r w:rsidDel="00E11E13">
            <w:delText xml:space="preserve">disk needs to be punched out from a </w:delText>
          </w:r>
        </w:del>
      </w:ins>
      <w:ins w:id="838" w:author="Cindy W" w:date="2019-02-25T17:47:00Z">
        <w:del w:id="839" w:author="Chris Satterlee" w:date="2019-03-25T17:34:00Z">
          <w:r w:rsidDel="00E11E13">
            <w:delText xml:space="preserve">sheet with an </w:delText>
          </w:r>
        </w:del>
      </w:ins>
      <w:ins w:id="840" w:author="Cindy W" w:date="2019-02-25T17:49:00Z">
        <w:del w:id="841" w:author="Chris Satterlee" w:date="2019-03-25T17:34:00Z">
          <w:r w:rsidDel="00E11E13">
            <w:delText>“</w:delText>
          </w:r>
        </w:del>
      </w:ins>
      <w:ins w:id="842" w:author="Cindy W" w:date="2019-02-25T17:47:00Z">
        <w:del w:id="843" w:author="Chris Satterlee" w:date="2019-03-25T17:34:00Z">
          <w:r w:rsidDel="00E11E13">
            <w:delText>arch punch</w:delText>
          </w:r>
        </w:del>
      </w:ins>
      <w:ins w:id="844" w:author="Cindy W" w:date="2019-02-25T17:49:00Z">
        <w:del w:id="845" w:author="Chris Satterlee" w:date="2019-03-25T17:34:00Z">
          <w:r w:rsidDel="00E11E13">
            <w:delText>”</w:delText>
          </w:r>
        </w:del>
      </w:ins>
      <w:ins w:id="846" w:author="Cindy W" w:date="2019-02-25T17:47:00Z">
        <w:del w:id="847" w:author="Chris Satterlee" w:date="2019-03-01T09:04:00Z">
          <w:r w:rsidDel="003111D6">
            <w:delText>. T</w:delText>
          </w:r>
        </w:del>
        <w:del w:id="848" w:author="Chris Satterlee" w:date="2019-03-25T17:34:00Z">
          <w:r w:rsidDel="00E11E13">
            <w:delText>he real</w:delText>
          </w:r>
        </w:del>
      </w:ins>
      <w:ins w:id="849" w:author="Cindy W" w:date="2019-02-25T17:49:00Z">
        <w:del w:id="850" w:author="Chris Satterlee" w:date="2019-03-25T17:34:00Z">
          <w:r w:rsidDel="00E11E13">
            <w:delText xml:space="preserve"> killer is that the </w:delText>
          </w:r>
        </w:del>
      </w:ins>
      <w:ins w:id="851" w:author="Cindy W" w:date="2019-02-25T17:50:00Z">
        <w:del w:id="852" w:author="Chris Satterlee" w:date="2019-03-25T17:34:00Z">
          <w:r w:rsidDel="00E11E13">
            <w:delText>PVC tube that holds the sensor needs to be precision machined with a lathe.</w:delText>
          </w:r>
        </w:del>
      </w:ins>
      <w:ins w:id="853" w:author="Cindy W" w:date="2019-02-25T17:52:00Z">
        <w:del w:id="854" w:author="Chris Satterlee" w:date="2019-03-25T17:34:00Z">
          <w:r w:rsidDel="00E11E13">
            <w:delText xml:space="preserve"> Given the very reasonable price that Dr. Brooks charges for the kit, I have concluded that it doesn</w:delText>
          </w:r>
        </w:del>
      </w:ins>
      <w:ins w:id="855" w:author="Cindy W" w:date="2019-02-25T17:54:00Z">
        <w:del w:id="856" w:author="Chris Satterlee" w:date="2019-03-25T17:34:00Z">
          <w:r w:rsidDel="00E11E13">
            <w:delText xml:space="preserve">’t make sense to try to build it without the kit. It is possible that at some point in the </w:delText>
          </w:r>
        </w:del>
      </w:ins>
      <w:ins w:id="857" w:author="Cindy W" w:date="2019-02-25T17:57:00Z">
        <w:del w:id="858" w:author="Chris Satterlee" w:date="2019-03-25T17:34:00Z">
          <w:r w:rsidDel="00E11E13">
            <w:delText>future</w:delText>
          </w:r>
        </w:del>
      </w:ins>
      <w:ins w:id="859" w:author="Cindy W" w:date="2019-02-25T17:54:00Z">
        <w:del w:id="860" w:author="Chris Satterlee" w:date="2019-03-25T17:34:00Z">
          <w:r w:rsidDel="00E11E13">
            <w:delText xml:space="preserve"> I or someone </w:delText>
          </w:r>
        </w:del>
      </w:ins>
      <w:ins w:id="861" w:author="Cindy W" w:date="2019-02-25T17:58:00Z">
        <w:del w:id="862" w:author="Chris Satterlee" w:date="2019-03-25T17:34:00Z">
          <w:r w:rsidDel="00E11E13">
            <w:delText xml:space="preserve">else </w:delText>
          </w:r>
        </w:del>
      </w:ins>
      <w:ins w:id="863" w:author="Cindy W" w:date="2019-02-25T17:54:00Z">
        <w:del w:id="864" w:author="Chris Satterlee" w:date="2019-03-25T17:34:00Z">
          <w:r w:rsidDel="00E11E13">
            <w:delText>will come up with an alternate packaging that does not require</w:delText>
          </w:r>
        </w:del>
      </w:ins>
      <w:ins w:id="865" w:author="Cindy W" w:date="2019-02-25T17:58:00Z">
        <w:del w:id="866" w:author="Chris Satterlee" w:date="2019-03-25T17:34:00Z">
          <w:r w:rsidDel="00E11E13">
            <w:delText xml:space="preserve"> special tools. For now, however, the kit is required.</w:delText>
          </w:r>
        </w:del>
      </w:ins>
    </w:p>
    <w:p w14:paraId="37E1F5FC" w14:textId="70BF8831" w:rsidR="00053AFD" w:rsidDel="00E11E13" w:rsidRDefault="00053AFD">
      <w:pPr>
        <w:rPr>
          <w:ins w:id="867" w:author="Cindy W" w:date="2019-02-25T18:00:00Z"/>
          <w:del w:id="868" w:author="Chris Satterlee" w:date="2019-03-25T17:34:00Z"/>
        </w:rPr>
      </w:pPr>
    </w:p>
    <w:p w14:paraId="0962B7B0" w14:textId="0C1C8B77" w:rsidR="00053AFD" w:rsidDel="00E11E13" w:rsidRDefault="00053AFD" w:rsidP="00053AFD">
      <w:pPr>
        <w:rPr>
          <w:ins w:id="869" w:author="Cindy W" w:date="2019-02-25T18:04:00Z"/>
          <w:del w:id="870" w:author="Chris Satterlee" w:date="2019-03-25T17:34:00Z"/>
        </w:rPr>
      </w:pPr>
      <w:ins w:id="871" w:author="Cindy W" w:date="2019-02-25T18:00:00Z">
        <w:del w:id="872" w:author="Chris Satterlee" w:date="2019-03-25T17:34:00Z">
          <w:r w:rsidDel="00E11E13">
            <w:delText xml:space="preserve">You need to contact Dr. Brooks at </w:delText>
          </w:r>
        </w:del>
      </w:ins>
      <w:ins w:id="873" w:author="Cindy W" w:date="2019-02-25T18:02:00Z">
        <w:del w:id="874" w:author="Chris Satterlee" w:date="2019-03-25T17:34:00Z">
          <w:r w:rsidDel="00E11E13">
            <w:fldChar w:fldCharType="begin"/>
          </w:r>
          <w:r w:rsidDel="00E11E13">
            <w:delInstrText xml:space="preserve"> HYPERLINK "mailto:brooksdr@instesre.org" </w:delInstrText>
          </w:r>
          <w:r w:rsidDel="00E11E13">
            <w:fldChar w:fldCharType="separate"/>
          </w:r>
          <w:r w:rsidRPr="00165490" w:rsidDel="00E11E13">
            <w:rPr>
              <w:rStyle w:val="Hyperlink"/>
            </w:rPr>
            <w:delText>brooksdr@instesre.org</w:delText>
          </w:r>
          <w:r w:rsidDel="00E11E13">
            <w:fldChar w:fldCharType="end"/>
          </w:r>
          <w:r w:rsidDel="00E11E13">
            <w:delText xml:space="preserve"> to place your order. Payment is via PayPal. </w:delText>
          </w:r>
        </w:del>
      </w:ins>
      <w:ins w:id="875" w:author="Cindy W" w:date="2019-02-25T17:50:00Z">
        <w:del w:id="876" w:author="Chris Satterlee" w:date="2019-03-25T17:34:00Z">
          <w:r w:rsidDel="00E11E13">
            <w:delText xml:space="preserve"> </w:delText>
          </w:r>
        </w:del>
      </w:ins>
      <w:ins w:id="877" w:author="Cindy W" w:date="2019-02-25T18:04:00Z">
        <w:del w:id="878" w:author="Chris Satterlee" w:date="2019-03-25T17:34:00Z">
          <w:r w:rsidDel="00E11E13">
            <w:delText xml:space="preserve">The order form for the kit can be downloaded from: </w:delText>
          </w:r>
          <w:r w:rsidDel="00E11E13">
            <w:fldChar w:fldCharType="begin"/>
          </w:r>
          <w:r w:rsidDel="00E11E13">
            <w:delInstrText xml:space="preserve"> HYPERLINK "http://www.instesre.org/Aerosols/order_form.pdf" </w:delInstrText>
          </w:r>
          <w:r w:rsidDel="00E11E13">
            <w:fldChar w:fldCharType="separate"/>
          </w:r>
          <w:r w:rsidRPr="00053AFD" w:rsidDel="00E11E13">
            <w:rPr>
              <w:rStyle w:val="Hyperlink"/>
            </w:rPr>
            <w:delText>http://www.instesre.org/Aerosols/order_form.pdf</w:delText>
          </w:r>
          <w:r w:rsidDel="00E11E13">
            <w:fldChar w:fldCharType="end"/>
          </w:r>
          <w:r w:rsidDel="00E11E13">
            <w:delText xml:space="preserve"> </w:delText>
          </w:r>
        </w:del>
      </w:ins>
    </w:p>
    <w:p w14:paraId="11351762" w14:textId="1AFE9CB8" w:rsidR="00053AFD" w:rsidDel="00E11E13" w:rsidRDefault="00053AFD">
      <w:pPr>
        <w:rPr>
          <w:ins w:id="879" w:author="Cindy W" w:date="2019-02-25T18:26:00Z"/>
          <w:del w:id="880" w:author="Chris Satterlee" w:date="2019-03-25T17:34:00Z"/>
        </w:rPr>
      </w:pPr>
      <w:ins w:id="881" w:author="Cindy W" w:date="2019-02-25T18:05:00Z">
        <w:del w:id="882" w:author="Chris Satterlee" w:date="2019-03-25T17:34:00Z">
          <w:r w:rsidDel="00E11E13">
            <w:delText xml:space="preserve">The standard kit </w:delText>
          </w:r>
        </w:del>
      </w:ins>
      <w:ins w:id="883" w:author="Cindy W" w:date="2019-02-25T18:21:00Z">
        <w:del w:id="884" w:author="Chris Satterlee" w:date="2019-03-25T17:34:00Z">
          <w:r w:rsidDel="00E11E13">
            <w:delText>(</w:delText>
          </w:r>
          <w:r w:rsidRPr="00053AFD" w:rsidDel="00E11E13">
            <w:delText>Item 3. Pyranometer kit</w:delText>
          </w:r>
          <w:r w:rsidDel="00E11E13">
            <w:delText xml:space="preserve">) </w:delText>
          </w:r>
        </w:del>
      </w:ins>
      <w:ins w:id="885" w:author="Cindy W" w:date="2019-02-25T18:05:00Z">
        <w:del w:id="886" w:author="Chris Satterlee" w:date="2019-03-25T17:34:00Z">
          <w:r w:rsidDel="00E11E13">
            <w:delText>comes with two things that are not needed for this modified version of the InstESRE pyranometer: a data logger cable and a bubble level. You can tell Dr. Brooks that you don</w:delText>
          </w:r>
        </w:del>
      </w:ins>
      <w:ins w:id="887" w:author="Cindy W" w:date="2019-02-25T18:09:00Z">
        <w:del w:id="888" w:author="Chris Satterlee" w:date="2019-03-25T17:34:00Z">
          <w:r w:rsidDel="00E11E13">
            <w:delText>’t need these.</w:delText>
          </w:r>
        </w:del>
      </w:ins>
    </w:p>
    <w:p w14:paraId="545EBEFA" w14:textId="10C46BE0" w:rsidR="00053AFD" w:rsidDel="00E11E13" w:rsidRDefault="00053AFD" w:rsidP="007E7E84">
      <w:pPr>
        <w:pStyle w:val="Heading3"/>
        <w:rPr>
          <w:ins w:id="889" w:author="Cindy W" w:date="2019-02-25T18:11:00Z"/>
          <w:del w:id="890" w:author="Chris Satterlee" w:date="2019-03-25T17:34:00Z"/>
        </w:rPr>
        <w:pPrChange w:id="891" w:author="Chris Satterlee" w:date="2019-03-25T16:58:00Z">
          <w:pPr/>
        </w:pPrChange>
      </w:pPr>
      <w:ins w:id="892" w:author="Cindy W" w:date="2019-02-25T18:27:00Z">
        <w:del w:id="893" w:author="Chris Satterlee" w:date="2019-03-25T17:34:00Z">
          <w:r w:rsidDel="00E11E13">
            <w:delText xml:space="preserve">Buying </w:delText>
          </w:r>
        </w:del>
      </w:ins>
      <w:ins w:id="894" w:author="Cindy W" w:date="2019-02-25T18:26:00Z">
        <w:del w:id="895" w:author="Chris Satterlee" w:date="2019-03-25T17:34:00Z">
          <w:r w:rsidDel="00E11E13">
            <w:delText>Other Parts</w:delText>
          </w:r>
        </w:del>
      </w:ins>
      <w:ins w:id="896" w:author="Cindy W" w:date="2019-02-25T17:47:00Z">
        <w:del w:id="897" w:author="Chris Satterlee" w:date="2019-03-25T17:34:00Z">
          <w:r w:rsidDel="00E11E13">
            <w:delText xml:space="preserve"> </w:delText>
          </w:r>
        </w:del>
      </w:ins>
    </w:p>
    <w:p w14:paraId="3F3EC0D3" w14:textId="56761A97" w:rsidR="00393A15" w:rsidRDefault="00053AFD" w:rsidP="00E11E13">
      <w:pPr>
        <w:rPr>
          <w:ins w:id="898" w:author="Chris Satterlee" w:date="2019-03-25T17:41:00Z"/>
        </w:rPr>
        <w:pPrChange w:id="899" w:author="Chris Satterlee" w:date="2019-03-25T17:37:00Z">
          <w:pPr/>
        </w:pPrChange>
      </w:pPr>
      <w:ins w:id="900" w:author="Cindy W" w:date="2019-02-25T18:27:00Z">
        <w:del w:id="901" w:author="Chris Satterlee" w:date="2019-03-25T17:34:00Z">
          <w:r w:rsidDel="00E11E13">
            <w:delText>The rest of this section assumes tha</w:delText>
          </w:r>
        </w:del>
      </w:ins>
      <w:ins w:id="902" w:author="Chris Satterlee" w:date="2019-03-25T17:35:00Z">
        <w:r w:rsidR="00E11E13">
          <w:t>Although the modifications were designed for use with IV Swinger 2, th</w:t>
        </w:r>
      </w:ins>
      <w:ins w:id="903" w:author="Chris Satterlee" w:date="2019-03-25T17:38:00Z">
        <w:r w:rsidR="00E11E13">
          <w:t xml:space="preserve">is version of the </w:t>
        </w:r>
        <w:proofErr w:type="spellStart"/>
        <w:r w:rsidR="00E11E13">
          <w:t>InstESRE</w:t>
        </w:r>
        <w:proofErr w:type="spellEnd"/>
        <w:r w:rsidR="00E11E13">
          <w:t xml:space="preserve"> </w:t>
        </w:r>
      </w:ins>
      <w:ins w:id="904" w:author="Chris Satterlee" w:date="2019-03-25T17:40:00Z">
        <w:r w:rsidR="00E11E13">
          <w:t>pyranometer</w:t>
        </w:r>
      </w:ins>
      <w:ins w:id="905" w:author="Chris Satterlee" w:date="2019-03-25T17:38:00Z">
        <w:r w:rsidR="00393A15">
          <w:t xml:space="preserve"> is </w:t>
        </w:r>
      </w:ins>
      <w:ins w:id="906" w:author="Chris Satterlee" w:date="2019-03-25T17:51:00Z">
        <w:r w:rsidR="00077D36">
          <w:t xml:space="preserve">also </w:t>
        </w:r>
      </w:ins>
      <w:ins w:id="907" w:author="Chris Satterlee" w:date="2019-03-25T17:38:00Z">
        <w:r w:rsidR="00E11E13">
          <w:t>useful for other applicati</w:t>
        </w:r>
        <w:r w:rsidR="00393A15">
          <w:t xml:space="preserve">ons </w:t>
        </w:r>
      </w:ins>
      <w:ins w:id="908" w:author="Chris Satterlee" w:date="2019-03-25T17:47:00Z">
        <w:r w:rsidR="00393A15">
          <w:t>where interfacing with an Arduino and temperature compensation are desired.</w:t>
        </w:r>
      </w:ins>
      <w:ins w:id="909" w:author="Chris Satterlee" w:date="2019-03-25T17:38:00Z">
        <w:r w:rsidR="00E11E13">
          <w:t xml:space="preserve"> </w:t>
        </w:r>
      </w:ins>
      <w:ins w:id="910" w:author="Chris Satterlee" w:date="2019-03-25T17:39:00Z">
        <w:r w:rsidR="00E11E13">
          <w:t xml:space="preserve">Therefore, the </w:t>
        </w:r>
      </w:ins>
      <w:ins w:id="911" w:author="Chris Satterlee" w:date="2019-03-25T17:40:00Z">
        <w:r w:rsidR="00E11E13">
          <w:t xml:space="preserve">documentation on how to build </w:t>
        </w:r>
      </w:ins>
      <w:ins w:id="912" w:author="Chris Satterlee" w:date="2019-03-25T17:41:00Z">
        <w:r w:rsidR="00393A15">
          <w:t xml:space="preserve">one has been placed in </w:t>
        </w:r>
      </w:ins>
      <w:ins w:id="913" w:author="Chris Satterlee" w:date="2019-03-25T17:51:00Z">
        <w:r w:rsidR="00393A15">
          <w:t>an independent</w:t>
        </w:r>
      </w:ins>
      <w:ins w:id="914" w:author="Chris Satterlee" w:date="2019-03-25T17:41:00Z">
        <w:r w:rsidR="00393A15">
          <w:t xml:space="preserve"> GitHub repository:</w:t>
        </w:r>
      </w:ins>
    </w:p>
    <w:p w14:paraId="4F7832D1" w14:textId="77777777" w:rsidR="00393A15" w:rsidRDefault="00393A15" w:rsidP="00E11E13">
      <w:pPr>
        <w:rPr>
          <w:ins w:id="915" w:author="Chris Satterlee" w:date="2019-03-25T17:42:00Z"/>
        </w:rPr>
        <w:pPrChange w:id="916" w:author="Chris Satterlee" w:date="2019-03-25T17:37:00Z">
          <w:pPr/>
        </w:pPrChange>
      </w:pPr>
    </w:p>
    <w:p w14:paraId="594DE4C7" w14:textId="453CD806" w:rsidR="00393A15" w:rsidRDefault="00393A15" w:rsidP="00393A15">
      <w:pPr>
        <w:rPr>
          <w:ins w:id="917" w:author="Chris Satterlee" w:date="2019-03-25T17:43:00Z"/>
        </w:rPr>
      </w:pPr>
      <w:ins w:id="918" w:author="Chris Satterlee" w:date="2019-03-25T17:43:00Z">
        <w:r>
          <w:fldChar w:fldCharType="begin"/>
        </w:r>
        <w:r>
          <w:instrText xml:space="preserve"> HYPERLINK "https://github.com/csatt/ADS1115_InstESRE_Pyranometer" </w:instrText>
        </w:r>
      </w:ins>
      <w:ins w:id="919" w:author="Chris Satterlee" w:date="2019-03-26T15:52:00Z"/>
      <w:ins w:id="920" w:author="Chris Satterlee" w:date="2019-03-25T17:43:00Z">
        <w:r>
          <w:fldChar w:fldCharType="separate"/>
        </w:r>
        <w:r>
          <w:rPr>
            <w:rStyle w:val="Hyperlink"/>
            <w:rFonts w:eastAsiaTheme="majorEastAsia"/>
          </w:rPr>
          <w:t>https://github.com/csatt/ADS1115_InstESRE_Pyranometer</w:t>
        </w:r>
        <w:r>
          <w:fldChar w:fldCharType="end"/>
        </w:r>
      </w:ins>
    </w:p>
    <w:p w14:paraId="12609C5A" w14:textId="77777777" w:rsidR="00393A15" w:rsidRDefault="00393A15" w:rsidP="00D10003">
      <w:pPr>
        <w:rPr>
          <w:ins w:id="921" w:author="Chris Satterlee" w:date="2019-03-25T17:43:00Z"/>
        </w:rPr>
      </w:pPr>
    </w:p>
    <w:p w14:paraId="16FE6D11" w14:textId="0ED27B34" w:rsidR="00393A15" w:rsidRDefault="00393A15" w:rsidP="00E11E13">
      <w:pPr>
        <w:rPr>
          <w:ins w:id="922" w:author="Chris Satterlee" w:date="2019-03-25T17:49:00Z"/>
        </w:rPr>
        <w:pPrChange w:id="923" w:author="Chris Satterlee" w:date="2019-03-25T17:37:00Z">
          <w:pPr/>
        </w:pPrChange>
      </w:pPr>
      <w:ins w:id="924" w:author="Chris Satterlee" w:date="2019-03-25T17:43:00Z">
        <w:r>
          <w:t xml:space="preserve">There you will find a document and a standalone Arduino test sketch. </w:t>
        </w:r>
      </w:ins>
      <w:ins w:id="925" w:author="Chris Satterlee" w:date="2019-03-25T17:45:00Z">
        <w:r>
          <w:t>The document contains additional description</w:t>
        </w:r>
      </w:ins>
      <w:ins w:id="926" w:author="Chris Satterlee" w:date="2019-03-25T17:49:00Z">
        <w:r>
          <w:t>s</w:t>
        </w:r>
      </w:ins>
      <w:ins w:id="927" w:author="Chris Satterlee" w:date="2019-03-25T17:45:00Z">
        <w:r>
          <w:t xml:space="preserve"> of</w:t>
        </w:r>
      </w:ins>
      <w:ins w:id="928" w:author="Chris Satterlee" w:date="2019-03-25T17:48:00Z">
        <w:r>
          <w:t xml:space="preserve"> the hardware</w:t>
        </w:r>
      </w:ins>
      <w:ins w:id="929" w:author="Chris Satterlee" w:date="2019-03-25T17:52:00Z">
        <w:r w:rsidR="00077D36">
          <w:t>, instructions for how to order the kit</w:t>
        </w:r>
      </w:ins>
      <w:ins w:id="930" w:author="Chris Satterlee" w:date="2019-03-25T18:34:00Z">
        <w:r w:rsidR="00565CA7">
          <w:t xml:space="preserve"> and other parts</w:t>
        </w:r>
      </w:ins>
      <w:ins w:id="931" w:author="Chris Satterlee" w:date="2019-03-25T17:52:00Z">
        <w:r w:rsidR="00077D36">
          <w:t>,</w:t>
        </w:r>
      </w:ins>
      <w:ins w:id="932" w:author="Chris Satterlee" w:date="2019-03-25T17:48:00Z">
        <w:r w:rsidR="00565CA7">
          <w:t xml:space="preserve"> a</w:t>
        </w:r>
      </w:ins>
      <w:ins w:id="933" w:author="Chris Satterlee" w:date="2019-03-25T18:34:00Z">
        <w:r w:rsidR="00565CA7">
          <w:t>nd</w:t>
        </w:r>
      </w:ins>
      <w:ins w:id="934" w:author="Chris Satterlee" w:date="2019-03-25T17:48:00Z">
        <w:r>
          <w:t xml:space="preserve"> a step-by-step </w:t>
        </w:r>
      </w:ins>
      <w:ins w:id="935" w:author="Chris Satterlee" w:date="2019-03-25T17:49:00Z">
        <w:r>
          <w:t>description</w:t>
        </w:r>
      </w:ins>
      <w:ins w:id="936" w:author="Chris Satterlee" w:date="2019-03-25T17:48:00Z">
        <w:r>
          <w:t xml:space="preserve"> of the construction.</w:t>
        </w:r>
      </w:ins>
      <w:ins w:id="937" w:author="Chris Satterlee" w:date="2019-03-25T17:49:00Z">
        <w:r>
          <w:t xml:space="preserve"> There is also an </w:t>
        </w:r>
        <w:proofErr w:type="spellStart"/>
        <w:r>
          <w:t>Instructable</w:t>
        </w:r>
      </w:ins>
      <w:proofErr w:type="spellEnd"/>
      <w:ins w:id="938" w:author="Chris Satterlee" w:date="2019-03-26T15:46:00Z">
        <w:r w:rsidR="00D10003">
          <w:t>, with photos of each step</w:t>
        </w:r>
      </w:ins>
      <w:ins w:id="939" w:author="Chris Satterlee" w:date="2019-03-25T17:49:00Z">
        <w:r>
          <w:t>:</w:t>
        </w:r>
      </w:ins>
    </w:p>
    <w:p w14:paraId="6D73CBBD" w14:textId="77777777" w:rsidR="00393A15" w:rsidRDefault="00393A15" w:rsidP="00E11E13">
      <w:pPr>
        <w:rPr>
          <w:ins w:id="940" w:author="Chris Satterlee" w:date="2019-03-25T17:50:00Z"/>
        </w:rPr>
        <w:pPrChange w:id="941" w:author="Chris Satterlee" w:date="2019-03-25T17:37:00Z">
          <w:pPr/>
        </w:pPrChange>
      </w:pPr>
    </w:p>
    <w:p w14:paraId="37307920" w14:textId="4A383D0A" w:rsidR="00393A15" w:rsidRDefault="00393A15" w:rsidP="00393A15">
      <w:pPr>
        <w:rPr>
          <w:ins w:id="942" w:author="Chris Satterlee" w:date="2019-03-25T17:50:00Z"/>
        </w:rPr>
      </w:pPr>
      <w:ins w:id="943" w:author="Chris Satterlee" w:date="2019-03-25T17:50:00Z">
        <w:r>
          <w:fldChar w:fldCharType="begin"/>
        </w:r>
        <w:r>
          <w:instrText xml:space="preserve"> HYPERLINK "https://www.instructables.com/id/ADS1115-InstESRE-Pyranometer" </w:instrText>
        </w:r>
      </w:ins>
      <w:ins w:id="944" w:author="Chris Satterlee" w:date="2019-03-26T15:52:00Z"/>
      <w:ins w:id="945" w:author="Chris Satterlee" w:date="2019-03-25T17:50:00Z">
        <w:r>
          <w:fldChar w:fldCharType="separate"/>
        </w:r>
        <w:r>
          <w:rPr>
            <w:rStyle w:val="Hyperlink"/>
            <w:rFonts w:eastAsiaTheme="majorEastAsia"/>
          </w:rPr>
          <w:t>https://www.instructables.com/id/ADS1115-InstESRE-Pyranometer</w:t>
        </w:r>
        <w:r>
          <w:fldChar w:fldCharType="end"/>
        </w:r>
      </w:ins>
    </w:p>
    <w:p w14:paraId="1A1496E3" w14:textId="77777777" w:rsidR="00393A15" w:rsidRDefault="00393A15" w:rsidP="00D10003">
      <w:pPr>
        <w:rPr>
          <w:ins w:id="946" w:author="Chris Satterlee" w:date="2019-03-25T17:50:00Z"/>
        </w:rPr>
      </w:pPr>
    </w:p>
    <w:p w14:paraId="545EE329" w14:textId="77777777" w:rsidR="002C56E2" w:rsidRDefault="00077D36" w:rsidP="00E11E13">
      <w:pPr>
        <w:rPr>
          <w:ins w:id="947" w:author="Chris Satterlee" w:date="2019-03-25T18:03:00Z"/>
        </w:rPr>
        <w:pPrChange w:id="948" w:author="Chris Satterlee" w:date="2019-03-25T17:37:00Z">
          <w:pPr/>
        </w:pPrChange>
      </w:pPr>
      <w:ins w:id="949" w:author="Chris Satterlee" w:date="2019-03-25T17:53:00Z">
        <w:r>
          <w:t xml:space="preserve">Once you have built and tested the modified </w:t>
        </w:r>
        <w:proofErr w:type="spellStart"/>
        <w:r>
          <w:t>InstESRE</w:t>
        </w:r>
        <w:proofErr w:type="spellEnd"/>
        <w:r>
          <w:t xml:space="preserve"> pyranometer according to the </w:t>
        </w:r>
        <w:proofErr w:type="spellStart"/>
        <w:r>
          <w:t>Instructable</w:t>
        </w:r>
        <w:proofErr w:type="spellEnd"/>
        <w:r>
          <w:t xml:space="preserve"> and document</w:t>
        </w:r>
      </w:ins>
      <w:ins w:id="950" w:author="Chris Satterlee" w:date="2019-03-25T17:55:00Z">
        <w:r>
          <w:t>, you m</w:t>
        </w:r>
      </w:ins>
      <w:ins w:id="951" w:author="Chris Satterlee" w:date="2019-03-25T17:56:00Z">
        <w:r>
          <w:t>a</w:t>
        </w:r>
      </w:ins>
      <w:ins w:id="952" w:author="Chris Satterlee" w:date="2019-03-25T17:55:00Z">
        <w:r>
          <w:t>y proceed with the following</w:t>
        </w:r>
      </w:ins>
      <w:ins w:id="953" w:author="Chris Satterlee" w:date="2019-03-25T17:56:00Z">
        <w:r>
          <w:t xml:space="preserve"> sections in this document.</w:t>
        </w:r>
      </w:ins>
    </w:p>
    <w:p w14:paraId="0952FF27" w14:textId="638C087B" w:rsidR="002C56E2" w:rsidRDefault="002C56E2" w:rsidP="002C56E2">
      <w:pPr>
        <w:pStyle w:val="Heading2"/>
        <w:rPr>
          <w:ins w:id="954" w:author="Chris Satterlee" w:date="2019-03-25T18:03:00Z"/>
        </w:rPr>
        <w:pPrChange w:id="955" w:author="Chris Satterlee" w:date="2019-03-25T18:03:00Z">
          <w:pPr/>
        </w:pPrChange>
      </w:pPr>
      <w:bookmarkStart w:id="956" w:name="_Toc4508008"/>
      <w:ins w:id="957" w:author="Chris Satterlee" w:date="2019-03-25T18:03:00Z">
        <w:r>
          <w:t xml:space="preserve">Installing the </w:t>
        </w:r>
      </w:ins>
      <w:ins w:id="958" w:author="Chris Satterlee" w:date="2019-03-25T18:04:00Z">
        <w:r>
          <w:t xml:space="preserve">3.5mm </w:t>
        </w:r>
      </w:ins>
      <w:ins w:id="959" w:author="Chris Satterlee" w:date="2019-03-25T18:03:00Z">
        <w:r>
          <w:t>Jack in the IV Swinger 2 Enclosure</w:t>
        </w:r>
        <w:bookmarkEnd w:id="956"/>
      </w:ins>
    </w:p>
    <w:p w14:paraId="0ED3FC91" w14:textId="3CDF4CA6" w:rsidR="00053AFD" w:rsidRPr="00053AFD" w:rsidRDefault="002C56E2" w:rsidP="002C56E2">
      <w:pPr>
        <w:rPr>
          <w:ins w:id="960" w:author="Cindy W" w:date="2019-02-21T18:53:00Z"/>
        </w:rPr>
        <w:pPrChange w:id="961" w:author="Chris Satterlee" w:date="2019-03-25T18:05:00Z">
          <w:pPr/>
        </w:pPrChange>
      </w:pPr>
      <w:ins w:id="962" w:author="Chris Satterlee" w:date="2019-03-25T18:05:00Z">
        <w:r>
          <w:t>The</w:t>
        </w:r>
      </w:ins>
      <w:ins w:id="963" w:author="Chris Satterlee" w:date="2019-03-25T18:06:00Z">
        <w:r>
          <w:t xml:space="preserve"> </w:t>
        </w:r>
      </w:ins>
      <w:ins w:id="964" w:author="Chris Satterlee" w:date="2019-03-25T18:20:00Z">
        <w:r w:rsidR="00402EF8">
          <w:t xml:space="preserve">4-conductor </w:t>
        </w:r>
      </w:ins>
      <w:ins w:id="965" w:author="Chris Satterlee" w:date="2019-03-25T18:06:00Z">
        <w:r w:rsidR="00402EF8">
          <w:t xml:space="preserve">3.5mm </w:t>
        </w:r>
      </w:ins>
      <w:ins w:id="966" w:author="Chris Satterlee" w:date="2019-03-25T18:20:00Z">
        <w:r w:rsidR="00402EF8">
          <w:t>female panel mount</w:t>
        </w:r>
      </w:ins>
      <w:ins w:id="967" w:author="Chris Satterlee" w:date="2019-03-25T18:14:00Z">
        <w:r w:rsidR="00402EF8">
          <w:t xml:space="preserve"> jack that</w:t>
        </w:r>
      </w:ins>
      <w:ins w:id="968" w:author="Chris Satterlee" w:date="2019-03-25T18:16:00Z">
        <w:r w:rsidR="00402EF8">
          <w:t xml:space="preserve"> you soldered the red, black, blue, and green hookup wires to should be installed in the IV Swinger 2 enclosure by drilling the appropriate size hole</w:t>
        </w:r>
      </w:ins>
      <w:ins w:id="969" w:author="Chris Satterlee" w:date="2019-03-25T18:20:00Z">
        <w:r w:rsidR="00402EF8">
          <w:t xml:space="preserve"> and fastening it in place with the provided nut.</w:t>
        </w:r>
      </w:ins>
      <w:ins w:id="970" w:author="Chris Satterlee" w:date="2019-03-25T18:21:00Z">
        <w:r w:rsidR="00402EF8">
          <w:t xml:space="preserve"> The four hookup wires should be connected to the IV </w:t>
        </w:r>
        <w:r w:rsidR="00402EF8">
          <w:lastRenderedPageBreak/>
          <w:t xml:space="preserve">Swinger 2 PCB as shown in </w:t>
        </w:r>
      </w:ins>
      <w:ins w:id="971" w:author="Chris Satterlee" w:date="2019-03-25T18:22:00Z">
        <w:r w:rsidR="00402EF8">
          <w:fldChar w:fldCharType="begin"/>
        </w:r>
        <w:r w:rsidR="00402EF8">
          <w:instrText xml:space="preserve"> REF _Ref4430578 \h </w:instrText>
        </w:r>
      </w:ins>
      <w:r w:rsidR="00402EF8">
        <w:fldChar w:fldCharType="separate"/>
      </w:r>
      <w:ins w:id="972" w:author="Chris Satterlee" w:date="2019-03-26T15:58:00Z">
        <w:r w:rsidR="0047004F">
          <w:t xml:space="preserve">Figure </w:t>
        </w:r>
        <w:r w:rsidR="0047004F">
          <w:rPr>
            <w:noProof/>
          </w:rPr>
          <w:t>2</w:t>
        </w:r>
        <w:r w:rsidR="0047004F">
          <w:noBreakHyphen/>
        </w:r>
        <w:r w:rsidR="0047004F">
          <w:rPr>
            <w:noProof/>
          </w:rPr>
          <w:t>4</w:t>
        </w:r>
      </w:ins>
      <w:ins w:id="973" w:author="Chris Satterlee" w:date="2019-03-25T18:22:00Z">
        <w:r w:rsidR="00402EF8">
          <w:fldChar w:fldCharType="end"/>
        </w:r>
      </w:ins>
      <w:ins w:id="974" w:author="Chris Satterlee" w:date="2019-03-25T18:23:00Z">
        <w:r w:rsidR="00402EF8">
          <w:t xml:space="preserve"> on page </w:t>
        </w:r>
        <w:r w:rsidR="00402EF8">
          <w:fldChar w:fldCharType="begin"/>
        </w:r>
        <w:r w:rsidR="00402EF8">
          <w:instrText xml:space="preserve"> PAGEREF _Ref4430636 \h </w:instrText>
        </w:r>
      </w:ins>
      <w:r w:rsidR="00402EF8">
        <w:fldChar w:fldCharType="separate"/>
      </w:r>
      <w:ins w:id="975" w:author="Chris Satterlee" w:date="2019-03-26T15:58:00Z">
        <w:r w:rsidR="0047004F">
          <w:rPr>
            <w:noProof/>
          </w:rPr>
          <w:t>7</w:t>
        </w:r>
      </w:ins>
      <w:ins w:id="976" w:author="Chris Satterlee" w:date="2019-03-25T18:23:00Z">
        <w:r w:rsidR="00402EF8">
          <w:fldChar w:fldCharType="end"/>
        </w:r>
        <w:r w:rsidR="00402EF8">
          <w:t xml:space="preserve">. </w:t>
        </w:r>
      </w:ins>
      <w:ins w:id="977" w:author="Chris Satterlee" w:date="2019-03-25T18:24:00Z">
        <w:r w:rsidR="00402EF8">
          <w:t xml:space="preserve">If </w:t>
        </w:r>
      </w:ins>
      <w:ins w:id="978" w:author="Chris Satterlee" w:date="2019-03-25T18:35:00Z">
        <w:r w:rsidR="00565CA7">
          <w:t xml:space="preserve">your IV Swinger 2 is </w:t>
        </w:r>
        <w:proofErr w:type="spellStart"/>
        <w:r w:rsidR="00565CA7">
          <w:t>PermaProto</w:t>
        </w:r>
        <w:proofErr w:type="spellEnd"/>
        <w:r w:rsidR="00565CA7">
          <w:t xml:space="preserve">-based, the red and black wires should be </w:t>
        </w:r>
      </w:ins>
      <w:ins w:id="979" w:author="Chris Satterlee" w:date="2019-03-25T18:36:00Z">
        <w:r w:rsidR="00565CA7">
          <w:t>soldered</w:t>
        </w:r>
      </w:ins>
      <w:ins w:id="980" w:author="Chris Satterlee" w:date="2019-03-25T18:35:00Z">
        <w:r w:rsidR="00565CA7">
          <w:t xml:space="preserve"> to the power and ground ra</w:t>
        </w:r>
      </w:ins>
      <w:ins w:id="981" w:author="Chris Satterlee" w:date="2019-03-25T18:36:00Z">
        <w:r w:rsidR="00565CA7">
          <w:t xml:space="preserve">ils of the </w:t>
        </w:r>
        <w:proofErr w:type="spellStart"/>
        <w:r w:rsidR="00565CA7">
          <w:t>PermaProto</w:t>
        </w:r>
        <w:proofErr w:type="spellEnd"/>
        <w:r w:rsidR="00565CA7">
          <w:t xml:space="preserve"> board and the blue and black wires connected to the Arduino SCL and SDA pins.</w:t>
        </w:r>
      </w:ins>
      <w:ins w:id="982" w:author="Cindy W" w:date="2019-02-25T18:27:00Z">
        <w:del w:id="983" w:author="Chris Satterlee" w:date="2019-03-25T17:34:00Z">
          <w:r w:rsidR="00053AFD" w:rsidDel="00E11E13">
            <w:delText>t</w:delText>
          </w:r>
        </w:del>
        <w:del w:id="984" w:author="Chris Satterlee" w:date="2019-02-26T16:53:00Z">
          <w:r w:rsidR="00053AFD" w:rsidDel="00B14C5F">
            <w:delText xml:space="preserve"> you </w:delText>
          </w:r>
        </w:del>
        <w:del w:id="985" w:author="Chris Satterlee" w:date="2019-02-26T16:52:00Z">
          <w:r w:rsidR="00053AFD" w:rsidDel="00B14C5F">
            <w:delText xml:space="preserve">are </w:delText>
          </w:r>
        </w:del>
      </w:ins>
    </w:p>
    <w:p w14:paraId="6528FDBD" w14:textId="5D21EF66" w:rsidR="006545C7" w:rsidRDefault="006545C7">
      <w:pPr>
        <w:pStyle w:val="Heading2"/>
        <w:rPr>
          <w:ins w:id="986" w:author="Chris Satterlee" w:date="2019-02-28T15:54:00Z"/>
        </w:rPr>
      </w:pPr>
      <w:bookmarkStart w:id="987" w:name="_Toc4508009"/>
      <w:ins w:id="988" w:author="Cindy W" w:date="2019-02-21T18:47:00Z">
        <w:r>
          <w:t>Software Installation</w:t>
        </w:r>
      </w:ins>
      <w:bookmarkEnd w:id="987"/>
    </w:p>
    <w:p w14:paraId="408940F0" w14:textId="0C079AD4" w:rsidR="000548E3" w:rsidRPr="000548E3" w:rsidRDefault="000548E3">
      <w:pPr>
        <w:rPr>
          <w:ins w:id="989" w:author="Cindy W" w:date="2019-02-21T18:48:00Z"/>
        </w:rPr>
      </w:pPr>
      <w:ins w:id="990" w:author="Chris Satterlee" w:date="2019-02-28T15:54:00Z">
        <w:r>
          <w:t xml:space="preserve">The latest releases of the IV Swinger 2 Arduino sketch and laptop application have support for the </w:t>
        </w:r>
        <w:r w:rsidR="0082758F">
          <w:t xml:space="preserve">modified </w:t>
        </w:r>
        <w:proofErr w:type="spellStart"/>
        <w:r w:rsidR="0082758F">
          <w:t>InstESRE</w:t>
        </w:r>
        <w:proofErr w:type="spellEnd"/>
        <w:r w:rsidR="0082758F">
          <w:t xml:space="preserve"> pyranometer</w:t>
        </w:r>
        <w:r>
          <w:t xml:space="preserve">. However, the Arduino sketch makes use of the Wire and </w:t>
        </w:r>
      </w:ins>
      <w:ins w:id="991" w:author="Chris Satterlee" w:date="2019-02-28T15:56:00Z">
        <w:r w:rsidR="0082758F">
          <w:t>Adafruit</w:t>
        </w:r>
      </w:ins>
      <w:ins w:id="992" w:author="Chris Satterlee" w:date="2019-02-28T16:04:00Z">
        <w:r w:rsidR="0082758F">
          <w:t xml:space="preserve"> </w:t>
        </w:r>
      </w:ins>
      <w:ins w:id="993" w:author="Chris Satterlee" w:date="2019-02-28T15:56:00Z">
        <w:r w:rsidR="0082758F">
          <w:t>ADS1</w:t>
        </w:r>
      </w:ins>
      <w:ins w:id="994" w:author="Chris Satterlee" w:date="2019-02-28T16:04:00Z">
        <w:r w:rsidR="0082758F">
          <w:t>X</w:t>
        </w:r>
      </w:ins>
      <w:ins w:id="995" w:author="Chris Satterlee" w:date="2019-02-28T15:56:00Z">
        <w:r w:rsidR="0082758F">
          <w:t>15</w:t>
        </w:r>
      </w:ins>
      <w:ins w:id="996" w:author="Chris Satterlee" w:date="2019-02-28T15:54:00Z">
        <w:r>
          <w:t xml:space="preserve"> libraries</w:t>
        </w:r>
      </w:ins>
      <w:ins w:id="997" w:author="Chris Satterlee" w:date="2019-02-28T16:03:00Z">
        <w:r w:rsidR="0082758F">
          <w:t xml:space="preserve">. The Wire library is built in, but </w:t>
        </w:r>
      </w:ins>
      <w:ins w:id="998" w:author="Chris Satterlee" w:date="2019-02-28T16:04:00Z">
        <w:r w:rsidR="0082758F">
          <w:t xml:space="preserve">the Adafruit library </w:t>
        </w:r>
      </w:ins>
      <w:ins w:id="999" w:author="Chris Satterlee" w:date="2019-02-28T15:54:00Z">
        <w:r>
          <w:t>must be installed. Also, the IV_Swinger2.ino file must be edited to uncomment one line.</w:t>
        </w:r>
      </w:ins>
    </w:p>
    <w:p w14:paraId="544229B9" w14:textId="534D19CB" w:rsidR="006545C7" w:rsidRDefault="006545C7" w:rsidP="00D10003">
      <w:pPr>
        <w:pStyle w:val="Heading3"/>
        <w:rPr>
          <w:ins w:id="1000" w:author="Chris Satterlee" w:date="2019-02-28T15:56:00Z"/>
        </w:rPr>
      </w:pPr>
      <w:bookmarkStart w:id="1001" w:name="_Toc4508010"/>
      <w:ins w:id="1002" w:author="Cindy W" w:date="2019-02-21T18:48:00Z">
        <w:r>
          <w:t>Installing Arduino Librar</w:t>
        </w:r>
      </w:ins>
      <w:ins w:id="1003" w:author="Chris Satterlee" w:date="2019-03-01T09:41:00Z">
        <w:r w:rsidR="005C7817">
          <w:t>y</w:t>
        </w:r>
      </w:ins>
      <w:bookmarkEnd w:id="1001"/>
      <w:ins w:id="1004" w:author="Cindy W" w:date="2019-02-21T18:48:00Z">
        <w:del w:id="1005" w:author="Chris Satterlee" w:date="2019-03-01T09:41:00Z">
          <w:r w:rsidDel="005C7817">
            <w:delText>ies</w:delText>
          </w:r>
        </w:del>
      </w:ins>
    </w:p>
    <w:p w14:paraId="59E6D15E" w14:textId="2D7905CA" w:rsidR="0082758F" w:rsidRDefault="00077D36">
      <w:pPr>
        <w:rPr>
          <w:ins w:id="1006" w:author="Chris Satterlee" w:date="2019-02-28T15:57:00Z"/>
        </w:rPr>
        <w:pPrChange w:id="1007" w:author="Chris Satterlee" w:date="2019-02-28T16:04:00Z">
          <w:pPr>
            <w:pStyle w:val="ListParagraph"/>
            <w:numPr>
              <w:numId w:val="38"/>
            </w:numPr>
            <w:ind w:left="787" w:hanging="360"/>
          </w:pPr>
        </w:pPrChange>
      </w:pPr>
      <w:ins w:id="1008" w:author="Chris Satterlee" w:date="2019-03-25T18:01:00Z">
        <w:r>
          <w:t>You already did this if you built and tested your own pyranometer</w:t>
        </w:r>
        <w:r>
          <w:t>. Otherwise, t</w:t>
        </w:r>
      </w:ins>
      <w:ins w:id="1009" w:author="Chris Satterlee" w:date="2019-02-28T16:04:00Z">
        <w:r w:rsidR="00C5740F">
          <w:t>he following</w:t>
        </w:r>
      </w:ins>
      <w:ins w:id="1010" w:author="Chris Satterlee" w:date="2019-02-28T15:57:00Z">
        <w:r w:rsidR="0082758F">
          <w:t xml:space="preserve"> Arduino librar</w:t>
        </w:r>
      </w:ins>
      <w:ins w:id="1011" w:author="Chris Satterlee" w:date="2019-02-28T16:04:00Z">
        <w:r w:rsidR="00C5740F">
          <w:t>y</w:t>
        </w:r>
      </w:ins>
      <w:ins w:id="1012" w:author="Chris Satterlee" w:date="2019-02-28T15:57:00Z">
        <w:r w:rsidR="0082758F">
          <w:t xml:space="preserve"> must be installed:</w:t>
        </w:r>
        <w:r w:rsidR="0082758F">
          <w:br/>
        </w:r>
      </w:ins>
    </w:p>
    <w:p w14:paraId="06FAE7C8" w14:textId="434C9DCD" w:rsidR="0082758F" w:rsidRDefault="0082758F" w:rsidP="0082758F">
      <w:pPr>
        <w:pStyle w:val="ListParagraph"/>
        <w:numPr>
          <w:ilvl w:val="0"/>
          <w:numId w:val="38"/>
        </w:numPr>
        <w:rPr>
          <w:ins w:id="1013" w:author="Chris Satterlee" w:date="2019-02-28T15:57:00Z"/>
        </w:rPr>
      </w:pPr>
      <w:ins w:id="1014" w:author="Chris Satterlee" w:date="2019-02-28T15:57:00Z">
        <w:r>
          <w:t>Adafruit</w:t>
        </w:r>
      </w:ins>
      <w:ins w:id="1015" w:author="Chris Satterlee" w:date="2019-02-28T16:05:00Z">
        <w:r w:rsidR="00C5740F">
          <w:t xml:space="preserve"> </w:t>
        </w:r>
      </w:ins>
      <w:ins w:id="1016" w:author="Chris Satterlee" w:date="2019-02-28T15:57:00Z">
        <w:r>
          <w:t>ADS1</w:t>
        </w:r>
      </w:ins>
      <w:ins w:id="1017" w:author="Chris Satterlee" w:date="2019-02-28T16:05:00Z">
        <w:r w:rsidR="00C5740F">
          <w:t>X</w:t>
        </w:r>
      </w:ins>
      <w:ins w:id="1018" w:author="Chris Satterlee" w:date="2019-02-28T15:57:00Z">
        <w:r>
          <w:t>15</w:t>
        </w:r>
      </w:ins>
    </w:p>
    <w:p w14:paraId="629A94F5" w14:textId="77777777" w:rsidR="0082758F" w:rsidRDefault="0082758F" w:rsidP="0082758F">
      <w:pPr>
        <w:pStyle w:val="ListParagraph"/>
        <w:ind w:left="787"/>
        <w:rPr>
          <w:ins w:id="1019" w:author="Chris Satterlee" w:date="2019-02-28T15:57:00Z"/>
        </w:rPr>
      </w:pPr>
    </w:p>
    <w:p w14:paraId="5F5168C6" w14:textId="63134E42" w:rsidR="0082758F" w:rsidRDefault="00077D36" w:rsidP="0082758F">
      <w:pPr>
        <w:rPr>
          <w:ins w:id="1020" w:author="Chris Satterlee" w:date="2019-02-28T15:57:00Z"/>
        </w:rPr>
      </w:pPr>
      <w:ins w:id="1021" w:author="Chris Satterlee" w:date="2019-03-25T18:00:00Z">
        <w:r>
          <w:t>F</w:t>
        </w:r>
      </w:ins>
      <w:ins w:id="1022" w:author="Chris Satterlee" w:date="2019-02-28T15:57:00Z">
        <w:r w:rsidR="0082758F">
          <w:t>rom the Arduino IDE, use Sketch-&gt;Include Library-&gt;Manage Libraries…</w:t>
        </w:r>
      </w:ins>
    </w:p>
    <w:p w14:paraId="512D51BD" w14:textId="77777777" w:rsidR="0082758F" w:rsidRDefault="0082758F" w:rsidP="0082758F">
      <w:pPr>
        <w:rPr>
          <w:ins w:id="1023" w:author="Chris Satterlee" w:date="2019-02-28T15:57: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2758F" w14:paraId="385FF9C1" w14:textId="77777777" w:rsidTr="00C5740F">
        <w:trPr>
          <w:ins w:id="1024" w:author="Chris Satterlee" w:date="2019-02-28T15:57:00Z"/>
        </w:trPr>
        <w:tc>
          <w:tcPr>
            <w:tcW w:w="10296" w:type="dxa"/>
          </w:tcPr>
          <w:p w14:paraId="52A5A962" w14:textId="77777777" w:rsidR="0082758F" w:rsidRDefault="0082758F" w:rsidP="00C5740F">
            <w:pPr>
              <w:rPr>
                <w:ins w:id="1025" w:author="Chris Satterlee" w:date="2019-02-28T15:57:00Z"/>
              </w:rPr>
            </w:pPr>
            <w:ins w:id="1026" w:author="Chris Satterlee" w:date="2019-02-28T15:57:00Z">
              <w:r>
                <w:rPr>
                  <w:noProof/>
                </w:rPr>
                <w:drawing>
                  <wp:inline distT="0" distB="0" distL="0" distR="0" wp14:anchorId="24DF789B" wp14:editId="2C229B11">
                    <wp:extent cx="5410200" cy="166943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10.35 PM.png"/>
                            <pic:cNvPicPr/>
                          </pic:nvPicPr>
                          <pic:blipFill>
                            <a:blip r:embed="rId16">
                              <a:extLst>
                                <a:ext uri="{28A0092B-C50C-407E-A947-70E740481C1C}">
                                  <a14:useLocalDpi xmlns:a14="http://schemas.microsoft.com/office/drawing/2010/main" val="0"/>
                                </a:ext>
                              </a:extLst>
                            </a:blip>
                            <a:stretch>
                              <a:fillRect/>
                            </a:stretch>
                          </pic:blipFill>
                          <pic:spPr>
                            <a:xfrm>
                              <a:off x="0" y="0"/>
                              <a:ext cx="5410200" cy="1669433"/>
                            </a:xfrm>
                            <a:prstGeom prst="rect">
                              <a:avLst/>
                            </a:prstGeom>
                          </pic:spPr>
                        </pic:pic>
                      </a:graphicData>
                    </a:graphic>
                  </wp:inline>
                </w:drawing>
              </w:r>
            </w:ins>
          </w:p>
        </w:tc>
      </w:tr>
    </w:tbl>
    <w:p w14:paraId="54FD4332" w14:textId="77777777" w:rsidR="0082758F" w:rsidRDefault="0082758F" w:rsidP="0082758F">
      <w:pPr>
        <w:rPr>
          <w:ins w:id="1027" w:author="Chris Satterlee" w:date="2019-02-28T15:57:00Z"/>
        </w:rPr>
      </w:pPr>
    </w:p>
    <w:p w14:paraId="1307A617" w14:textId="77777777" w:rsidR="0082758F" w:rsidRDefault="0082758F" w:rsidP="0082758F">
      <w:pPr>
        <w:rPr>
          <w:ins w:id="1028" w:author="Chris Satterlee" w:date="2019-02-28T15:57:00Z"/>
        </w:rPr>
      </w:pPr>
    </w:p>
    <w:p w14:paraId="471478AC" w14:textId="2433C431" w:rsidR="0082758F" w:rsidRDefault="0082758F" w:rsidP="0082758F">
      <w:pPr>
        <w:rPr>
          <w:ins w:id="1029" w:author="Chris Satterlee" w:date="2019-02-28T15:57:00Z"/>
        </w:rPr>
      </w:pPr>
      <w:ins w:id="1030" w:author="Chris Satterlee" w:date="2019-02-28T15:57:00Z">
        <w:r>
          <w:t>Search for “</w:t>
        </w:r>
      </w:ins>
      <w:ins w:id="1031" w:author="Chris Satterlee" w:date="2019-02-28T16:05:00Z">
        <w:r w:rsidR="00C5740F">
          <w:t>Adafruit</w:t>
        </w:r>
      </w:ins>
      <w:ins w:id="1032" w:author="Chris Satterlee" w:date="2019-02-28T15:57:00Z">
        <w:r>
          <w:t>”. Click on the one with the name “</w:t>
        </w:r>
      </w:ins>
      <w:ins w:id="1033" w:author="Chris Satterlee" w:date="2019-02-28T16:05:00Z">
        <w:r w:rsidR="00C5740F">
          <w:t>Adafruit ADS1X15</w:t>
        </w:r>
      </w:ins>
      <w:ins w:id="1034" w:author="Chris Satterlee" w:date="2019-02-28T15:57:00Z">
        <w:r>
          <w:t>” and then click on the Install button.</w:t>
        </w:r>
      </w:ins>
    </w:p>
    <w:p w14:paraId="24DD5EF0" w14:textId="482A921A" w:rsidR="0082758F" w:rsidRPr="00602BD7" w:rsidDel="00C5740F" w:rsidRDefault="0082758F" w:rsidP="007E7E84">
      <w:pPr>
        <w:pStyle w:val="Heading3"/>
        <w:rPr>
          <w:ins w:id="1035" w:author="Cindy W" w:date="2019-02-21T18:49:00Z"/>
          <w:del w:id="1036" w:author="Chris Satterlee" w:date="2019-02-28T16:05:00Z"/>
        </w:rPr>
        <w:pPrChange w:id="1037" w:author="Chris Satterlee" w:date="2019-03-25T16:58:00Z">
          <w:pPr/>
        </w:pPrChange>
      </w:pPr>
      <w:bookmarkStart w:id="1038" w:name="_Toc4425643"/>
      <w:bookmarkStart w:id="1039" w:name="_Toc4431713"/>
      <w:bookmarkStart w:id="1040" w:name="_Toc4431749"/>
      <w:bookmarkStart w:id="1041" w:name="_Toc4508011"/>
      <w:bookmarkEnd w:id="1038"/>
      <w:bookmarkEnd w:id="1039"/>
      <w:bookmarkEnd w:id="1040"/>
      <w:bookmarkEnd w:id="1041"/>
    </w:p>
    <w:p w14:paraId="23CE5DF6" w14:textId="0DF85E4D" w:rsidR="006545C7" w:rsidRDefault="006545C7" w:rsidP="007E7E84">
      <w:pPr>
        <w:pStyle w:val="Heading3"/>
        <w:rPr>
          <w:ins w:id="1042" w:author="Chris Satterlee" w:date="2019-02-28T16:07:00Z"/>
        </w:rPr>
        <w:pPrChange w:id="1043" w:author="Chris Satterlee" w:date="2019-03-25T16:58:00Z">
          <w:pPr>
            <w:pStyle w:val="Heading3"/>
          </w:pPr>
        </w:pPrChange>
      </w:pPr>
      <w:bookmarkStart w:id="1044" w:name="_Toc4508012"/>
      <w:ins w:id="1045" w:author="Cindy W" w:date="2019-02-21T18:49:00Z">
        <w:r>
          <w:t>Modifying IV_Swinger2.ino</w:t>
        </w:r>
      </w:ins>
      <w:bookmarkEnd w:id="1044"/>
    </w:p>
    <w:p w14:paraId="048A1722" w14:textId="7CF8C558" w:rsidR="00C5740F" w:rsidRDefault="00C5740F" w:rsidP="00C5740F">
      <w:pPr>
        <w:rPr>
          <w:ins w:id="1046" w:author="Chris Satterlee" w:date="2019-02-28T16:07:00Z"/>
        </w:rPr>
      </w:pPr>
      <w:ins w:id="1047" w:author="Chris Satterlee" w:date="2019-02-28T16:07:00Z">
        <w:r>
          <w:t>Since</w:t>
        </w:r>
      </w:ins>
      <w:ins w:id="1048" w:author="Chris Satterlee" w:date="2019-02-28T16:10:00Z">
        <w:r>
          <w:t xml:space="preserve"> the pyranometer</w:t>
        </w:r>
      </w:ins>
      <w:ins w:id="1049" w:author="Chris Satterlee" w:date="2019-02-28T16:07:00Z">
        <w:r>
          <w:t xml:space="preserve"> is an optional feature, it was decided not to burden all users with having to install the Adafruit ADS1X15 librar</w:t>
        </w:r>
      </w:ins>
      <w:ins w:id="1050" w:author="Chris Satterlee" w:date="2019-02-28T16:08:00Z">
        <w:r>
          <w:t>y</w:t>
        </w:r>
      </w:ins>
      <w:ins w:id="1051" w:author="Chris Satterlee" w:date="2019-02-28T16:07:00Z">
        <w:r>
          <w:t>. The tradeoff is that users who do want to use this feature need to modify one line in the IV Swinger2 Arduino sketch.</w:t>
        </w:r>
      </w:ins>
    </w:p>
    <w:p w14:paraId="40A623E8" w14:textId="77777777" w:rsidR="00C5740F" w:rsidRDefault="00C5740F" w:rsidP="00C5740F">
      <w:pPr>
        <w:rPr>
          <w:ins w:id="1052" w:author="Chris Satterlee" w:date="2019-02-28T16:07:00Z"/>
        </w:rPr>
      </w:pPr>
    </w:p>
    <w:p w14:paraId="40BC49BB" w14:textId="77777777" w:rsidR="00C5740F" w:rsidRDefault="00C5740F" w:rsidP="00C5740F">
      <w:pPr>
        <w:rPr>
          <w:ins w:id="1053" w:author="Chris Satterlee" w:date="2019-02-28T16:07:00Z"/>
        </w:rPr>
      </w:pPr>
      <w:ins w:id="1054" w:author="Chris Satterlee" w:date="2019-02-28T16:07:00Z">
        <w:r>
          <w:t>You must manually change (“uncomment”) this line in IV_Swinger2.ino:</w:t>
        </w:r>
      </w:ins>
    </w:p>
    <w:p w14:paraId="12656B98" w14:textId="77777777" w:rsidR="00C5740F" w:rsidRDefault="00C5740F" w:rsidP="00C5740F">
      <w:pPr>
        <w:rPr>
          <w:ins w:id="1055" w:author="Chris Satterlee" w:date="2019-02-28T16:07:00Z"/>
        </w:rPr>
      </w:pPr>
    </w:p>
    <w:p w14:paraId="57DD65D5" w14:textId="3A506C19" w:rsidR="00C5740F" w:rsidRPr="00404331" w:rsidRDefault="00C5740F" w:rsidP="00C5740F">
      <w:pPr>
        <w:rPr>
          <w:ins w:id="1056" w:author="Chris Satterlee" w:date="2019-02-28T16:07:00Z"/>
          <w:rFonts w:ascii="Courier" w:hAnsi="Courier"/>
        </w:rPr>
      </w:pPr>
      <w:ins w:id="1057" w:author="Chris Satterlee" w:date="2019-02-28T16:07:00Z">
        <w:r w:rsidRPr="00404331">
          <w:rPr>
            <w:rFonts w:ascii="Courier" w:hAnsi="Courier"/>
          </w:rPr>
          <w:t xml:space="preserve">//#define </w:t>
        </w:r>
      </w:ins>
      <w:ins w:id="1058" w:author="Chris Satterlee" w:date="2019-02-28T16:09:00Z">
        <w:r w:rsidRPr="00C5740F">
          <w:rPr>
            <w:rFonts w:ascii="Courier" w:hAnsi="Courier"/>
          </w:rPr>
          <w:t>ADS1115_PYRANOMETER_SUPPORTED</w:t>
        </w:r>
      </w:ins>
    </w:p>
    <w:p w14:paraId="63987E62" w14:textId="77777777" w:rsidR="00C5740F" w:rsidRDefault="00C5740F" w:rsidP="00C5740F">
      <w:pPr>
        <w:rPr>
          <w:ins w:id="1059" w:author="Chris Satterlee" w:date="2019-02-28T16:07:00Z"/>
        </w:rPr>
      </w:pPr>
    </w:p>
    <w:p w14:paraId="6C3565EB" w14:textId="77777777" w:rsidR="00C5740F" w:rsidRDefault="00C5740F" w:rsidP="00C5740F">
      <w:pPr>
        <w:rPr>
          <w:ins w:id="1060" w:author="Chris Satterlee" w:date="2019-02-28T16:07:00Z"/>
        </w:rPr>
      </w:pPr>
      <w:ins w:id="1061" w:author="Chris Satterlee" w:date="2019-02-28T16:07:00Z">
        <w:r>
          <w:t>to:</w:t>
        </w:r>
      </w:ins>
    </w:p>
    <w:p w14:paraId="5793CCEC" w14:textId="77777777" w:rsidR="00C5740F" w:rsidRDefault="00C5740F" w:rsidP="00C5740F">
      <w:pPr>
        <w:rPr>
          <w:ins w:id="1062" w:author="Chris Satterlee" w:date="2019-02-28T16:07:00Z"/>
        </w:rPr>
      </w:pPr>
    </w:p>
    <w:p w14:paraId="5C2970F2" w14:textId="30A6BFCD" w:rsidR="00C5740F" w:rsidRDefault="00C5740F" w:rsidP="00C5740F">
      <w:pPr>
        <w:rPr>
          <w:ins w:id="1063" w:author="Chris Satterlee" w:date="2019-02-28T16:07:00Z"/>
          <w:rFonts w:ascii="Courier" w:hAnsi="Courier"/>
        </w:rPr>
      </w:pPr>
      <w:ins w:id="1064" w:author="Chris Satterlee" w:date="2019-02-28T16:07:00Z">
        <w:r w:rsidRPr="00404331">
          <w:rPr>
            <w:rFonts w:ascii="Courier" w:hAnsi="Courier"/>
          </w:rPr>
          <w:t xml:space="preserve">#define </w:t>
        </w:r>
      </w:ins>
      <w:ins w:id="1065" w:author="Chris Satterlee" w:date="2019-02-28T16:09:00Z">
        <w:r w:rsidRPr="00C5740F">
          <w:rPr>
            <w:rFonts w:ascii="Courier" w:hAnsi="Courier"/>
          </w:rPr>
          <w:t>ADS1115_PYRANOMETER_SUPPORTED</w:t>
        </w:r>
      </w:ins>
    </w:p>
    <w:p w14:paraId="3CDECD61" w14:textId="77777777" w:rsidR="00C5740F" w:rsidRDefault="00C5740F" w:rsidP="00C5740F">
      <w:pPr>
        <w:rPr>
          <w:ins w:id="1066" w:author="Chris Satterlee" w:date="2019-02-28T16:07:00Z"/>
          <w:rFonts w:ascii="Courier" w:hAnsi="Courier"/>
        </w:rPr>
      </w:pPr>
    </w:p>
    <w:p w14:paraId="4A79D76E" w14:textId="16305742" w:rsidR="00C5740F" w:rsidRDefault="00C5740F" w:rsidP="00C5740F">
      <w:pPr>
        <w:rPr>
          <w:ins w:id="1067" w:author="Chris Satterlee" w:date="2019-02-28T16:07:00Z"/>
        </w:rPr>
      </w:pPr>
      <w:ins w:id="1068" w:author="Chris Satterlee" w:date="2019-02-28T16:07:00Z">
        <w:r>
          <w:lastRenderedPageBreak/>
          <w:t xml:space="preserve">You may make this change using any text editor before starting up the Arduino IDE, or you may use the editor built into the Arduino IDE.  If you have installed the </w:t>
        </w:r>
      </w:ins>
      <w:ins w:id="1069" w:author="Chris Satterlee" w:date="2019-02-28T16:09:00Z">
        <w:r>
          <w:t>Adafruit ADS_1X15</w:t>
        </w:r>
      </w:ins>
      <w:ins w:id="1070" w:author="Chris Satterlee" w:date="2019-02-28T16:07:00Z">
        <w:r>
          <w:t xml:space="preserve"> librar</w:t>
        </w:r>
      </w:ins>
      <w:ins w:id="1071" w:author="Chris Satterlee" w:date="2019-02-28T16:09:00Z">
        <w:r>
          <w:t>y</w:t>
        </w:r>
      </w:ins>
      <w:ins w:id="1072" w:author="Chris Satterlee" w:date="2019-02-28T16:07:00Z">
        <w:r>
          <w:t>, the sketch should upload without errors.</w:t>
        </w:r>
      </w:ins>
    </w:p>
    <w:p w14:paraId="3F4A84F5" w14:textId="77777777" w:rsidR="00C5740F" w:rsidRDefault="00C5740F" w:rsidP="00C5740F">
      <w:pPr>
        <w:rPr>
          <w:ins w:id="1073" w:author="Chris Satterlee" w:date="2019-02-28T16:07:00Z"/>
        </w:rPr>
      </w:pPr>
    </w:p>
    <w:p w14:paraId="0C466B2B" w14:textId="74087334" w:rsidR="00C5740F" w:rsidRPr="00C5740F" w:rsidRDefault="00C5740F">
      <w:pPr>
        <w:rPr>
          <w:ins w:id="1074" w:author="Cindy W" w:date="2019-02-21T18:50:00Z"/>
        </w:rPr>
      </w:pPr>
      <w:ins w:id="1075" w:author="Chris Satterlee" w:date="2019-02-28T16:07:00Z">
        <w:r w:rsidRPr="00404331">
          <w:rPr>
            <w:b/>
          </w:rPr>
          <w:t xml:space="preserve">Note that running code with this line uncommented will work fine even if there </w:t>
        </w:r>
      </w:ins>
      <w:ins w:id="1076" w:author="Chris Satterlee" w:date="2019-02-28T16:09:00Z">
        <w:r>
          <w:rPr>
            <w:b/>
          </w:rPr>
          <w:t>is no pyranometer</w:t>
        </w:r>
      </w:ins>
      <w:ins w:id="1077" w:author="Chris Satterlee" w:date="2019-02-28T16:07:00Z">
        <w:r w:rsidRPr="00404331">
          <w:rPr>
            <w:b/>
          </w:rPr>
          <w:t xml:space="preserve"> connected.</w:t>
        </w:r>
      </w:ins>
    </w:p>
    <w:p w14:paraId="75E396A5" w14:textId="60C779A0" w:rsidR="006545C7" w:rsidRDefault="006545C7">
      <w:pPr>
        <w:pStyle w:val="Heading2"/>
        <w:rPr>
          <w:ins w:id="1078" w:author="Chris Satterlee" w:date="2019-02-28T16:25:00Z"/>
        </w:rPr>
      </w:pPr>
      <w:bookmarkStart w:id="1079" w:name="_Toc4508013"/>
      <w:ins w:id="1080" w:author="Cindy W" w:date="2019-02-21T18:50:00Z">
        <w:r>
          <w:t>Swinging IV Curves with a Pyranometer</w:t>
        </w:r>
      </w:ins>
      <w:bookmarkEnd w:id="1079"/>
    </w:p>
    <w:p w14:paraId="78BA67AC" w14:textId="6FA71AA8" w:rsidR="00D132F2" w:rsidRDefault="00D132F2" w:rsidP="00D132F2">
      <w:pPr>
        <w:rPr>
          <w:ins w:id="1081" w:author="Chris Satterlee" w:date="2019-02-28T16:25:00Z"/>
        </w:rPr>
      </w:pPr>
      <w:ins w:id="1082" w:author="Chris Satterlee" w:date="2019-02-28T16:25:00Z">
        <w:r>
          <w:t xml:space="preserve">When you have </w:t>
        </w:r>
        <w:r w:rsidR="00FE10EC">
          <w:t>the pyranome</w:t>
        </w:r>
      </w:ins>
      <w:ins w:id="1083" w:author="Chris Satterlee" w:date="2019-02-28T16:26:00Z">
        <w:r w:rsidR="00FE10EC">
          <w:t>ter</w:t>
        </w:r>
      </w:ins>
      <w:ins w:id="1084" w:author="Chris Satterlee" w:date="2019-02-28T16:25:00Z">
        <w:r>
          <w:t xml:space="preserve"> connected as described in Section </w:t>
        </w:r>
      </w:ins>
      <w:ins w:id="1085" w:author="Chris Satterlee" w:date="2019-02-28T16:26:00Z">
        <w:r w:rsidR="00FE10EC">
          <w:fldChar w:fldCharType="begin"/>
        </w:r>
        <w:r w:rsidR="00FE10EC">
          <w:instrText xml:space="preserve"> REF _Ref2263635 \r \h </w:instrText>
        </w:r>
      </w:ins>
      <w:r w:rsidR="00FE10EC">
        <w:fldChar w:fldCharType="separate"/>
      </w:r>
      <w:ins w:id="1086" w:author="Chris Satterlee" w:date="2019-03-26T15:58:00Z">
        <w:r w:rsidR="0047004F">
          <w:t>3.2</w:t>
        </w:r>
      </w:ins>
      <w:ins w:id="1087" w:author="Chris Satterlee" w:date="2019-02-28T16:26:00Z">
        <w:r w:rsidR="00FE10EC">
          <w:fldChar w:fldCharType="end"/>
        </w:r>
      </w:ins>
      <w:ins w:id="1088" w:author="Chris Satterlee" w:date="2019-02-28T16:27:00Z">
        <w:r w:rsidR="00FE10EC">
          <w:t xml:space="preserve"> </w:t>
        </w:r>
        <w:r w:rsidR="00FE10EC">
          <w:fldChar w:fldCharType="begin"/>
        </w:r>
        <w:r w:rsidR="00FE10EC">
          <w:instrText xml:space="preserve"> REF _Ref2263642 \p \h </w:instrText>
        </w:r>
      </w:ins>
      <w:r w:rsidR="00FE10EC">
        <w:fldChar w:fldCharType="separate"/>
      </w:r>
      <w:ins w:id="1089" w:author="Chris Satterlee" w:date="2019-03-26T15:58:00Z">
        <w:r w:rsidR="0047004F">
          <w:t>above</w:t>
        </w:r>
      </w:ins>
      <w:ins w:id="1090" w:author="Chris Satterlee" w:date="2019-02-28T16:27:00Z">
        <w:r w:rsidR="00FE10EC">
          <w:fldChar w:fldCharType="end"/>
        </w:r>
        <w:r w:rsidR="00FE10EC">
          <w:t xml:space="preserve"> </w:t>
        </w:r>
      </w:ins>
      <w:ins w:id="1091" w:author="Chris Satterlee" w:date="2019-02-28T16:25:00Z">
        <w:r>
          <w:t xml:space="preserve">and you have uploaded IV_Swinger2.ino with </w:t>
        </w:r>
        <w:r w:rsidRPr="00404331">
          <w:rPr>
            <w:rFonts w:ascii="Courier" w:hAnsi="Courier"/>
          </w:rPr>
          <w:t xml:space="preserve">#define </w:t>
        </w:r>
      </w:ins>
      <w:ins w:id="1092" w:author="Chris Satterlee" w:date="2019-02-28T16:27:00Z">
        <w:r w:rsidR="00FE10EC">
          <w:rPr>
            <w:rFonts w:ascii="Courier" w:hAnsi="Courier"/>
          </w:rPr>
          <w:t>ADS1115_PYRANOMETER</w:t>
        </w:r>
      </w:ins>
      <w:ins w:id="1093" w:author="Chris Satterlee" w:date="2019-02-28T16:25:00Z">
        <w:r w:rsidRPr="00404331">
          <w:rPr>
            <w:rFonts w:ascii="Courier" w:hAnsi="Courier"/>
          </w:rPr>
          <w:t>_SUPPORTED</w:t>
        </w:r>
        <w:r>
          <w:t xml:space="preserve"> uncommented, you don’t need to do anything else to get </w:t>
        </w:r>
      </w:ins>
      <w:ins w:id="1094" w:author="Chris Satterlee" w:date="2019-02-28T16:28:00Z">
        <w:r w:rsidR="00FE10EC">
          <w:t>irradiance</w:t>
        </w:r>
      </w:ins>
      <w:ins w:id="1095" w:author="Chris Satterlee" w:date="2019-02-28T16:25:00Z">
        <w:r>
          <w:t xml:space="preserve"> readings.</w:t>
        </w:r>
      </w:ins>
      <w:ins w:id="1096" w:author="Chris Satterlee" w:date="2019-02-28T16:33:00Z">
        <w:r w:rsidR="00FE10EC">
          <w:t xml:space="preserve"> </w:t>
        </w:r>
      </w:ins>
      <w:ins w:id="1097" w:author="Chris Satterlee" w:date="2019-02-28T16:35:00Z">
        <w:r w:rsidR="00FE10EC">
          <w:t xml:space="preserve">However, in order for them to be </w:t>
        </w:r>
        <w:r w:rsidR="003215DC">
          <w:t>at all accurate, you must perform a calibrati</w:t>
        </w:r>
      </w:ins>
      <w:ins w:id="1098" w:author="Chris Satterlee" w:date="2019-02-28T16:36:00Z">
        <w:r w:rsidR="003215DC">
          <w:t xml:space="preserve">on, as described in Section </w:t>
        </w:r>
        <w:r w:rsidR="003215DC">
          <w:fldChar w:fldCharType="begin"/>
        </w:r>
        <w:r w:rsidR="003215DC">
          <w:instrText xml:space="preserve"> REF _Ref2264209 \r \h </w:instrText>
        </w:r>
      </w:ins>
      <w:r w:rsidR="003215DC">
        <w:fldChar w:fldCharType="separate"/>
      </w:r>
      <w:ins w:id="1099" w:author="Chris Satterlee" w:date="2019-03-26T15:58:00Z">
        <w:r w:rsidR="0047004F">
          <w:t>3.7</w:t>
        </w:r>
      </w:ins>
      <w:ins w:id="1100" w:author="Chris Satterlee" w:date="2019-02-28T16:36:00Z">
        <w:r w:rsidR="003215DC">
          <w:fldChar w:fldCharType="end"/>
        </w:r>
        <w:r w:rsidR="003215DC">
          <w:t xml:space="preserve"> </w:t>
        </w:r>
        <w:r w:rsidR="003215DC">
          <w:fldChar w:fldCharType="begin"/>
        </w:r>
        <w:r w:rsidR="003215DC">
          <w:instrText xml:space="preserve"> REF _Ref2264209 \p \h </w:instrText>
        </w:r>
      </w:ins>
      <w:r w:rsidR="003215DC">
        <w:fldChar w:fldCharType="separate"/>
      </w:r>
      <w:ins w:id="1101" w:author="Chris Satterlee" w:date="2019-03-26T15:58:00Z">
        <w:r w:rsidR="0047004F">
          <w:t>below</w:t>
        </w:r>
      </w:ins>
      <w:ins w:id="1102" w:author="Chris Satterlee" w:date="2019-02-28T16:36:00Z">
        <w:r w:rsidR="003215DC">
          <w:fldChar w:fldCharType="end"/>
        </w:r>
        <w:r w:rsidR="003215DC">
          <w:t xml:space="preserve">. </w:t>
        </w:r>
      </w:ins>
      <w:ins w:id="1103" w:author="Chris Satterlee" w:date="2019-02-28T16:33:00Z">
        <w:r w:rsidR="00FE10EC">
          <w:t xml:space="preserve">If you have included the </w:t>
        </w:r>
      </w:ins>
      <w:ins w:id="1104" w:author="Chris Satterlee" w:date="2019-02-28T16:34:00Z">
        <w:r w:rsidR="00FE10EC">
          <w:t>optional TMP36 sensor, the irradiance values will be</w:t>
        </w:r>
      </w:ins>
      <w:ins w:id="1105" w:author="Chris Satterlee" w:date="2019-02-28T16:37:00Z">
        <w:r w:rsidR="003215DC">
          <w:t xml:space="preserve"> adjusted based on the measured temperature of the pyranometer sensor.</w:t>
        </w:r>
      </w:ins>
      <w:ins w:id="1106" w:author="Chris Satterlee" w:date="2019-02-28T16:34:00Z">
        <w:r w:rsidR="00FE10EC">
          <w:t xml:space="preserve">  </w:t>
        </w:r>
      </w:ins>
    </w:p>
    <w:p w14:paraId="7B1B4AF7" w14:textId="6DE547AC" w:rsidR="00565CA7" w:rsidRDefault="00565CA7" w:rsidP="00D10003">
      <w:pPr>
        <w:pStyle w:val="Heading3"/>
        <w:rPr>
          <w:ins w:id="1107" w:author="Chris Satterlee" w:date="2019-03-25T18:43:00Z"/>
        </w:rPr>
      </w:pPr>
      <w:bookmarkStart w:id="1108" w:name="_Toc4508014"/>
      <w:ins w:id="1109" w:author="Chris Satterlee" w:date="2019-03-25T18:43:00Z">
        <w:r>
          <w:t>Placement / Mounting of the Pyranometer</w:t>
        </w:r>
        <w:bookmarkEnd w:id="1108"/>
      </w:ins>
    </w:p>
    <w:p w14:paraId="6117ECD3" w14:textId="1EE1D575" w:rsidR="00565CA7" w:rsidRDefault="00565CA7" w:rsidP="00565CA7">
      <w:pPr>
        <w:rPr>
          <w:ins w:id="1110" w:author="Chris Satterlee" w:date="2019-03-25T18:47:00Z"/>
        </w:rPr>
        <w:pPrChange w:id="1111" w:author="Chris Satterlee" w:date="2019-03-25T18:43:00Z">
          <w:pPr>
            <w:pStyle w:val="Heading3"/>
          </w:pPr>
        </w:pPrChange>
      </w:pPr>
      <w:ins w:id="1112" w:author="Chris Satterlee" w:date="2019-03-25T18:43:00Z">
        <w:r>
          <w:t xml:space="preserve">The </w:t>
        </w:r>
        <w:r w:rsidR="0088648A">
          <w:t>pyranometer must be pointed in the same direction as the PV module.</w:t>
        </w:r>
      </w:ins>
      <w:ins w:id="1113" w:author="Chris Satterlee" w:date="2019-03-25T18:45:00Z">
        <w:r w:rsidR="0088648A">
          <w:t xml:space="preserve"> One way to do this is to screw the back of the case to a piece of wood that is narrower than the distance between the two screws that hold the back to the case.</w:t>
        </w:r>
      </w:ins>
      <w:ins w:id="1114" w:author="Chris Satterlee" w:date="2019-03-25T18:47:00Z">
        <w:r w:rsidR="00743AFC">
          <w:t xml:space="preserve"> A </w:t>
        </w:r>
      </w:ins>
      <w:ins w:id="1115" w:author="Chris Satterlee" w:date="2019-03-26T15:50:00Z">
        <w:r w:rsidR="00743AFC">
          <w:t>1</w:t>
        </w:r>
      </w:ins>
      <w:ins w:id="1116" w:author="Chris Satterlee" w:date="2019-03-25T18:47:00Z">
        <w:r w:rsidR="00743AFC">
          <w:t>x</w:t>
        </w:r>
      </w:ins>
      <w:ins w:id="1117" w:author="Chris Satterlee" w:date="2019-03-26T15:50:00Z">
        <w:r w:rsidR="00743AFC">
          <w:t xml:space="preserve">3 </w:t>
        </w:r>
        <w:r w:rsidR="00743AFC" w:rsidRPr="00743AFC">
          <w:rPr>
            <w:rPrChange w:id="1118" w:author="Chris Satterlee" w:date="2019-03-26T15:51:00Z">
              <w:rPr/>
            </w:rPrChange>
          </w:rPr>
          <w:t>(3/4 x 2-</w:t>
        </w:r>
        <w:r w:rsidR="00743AFC" w:rsidRPr="00743AFC">
          <w:rPr>
            <w:rPrChange w:id="1119" w:author="Chris Satterlee" w:date="2019-03-26T15:51:00Z">
              <w:rPr/>
            </w:rPrChange>
          </w:rPr>
          <w:t>1/2 inches (</w:t>
        </w:r>
        <w:r w:rsidR="00743AFC" w:rsidRPr="00743AFC">
          <w:rPr>
            <w:bCs/>
            <w:rPrChange w:id="1120" w:author="Chris Satterlee" w:date="2019-03-26T15:51:00Z">
              <w:rPr>
                <w:bCs/>
              </w:rPr>
            </w:rPrChange>
          </w:rPr>
          <w:t>19 x 64 mm</w:t>
        </w:r>
        <w:r w:rsidR="00743AFC" w:rsidRPr="00743AFC">
          <w:rPr>
            <w:rPrChange w:id="1121" w:author="Chris Satterlee" w:date="2019-03-26T15:51:00Z">
              <w:rPr/>
            </w:rPrChange>
          </w:rPr>
          <w:t>)</w:t>
        </w:r>
        <w:r w:rsidR="00743AFC" w:rsidRPr="00743AFC">
          <w:rPr>
            <w:rPrChange w:id="1122" w:author="Chris Satterlee" w:date="2019-03-26T15:51:00Z">
              <w:rPr/>
            </w:rPrChange>
          </w:rPr>
          <w:t>)</w:t>
        </w:r>
      </w:ins>
      <w:ins w:id="1123" w:author="Chris Satterlee" w:date="2019-03-26T15:51:00Z">
        <w:r w:rsidR="00743AFC">
          <w:t xml:space="preserve"> </w:t>
        </w:r>
      </w:ins>
      <w:ins w:id="1124" w:author="Chris Satterlee" w:date="2019-03-25T18:47:00Z">
        <w:r w:rsidR="0088648A">
          <w:t>works. This piece of wood can then be clamped to the PV module frame.</w:t>
        </w:r>
      </w:ins>
      <w:ins w:id="1125" w:author="Chris Satterlee" w:date="2019-03-25T18:55:00Z">
        <w:r w:rsidR="00981269">
          <w:br/>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126" w:author="Chris Satterlee" w:date="2019-03-25T18:53:00Z">
          <w:tblPr>
            <w:tblStyle w:val="TableGrid"/>
            <w:tblW w:w="0" w:type="auto"/>
            <w:tblLook w:val="04A0" w:firstRow="1" w:lastRow="0" w:firstColumn="1" w:lastColumn="0" w:noHBand="0" w:noVBand="1"/>
          </w:tblPr>
        </w:tblPrChange>
      </w:tblPr>
      <w:tblGrid>
        <w:gridCol w:w="10296"/>
        <w:tblGridChange w:id="1127">
          <w:tblGrid>
            <w:gridCol w:w="10296"/>
          </w:tblGrid>
        </w:tblGridChange>
      </w:tblGrid>
      <w:tr w:rsidR="0088648A" w14:paraId="14F4A332" w14:textId="77777777" w:rsidTr="0088648A">
        <w:trPr>
          <w:ins w:id="1128" w:author="Chris Satterlee" w:date="2019-03-25T18:51:00Z"/>
        </w:trPr>
        <w:tc>
          <w:tcPr>
            <w:tcW w:w="10296" w:type="dxa"/>
            <w:tcPrChange w:id="1129" w:author="Chris Satterlee" w:date="2019-03-25T18:53:00Z">
              <w:tcPr>
                <w:tcW w:w="10296" w:type="dxa"/>
              </w:tcPr>
            </w:tcPrChange>
          </w:tcPr>
          <w:p w14:paraId="5F9FEA84" w14:textId="36EAC274" w:rsidR="0088648A" w:rsidRDefault="0088648A" w:rsidP="0088648A">
            <w:pPr>
              <w:jc w:val="left"/>
              <w:rPr>
                <w:ins w:id="1130" w:author="Chris Satterlee" w:date="2019-03-25T18:51:00Z"/>
              </w:rPr>
              <w:pPrChange w:id="1131" w:author="Chris Satterlee" w:date="2019-03-25T18:51:00Z">
                <w:pPr/>
              </w:pPrChange>
            </w:pPr>
            <w:ins w:id="1132" w:author="Chris Satterlee" w:date="2019-03-25T18:51:00Z">
              <w:r>
                <w:rPr>
                  <w:noProof/>
                </w:rPr>
                <w:drawing>
                  <wp:inline distT="0" distB="0" distL="0" distR="0" wp14:anchorId="48D984F1" wp14:editId="15E74A40">
                    <wp:extent cx="3100210" cy="2416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20 at 12.52.31 PM.png"/>
                            <pic:cNvPicPr/>
                          </pic:nvPicPr>
                          <pic:blipFill>
                            <a:blip r:embed="rId24"/>
                            <a:stretch>
                              <a:fillRect/>
                            </a:stretch>
                          </pic:blipFill>
                          <pic:spPr>
                            <a:xfrm>
                              <a:off x="0" y="0"/>
                              <a:ext cx="3150922" cy="2456343"/>
                            </a:xfrm>
                            <a:prstGeom prst="rect">
                              <a:avLst/>
                            </a:prstGeom>
                          </pic:spPr>
                        </pic:pic>
                      </a:graphicData>
                    </a:graphic>
                  </wp:inline>
                </w:drawing>
              </w:r>
            </w:ins>
            <w:ins w:id="1133" w:author="Chris Satterlee" w:date="2019-03-25T18:52:00Z">
              <w:r>
                <w:rPr>
                  <w:noProof/>
                </w:rPr>
                <w:drawing>
                  <wp:inline distT="0" distB="0" distL="0" distR="0" wp14:anchorId="67329EE6" wp14:editId="0D1321C2">
                    <wp:extent cx="3215639" cy="2411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5222 (1).jpg"/>
                            <pic:cNvPicPr/>
                          </pic:nvPicPr>
                          <pic:blipFill>
                            <a:blip r:embed="rId25"/>
                            <a:stretch>
                              <a:fillRect/>
                            </a:stretch>
                          </pic:blipFill>
                          <pic:spPr>
                            <a:xfrm>
                              <a:off x="0" y="0"/>
                              <a:ext cx="3248161" cy="2436122"/>
                            </a:xfrm>
                            <a:prstGeom prst="rect">
                              <a:avLst/>
                            </a:prstGeom>
                          </pic:spPr>
                        </pic:pic>
                      </a:graphicData>
                    </a:graphic>
                  </wp:inline>
                </w:drawing>
              </w:r>
            </w:ins>
          </w:p>
        </w:tc>
      </w:tr>
    </w:tbl>
    <w:p w14:paraId="6FBE16CC" w14:textId="77777777" w:rsidR="0088648A" w:rsidRPr="00D10003" w:rsidRDefault="0088648A" w:rsidP="00565CA7">
      <w:pPr>
        <w:rPr>
          <w:ins w:id="1134" w:author="Chris Satterlee" w:date="2019-03-25T18:43:00Z"/>
        </w:rPr>
        <w:pPrChange w:id="1135" w:author="Chris Satterlee" w:date="2019-03-25T18:43:00Z">
          <w:pPr>
            <w:pStyle w:val="Heading3"/>
          </w:pPr>
        </w:pPrChange>
      </w:pPr>
    </w:p>
    <w:p w14:paraId="22282F71" w14:textId="17AC9CC6" w:rsidR="00D132F2" w:rsidRDefault="00FE10EC" w:rsidP="007E7E84">
      <w:pPr>
        <w:pStyle w:val="Heading3"/>
        <w:rPr>
          <w:ins w:id="1136" w:author="Chris Satterlee" w:date="2019-02-28T16:25:00Z"/>
        </w:rPr>
        <w:pPrChange w:id="1137" w:author="Chris Satterlee" w:date="2019-03-25T16:58:00Z">
          <w:pPr>
            <w:pStyle w:val="Heading3"/>
          </w:pPr>
        </w:pPrChange>
      </w:pPr>
      <w:bookmarkStart w:id="1138" w:name="_Toc4508015"/>
      <w:ins w:id="1139" w:author="Chris Satterlee" w:date="2019-02-28T16:28:00Z">
        <w:r>
          <w:t>Irradiance</w:t>
        </w:r>
      </w:ins>
      <w:ins w:id="1140" w:author="Chris Satterlee" w:date="2019-02-28T16:25:00Z">
        <w:r w:rsidR="00D132F2">
          <w:t xml:space="preserve"> </w:t>
        </w:r>
      </w:ins>
      <w:ins w:id="1141" w:author="Chris Satterlee" w:date="2019-02-28T16:28:00Z">
        <w:r>
          <w:t>Units</w:t>
        </w:r>
      </w:ins>
      <w:bookmarkEnd w:id="1138"/>
    </w:p>
    <w:p w14:paraId="7AB0C290" w14:textId="1BA7B071" w:rsidR="00D132F2" w:rsidRPr="00404331" w:rsidRDefault="00FE10EC" w:rsidP="00D132F2">
      <w:pPr>
        <w:rPr>
          <w:ins w:id="1142" w:author="Chris Satterlee" w:date="2019-02-28T16:25:00Z"/>
        </w:rPr>
      </w:pPr>
      <w:ins w:id="1143" w:author="Chris Satterlee" w:date="2019-02-28T16:28:00Z">
        <w:r>
          <w:t>Irradiance is</w:t>
        </w:r>
      </w:ins>
      <w:ins w:id="1144" w:author="Chris Satterlee" w:date="2019-02-28T16:25:00Z">
        <w:r w:rsidR="00D132F2">
          <w:t xml:space="preserve"> reported in </w:t>
        </w:r>
      </w:ins>
      <w:ins w:id="1145" w:author="Chris Satterlee" w:date="2019-02-28T16:28:00Z">
        <w:r>
          <w:t>W/m</w:t>
        </w:r>
        <w:r w:rsidRPr="00FE10EC">
          <w:rPr>
            <w:vertAlign w:val="superscript"/>
            <w:rPrChange w:id="1146" w:author="Chris Satterlee" w:date="2019-02-28T16:28:00Z">
              <w:rPr/>
            </w:rPrChange>
          </w:rPr>
          <w:t>2</w:t>
        </w:r>
      </w:ins>
      <w:ins w:id="1147" w:author="Chris Satterlee" w:date="2019-02-28T16:25:00Z">
        <w:r w:rsidR="00D132F2">
          <w:t xml:space="preserve">. There is no option to report in </w:t>
        </w:r>
      </w:ins>
      <w:ins w:id="1148" w:author="Chris Satterlee" w:date="2019-02-28T16:29:00Z">
        <w:r>
          <w:t>any other units</w:t>
        </w:r>
      </w:ins>
      <w:ins w:id="1149" w:author="Chris Satterlee" w:date="2019-02-28T16:25:00Z">
        <w:r w:rsidR="00D132F2">
          <w:t>.</w:t>
        </w:r>
      </w:ins>
    </w:p>
    <w:p w14:paraId="6A24F736" w14:textId="77777777" w:rsidR="00D132F2" w:rsidRPr="00404331" w:rsidRDefault="00D132F2" w:rsidP="00D10003">
      <w:pPr>
        <w:pStyle w:val="Heading3"/>
        <w:rPr>
          <w:ins w:id="1150" w:author="Chris Satterlee" w:date="2019-02-28T16:25:00Z"/>
        </w:rPr>
      </w:pPr>
      <w:bookmarkStart w:id="1151" w:name="_Toc4508016"/>
      <w:ins w:id="1152" w:author="Chris Satterlee" w:date="2019-02-28T16:25:00Z">
        <w:r>
          <w:t>Precision</w:t>
        </w:r>
        <w:bookmarkEnd w:id="1151"/>
      </w:ins>
    </w:p>
    <w:p w14:paraId="272CB7D9" w14:textId="70EEE36D" w:rsidR="00D132F2" w:rsidRDefault="00FE10EC" w:rsidP="00D132F2">
      <w:pPr>
        <w:rPr>
          <w:ins w:id="1153" w:author="Chris Satterlee" w:date="2019-02-28T16:25:00Z"/>
        </w:rPr>
      </w:pPr>
      <w:ins w:id="1154" w:author="Chris Satterlee" w:date="2019-02-28T16:29:00Z">
        <w:r>
          <w:t xml:space="preserve">Irradiance is </w:t>
        </w:r>
      </w:ins>
      <w:ins w:id="1155" w:author="Chris Satterlee" w:date="2019-02-28T16:25:00Z">
        <w:r w:rsidR="00D132F2">
          <w:t xml:space="preserve">reported in </w:t>
        </w:r>
        <w:r w:rsidR="00D132F2" w:rsidRPr="00404331">
          <w:rPr>
            <w:b/>
          </w:rPr>
          <w:t xml:space="preserve">increments of </w:t>
        </w:r>
      </w:ins>
      <w:ins w:id="1156" w:author="Chris Satterlee" w:date="2019-02-28T16:29:00Z">
        <w:r>
          <w:rPr>
            <w:b/>
          </w:rPr>
          <w:t>1 W/m</w:t>
        </w:r>
        <w:r w:rsidRPr="00FE10EC">
          <w:rPr>
            <w:b/>
            <w:vertAlign w:val="superscript"/>
            <w:rPrChange w:id="1157" w:author="Chris Satterlee" w:date="2019-02-28T16:29:00Z">
              <w:rPr>
                <w:b/>
              </w:rPr>
            </w:rPrChange>
          </w:rPr>
          <w:t>2</w:t>
        </w:r>
      </w:ins>
      <w:ins w:id="1158" w:author="Chris Satterlee" w:date="2019-02-28T16:25:00Z">
        <w:r w:rsidR="00D132F2">
          <w:t>.</w:t>
        </w:r>
      </w:ins>
      <w:ins w:id="1159" w:author="Chris Satterlee" w:date="2019-02-28T16:32:00Z">
        <w:r>
          <w:t xml:space="preserve">  There is no option to change the precision.</w:t>
        </w:r>
      </w:ins>
    </w:p>
    <w:p w14:paraId="7995C284" w14:textId="7CE1D15B" w:rsidR="00D132F2" w:rsidRDefault="00D132F2" w:rsidP="00D10003">
      <w:pPr>
        <w:pStyle w:val="Heading3"/>
        <w:rPr>
          <w:ins w:id="1160" w:author="Chris Satterlee" w:date="2019-02-28T16:25:00Z"/>
        </w:rPr>
      </w:pPr>
      <w:bookmarkStart w:id="1161" w:name="_Toc4508017"/>
      <w:ins w:id="1162" w:author="Chris Satterlee" w:date="2019-02-28T16:25:00Z">
        <w:r>
          <w:lastRenderedPageBreak/>
          <w:t xml:space="preserve">Where </w:t>
        </w:r>
      </w:ins>
      <w:ins w:id="1163" w:author="Chris Satterlee" w:date="2019-02-28T16:38:00Z">
        <w:r w:rsidR="003215DC">
          <w:t>Is</w:t>
        </w:r>
      </w:ins>
      <w:ins w:id="1164" w:author="Chris Satterlee" w:date="2019-02-28T16:25:00Z">
        <w:r>
          <w:t xml:space="preserve"> the </w:t>
        </w:r>
      </w:ins>
      <w:ins w:id="1165" w:author="Chris Satterlee" w:date="2019-02-28T16:32:00Z">
        <w:r w:rsidR="00FE10EC">
          <w:t>Irradiance</w:t>
        </w:r>
      </w:ins>
      <w:ins w:id="1166" w:author="Chris Satterlee" w:date="2019-02-28T16:25:00Z">
        <w:r>
          <w:t xml:space="preserve"> </w:t>
        </w:r>
      </w:ins>
      <w:ins w:id="1167" w:author="Chris Satterlee" w:date="2019-02-28T16:32:00Z">
        <w:r w:rsidR="00FE10EC">
          <w:t>R</w:t>
        </w:r>
      </w:ins>
      <w:ins w:id="1168" w:author="Chris Satterlee" w:date="2019-02-28T16:25:00Z">
        <w:r>
          <w:t>ecorded?</w:t>
        </w:r>
        <w:bookmarkEnd w:id="1161"/>
      </w:ins>
    </w:p>
    <w:p w14:paraId="0154351F" w14:textId="13239235" w:rsidR="00D132F2" w:rsidRDefault="00D132F2" w:rsidP="00D132F2">
      <w:pPr>
        <w:rPr>
          <w:ins w:id="1169" w:author="Chris Satterlee" w:date="2019-02-28T16:25:00Z"/>
        </w:rPr>
      </w:pPr>
      <w:ins w:id="1170" w:author="Chris Satterlee" w:date="2019-02-28T16:25:00Z">
        <w:r>
          <w:t xml:space="preserve">The laptop application records the </w:t>
        </w:r>
      </w:ins>
      <w:ins w:id="1171" w:author="Chris Satterlee" w:date="2019-02-28T16:38:00Z">
        <w:r w:rsidR="003215DC">
          <w:t>irradiance</w:t>
        </w:r>
      </w:ins>
      <w:ins w:id="1172" w:author="Chris Satterlee" w:date="2019-02-28T16:25:00Z">
        <w:r>
          <w:t xml:space="preserve"> in a “run info” file (which will also contain values from other environmental sensors if they exist). There is a run info file saved for each run and it is saved in the same directory/folder as the CSV, PDF and other files for the run.</w:t>
        </w:r>
      </w:ins>
      <w:ins w:id="1173" w:author="Chris Satterlee" w:date="2019-02-28T16:39:00Z">
        <w:r w:rsidR="003215DC">
          <w:t xml:space="preserve"> It can be opened from the </w:t>
        </w:r>
      </w:ins>
      <w:ins w:id="1174" w:author="Chris Satterlee" w:date="2019-02-28T16:40:00Z">
        <w:r w:rsidR="003215DC">
          <w:t>File menu (View Run Info File).</w:t>
        </w:r>
      </w:ins>
    </w:p>
    <w:p w14:paraId="1686A0C9" w14:textId="77777777" w:rsidR="00D132F2" w:rsidRDefault="00D132F2" w:rsidP="00D132F2">
      <w:pPr>
        <w:rPr>
          <w:ins w:id="1175" w:author="Chris Satterlee" w:date="2019-02-28T16:25:00Z"/>
        </w:rPr>
      </w:pPr>
    </w:p>
    <w:p w14:paraId="45D2ED2D" w14:textId="6F6174EA" w:rsidR="00D132F2" w:rsidRDefault="00D132F2" w:rsidP="00D132F2">
      <w:pPr>
        <w:rPr>
          <w:ins w:id="1176" w:author="Chris Satterlee" w:date="2019-02-28T16:25:00Z"/>
        </w:rPr>
      </w:pPr>
      <w:ins w:id="1177" w:author="Chris Satterlee" w:date="2019-02-28T16:25:00Z">
        <w:r>
          <w:t xml:space="preserve">The </w:t>
        </w:r>
      </w:ins>
      <w:ins w:id="1178" w:author="Chris Satterlee" w:date="2019-02-28T16:38:00Z">
        <w:r w:rsidR="003215DC">
          <w:t>irradiance is</w:t>
        </w:r>
      </w:ins>
      <w:ins w:id="1179" w:author="Chris Satterlee" w:date="2019-02-28T16:25:00Z">
        <w:r>
          <w:t xml:space="preserve"> also included on the graph itself, in the legend. Here is an example:</w:t>
        </w:r>
      </w:ins>
    </w:p>
    <w:p w14:paraId="47E1B87E" w14:textId="77777777" w:rsidR="00D132F2" w:rsidRDefault="00D132F2" w:rsidP="00D132F2">
      <w:pPr>
        <w:rPr>
          <w:ins w:id="1180" w:author="Chris Satterlee" w:date="2019-02-28T16:25: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132F2" w14:paraId="087BDFD7" w14:textId="77777777" w:rsidTr="00602BD7">
        <w:trPr>
          <w:ins w:id="1181" w:author="Chris Satterlee" w:date="2019-02-28T16:25:00Z"/>
        </w:trPr>
        <w:tc>
          <w:tcPr>
            <w:tcW w:w="10296" w:type="dxa"/>
          </w:tcPr>
          <w:p w14:paraId="396F938A" w14:textId="507BEE84" w:rsidR="00D132F2" w:rsidRDefault="003215DC" w:rsidP="00602BD7">
            <w:pPr>
              <w:rPr>
                <w:ins w:id="1182" w:author="Chris Satterlee" w:date="2019-02-28T16:25:00Z"/>
              </w:rPr>
            </w:pPr>
            <w:ins w:id="1183" w:author="Chris Satterlee" w:date="2019-02-28T16:45:00Z">
              <w:r>
                <w:rPr>
                  <w:noProof/>
                </w:rPr>
                <w:drawing>
                  <wp:inline distT="0" distB="0" distL="0" distR="0" wp14:anchorId="3D7A25A8" wp14:editId="215EED11">
                    <wp:extent cx="3657600" cy="777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28 at 4.44.33 PM.png"/>
                            <pic:cNvPicPr/>
                          </pic:nvPicPr>
                          <pic:blipFill>
                            <a:blip r:embed="rId26"/>
                            <a:stretch>
                              <a:fillRect/>
                            </a:stretch>
                          </pic:blipFill>
                          <pic:spPr>
                            <a:xfrm>
                              <a:off x="0" y="0"/>
                              <a:ext cx="3657600" cy="777240"/>
                            </a:xfrm>
                            <a:prstGeom prst="rect">
                              <a:avLst/>
                            </a:prstGeom>
                          </pic:spPr>
                        </pic:pic>
                      </a:graphicData>
                    </a:graphic>
                  </wp:inline>
                </w:drawing>
              </w:r>
            </w:ins>
          </w:p>
        </w:tc>
      </w:tr>
    </w:tbl>
    <w:p w14:paraId="1346F241" w14:textId="58A6917C" w:rsidR="00D132F2" w:rsidRDefault="00D132F2" w:rsidP="00D132F2">
      <w:pPr>
        <w:rPr>
          <w:ins w:id="1184" w:author="Chris Satterlee" w:date="2019-02-28T16:25:00Z"/>
        </w:rPr>
      </w:pPr>
      <w:ins w:id="1185" w:author="Chris Satterlee" w:date="2019-02-28T16:25:00Z">
        <w:r>
          <w:t xml:space="preserve">Each curve on an overlay will have the </w:t>
        </w:r>
      </w:ins>
      <w:ins w:id="1186" w:author="Chris Satterlee" w:date="2019-02-28T16:47:00Z">
        <w:r w:rsidR="003215DC">
          <w:t>irradiance</w:t>
        </w:r>
      </w:ins>
      <w:ins w:id="1187" w:author="Chris Satterlee" w:date="2019-02-28T16:25:00Z">
        <w:r>
          <w:t xml:space="preserve"> for that run:</w:t>
        </w:r>
      </w:ins>
    </w:p>
    <w:p w14:paraId="23C87577" w14:textId="77777777" w:rsidR="00D132F2" w:rsidRDefault="00D132F2" w:rsidP="00D132F2">
      <w:pPr>
        <w:rPr>
          <w:ins w:id="1188" w:author="Chris Satterlee" w:date="2019-02-28T16:25: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132F2" w14:paraId="635EA672" w14:textId="77777777" w:rsidTr="00602BD7">
        <w:trPr>
          <w:ins w:id="1189" w:author="Chris Satterlee" w:date="2019-02-28T16:25:00Z"/>
        </w:trPr>
        <w:tc>
          <w:tcPr>
            <w:tcW w:w="10296" w:type="dxa"/>
          </w:tcPr>
          <w:p w14:paraId="5C4F2581" w14:textId="73892BF4" w:rsidR="00D132F2" w:rsidRDefault="003215DC" w:rsidP="00602BD7">
            <w:pPr>
              <w:rPr>
                <w:ins w:id="1190" w:author="Chris Satterlee" w:date="2019-02-28T16:25:00Z"/>
              </w:rPr>
            </w:pPr>
            <w:ins w:id="1191" w:author="Chris Satterlee" w:date="2019-02-28T16:49:00Z">
              <w:r>
                <w:rPr>
                  <w:noProof/>
                </w:rPr>
                <w:drawing>
                  <wp:inline distT="0" distB="0" distL="0" distR="0" wp14:anchorId="70682DAB" wp14:editId="79898896">
                    <wp:extent cx="3657600" cy="2148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28 at 4.49.01 PM.png"/>
                            <pic:cNvPicPr/>
                          </pic:nvPicPr>
                          <pic:blipFill>
                            <a:blip r:embed="rId27"/>
                            <a:stretch>
                              <a:fillRect/>
                            </a:stretch>
                          </pic:blipFill>
                          <pic:spPr>
                            <a:xfrm>
                              <a:off x="0" y="0"/>
                              <a:ext cx="3657600" cy="2148840"/>
                            </a:xfrm>
                            <a:prstGeom prst="rect">
                              <a:avLst/>
                            </a:prstGeom>
                          </pic:spPr>
                        </pic:pic>
                      </a:graphicData>
                    </a:graphic>
                  </wp:inline>
                </w:drawing>
              </w:r>
            </w:ins>
          </w:p>
        </w:tc>
      </w:tr>
    </w:tbl>
    <w:p w14:paraId="4124426C" w14:textId="77777777" w:rsidR="00D132F2" w:rsidRDefault="00D132F2" w:rsidP="00D132F2">
      <w:pPr>
        <w:rPr>
          <w:ins w:id="1192" w:author="Chris Satterlee" w:date="2019-02-28T16:25:00Z"/>
        </w:rPr>
      </w:pPr>
    </w:p>
    <w:p w14:paraId="24E0D543" w14:textId="7E722A6B" w:rsidR="00D132F2" w:rsidRDefault="003A6062" w:rsidP="00D132F2">
      <w:pPr>
        <w:rPr>
          <w:ins w:id="1193" w:author="Chris Satterlee" w:date="2019-03-01T09:44:00Z"/>
        </w:rPr>
      </w:pPr>
      <w:ins w:id="1194" w:author="Chris Satterlee" w:date="2019-02-28T16:55:00Z">
        <w:r>
          <w:t xml:space="preserve">If you also have one or more </w:t>
        </w:r>
      </w:ins>
      <w:ins w:id="1195" w:author="Chris Satterlee" w:date="2019-03-01T09:44:00Z">
        <w:r w:rsidR="005C7817">
          <w:t xml:space="preserve">DS18B20 </w:t>
        </w:r>
      </w:ins>
      <w:ins w:id="1196" w:author="Chris Satterlee" w:date="2019-02-28T16:56:00Z">
        <w:r>
          <w:t>temperature sensors, the temperature(s) will be listed in the brackets after the irradiance:</w:t>
        </w:r>
      </w:ins>
    </w:p>
    <w:p w14:paraId="7CD2429A" w14:textId="77777777" w:rsidR="005C7817" w:rsidRDefault="005C7817" w:rsidP="00D132F2">
      <w:pPr>
        <w:rPr>
          <w:ins w:id="1197" w:author="Chris Satterlee" w:date="2019-02-28T16:5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198" w:author="Chris Satterlee" w:date="2019-02-28T16:58:00Z">
          <w:tblPr>
            <w:tblStyle w:val="TableGrid"/>
            <w:tblW w:w="0" w:type="auto"/>
            <w:tblLook w:val="04A0" w:firstRow="1" w:lastRow="0" w:firstColumn="1" w:lastColumn="0" w:noHBand="0" w:noVBand="1"/>
          </w:tblPr>
        </w:tblPrChange>
      </w:tblPr>
      <w:tblGrid>
        <w:gridCol w:w="10296"/>
        <w:tblGridChange w:id="1199">
          <w:tblGrid>
            <w:gridCol w:w="10296"/>
          </w:tblGrid>
        </w:tblGridChange>
      </w:tblGrid>
      <w:tr w:rsidR="003A6062" w14:paraId="59E28532" w14:textId="77777777" w:rsidTr="003A6062">
        <w:trPr>
          <w:ins w:id="1200" w:author="Chris Satterlee" w:date="2019-02-28T16:58:00Z"/>
        </w:trPr>
        <w:tc>
          <w:tcPr>
            <w:tcW w:w="10296" w:type="dxa"/>
            <w:tcPrChange w:id="1201" w:author="Chris Satterlee" w:date="2019-02-28T16:58:00Z">
              <w:tcPr>
                <w:tcW w:w="10296" w:type="dxa"/>
              </w:tcPr>
            </w:tcPrChange>
          </w:tcPr>
          <w:p w14:paraId="537C129A" w14:textId="0247091F" w:rsidR="003A6062" w:rsidRDefault="003A6062" w:rsidP="00D132F2">
            <w:pPr>
              <w:rPr>
                <w:ins w:id="1202" w:author="Chris Satterlee" w:date="2019-02-28T16:58:00Z"/>
              </w:rPr>
            </w:pPr>
            <w:ins w:id="1203" w:author="Chris Satterlee" w:date="2019-02-28T16:58:00Z">
              <w:r>
                <w:rPr>
                  <w:noProof/>
                </w:rPr>
                <w:drawing>
                  <wp:inline distT="0" distB="0" distL="0" distR="0" wp14:anchorId="7A35AED1" wp14:editId="5AAB3766">
                    <wp:extent cx="3657600" cy="63093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28 at 4.57.54 PM.png"/>
                            <pic:cNvPicPr/>
                          </pic:nvPicPr>
                          <pic:blipFill>
                            <a:blip r:embed="rId28"/>
                            <a:stretch>
                              <a:fillRect/>
                            </a:stretch>
                          </pic:blipFill>
                          <pic:spPr>
                            <a:xfrm>
                              <a:off x="0" y="0"/>
                              <a:ext cx="3657600" cy="630936"/>
                            </a:xfrm>
                            <a:prstGeom prst="rect">
                              <a:avLst/>
                            </a:prstGeom>
                          </pic:spPr>
                        </pic:pic>
                      </a:graphicData>
                    </a:graphic>
                  </wp:inline>
                </w:drawing>
              </w:r>
            </w:ins>
          </w:p>
        </w:tc>
      </w:tr>
    </w:tbl>
    <w:p w14:paraId="5F91D58D" w14:textId="77777777" w:rsidR="00D132F2" w:rsidRPr="00D132F2" w:rsidRDefault="00D132F2">
      <w:pPr>
        <w:rPr>
          <w:ins w:id="1204" w:author="Cindy W" w:date="2019-02-25T18:24:00Z"/>
        </w:rPr>
      </w:pPr>
    </w:p>
    <w:p w14:paraId="5092FA31" w14:textId="757927EE" w:rsidR="00053AFD" w:rsidRDefault="00053AFD">
      <w:pPr>
        <w:pStyle w:val="Heading2"/>
        <w:rPr>
          <w:ins w:id="1205" w:author="Chris Satterlee" w:date="2019-02-28T17:00:00Z"/>
        </w:rPr>
      </w:pPr>
      <w:bookmarkStart w:id="1206" w:name="_Ref2264209"/>
      <w:bookmarkStart w:id="1207" w:name="_Toc4508018"/>
      <w:ins w:id="1208" w:author="Cindy W" w:date="2019-02-25T18:24:00Z">
        <w:r>
          <w:t>Calibrating the Pyranometer</w:t>
        </w:r>
      </w:ins>
      <w:bookmarkEnd w:id="1206"/>
      <w:bookmarkEnd w:id="1207"/>
    </w:p>
    <w:p w14:paraId="6813A2EB" w14:textId="77777777" w:rsidR="00755EDF" w:rsidRDefault="003A6062" w:rsidP="003A6062">
      <w:pPr>
        <w:rPr>
          <w:ins w:id="1209" w:author="Chris Satterlee" w:date="2019-02-28T17:19:00Z"/>
        </w:rPr>
      </w:pPr>
      <w:ins w:id="1210" w:author="Chris Satterlee" w:date="2019-02-28T17:00:00Z">
        <w:r>
          <w:t xml:space="preserve">The </w:t>
        </w:r>
      </w:ins>
      <w:ins w:id="1211" w:author="Chris Satterlee" w:date="2019-02-28T17:01:00Z">
        <w:r>
          <w:t xml:space="preserve">irradiance values measured by the pyranometer will be very inaccurate </w:t>
        </w:r>
      </w:ins>
      <w:ins w:id="1212" w:author="Chris Satterlee" w:date="2019-02-28T17:02:00Z">
        <w:r>
          <w:t>until it is calibrated.</w:t>
        </w:r>
      </w:ins>
    </w:p>
    <w:p w14:paraId="33AD75ED" w14:textId="4BF9B7AF" w:rsidR="00755EDF" w:rsidRDefault="00755EDF" w:rsidP="007E7E84">
      <w:pPr>
        <w:pStyle w:val="Heading3"/>
        <w:rPr>
          <w:ins w:id="1213" w:author="Chris Satterlee" w:date="2019-02-28T17:19:00Z"/>
        </w:rPr>
        <w:pPrChange w:id="1214" w:author="Chris Satterlee" w:date="2019-03-25T16:58:00Z">
          <w:pPr/>
        </w:pPrChange>
      </w:pPr>
      <w:bookmarkStart w:id="1215" w:name="_Toc4508019"/>
      <w:ins w:id="1216" w:author="Chris Satterlee" w:date="2019-02-28T17:19:00Z">
        <w:r>
          <w:t>Reference Pyranometer</w:t>
        </w:r>
        <w:bookmarkEnd w:id="1215"/>
      </w:ins>
    </w:p>
    <w:p w14:paraId="524EFE8A" w14:textId="2D7FA1DF" w:rsidR="00755EDF" w:rsidRDefault="00462010" w:rsidP="003A6062">
      <w:pPr>
        <w:rPr>
          <w:ins w:id="1217" w:author="Chris Satterlee" w:date="2019-02-28T17:19:00Z"/>
        </w:rPr>
      </w:pPr>
      <w:ins w:id="1218" w:author="Chris Satterlee" w:date="2019-02-28T17:04:00Z">
        <w:r>
          <w:t>To perform an accurate calibration, you will need access to a reference pyranometer.</w:t>
        </w:r>
      </w:ins>
      <w:ins w:id="1219" w:author="Chris Satterlee" w:date="2019-02-28T17:05:00Z">
        <w:r>
          <w:t xml:space="preserve"> The best reference pyranometer is a thermopile-based “true” pyranometer. </w:t>
        </w:r>
      </w:ins>
      <w:ins w:id="1220" w:author="Chris Satterlee" w:date="2019-02-28T17:06:00Z">
        <w:r>
          <w:t xml:space="preserve">As mentioned earlier, these are very expensive, and you </w:t>
        </w:r>
      </w:ins>
      <w:ins w:id="1221" w:author="Chris Satterlee" w:date="2019-02-28T17:16:00Z">
        <w:r>
          <w:t>probably do</w:t>
        </w:r>
      </w:ins>
      <w:ins w:id="1222" w:author="Chris Satterlee" w:date="2019-02-28T17:06:00Z">
        <w:r>
          <w:t xml:space="preserve"> not have access to one. The next be</w:t>
        </w:r>
      </w:ins>
      <w:ins w:id="1223" w:author="Chris Satterlee" w:date="2019-02-28T17:07:00Z">
        <w:r>
          <w:t xml:space="preserve">st is a commercial silicon sensor </w:t>
        </w:r>
      </w:ins>
      <w:ins w:id="1224" w:author="Chris Satterlee" w:date="2019-02-28T17:13:00Z">
        <w:r>
          <w:t xml:space="preserve">pyranometer such as the </w:t>
        </w:r>
      </w:ins>
      <w:proofErr w:type="spellStart"/>
      <w:ins w:id="1225" w:author="Chris Satterlee" w:date="2019-02-28T17:12:00Z">
        <w:r w:rsidRPr="00462010">
          <w:t>Kipp</w:t>
        </w:r>
        <w:proofErr w:type="spellEnd"/>
        <w:r w:rsidRPr="00462010">
          <w:t xml:space="preserve"> &amp; </w:t>
        </w:r>
        <w:proofErr w:type="spellStart"/>
        <w:r w:rsidRPr="00462010">
          <w:t>Zonen</w:t>
        </w:r>
        <w:proofErr w:type="spellEnd"/>
        <w:r w:rsidRPr="00462010">
          <w:t xml:space="preserve"> SP-Lite</w:t>
        </w:r>
      </w:ins>
      <w:ins w:id="1226" w:author="Chris Satterlee" w:date="2019-03-01T09:45:00Z">
        <w:r w:rsidR="005C7817">
          <w:t xml:space="preserve"> (</w:t>
        </w:r>
      </w:ins>
      <w:ins w:id="1227" w:author="Chris Satterlee" w:date="2019-02-28T17:13:00Z">
        <w:r>
          <w:t xml:space="preserve">which Dr. Brooks uses </w:t>
        </w:r>
      </w:ins>
      <w:ins w:id="1228" w:author="Chris Satterlee" w:date="2019-02-28T17:14:00Z">
        <w:r>
          <w:t>for calibration</w:t>
        </w:r>
      </w:ins>
      <w:ins w:id="1229" w:author="Chris Satterlee" w:date="2019-03-01T09:45:00Z">
        <w:r w:rsidR="005C7817">
          <w:t>)</w:t>
        </w:r>
      </w:ins>
      <w:ins w:id="1230" w:author="Chris Satterlee" w:date="2019-02-28T17:14:00Z">
        <w:r>
          <w:t>.</w:t>
        </w:r>
      </w:ins>
      <w:ins w:id="1231" w:author="Chris Satterlee" w:date="2019-02-28T17:17:00Z">
        <w:r>
          <w:t xml:space="preserve"> If you can rent or borrow either of these </w:t>
        </w:r>
      </w:ins>
      <w:ins w:id="1232" w:author="Chris Satterlee" w:date="2019-02-28T17:18:00Z">
        <w:r w:rsidR="00755EDF">
          <w:t>types of reference pyranometer, you will be able to accurately calibrate your pyranometer.</w:t>
        </w:r>
      </w:ins>
    </w:p>
    <w:p w14:paraId="164A891D" w14:textId="33942923" w:rsidR="00755EDF" w:rsidRDefault="00755EDF" w:rsidP="00D10003">
      <w:pPr>
        <w:pStyle w:val="Heading3"/>
        <w:rPr>
          <w:ins w:id="1233" w:author="Chris Satterlee" w:date="2019-02-28T17:20:00Z"/>
        </w:rPr>
      </w:pPr>
      <w:bookmarkStart w:id="1234" w:name="_Ref2271815"/>
      <w:bookmarkStart w:id="1235" w:name="_Toc4508020"/>
      <w:ins w:id="1236" w:author="Chris Satterlee" w:date="2019-02-28T17:19:00Z">
        <w:r>
          <w:lastRenderedPageBreak/>
          <w:t>Using a PV Module</w:t>
        </w:r>
      </w:ins>
      <w:ins w:id="1237" w:author="Chris Satterlee" w:date="2019-02-28T17:20:00Z">
        <w:r>
          <w:t xml:space="preserve"> as </w:t>
        </w:r>
      </w:ins>
      <w:ins w:id="1238" w:author="Chris Satterlee" w:date="2019-02-28T17:21:00Z">
        <w:r>
          <w:t>a Pseudo</w:t>
        </w:r>
      </w:ins>
      <w:ins w:id="1239" w:author="Chris Satterlee" w:date="2019-02-28T17:20:00Z">
        <w:r>
          <w:t xml:space="preserve"> Reference Pyranometer</w:t>
        </w:r>
        <w:bookmarkEnd w:id="1234"/>
        <w:bookmarkEnd w:id="1235"/>
      </w:ins>
    </w:p>
    <w:p w14:paraId="1AC4C952" w14:textId="7A2466AF" w:rsidR="00755EDF" w:rsidRDefault="00755EDF" w:rsidP="00755EDF">
      <w:pPr>
        <w:rPr>
          <w:ins w:id="1240" w:author="Chris Satterlee" w:date="2019-02-28T17:25:00Z"/>
        </w:rPr>
      </w:pPr>
      <w:ins w:id="1241" w:author="Chris Satterlee" w:date="2019-02-28T17:20:00Z">
        <w:r>
          <w:t>If you</w:t>
        </w:r>
      </w:ins>
      <w:ins w:id="1242" w:author="Chris Satterlee" w:date="2019-02-28T17:21:00Z">
        <w:r>
          <w:t xml:space="preserve"> cannot obtain a reference pyranometer for the calibration, there is another option.</w:t>
        </w:r>
      </w:ins>
      <w:ins w:id="1243" w:author="Chris Satterlee" w:date="2019-02-28T17:22:00Z">
        <w:r>
          <w:t xml:space="preserve"> This will not be as accurate, but it will get you in the right ballpark.</w:t>
        </w:r>
      </w:ins>
      <w:ins w:id="1244" w:author="Chris Satterlee" w:date="2019-02-28T17:23:00Z">
        <w:r>
          <w:t xml:space="preserve"> You must have a PV module that is pretty new, </w:t>
        </w:r>
      </w:ins>
      <w:ins w:id="1245" w:author="Chris Satterlee" w:date="2019-02-28T17:54:00Z">
        <w:r w:rsidR="00627CC1">
          <w:t xml:space="preserve">clean, </w:t>
        </w:r>
      </w:ins>
      <w:ins w:id="1246" w:author="Chris Satterlee" w:date="2019-02-28T17:23:00Z">
        <w:r>
          <w:t>a</w:t>
        </w:r>
      </w:ins>
      <w:ins w:id="1247" w:author="Chris Satterlee" w:date="2019-02-28T17:24:00Z">
        <w:r>
          <w:t>nd known to be good.</w:t>
        </w:r>
      </w:ins>
      <w:ins w:id="1248" w:author="Chris Satterlee" w:date="2019-02-28T17:56:00Z">
        <w:r w:rsidR="00627CC1">
          <w:t xml:space="preserve"> You must also </w:t>
        </w:r>
      </w:ins>
      <w:ins w:id="1249" w:author="Chris Satterlee" w:date="2019-02-28T18:33:00Z">
        <w:r w:rsidR="00767D30">
          <w:t xml:space="preserve">have a clear sunny day, and </w:t>
        </w:r>
      </w:ins>
      <w:ins w:id="1250" w:author="Chris Satterlee" w:date="2019-02-28T17:56:00Z">
        <w:r w:rsidR="00627CC1">
          <w:t>be able to meas</w:t>
        </w:r>
      </w:ins>
      <w:ins w:id="1251" w:author="Chris Satterlee" w:date="2019-02-28T17:57:00Z">
        <w:r w:rsidR="00627CC1">
          <w:t xml:space="preserve">ure the temperature of the </w:t>
        </w:r>
      </w:ins>
      <w:ins w:id="1252" w:author="Chris Satterlee" w:date="2019-02-28T17:58:00Z">
        <w:r w:rsidR="00627CC1">
          <w:t xml:space="preserve">module’s </w:t>
        </w:r>
      </w:ins>
      <w:ins w:id="1253" w:author="Chris Satterlee" w:date="2019-02-28T17:57:00Z">
        <w:r w:rsidR="00627CC1">
          <w:t xml:space="preserve">cells (with the DS18B20 sensors described in this document, </w:t>
        </w:r>
      </w:ins>
      <w:ins w:id="1254" w:author="Chris Satterlee" w:date="2019-02-28T17:58:00Z">
        <w:r w:rsidR="00627CC1">
          <w:t>or any other way).</w:t>
        </w:r>
      </w:ins>
    </w:p>
    <w:p w14:paraId="0B306264" w14:textId="6C6B38B0" w:rsidR="008F0327" w:rsidRDefault="008F0327" w:rsidP="007E7E84">
      <w:pPr>
        <w:pStyle w:val="Heading4"/>
        <w:rPr>
          <w:ins w:id="1255" w:author="Chris Satterlee" w:date="2019-02-28T18:00:00Z"/>
        </w:rPr>
        <w:pPrChange w:id="1256" w:author="Chris Satterlee" w:date="2019-03-25T16:58:00Z">
          <w:pPr/>
        </w:pPrChange>
      </w:pPr>
      <w:bookmarkStart w:id="1257" w:name="_Toc4508021"/>
      <w:ins w:id="1258" w:author="Chris Satterlee" w:date="2019-02-28T18:00:00Z">
        <w:r>
          <w:t xml:space="preserve">Rated </w:t>
        </w:r>
        <w:proofErr w:type="spellStart"/>
        <w:r>
          <w:t>Isc</w:t>
        </w:r>
        <w:bookmarkEnd w:id="1257"/>
        <w:proofErr w:type="spellEnd"/>
      </w:ins>
    </w:p>
    <w:p w14:paraId="207090B4" w14:textId="1B89A94B" w:rsidR="00B01637" w:rsidRDefault="00B01637" w:rsidP="00B01637">
      <w:pPr>
        <w:rPr>
          <w:ins w:id="1259" w:author="Chris Satterlee" w:date="2019-02-28T17:31:00Z"/>
        </w:rPr>
      </w:pPr>
      <w:ins w:id="1260" w:author="Chris Satterlee" w:date="2019-02-28T17:29:00Z">
        <w:r>
          <w:t>First, look at the label on the back of the PV module to determine the</w:t>
        </w:r>
      </w:ins>
      <w:ins w:id="1261" w:author="Chris Satterlee" w:date="2019-02-28T17:30:00Z">
        <w:r>
          <w:t xml:space="preserve"> rated Short Circuit Current (</w:t>
        </w:r>
        <w:proofErr w:type="spellStart"/>
        <w:r>
          <w:t>Isc</w:t>
        </w:r>
        <w:proofErr w:type="spellEnd"/>
        <w: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62" w:author="Chris Satterlee" w:date="2019-02-28T17:37:00Z">
          <w:tblPr>
            <w:tblStyle w:val="TableGrid"/>
            <w:tblW w:w="0" w:type="auto"/>
            <w:tblLook w:val="04A0" w:firstRow="1" w:lastRow="0" w:firstColumn="1" w:lastColumn="0" w:noHBand="0" w:noVBand="1"/>
          </w:tblPr>
        </w:tblPrChange>
      </w:tblPr>
      <w:tblGrid>
        <w:gridCol w:w="10296"/>
        <w:tblGridChange w:id="1263">
          <w:tblGrid>
            <w:gridCol w:w="10296"/>
          </w:tblGrid>
        </w:tblGridChange>
      </w:tblGrid>
      <w:tr w:rsidR="00B01637" w14:paraId="64A52B2C" w14:textId="77777777" w:rsidTr="00B01637">
        <w:trPr>
          <w:ins w:id="1264" w:author="Chris Satterlee" w:date="2019-02-28T17:31:00Z"/>
        </w:trPr>
        <w:tc>
          <w:tcPr>
            <w:tcW w:w="10296" w:type="dxa"/>
            <w:tcPrChange w:id="1265" w:author="Chris Satterlee" w:date="2019-02-28T17:37:00Z">
              <w:tcPr>
                <w:tcW w:w="10296" w:type="dxa"/>
              </w:tcPr>
            </w:tcPrChange>
          </w:tcPr>
          <w:p w14:paraId="08529EDD" w14:textId="1C0F836F" w:rsidR="00B01637" w:rsidRDefault="00B01637" w:rsidP="00B01637">
            <w:pPr>
              <w:rPr>
                <w:ins w:id="1266" w:author="Chris Satterlee" w:date="2019-02-28T17:31:00Z"/>
              </w:rPr>
            </w:pPr>
            <w:ins w:id="1267" w:author="Chris Satterlee" w:date="2019-02-28T17:37:00Z">
              <w:r>
                <w:rPr>
                  <w:noProof/>
                </w:rPr>
                <w:drawing>
                  <wp:inline distT="0" distB="0" distL="0" distR="0" wp14:anchorId="1A31F4E5" wp14:editId="666FC8F8">
                    <wp:extent cx="3092300" cy="274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_Shot_2018-08-27_at_1.25.00_PM copy.png"/>
                            <pic:cNvPicPr/>
                          </pic:nvPicPr>
                          <pic:blipFill>
                            <a:blip r:embed="rId29"/>
                            <a:stretch>
                              <a:fillRect/>
                            </a:stretch>
                          </pic:blipFill>
                          <pic:spPr>
                            <a:xfrm>
                              <a:off x="0" y="0"/>
                              <a:ext cx="3106430" cy="2760655"/>
                            </a:xfrm>
                            <a:prstGeom prst="rect">
                              <a:avLst/>
                            </a:prstGeom>
                          </pic:spPr>
                        </pic:pic>
                      </a:graphicData>
                    </a:graphic>
                  </wp:inline>
                </w:drawing>
              </w:r>
            </w:ins>
          </w:p>
        </w:tc>
      </w:tr>
    </w:tbl>
    <w:p w14:paraId="60BF937B" w14:textId="77777777" w:rsidR="008F0327" w:rsidRDefault="00B01637" w:rsidP="00B01637">
      <w:pPr>
        <w:rPr>
          <w:ins w:id="1268" w:author="Chris Satterlee" w:date="2019-02-28T18:00:00Z"/>
        </w:rPr>
      </w:pPr>
      <w:ins w:id="1269" w:author="Chris Satterlee" w:date="2019-02-28T17:38:00Z">
        <w:r>
          <w:t xml:space="preserve">For this module, the </w:t>
        </w:r>
        <w:proofErr w:type="spellStart"/>
        <w:r>
          <w:t>Isc</w:t>
        </w:r>
        <w:proofErr w:type="spellEnd"/>
        <w:r>
          <w:t xml:space="preserve"> is 9.44 A.</w:t>
        </w:r>
      </w:ins>
      <w:ins w:id="1270" w:author="Chris Satterlee" w:date="2019-02-28T17:39:00Z">
        <w:r w:rsidR="00627CC1">
          <w:t xml:space="preserve"> The arrows highlight the “Standard Test Conditions” (STC), which are 1000 W/m</w:t>
        </w:r>
        <w:r w:rsidR="00627CC1" w:rsidRPr="00627CC1">
          <w:rPr>
            <w:vertAlign w:val="superscript"/>
            <w:rPrChange w:id="1271" w:author="Chris Satterlee" w:date="2019-02-28T17:40:00Z">
              <w:rPr/>
            </w:rPrChange>
          </w:rPr>
          <w:t>2</w:t>
        </w:r>
        <w:r w:rsidR="00627CC1">
          <w:t xml:space="preserve"> with a cell temperature of 25</w:t>
        </w:r>
      </w:ins>
      <w:ins w:id="1272" w:author="Chris Satterlee" w:date="2019-02-28T17:40:00Z">
        <w:r w:rsidR="00627CC1">
          <w:t>˚C.</w:t>
        </w:r>
      </w:ins>
      <w:ins w:id="1273" w:author="Chris Satterlee" w:date="2019-02-28T17:41:00Z">
        <w:r w:rsidR="00627CC1">
          <w:t xml:space="preserve"> </w:t>
        </w:r>
      </w:ins>
    </w:p>
    <w:p w14:paraId="2D5616E5" w14:textId="6816EF57" w:rsidR="008F0327" w:rsidRDefault="008F0327" w:rsidP="007E7E84">
      <w:pPr>
        <w:pStyle w:val="Heading4"/>
        <w:rPr>
          <w:ins w:id="1274" w:author="Chris Satterlee" w:date="2019-02-28T18:00:00Z"/>
        </w:rPr>
        <w:pPrChange w:id="1275" w:author="Chris Satterlee" w:date="2019-03-25T16:58:00Z">
          <w:pPr/>
        </w:pPrChange>
      </w:pPr>
      <w:bookmarkStart w:id="1276" w:name="_Toc4508022"/>
      <w:ins w:id="1277" w:author="Chris Satterlee" w:date="2019-02-28T18:00:00Z">
        <w:r>
          <w:t xml:space="preserve">Temperature Coefficient of </w:t>
        </w:r>
        <w:proofErr w:type="spellStart"/>
        <w:r>
          <w:t>Isc</w:t>
        </w:r>
        <w:bookmarkEnd w:id="1276"/>
        <w:proofErr w:type="spellEnd"/>
      </w:ins>
    </w:p>
    <w:p w14:paraId="6E98B8D2" w14:textId="66D953AF" w:rsidR="008F0327" w:rsidRDefault="00627CC1" w:rsidP="00B01637">
      <w:pPr>
        <w:rPr>
          <w:ins w:id="1278" w:author="Chris Satterlee" w:date="2019-02-28T18:02:00Z"/>
        </w:rPr>
      </w:pPr>
      <w:ins w:id="1279" w:author="Chris Satterlee" w:date="2019-02-28T17:41:00Z">
        <w:r>
          <w:t>What is not on the label is</w:t>
        </w:r>
      </w:ins>
      <w:ins w:id="1280" w:author="Chris Satterlee" w:date="2019-02-28T17:43:00Z">
        <w:r>
          <w:t xml:space="preserve"> how the </w:t>
        </w:r>
        <w:proofErr w:type="spellStart"/>
        <w:r>
          <w:t>Isc</w:t>
        </w:r>
        <w:proofErr w:type="spellEnd"/>
        <w:r>
          <w:t xml:space="preserve"> is affect</w:t>
        </w:r>
      </w:ins>
      <w:ins w:id="1281" w:author="Chris Satterlee" w:date="2019-02-28T17:44:00Z">
        <w:r>
          <w:t xml:space="preserve">ed by temperature. Knowing this allows you to use the module at a temperature </w:t>
        </w:r>
      </w:ins>
      <w:ins w:id="1282" w:author="Chris Satterlee" w:date="2019-02-28T17:45:00Z">
        <w:r>
          <w:t>other than 25˚C (which is much cooler than a module wi</w:t>
        </w:r>
      </w:ins>
      <w:ins w:id="1283" w:author="Chris Satterlee" w:date="2019-02-28T17:46:00Z">
        <w:r>
          <w:t xml:space="preserve">ll be after even a minute or two in full sun). This information will be on the </w:t>
        </w:r>
      </w:ins>
      <w:ins w:id="1284" w:author="Chris Satterlee" w:date="2019-02-28T18:32:00Z">
        <w:r w:rsidR="00767D30">
          <w:t xml:space="preserve">PV module </w:t>
        </w:r>
      </w:ins>
      <w:ins w:id="1285" w:author="Chris Satterlee" w:date="2019-02-28T17:46:00Z">
        <w:r>
          <w:t xml:space="preserve">datasheet </w:t>
        </w:r>
      </w:ins>
      <w:ins w:id="1286" w:author="Chris Satterlee" w:date="2019-02-28T17:55:00Z">
        <w:r>
          <w:t>as the “Temperature coef</w:t>
        </w:r>
      </w:ins>
      <w:ins w:id="1287" w:author="Chris Satterlee" w:date="2019-02-28T17:56:00Z">
        <w:r>
          <w:t xml:space="preserve">ficient of </w:t>
        </w:r>
        <w:proofErr w:type="spellStart"/>
        <w:r>
          <w:t>Isc</w:t>
        </w:r>
        <w:proofErr w:type="spellEnd"/>
        <w:r>
          <w:t>”</w:t>
        </w:r>
      </w:ins>
      <w:ins w:id="1288" w:author="Chris Satterlee" w:date="2019-02-28T17:46:00Z">
        <w:r>
          <w:t>. In this case</w:t>
        </w:r>
      </w:ins>
      <w:ins w:id="1289" w:author="Chris Satterlee" w:date="2019-02-28T17:47:00Z">
        <w:r>
          <w:t>, the datasheet says that</w:t>
        </w:r>
      </w:ins>
      <w:ins w:id="1290" w:author="Chris Satterlee" w:date="2019-02-28T17:56:00Z">
        <w:r>
          <w:t xml:space="preserve"> </w:t>
        </w:r>
      </w:ins>
      <w:ins w:id="1291" w:author="Chris Satterlee" w:date="2019-02-28T18:33:00Z">
        <w:r w:rsidR="00767D30">
          <w:t>it</w:t>
        </w:r>
      </w:ins>
      <w:ins w:id="1292" w:author="Chris Satterlee" w:date="2019-02-28T17:56:00Z">
        <w:r>
          <w:t xml:space="preserve"> is 0.066 %/˚C.</w:t>
        </w:r>
      </w:ins>
      <w:ins w:id="1293" w:author="Chris Satterlee" w:date="2019-02-28T17:58:00Z">
        <w:r>
          <w:t xml:space="preserve">  That means that the </w:t>
        </w:r>
        <w:proofErr w:type="spellStart"/>
        <w:r>
          <w:t>Isc</w:t>
        </w:r>
        <w:proofErr w:type="spellEnd"/>
        <w:r>
          <w:t xml:space="preserve"> </w:t>
        </w:r>
      </w:ins>
      <w:ins w:id="1294" w:author="Chris Satterlee" w:date="2019-02-28T17:59:00Z">
        <w:r>
          <w:t>increases with temperature.</w:t>
        </w:r>
      </w:ins>
      <w:ins w:id="1295" w:author="Chris Satterlee" w:date="2019-02-28T18:01:00Z">
        <w:r w:rsidR="008F0327">
          <w:t xml:space="preserve"> </w:t>
        </w:r>
      </w:ins>
      <w:ins w:id="1296" w:author="Chris Satterlee" w:date="2019-03-01T09:47:00Z">
        <w:r w:rsidR="005C7817">
          <w:t>So,</w:t>
        </w:r>
      </w:ins>
      <w:ins w:id="1297" w:author="Chris Satterlee" w:date="2019-02-28T18:01:00Z">
        <w:r w:rsidR="008F0327">
          <w:t xml:space="preserve"> for example, if the cell temperature is 60˚C instead of 25˚C</w:t>
        </w:r>
      </w:ins>
      <w:ins w:id="1298" w:author="Chris Satterlee" w:date="2019-02-28T18:02:00Z">
        <w:r w:rsidR="008F0327">
          <w:t>:</w:t>
        </w:r>
      </w:ins>
    </w:p>
    <w:p w14:paraId="0B58EFDB" w14:textId="77777777" w:rsidR="008F0327" w:rsidRDefault="008F0327" w:rsidP="00B01637">
      <w:pPr>
        <w:rPr>
          <w:ins w:id="1299" w:author="Chris Satterlee" w:date="2019-02-28T18:02:00Z"/>
        </w:rPr>
      </w:pPr>
    </w:p>
    <w:p w14:paraId="394D712E" w14:textId="270C6070" w:rsidR="008F0327" w:rsidRDefault="008F0327">
      <w:pPr>
        <w:jc w:val="center"/>
        <w:rPr>
          <w:ins w:id="1300" w:author="Chris Satterlee" w:date="2019-02-28T18:07:00Z"/>
        </w:rPr>
        <w:pPrChange w:id="1301" w:author="Chris Satterlee" w:date="2019-02-28T18:09:00Z">
          <w:pPr/>
        </w:pPrChange>
      </w:pPr>
      <w:proofErr w:type="spellStart"/>
      <w:ins w:id="1302" w:author="Chris Satterlee" w:date="2019-02-28T18:02:00Z">
        <w:r>
          <w:t>Isc</w:t>
        </w:r>
        <w:proofErr w:type="spellEnd"/>
        <w:r>
          <w:t xml:space="preserve"> </w:t>
        </w:r>
      </w:ins>
      <w:ins w:id="1303" w:author="Chris Satterlee" w:date="2019-02-28T18:06:00Z">
        <w:r>
          <w:t xml:space="preserve">increase % </w:t>
        </w:r>
      </w:ins>
      <w:ins w:id="1304" w:author="Chris Satterlee" w:date="2019-02-28T18:02:00Z">
        <w:r>
          <w:t xml:space="preserve">@ 60˚C </w:t>
        </w:r>
      </w:ins>
      <w:ins w:id="1305" w:author="Chris Satterlee" w:date="2019-03-01T09:47:00Z">
        <w:r w:rsidR="005C7817">
          <w:t>= (</w:t>
        </w:r>
      </w:ins>
      <w:ins w:id="1306" w:author="Chris Satterlee" w:date="2019-02-28T18:03:00Z">
        <w:r>
          <w:t>6</w:t>
        </w:r>
      </w:ins>
      <w:ins w:id="1307" w:author="Chris Satterlee" w:date="2019-02-28T18:05:00Z">
        <w:r>
          <w:t>0</w:t>
        </w:r>
      </w:ins>
      <w:ins w:id="1308" w:author="Chris Satterlee" w:date="2019-02-28T18:03:00Z">
        <w:r>
          <w:t>˚C – 25˚C) * 0.066 %/</w:t>
        </w:r>
      </w:ins>
      <w:ins w:id="1309" w:author="Chris Satterlee" w:date="2019-02-28T18:04:00Z">
        <w:r>
          <w:t>˚C</w:t>
        </w:r>
      </w:ins>
      <w:ins w:id="1310" w:author="Chris Satterlee" w:date="2019-02-28T18:06:00Z">
        <w:r>
          <w:t xml:space="preserve"> = </w:t>
        </w:r>
      </w:ins>
      <w:ins w:id="1311" w:author="Chris Satterlee" w:date="2019-02-28T18:07:00Z">
        <w:r>
          <w:t>2.31%</w:t>
        </w:r>
      </w:ins>
    </w:p>
    <w:p w14:paraId="79B5ED87" w14:textId="5366597D" w:rsidR="008F0327" w:rsidRDefault="008F0327" w:rsidP="00B01637">
      <w:pPr>
        <w:rPr>
          <w:ins w:id="1312" w:author="Chris Satterlee" w:date="2019-02-28T18:07:00Z"/>
        </w:rPr>
      </w:pPr>
    </w:p>
    <w:p w14:paraId="1883FD95" w14:textId="15A6EEB6" w:rsidR="008F0327" w:rsidRDefault="005C7817" w:rsidP="00B01637">
      <w:pPr>
        <w:rPr>
          <w:ins w:id="1313" w:author="Chris Satterlee" w:date="2019-02-28T18:08:00Z"/>
        </w:rPr>
      </w:pPr>
      <w:ins w:id="1314" w:author="Chris Satterlee" w:date="2019-03-01T09:48:00Z">
        <w:r>
          <w:t>Therefore, f</w:t>
        </w:r>
      </w:ins>
      <w:ins w:id="1315" w:author="Chris Satterlee" w:date="2019-02-28T18:09:00Z">
        <w:r w:rsidR="008F0327">
          <w:t xml:space="preserve">or this module </w:t>
        </w:r>
      </w:ins>
      <w:ins w:id="1316" w:author="Chris Satterlee" w:date="2019-02-28T18:07:00Z">
        <w:r w:rsidR="008F0327">
          <w:t xml:space="preserve">the expected </w:t>
        </w:r>
        <w:proofErr w:type="spellStart"/>
        <w:r w:rsidR="008F0327">
          <w:t>Isc</w:t>
        </w:r>
        <w:proofErr w:type="spellEnd"/>
        <w:r w:rsidR="008F0327">
          <w:t xml:space="preserve"> at 1000 W/m</w:t>
        </w:r>
        <w:r w:rsidR="008F0327" w:rsidRPr="00743AFC">
          <w:rPr>
            <w:vertAlign w:val="superscript"/>
            <w:rPrChange w:id="1317" w:author="Chris Satterlee" w:date="2019-03-26T15:54:00Z">
              <w:rPr/>
            </w:rPrChange>
          </w:rPr>
          <w:t>2</w:t>
        </w:r>
        <w:r w:rsidR="008F0327">
          <w:t xml:space="preserve"> at 6</w:t>
        </w:r>
      </w:ins>
      <w:ins w:id="1318" w:author="Chris Satterlee" w:date="2019-02-28T18:08:00Z">
        <w:r w:rsidR="008F0327">
          <w:t>0˚C would be:</w:t>
        </w:r>
      </w:ins>
    </w:p>
    <w:p w14:paraId="7F56CAF6" w14:textId="3FB54DA8" w:rsidR="008F0327" w:rsidRDefault="008F0327" w:rsidP="00B01637">
      <w:pPr>
        <w:rPr>
          <w:ins w:id="1319" w:author="Chris Satterlee" w:date="2019-02-28T18:08:00Z"/>
        </w:rPr>
      </w:pPr>
    </w:p>
    <w:p w14:paraId="63245C58" w14:textId="40206FBE" w:rsidR="008F0327" w:rsidRDefault="008F0327">
      <w:pPr>
        <w:jc w:val="center"/>
        <w:rPr>
          <w:ins w:id="1320" w:author="Chris Satterlee" w:date="2019-02-28T18:10:00Z"/>
        </w:rPr>
        <w:pPrChange w:id="1321" w:author="Chris Satterlee" w:date="2019-02-28T18:12:00Z">
          <w:pPr/>
        </w:pPrChange>
      </w:pPr>
      <w:proofErr w:type="spellStart"/>
      <w:ins w:id="1322" w:author="Chris Satterlee" w:date="2019-02-28T18:08:00Z">
        <w:r>
          <w:t>Isc</w:t>
        </w:r>
        <w:proofErr w:type="spellEnd"/>
        <w:r>
          <w:t xml:space="preserve"> @ 60˚C = 1.023</w:t>
        </w:r>
      </w:ins>
      <w:ins w:id="1323" w:author="Chris Satterlee" w:date="2019-03-01T09:49:00Z">
        <w:r w:rsidR="005C7817">
          <w:t>1</w:t>
        </w:r>
      </w:ins>
      <w:ins w:id="1324" w:author="Chris Satterlee" w:date="2019-02-28T18:08:00Z">
        <w:r>
          <w:t xml:space="preserve"> * 9.44 A = </w:t>
        </w:r>
      </w:ins>
      <w:ins w:id="1325" w:author="Chris Satterlee" w:date="2019-02-28T18:09:00Z">
        <w:r>
          <w:t>9.66 A</w:t>
        </w:r>
      </w:ins>
    </w:p>
    <w:p w14:paraId="2EBEE724" w14:textId="737AD3D4" w:rsidR="00B01637" w:rsidRPr="00602BD7" w:rsidRDefault="008F0327" w:rsidP="007E7E84">
      <w:pPr>
        <w:pStyle w:val="Heading4"/>
        <w:rPr>
          <w:ins w:id="1326" w:author="Cindy W" w:date="2019-02-21T18:50:00Z"/>
        </w:rPr>
        <w:pPrChange w:id="1327" w:author="Chris Satterlee" w:date="2019-03-25T16:58:00Z">
          <w:pPr/>
        </w:pPrChange>
      </w:pPr>
      <w:bookmarkStart w:id="1328" w:name="_Toc4508023"/>
      <w:ins w:id="1329" w:author="Chris Satterlee" w:date="2019-02-28T18:11:00Z">
        <w:r>
          <w:t xml:space="preserve">Calculating Irradiance from Measured </w:t>
        </w:r>
        <w:proofErr w:type="spellStart"/>
        <w:r>
          <w:t>Isc</w:t>
        </w:r>
      </w:ins>
      <w:bookmarkEnd w:id="1328"/>
      <w:proofErr w:type="spellEnd"/>
      <w:ins w:id="1330" w:author="Chris Satterlee" w:date="2019-02-28T18:05:00Z">
        <w:r>
          <w:t xml:space="preserve">           </w:t>
        </w:r>
      </w:ins>
      <w:ins w:id="1331" w:author="Chris Satterlee" w:date="2019-02-28T18:04:00Z">
        <w:r>
          <w:t xml:space="preserve"> </w:t>
        </w:r>
      </w:ins>
    </w:p>
    <w:p w14:paraId="7B89A283" w14:textId="6247FF3B" w:rsidR="00096A19" w:rsidRDefault="00096A19">
      <w:pPr>
        <w:rPr>
          <w:ins w:id="1332" w:author="Chris Satterlee" w:date="2019-02-28T18:18:00Z"/>
        </w:rPr>
      </w:pPr>
      <w:ins w:id="1333" w:author="Chris Satterlee" w:date="2019-02-28T18:12:00Z">
        <w:r>
          <w:t xml:space="preserve">If you </w:t>
        </w:r>
      </w:ins>
      <w:ins w:id="1334" w:author="Chris Satterlee" w:date="2019-02-28T18:13:00Z">
        <w:r>
          <w:t>are fortunate to have a 100% clear day</w:t>
        </w:r>
      </w:ins>
      <w:ins w:id="1335" w:author="Chris Satterlee" w:date="2019-02-28T18:14:00Z">
        <w:r>
          <w:t xml:space="preserve">, and can arrange your PV module so the sun is shining </w:t>
        </w:r>
      </w:ins>
      <w:ins w:id="1336" w:author="Chris Satterlee" w:date="2019-02-28T18:15:00Z">
        <w:r>
          <w:t xml:space="preserve">exactly perpendicular to the module, you should measure an </w:t>
        </w:r>
        <w:proofErr w:type="spellStart"/>
        <w:r>
          <w:t>Isc</w:t>
        </w:r>
        <w:proofErr w:type="spellEnd"/>
        <w:r>
          <w:t xml:space="preserve"> that </w:t>
        </w:r>
      </w:ins>
      <w:ins w:id="1337" w:author="Chris Satterlee" w:date="2019-02-28T18:20:00Z">
        <w:r>
          <w:t>is close to</w:t>
        </w:r>
      </w:ins>
      <w:ins w:id="1338" w:author="Chris Satterlee" w:date="2019-02-28T18:15:00Z">
        <w:r>
          <w:t xml:space="preserve"> the </w:t>
        </w:r>
      </w:ins>
      <w:ins w:id="1339" w:author="Chris Satterlee" w:date="2019-02-28T18:16:00Z">
        <w:r>
          <w:t>calculated value</w:t>
        </w:r>
      </w:ins>
      <w:ins w:id="1340" w:author="Chris Satterlee" w:date="2019-02-28T18:15:00Z">
        <w:r>
          <w:t>.</w:t>
        </w:r>
      </w:ins>
      <w:ins w:id="1341" w:author="Chris Satterlee" w:date="2019-02-28T18:17:00Z">
        <w:r>
          <w:t xml:space="preserve"> It is likely to be somewhat less, however, due to atmospheric aerosols</w:t>
        </w:r>
      </w:ins>
      <w:ins w:id="1342" w:author="Chris Satterlee" w:date="2019-02-28T18:19:00Z">
        <w:r>
          <w:t xml:space="preserve"> and other factors that mean that </w:t>
        </w:r>
      </w:ins>
      <w:ins w:id="1343" w:author="Chris Satterlee" w:date="2019-02-28T18:20:00Z">
        <w:r>
          <w:t xml:space="preserve">the </w:t>
        </w:r>
        <w:r>
          <w:lastRenderedPageBreak/>
          <w:t xml:space="preserve">irradiance is </w:t>
        </w:r>
      </w:ins>
      <w:ins w:id="1344" w:author="Chris Satterlee" w:date="2019-03-01T09:53:00Z">
        <w:r w:rsidR="002C61AA">
          <w:t>less than</w:t>
        </w:r>
      </w:ins>
      <w:ins w:id="1345" w:author="Chris Satterlee" w:date="2019-02-28T18:20:00Z">
        <w:r>
          <w:t xml:space="preserve"> 1000 W/m</w:t>
        </w:r>
        <w:r w:rsidRPr="00096A19">
          <w:rPr>
            <w:vertAlign w:val="superscript"/>
            <w:rPrChange w:id="1346" w:author="Chris Satterlee" w:date="2019-02-28T18:20:00Z">
              <w:rPr/>
            </w:rPrChange>
          </w:rPr>
          <w:t>2</w:t>
        </w:r>
        <w:r>
          <w:t>.</w:t>
        </w:r>
      </w:ins>
      <w:ins w:id="1347" w:author="Chris Satterlee" w:date="2019-03-01T09:52:00Z">
        <w:r w:rsidR="002C61AA">
          <w:t xml:space="preserve"> It is also possible (but less likely) that the irradiance is </w:t>
        </w:r>
      </w:ins>
      <w:ins w:id="1348" w:author="Chris Satterlee" w:date="2019-03-01T09:53:00Z">
        <w:r w:rsidR="002C61AA">
          <w:t>greater than 1000 W/m</w:t>
        </w:r>
        <w:r w:rsidR="002C61AA" w:rsidRPr="00FE0386">
          <w:rPr>
            <w:vertAlign w:val="superscript"/>
          </w:rPr>
          <w:t>2</w:t>
        </w:r>
        <w:r w:rsidR="002C61AA">
          <w:t>.</w:t>
        </w:r>
      </w:ins>
    </w:p>
    <w:p w14:paraId="47CC8A1C" w14:textId="77777777" w:rsidR="00096A19" w:rsidRDefault="00096A19">
      <w:pPr>
        <w:rPr>
          <w:ins w:id="1349" w:author="Chris Satterlee" w:date="2019-02-28T18:18:00Z"/>
        </w:rPr>
      </w:pPr>
    </w:p>
    <w:p w14:paraId="65A39DA1" w14:textId="7D1FFA6F" w:rsidR="00096A19" w:rsidRDefault="00096A19">
      <w:pPr>
        <w:rPr>
          <w:ins w:id="1350" w:author="Chris Satterlee" w:date="2019-02-28T18:26:00Z"/>
        </w:rPr>
      </w:pPr>
      <w:ins w:id="1351" w:author="Chris Satterlee" w:date="2019-02-28T18:18:00Z">
        <w:r>
          <w:t>We know</w:t>
        </w:r>
      </w:ins>
      <w:ins w:id="1352" w:author="Chris Satterlee" w:date="2019-02-28T18:20:00Z">
        <w:r>
          <w:t>, however</w:t>
        </w:r>
      </w:ins>
      <w:ins w:id="1353" w:author="Chris Satterlee" w:date="2019-02-28T18:21:00Z">
        <w:r>
          <w:t>,</w:t>
        </w:r>
      </w:ins>
      <w:ins w:id="1354" w:author="Chris Satterlee" w:date="2019-02-28T18:18:00Z">
        <w:r>
          <w:t xml:space="preserve"> that </w:t>
        </w:r>
        <w:proofErr w:type="spellStart"/>
        <w:r>
          <w:t>Isc</w:t>
        </w:r>
        <w:proofErr w:type="spellEnd"/>
        <w:r>
          <w:t xml:space="preserve"> varies directly with </w:t>
        </w:r>
      </w:ins>
      <w:ins w:id="1355" w:author="Chris Satterlee" w:date="2019-02-28T18:19:00Z">
        <w:r>
          <w:t>irradiance.</w:t>
        </w:r>
      </w:ins>
      <w:ins w:id="1356" w:author="Chris Satterlee" w:date="2019-02-28T18:21:00Z">
        <w:r>
          <w:t xml:space="preserve">  </w:t>
        </w:r>
      </w:ins>
      <w:ins w:id="1357" w:author="Chris Satterlee" w:date="2019-02-28T18:24:00Z">
        <w:r w:rsidR="00767D30">
          <w:t>Therefore,</w:t>
        </w:r>
      </w:ins>
      <w:ins w:id="1358" w:author="Chris Satterlee" w:date="2019-02-28T18:21:00Z">
        <w:r>
          <w:t xml:space="preserve"> if we trust the PV module ratings, we can use the measured </w:t>
        </w:r>
        <w:proofErr w:type="spellStart"/>
        <w:r>
          <w:t>Isc</w:t>
        </w:r>
        <w:proofErr w:type="spellEnd"/>
        <w:r>
          <w:t xml:space="preserve"> to calculate the irradiance</w:t>
        </w:r>
      </w:ins>
      <w:ins w:id="1359" w:author="Chris Satterlee" w:date="2019-02-28T18:26:00Z">
        <w:r w:rsidR="00767D30">
          <w:t>:</w:t>
        </w:r>
      </w:ins>
    </w:p>
    <w:p w14:paraId="0775B8BB" w14:textId="4A3C8220" w:rsidR="00767D30" w:rsidRDefault="00767D30">
      <w:pPr>
        <w:rPr>
          <w:ins w:id="1360" w:author="Chris Satterlee" w:date="2019-02-28T18:26:00Z"/>
        </w:rPr>
      </w:pPr>
    </w:p>
    <w:p w14:paraId="0E58D534" w14:textId="0ECBEA11" w:rsidR="00767D30" w:rsidRDefault="00767D30">
      <w:pPr>
        <w:jc w:val="center"/>
        <w:rPr>
          <w:ins w:id="1361" w:author="Chris Satterlee" w:date="2019-02-28T18:22:00Z"/>
        </w:rPr>
        <w:pPrChange w:id="1362" w:author="Chris Satterlee" w:date="2019-02-28T18:31:00Z">
          <w:pPr/>
        </w:pPrChange>
      </w:pPr>
      <w:ins w:id="1363" w:author="Chris Satterlee" w:date="2019-02-28T18:26:00Z">
        <w:r>
          <w:t xml:space="preserve">Calculated Irradiance = </w:t>
        </w:r>
      </w:ins>
      <w:ins w:id="1364" w:author="Chris Satterlee" w:date="2019-02-28T18:27:00Z">
        <w:r>
          <w:t>1000 W/m</w:t>
        </w:r>
        <w:r w:rsidRPr="00FE0386">
          <w:rPr>
            <w:vertAlign w:val="superscript"/>
          </w:rPr>
          <w:t>2</w:t>
        </w:r>
        <w:r>
          <w:t xml:space="preserve"> * (</w:t>
        </w:r>
      </w:ins>
      <w:ins w:id="1365" w:author="Chris Satterlee" w:date="2019-02-28T18:26:00Z">
        <w:r>
          <w:t xml:space="preserve">Measured </w:t>
        </w:r>
        <w:proofErr w:type="spellStart"/>
        <w:r>
          <w:t>Isc</w:t>
        </w:r>
      </w:ins>
      <w:proofErr w:type="spellEnd"/>
      <w:ins w:id="1366" w:author="Chris Satterlee" w:date="2019-02-28T18:27:00Z">
        <w:r>
          <w:t>)</w:t>
        </w:r>
      </w:ins>
      <w:ins w:id="1367" w:author="Chris Satterlee" w:date="2019-02-28T18:26:00Z">
        <w:r>
          <w:t xml:space="preserve"> / </w:t>
        </w:r>
      </w:ins>
      <w:ins w:id="1368" w:author="Chris Satterlee" w:date="2019-02-28T18:27:00Z">
        <w:r>
          <w:t>(</w:t>
        </w:r>
      </w:ins>
      <w:proofErr w:type="spellStart"/>
      <w:ins w:id="1369" w:author="Chris Satterlee" w:date="2019-02-28T18:26:00Z">
        <w:r>
          <w:t>Isc</w:t>
        </w:r>
        <w:proofErr w:type="spellEnd"/>
        <w:r>
          <w:t xml:space="preserve"> @ 1000 W/m</w:t>
        </w:r>
        <w:r w:rsidRPr="00FE0386">
          <w:rPr>
            <w:vertAlign w:val="superscript"/>
          </w:rPr>
          <w:t>2</w:t>
        </w:r>
      </w:ins>
      <w:ins w:id="1370" w:author="Chris Satterlee" w:date="2019-02-28T18:27:00Z">
        <w:r>
          <w:t>)</w:t>
        </w:r>
      </w:ins>
    </w:p>
    <w:p w14:paraId="34B7E900" w14:textId="77777777" w:rsidR="00096A19" w:rsidRDefault="00096A19">
      <w:pPr>
        <w:rPr>
          <w:ins w:id="1371" w:author="Chris Satterlee" w:date="2019-02-28T18:22:00Z"/>
        </w:rPr>
      </w:pPr>
    </w:p>
    <w:p w14:paraId="3BF14B0A" w14:textId="77777777" w:rsidR="00767D30" w:rsidRDefault="00096A19">
      <w:pPr>
        <w:rPr>
          <w:ins w:id="1372" w:author="Chris Satterlee" w:date="2019-02-28T18:25:00Z"/>
        </w:rPr>
      </w:pPr>
      <w:ins w:id="1373" w:author="Chris Satterlee" w:date="2019-02-28T18:22:00Z">
        <w:r>
          <w:t>Continuing our example, suppose that we’ve measured the cell temperature at 60˚C</w:t>
        </w:r>
      </w:ins>
      <w:ins w:id="1374" w:author="Chris Satterlee" w:date="2019-02-28T18:23:00Z">
        <w:r>
          <w:t>, and we’ve measure</w:t>
        </w:r>
      </w:ins>
      <w:ins w:id="1375" w:author="Chris Satterlee" w:date="2019-02-28T18:24:00Z">
        <w:r w:rsidR="00767D30">
          <w:t>d</w:t>
        </w:r>
      </w:ins>
      <w:ins w:id="1376" w:author="Chris Satterlee" w:date="2019-02-28T18:23:00Z">
        <w:r>
          <w:t xml:space="preserve"> the </w:t>
        </w:r>
        <w:proofErr w:type="spellStart"/>
        <w:r>
          <w:t>Isc</w:t>
        </w:r>
        <w:proofErr w:type="spellEnd"/>
        <w:r>
          <w:t xml:space="preserve"> </w:t>
        </w:r>
      </w:ins>
      <w:ins w:id="1377" w:author="Chris Satterlee" w:date="2019-02-28T18:24:00Z">
        <w:r>
          <w:t>at 8.11 A.</w:t>
        </w:r>
      </w:ins>
      <w:ins w:id="1378" w:author="Chris Satterlee" w:date="2019-02-28T18:25:00Z">
        <w:r w:rsidR="00767D30">
          <w:t xml:space="preserve">  We calculate the irradiance as:</w:t>
        </w:r>
      </w:ins>
    </w:p>
    <w:p w14:paraId="3C5814DE" w14:textId="77777777" w:rsidR="00767D30" w:rsidRDefault="00767D30">
      <w:pPr>
        <w:rPr>
          <w:ins w:id="1379" w:author="Chris Satterlee" w:date="2019-02-28T18:25:00Z"/>
        </w:rPr>
      </w:pPr>
    </w:p>
    <w:p w14:paraId="507A1BB8" w14:textId="3CE374C9" w:rsidR="006545C7" w:rsidRDefault="00767D30">
      <w:pPr>
        <w:jc w:val="center"/>
        <w:rPr>
          <w:ins w:id="1380" w:author="Chris Satterlee" w:date="2019-02-28T18:29:00Z"/>
          <w:vertAlign w:val="superscript"/>
        </w:rPr>
        <w:pPrChange w:id="1381" w:author="Chris Satterlee" w:date="2019-02-28T18:31:00Z">
          <w:pPr/>
        </w:pPrChange>
      </w:pPr>
      <w:ins w:id="1382" w:author="Chris Satterlee" w:date="2019-02-28T18:28:00Z">
        <w:r>
          <w:t>Calculate</w:t>
        </w:r>
      </w:ins>
      <w:ins w:id="1383" w:author="Chris Satterlee" w:date="2019-02-28T18:30:00Z">
        <w:r>
          <w:t>d</w:t>
        </w:r>
      </w:ins>
      <w:ins w:id="1384" w:author="Chris Satterlee" w:date="2019-02-28T18:28:00Z">
        <w:r>
          <w:t xml:space="preserve"> </w:t>
        </w:r>
      </w:ins>
      <w:ins w:id="1385" w:author="Chris Satterlee" w:date="2019-02-28T18:25:00Z">
        <w:r>
          <w:t xml:space="preserve">Irradiance = </w:t>
        </w:r>
      </w:ins>
      <w:ins w:id="1386" w:author="Chris Satterlee" w:date="2019-02-28T18:28:00Z">
        <w:r>
          <w:t>1000 W/m</w:t>
        </w:r>
        <w:r w:rsidRPr="00FE0386">
          <w:rPr>
            <w:vertAlign w:val="superscript"/>
          </w:rPr>
          <w:t>2</w:t>
        </w:r>
        <w:r>
          <w:rPr>
            <w:vertAlign w:val="superscript"/>
          </w:rPr>
          <w:t xml:space="preserve"> </w:t>
        </w:r>
        <w:r>
          <w:t>* 8.11 A / 9.66</w:t>
        </w:r>
      </w:ins>
      <w:ins w:id="1387" w:author="Chris Satterlee" w:date="2019-03-01T09:54:00Z">
        <w:r w:rsidR="002C61AA">
          <w:t xml:space="preserve"> A</w:t>
        </w:r>
      </w:ins>
      <w:ins w:id="1388" w:author="Chris Satterlee" w:date="2019-02-28T18:28:00Z">
        <w:r>
          <w:t xml:space="preserve"> = </w:t>
        </w:r>
      </w:ins>
      <w:ins w:id="1389" w:author="Chris Satterlee" w:date="2019-02-28T18:29:00Z">
        <w:r>
          <w:t>840 W/m</w:t>
        </w:r>
        <w:r w:rsidRPr="00FE0386">
          <w:rPr>
            <w:vertAlign w:val="superscript"/>
          </w:rPr>
          <w:t>2</w:t>
        </w:r>
      </w:ins>
    </w:p>
    <w:p w14:paraId="77E5FF59" w14:textId="4D81EB4C" w:rsidR="00767D30" w:rsidRDefault="00767D30">
      <w:pPr>
        <w:rPr>
          <w:ins w:id="1390" w:author="Chris Satterlee" w:date="2019-02-28T18:29:00Z"/>
          <w:vertAlign w:val="superscript"/>
        </w:rPr>
      </w:pPr>
    </w:p>
    <w:p w14:paraId="5C3AF2A7" w14:textId="3CEE37E1" w:rsidR="00B57E16" w:rsidRDefault="00767D30">
      <w:pPr>
        <w:rPr>
          <w:ins w:id="1391" w:author="Chris Satterlee" w:date="2019-02-28T18:35:00Z"/>
        </w:rPr>
      </w:pPr>
      <w:ins w:id="1392" w:author="Chris Satterlee" w:date="2019-02-28T18:30:00Z">
        <w:r>
          <w:t>See what happened there? We just used a PV module as a pyranometer</w:t>
        </w:r>
      </w:ins>
      <w:ins w:id="1393" w:author="Chris Satterlee" w:date="2019-02-28T18:35:00Z">
        <w:r w:rsidR="00B57E16">
          <w:t>!</w:t>
        </w:r>
      </w:ins>
      <w:ins w:id="1394" w:author="Chris Satterlee" w:date="2019-03-01T09:55:00Z">
        <w:r w:rsidR="002C61AA">
          <w:t xml:space="preserve"> If that is the only PV module that you will ever be </w:t>
        </w:r>
      </w:ins>
      <w:ins w:id="1395" w:author="Chris Satterlee" w:date="2019-03-01T10:01:00Z">
        <w:r w:rsidR="00BA26EE">
          <w:t>testing</w:t>
        </w:r>
      </w:ins>
      <w:ins w:id="1396" w:author="Chris Satterlee" w:date="2019-03-01T09:55:00Z">
        <w:r w:rsidR="002C61AA">
          <w:t xml:space="preserve"> with your IV Swinger 2, you may be (rightly) wondering if building a pyranometer </w:t>
        </w:r>
      </w:ins>
      <w:ins w:id="1397" w:author="Chris Satterlee" w:date="2019-03-01T09:56:00Z">
        <w:r w:rsidR="002C61AA">
          <w:t>was worth all the trouble if your PV module i</w:t>
        </w:r>
      </w:ins>
      <w:ins w:id="1398" w:author="Chris Satterlee" w:date="2019-03-01T09:57:00Z">
        <w:r w:rsidR="002C61AA">
          <w:t xml:space="preserve">tself is the reference. However, it can be very useful to </w:t>
        </w:r>
      </w:ins>
      <w:ins w:id="1399" w:author="Chris Satterlee" w:date="2019-03-01T09:58:00Z">
        <w:r w:rsidR="002C61AA">
          <w:t xml:space="preserve">compare different modules. </w:t>
        </w:r>
      </w:ins>
      <w:ins w:id="1400" w:author="Chris Satterlee" w:date="2019-03-01T10:00:00Z">
        <w:r w:rsidR="002C61AA">
          <w:t>Of course, if you are concerned about</w:t>
        </w:r>
      </w:ins>
      <w:ins w:id="1401" w:author="Chris Satterlee" w:date="2019-03-01T10:01:00Z">
        <w:r w:rsidR="00BA26EE">
          <w:t xml:space="preserve"> the validity of using your PV module as the reference, you should </w:t>
        </w:r>
      </w:ins>
      <w:ins w:id="1402" w:author="Chris Satterlee" w:date="2019-03-01T10:02:00Z">
        <w:r w:rsidR="00BA26EE">
          <w:t>perform the calibration with a</w:t>
        </w:r>
      </w:ins>
      <w:ins w:id="1403" w:author="Chris Satterlee" w:date="2019-03-01T10:03:00Z">
        <w:r w:rsidR="00BA26EE">
          <w:t>n actual</w:t>
        </w:r>
      </w:ins>
      <w:ins w:id="1404" w:author="Chris Satterlee" w:date="2019-03-01T10:02:00Z">
        <w:r w:rsidR="00BA26EE">
          <w:t xml:space="preserve"> reference pyranometer.</w:t>
        </w:r>
      </w:ins>
      <w:ins w:id="1405" w:author="Chris Satterlee" w:date="2019-03-01T10:00:00Z">
        <w:r w:rsidR="002C61AA">
          <w:t xml:space="preserve"> </w:t>
        </w:r>
      </w:ins>
    </w:p>
    <w:p w14:paraId="14510C30" w14:textId="2AB04F9C" w:rsidR="00B57E16" w:rsidRDefault="00B57E16" w:rsidP="00D10003">
      <w:pPr>
        <w:pStyle w:val="Heading3"/>
        <w:rPr>
          <w:ins w:id="1406" w:author="Chris Satterlee" w:date="2019-02-28T18:36:00Z"/>
        </w:rPr>
      </w:pPr>
      <w:bookmarkStart w:id="1407" w:name="_Toc4508024"/>
      <w:ins w:id="1408" w:author="Chris Satterlee" w:date="2019-02-28T18:36:00Z">
        <w:r>
          <w:t>Performing the Calibration</w:t>
        </w:r>
        <w:bookmarkEnd w:id="1407"/>
      </w:ins>
    </w:p>
    <w:p w14:paraId="48EAD1DD" w14:textId="6320B10B" w:rsidR="00B57E16" w:rsidRDefault="00B57E16" w:rsidP="00B57E16">
      <w:pPr>
        <w:rPr>
          <w:ins w:id="1409" w:author="Chris Satterlee" w:date="2019-02-28T18:38:00Z"/>
        </w:rPr>
      </w:pPr>
      <w:ins w:id="1410" w:author="Chris Satterlee" w:date="2019-02-28T18:37:00Z">
        <w:r>
          <w:t xml:space="preserve">The calibration process consists of </w:t>
        </w:r>
      </w:ins>
      <w:ins w:id="1411" w:author="Chris Satterlee" w:date="2019-02-28T18:38:00Z">
        <w:r>
          <w:t>the following steps:</w:t>
        </w:r>
      </w:ins>
    </w:p>
    <w:p w14:paraId="7834EC4D" w14:textId="77777777" w:rsidR="00B57E16" w:rsidRDefault="00B57E16" w:rsidP="00B57E16">
      <w:pPr>
        <w:rPr>
          <w:ins w:id="1412" w:author="Chris Satterlee" w:date="2019-02-28T18:38:00Z"/>
        </w:rPr>
      </w:pPr>
    </w:p>
    <w:p w14:paraId="2D624EFF" w14:textId="4821026E" w:rsidR="00B57E16" w:rsidRDefault="00B57E16" w:rsidP="00B57E16">
      <w:pPr>
        <w:pStyle w:val="ListParagraph"/>
        <w:numPr>
          <w:ilvl w:val="0"/>
          <w:numId w:val="43"/>
        </w:numPr>
        <w:rPr>
          <w:ins w:id="1413" w:author="Chris Satterlee" w:date="2019-02-28T18:38:00Z"/>
        </w:rPr>
      </w:pPr>
      <w:ins w:id="1414" w:author="Chris Satterlee" w:date="2019-02-28T18:38:00Z">
        <w:r>
          <w:t>Swing an IV curve with the pyranometer</w:t>
        </w:r>
      </w:ins>
    </w:p>
    <w:p w14:paraId="356702C3" w14:textId="4074AD0C" w:rsidR="00B57E16" w:rsidRDefault="00B57E16" w:rsidP="00B57E16">
      <w:pPr>
        <w:pStyle w:val="ListParagraph"/>
        <w:numPr>
          <w:ilvl w:val="0"/>
          <w:numId w:val="43"/>
        </w:numPr>
        <w:rPr>
          <w:ins w:id="1415" w:author="Chris Satterlee" w:date="2019-02-28T18:39:00Z"/>
        </w:rPr>
      </w:pPr>
      <w:ins w:id="1416" w:author="Chris Satterlee" w:date="2019-02-28T18:38:00Z">
        <w:r>
          <w:t xml:space="preserve">Select the </w:t>
        </w:r>
      </w:ins>
      <w:ins w:id="1417" w:author="Chris Satterlee" w:date="2019-02-28T18:39:00Z">
        <w:r>
          <w:t>“Pyranometer” entry from the “Calibrate” menu</w:t>
        </w:r>
      </w:ins>
    </w:p>
    <w:p w14:paraId="571F7ADA" w14:textId="5D0B1C6B" w:rsidR="00B57E16" w:rsidRDefault="00B57E16" w:rsidP="00B57E16">
      <w:pPr>
        <w:pStyle w:val="ListParagraph"/>
        <w:numPr>
          <w:ilvl w:val="0"/>
          <w:numId w:val="43"/>
        </w:numPr>
        <w:rPr>
          <w:ins w:id="1418" w:author="Chris Satterlee" w:date="2019-02-28T18:39:00Z"/>
        </w:rPr>
      </w:pPr>
      <w:ins w:id="1419" w:author="Chris Satterlee" w:date="2019-02-28T18:39:00Z">
        <w:r>
          <w:t xml:space="preserve">Enter the </w:t>
        </w:r>
      </w:ins>
      <w:ins w:id="1420" w:author="Chris Satterlee" w:date="2019-03-26T15:56:00Z">
        <w:r w:rsidR="00743AFC">
          <w:t>“actual” (</w:t>
        </w:r>
      </w:ins>
      <w:ins w:id="1421" w:author="Chris Satterlee" w:date="2019-02-28T18:39:00Z">
        <w:r>
          <w:t xml:space="preserve">measured </w:t>
        </w:r>
      </w:ins>
      <w:ins w:id="1422" w:author="Chris Satterlee" w:date="2019-02-28T18:45:00Z">
        <w:r w:rsidR="00FD0DD3">
          <w:t xml:space="preserve">or calculated) </w:t>
        </w:r>
      </w:ins>
      <w:ins w:id="1423" w:author="Chris Satterlee" w:date="2019-02-28T18:39:00Z">
        <w:r>
          <w:t>irradiance in the dialog</w:t>
        </w:r>
      </w:ins>
    </w:p>
    <w:p w14:paraId="1A5AA0EA" w14:textId="352B5171" w:rsidR="00B57E16" w:rsidRDefault="00B57E16" w:rsidP="00B57E16">
      <w:pPr>
        <w:rPr>
          <w:ins w:id="1424" w:author="Chris Satterlee" w:date="2019-02-28T18:39:00Z"/>
        </w:rPr>
      </w:pPr>
    </w:p>
    <w:p w14:paraId="59E02302" w14:textId="3999C1B4" w:rsidR="00B57E16" w:rsidRDefault="00B57E16" w:rsidP="00B57E16">
      <w:pPr>
        <w:rPr>
          <w:ins w:id="1425" w:author="Chris Satterlee" w:date="2019-02-28T18:41:00Z"/>
        </w:rPr>
      </w:pPr>
      <w:ins w:id="1426" w:author="Chris Satterlee" w:date="2019-02-28T18:39:00Z">
        <w:r>
          <w:t xml:space="preserve">If you are using a </w:t>
        </w:r>
      </w:ins>
      <w:ins w:id="1427" w:author="Chris Satterlee" w:date="2019-02-28T18:40:00Z">
        <w:r>
          <w:t xml:space="preserve">reference pyranometer, you need to measure the irradiance using that at the same time you swing the IV curve. In Step #3, </w:t>
        </w:r>
      </w:ins>
      <w:ins w:id="1428" w:author="Chris Satterlee" w:date="2019-02-28T18:41:00Z">
        <w:r>
          <w:t>you enter the value measured with the reference pyranometer.</w:t>
        </w:r>
      </w:ins>
    </w:p>
    <w:p w14:paraId="5AA8EDC1" w14:textId="1DB5FD60" w:rsidR="00B57E16" w:rsidRDefault="00B57E16" w:rsidP="00B57E16">
      <w:pPr>
        <w:rPr>
          <w:ins w:id="1429" w:author="Chris Satterlee" w:date="2019-02-28T18:41:00Z"/>
        </w:rPr>
      </w:pPr>
    </w:p>
    <w:p w14:paraId="69C613CE" w14:textId="362A7AC8" w:rsidR="00B57E16" w:rsidRPr="00B57E16" w:rsidRDefault="00B57E16">
      <w:pPr>
        <w:rPr>
          <w:ins w:id="1430" w:author="Cindy W" w:date="2019-02-21T18:49:00Z"/>
        </w:rPr>
      </w:pPr>
      <w:ins w:id="1431" w:author="Chris Satterlee" w:date="2019-02-28T18:41:00Z">
        <w:r>
          <w:t xml:space="preserve">If you are using the PV module </w:t>
        </w:r>
      </w:ins>
      <w:ins w:id="1432" w:author="Chris Satterlee" w:date="2019-02-28T18:42:00Z">
        <w:r w:rsidRPr="00B57E16">
          <w:t xml:space="preserve">as a </w:t>
        </w:r>
        <w:r>
          <w:t>p</w:t>
        </w:r>
        <w:r w:rsidRPr="00B57E16">
          <w:t xml:space="preserve">seudo </w:t>
        </w:r>
        <w:r>
          <w:t>r</w:t>
        </w:r>
        <w:r w:rsidRPr="00B57E16">
          <w:t xml:space="preserve">eference </w:t>
        </w:r>
        <w:r>
          <w:t>p</w:t>
        </w:r>
        <w:r w:rsidRPr="00B57E16">
          <w:t>yranometer</w:t>
        </w:r>
        <w:r>
          <w:t xml:space="preserve">, you need to use the </w:t>
        </w:r>
        <w:proofErr w:type="spellStart"/>
        <w:r>
          <w:t>Isc</w:t>
        </w:r>
        <w:proofErr w:type="spellEnd"/>
        <w:r>
          <w:t xml:space="preserve"> value from the curve </w:t>
        </w:r>
      </w:ins>
      <w:ins w:id="1433" w:author="Chris Satterlee" w:date="2019-02-28T18:45:00Z">
        <w:r w:rsidR="00FD0DD3">
          <w:t xml:space="preserve">(and the temperature) </w:t>
        </w:r>
      </w:ins>
      <w:ins w:id="1434" w:author="Chris Satterlee" w:date="2019-02-28T18:42:00Z">
        <w:r>
          <w:t xml:space="preserve">and calculate the irradiance as described in Section </w:t>
        </w:r>
      </w:ins>
      <w:ins w:id="1435" w:author="Chris Satterlee" w:date="2019-02-28T18:43:00Z">
        <w:r>
          <w:fldChar w:fldCharType="begin"/>
        </w:r>
        <w:r>
          <w:instrText xml:space="preserve"> REF _Ref2271815 \r \h </w:instrText>
        </w:r>
      </w:ins>
      <w:r>
        <w:fldChar w:fldCharType="separate"/>
      </w:r>
      <w:ins w:id="1436" w:author="Chris Satterlee" w:date="2019-03-26T15:58:00Z">
        <w:r w:rsidR="0047004F">
          <w:t>3.7.2</w:t>
        </w:r>
      </w:ins>
      <w:ins w:id="1437" w:author="Chris Satterlee" w:date="2019-02-28T18:43:00Z">
        <w:r>
          <w:fldChar w:fldCharType="end"/>
        </w:r>
        <w:r>
          <w:t xml:space="preserve"> </w:t>
        </w:r>
        <w:r>
          <w:fldChar w:fldCharType="begin"/>
        </w:r>
        <w:r>
          <w:instrText xml:space="preserve"> REF _Ref2271815 \p \h </w:instrText>
        </w:r>
      </w:ins>
      <w:r>
        <w:fldChar w:fldCharType="separate"/>
      </w:r>
      <w:ins w:id="1438" w:author="Chris Satterlee" w:date="2019-03-26T15:58:00Z">
        <w:r w:rsidR="0047004F">
          <w:t>above</w:t>
        </w:r>
      </w:ins>
      <w:ins w:id="1439" w:author="Chris Satterlee" w:date="2019-02-28T18:43:00Z">
        <w:r>
          <w:fldChar w:fldCharType="end"/>
        </w:r>
        <w:r>
          <w:t xml:space="preserve">, and enter that calculated value in Step </w:t>
        </w:r>
      </w:ins>
      <w:ins w:id="1440" w:author="Chris Satterlee" w:date="2019-02-28T18:44:00Z">
        <w:r>
          <w:t>#3.</w:t>
        </w:r>
      </w:ins>
    </w:p>
    <w:p w14:paraId="3515DB6D" w14:textId="77777777" w:rsidR="006545C7" w:rsidRPr="006545C7" w:rsidRDefault="006545C7">
      <w:pPr>
        <w:rPr>
          <w:ins w:id="1441" w:author="Cindy W" w:date="2019-02-21T18:48:00Z"/>
        </w:rPr>
      </w:pPr>
    </w:p>
    <w:p w14:paraId="196A2CC7" w14:textId="77777777" w:rsidR="006545C7" w:rsidRPr="006545C7" w:rsidRDefault="006545C7">
      <w:pPr>
        <w:rPr>
          <w:ins w:id="1442" w:author="Cindy W" w:date="2019-02-19T19:10:00Z"/>
        </w:rPr>
      </w:pPr>
    </w:p>
    <w:p w14:paraId="18DF8F84" w14:textId="77777777" w:rsidR="006545C7" w:rsidRDefault="006545C7">
      <w:pPr>
        <w:rPr>
          <w:ins w:id="1443" w:author="Cindy W" w:date="2019-02-19T19:10:00Z"/>
        </w:rPr>
      </w:pPr>
    </w:p>
    <w:p w14:paraId="618C3B7C" w14:textId="77777777" w:rsidR="006545C7" w:rsidRPr="006545C7" w:rsidRDefault="006545C7"/>
    <w:sectPr w:rsidR="006545C7" w:rsidRPr="006545C7" w:rsidSect="00295420">
      <w:footerReference w:type="even" r:id="rId30"/>
      <w:footerReference w:type="default" r:id="rId31"/>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A4127D" w14:textId="77777777" w:rsidR="005F3059" w:rsidRDefault="005F3059" w:rsidP="00C32BF7">
      <w:r>
        <w:separator/>
      </w:r>
    </w:p>
  </w:endnote>
  <w:endnote w:type="continuationSeparator" w:id="0">
    <w:p w14:paraId="658251AF" w14:textId="77777777" w:rsidR="005F3059" w:rsidRDefault="005F3059"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602BD7" w:rsidRDefault="00602BD7"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602BD7" w:rsidRDefault="00602BD7"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602BD7" w:rsidRDefault="00602BD7"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3ECD052A" w14:textId="77777777" w:rsidR="00602BD7" w:rsidRDefault="00602BD7"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DF3233" w14:textId="77777777" w:rsidR="005F3059" w:rsidRDefault="005F3059" w:rsidP="00C32BF7">
      <w:r>
        <w:separator/>
      </w:r>
    </w:p>
  </w:footnote>
  <w:footnote w:type="continuationSeparator" w:id="0">
    <w:p w14:paraId="5DEE2EEE" w14:textId="77777777" w:rsidR="005F3059" w:rsidRDefault="005F3059" w:rsidP="00C32B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BF3C7B"/>
    <w:multiLevelType w:val="hybridMultilevel"/>
    <w:tmpl w:val="E8D26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B024B"/>
    <w:multiLevelType w:val="multilevel"/>
    <w:tmpl w:val="BC36E4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5DC3259"/>
    <w:multiLevelType w:val="multilevel"/>
    <w:tmpl w:val="8E98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B3474A"/>
    <w:multiLevelType w:val="hybridMultilevel"/>
    <w:tmpl w:val="5F10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7C7794"/>
    <w:multiLevelType w:val="hybridMultilevel"/>
    <w:tmpl w:val="516CF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CF6D67"/>
    <w:multiLevelType w:val="hybridMultilevel"/>
    <w:tmpl w:val="A3DCB4D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1" w15:restartNumberingAfterBreak="0">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C2B62C6"/>
    <w:multiLevelType w:val="hybridMultilevel"/>
    <w:tmpl w:val="0890E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27" w15:restartNumberingAfterBreak="0">
    <w:nsid w:val="592E71D7"/>
    <w:multiLevelType w:val="hybridMultilevel"/>
    <w:tmpl w:val="40C671B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15:restartNumberingAfterBreak="0">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EF5BC2"/>
    <w:multiLevelType w:val="hybridMultilevel"/>
    <w:tmpl w:val="CB80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39" w15:restartNumberingAfterBreak="0">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7314C9"/>
    <w:multiLevelType w:val="hybridMultilevel"/>
    <w:tmpl w:val="0E38C08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num w:numId="1">
    <w:abstractNumId w:val="1"/>
  </w:num>
  <w:num w:numId="2">
    <w:abstractNumId w:val="2"/>
  </w:num>
  <w:num w:numId="3">
    <w:abstractNumId w:val="28"/>
  </w:num>
  <w:num w:numId="4">
    <w:abstractNumId w:val="39"/>
  </w:num>
  <w:num w:numId="5">
    <w:abstractNumId w:val="41"/>
  </w:num>
  <w:num w:numId="6">
    <w:abstractNumId w:val="32"/>
  </w:num>
  <w:num w:numId="7">
    <w:abstractNumId w:val="26"/>
  </w:num>
  <w:num w:numId="8">
    <w:abstractNumId w:val="38"/>
  </w:num>
  <w:num w:numId="9">
    <w:abstractNumId w:val="19"/>
  </w:num>
  <w:num w:numId="10">
    <w:abstractNumId w:val="29"/>
  </w:num>
  <w:num w:numId="11">
    <w:abstractNumId w:val="35"/>
  </w:num>
  <w:num w:numId="12">
    <w:abstractNumId w:val="37"/>
  </w:num>
  <w:num w:numId="13">
    <w:abstractNumId w:val="9"/>
  </w:num>
  <w:num w:numId="14">
    <w:abstractNumId w:val="14"/>
  </w:num>
  <w:num w:numId="15">
    <w:abstractNumId w:val="18"/>
  </w:num>
  <w:num w:numId="16">
    <w:abstractNumId w:val="12"/>
  </w:num>
  <w:num w:numId="17">
    <w:abstractNumId w:val="25"/>
  </w:num>
  <w:num w:numId="18">
    <w:abstractNumId w:val="15"/>
  </w:num>
  <w:num w:numId="19">
    <w:abstractNumId w:val="13"/>
  </w:num>
  <w:num w:numId="20">
    <w:abstractNumId w:val="21"/>
  </w:num>
  <w:num w:numId="21">
    <w:abstractNumId w:val="5"/>
  </w:num>
  <w:num w:numId="22">
    <w:abstractNumId w:val="31"/>
  </w:num>
  <w:num w:numId="23">
    <w:abstractNumId w:val="3"/>
  </w:num>
  <w:num w:numId="24">
    <w:abstractNumId w:val="40"/>
  </w:num>
  <w:num w:numId="25">
    <w:abstractNumId w:val="16"/>
  </w:num>
  <w:num w:numId="26">
    <w:abstractNumId w:val="17"/>
  </w:num>
  <w:num w:numId="27">
    <w:abstractNumId w:val="0"/>
  </w:num>
  <w:num w:numId="28">
    <w:abstractNumId w:val="11"/>
  </w:num>
  <w:num w:numId="29">
    <w:abstractNumId w:val="36"/>
  </w:num>
  <w:num w:numId="30">
    <w:abstractNumId w:val="23"/>
  </w:num>
  <w:num w:numId="31">
    <w:abstractNumId w:val="22"/>
  </w:num>
  <w:num w:numId="32">
    <w:abstractNumId w:val="34"/>
  </w:num>
  <w:num w:numId="33">
    <w:abstractNumId w:val="24"/>
  </w:num>
  <w:num w:numId="34">
    <w:abstractNumId w:val="33"/>
  </w:num>
  <w:num w:numId="35">
    <w:abstractNumId w:val="30"/>
  </w:num>
  <w:num w:numId="36">
    <w:abstractNumId w:val="6"/>
  </w:num>
  <w:num w:numId="37">
    <w:abstractNumId w:val="27"/>
  </w:num>
  <w:num w:numId="38">
    <w:abstractNumId w:val="10"/>
  </w:num>
  <w:num w:numId="39">
    <w:abstractNumId w:val="7"/>
  </w:num>
  <w:num w:numId="40">
    <w:abstractNumId w:val="42"/>
  </w:num>
  <w:num w:numId="41">
    <w:abstractNumId w:val="4"/>
  </w:num>
  <w:num w:numId="42">
    <w:abstractNumId w:val="20"/>
  </w:num>
  <w:num w:numId="43">
    <w:abstractNumId w:val="8"/>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13"/>
  <w:proofState w:spelling="clean" w:grammar="clean"/>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3AFD"/>
    <w:rsid w:val="000543CC"/>
    <w:rsid w:val="000548E3"/>
    <w:rsid w:val="00060E70"/>
    <w:rsid w:val="0006141E"/>
    <w:rsid w:val="00061FB1"/>
    <w:rsid w:val="00062696"/>
    <w:rsid w:val="00064996"/>
    <w:rsid w:val="00064C3B"/>
    <w:rsid w:val="00065F25"/>
    <w:rsid w:val="00071F7C"/>
    <w:rsid w:val="00074BFF"/>
    <w:rsid w:val="00074DBE"/>
    <w:rsid w:val="0007609E"/>
    <w:rsid w:val="00076448"/>
    <w:rsid w:val="00077D36"/>
    <w:rsid w:val="00080156"/>
    <w:rsid w:val="0008224E"/>
    <w:rsid w:val="0008388D"/>
    <w:rsid w:val="00084937"/>
    <w:rsid w:val="00087358"/>
    <w:rsid w:val="00091219"/>
    <w:rsid w:val="0009300A"/>
    <w:rsid w:val="000948F9"/>
    <w:rsid w:val="0009676E"/>
    <w:rsid w:val="00096A19"/>
    <w:rsid w:val="000A15AF"/>
    <w:rsid w:val="000A34EB"/>
    <w:rsid w:val="000A4F63"/>
    <w:rsid w:val="000B058F"/>
    <w:rsid w:val="000B05E2"/>
    <w:rsid w:val="000B4FDB"/>
    <w:rsid w:val="000B5424"/>
    <w:rsid w:val="000B790A"/>
    <w:rsid w:val="000B7FB7"/>
    <w:rsid w:val="000C0889"/>
    <w:rsid w:val="000C12E0"/>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4537"/>
    <w:rsid w:val="001377B2"/>
    <w:rsid w:val="0014109C"/>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B7B33"/>
    <w:rsid w:val="001C075B"/>
    <w:rsid w:val="001C1C94"/>
    <w:rsid w:val="001C2642"/>
    <w:rsid w:val="001C444F"/>
    <w:rsid w:val="001C450B"/>
    <w:rsid w:val="001C4A81"/>
    <w:rsid w:val="001C60F5"/>
    <w:rsid w:val="001C7229"/>
    <w:rsid w:val="001D4573"/>
    <w:rsid w:val="001D4805"/>
    <w:rsid w:val="001D5D1A"/>
    <w:rsid w:val="001D746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44E"/>
    <w:rsid w:val="002864A8"/>
    <w:rsid w:val="00286BB4"/>
    <w:rsid w:val="00291548"/>
    <w:rsid w:val="0029354A"/>
    <w:rsid w:val="00295420"/>
    <w:rsid w:val="00297094"/>
    <w:rsid w:val="002A0CA0"/>
    <w:rsid w:val="002A304C"/>
    <w:rsid w:val="002A3A68"/>
    <w:rsid w:val="002B0FC4"/>
    <w:rsid w:val="002B1357"/>
    <w:rsid w:val="002B2991"/>
    <w:rsid w:val="002B2E15"/>
    <w:rsid w:val="002B3D98"/>
    <w:rsid w:val="002B4F66"/>
    <w:rsid w:val="002B5E6A"/>
    <w:rsid w:val="002C020A"/>
    <w:rsid w:val="002C4277"/>
    <w:rsid w:val="002C4447"/>
    <w:rsid w:val="002C5386"/>
    <w:rsid w:val="002C56E2"/>
    <w:rsid w:val="002C61AA"/>
    <w:rsid w:val="002C79DA"/>
    <w:rsid w:val="002D3473"/>
    <w:rsid w:val="002E1A83"/>
    <w:rsid w:val="002E3E17"/>
    <w:rsid w:val="002E7A75"/>
    <w:rsid w:val="002E7C35"/>
    <w:rsid w:val="003029A8"/>
    <w:rsid w:val="00302BBA"/>
    <w:rsid w:val="00304084"/>
    <w:rsid w:val="0030502A"/>
    <w:rsid w:val="00305236"/>
    <w:rsid w:val="00306296"/>
    <w:rsid w:val="00307D24"/>
    <w:rsid w:val="0031068D"/>
    <w:rsid w:val="003111D6"/>
    <w:rsid w:val="003111E3"/>
    <w:rsid w:val="0031380B"/>
    <w:rsid w:val="00314FDA"/>
    <w:rsid w:val="003215DC"/>
    <w:rsid w:val="003217D8"/>
    <w:rsid w:val="00321FD6"/>
    <w:rsid w:val="00323BB0"/>
    <w:rsid w:val="00324BCD"/>
    <w:rsid w:val="003262C2"/>
    <w:rsid w:val="00326701"/>
    <w:rsid w:val="00326B77"/>
    <w:rsid w:val="003275F7"/>
    <w:rsid w:val="003336BF"/>
    <w:rsid w:val="00333D70"/>
    <w:rsid w:val="003351FC"/>
    <w:rsid w:val="003360C0"/>
    <w:rsid w:val="00337696"/>
    <w:rsid w:val="00341D3D"/>
    <w:rsid w:val="0034460D"/>
    <w:rsid w:val="00345A01"/>
    <w:rsid w:val="00345FF7"/>
    <w:rsid w:val="003471A4"/>
    <w:rsid w:val="0035066B"/>
    <w:rsid w:val="00351B88"/>
    <w:rsid w:val="003528B8"/>
    <w:rsid w:val="0035699B"/>
    <w:rsid w:val="003660DA"/>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3A15"/>
    <w:rsid w:val="003955AD"/>
    <w:rsid w:val="00397346"/>
    <w:rsid w:val="003A1C76"/>
    <w:rsid w:val="003A2D2D"/>
    <w:rsid w:val="003A3508"/>
    <w:rsid w:val="003A6062"/>
    <w:rsid w:val="003A6B31"/>
    <w:rsid w:val="003B0E5C"/>
    <w:rsid w:val="003B559F"/>
    <w:rsid w:val="003B6534"/>
    <w:rsid w:val="003C0616"/>
    <w:rsid w:val="003C2114"/>
    <w:rsid w:val="003C59DF"/>
    <w:rsid w:val="003C65EA"/>
    <w:rsid w:val="003D0474"/>
    <w:rsid w:val="003D04A9"/>
    <w:rsid w:val="003D15AE"/>
    <w:rsid w:val="003D4EBB"/>
    <w:rsid w:val="003E0110"/>
    <w:rsid w:val="003E01F2"/>
    <w:rsid w:val="003E19B3"/>
    <w:rsid w:val="003E3348"/>
    <w:rsid w:val="003E5D8C"/>
    <w:rsid w:val="003E601E"/>
    <w:rsid w:val="003F0A85"/>
    <w:rsid w:val="003F3758"/>
    <w:rsid w:val="003F5760"/>
    <w:rsid w:val="003F5845"/>
    <w:rsid w:val="00401387"/>
    <w:rsid w:val="00402D17"/>
    <w:rsid w:val="00402EF8"/>
    <w:rsid w:val="00404331"/>
    <w:rsid w:val="00406E80"/>
    <w:rsid w:val="004100B6"/>
    <w:rsid w:val="0041399D"/>
    <w:rsid w:val="004168B9"/>
    <w:rsid w:val="00417675"/>
    <w:rsid w:val="00417BE5"/>
    <w:rsid w:val="00417C09"/>
    <w:rsid w:val="004207EC"/>
    <w:rsid w:val="0043257D"/>
    <w:rsid w:val="00434737"/>
    <w:rsid w:val="00434A86"/>
    <w:rsid w:val="00440CE0"/>
    <w:rsid w:val="00440E90"/>
    <w:rsid w:val="00450F69"/>
    <w:rsid w:val="004511D8"/>
    <w:rsid w:val="00456A0D"/>
    <w:rsid w:val="004600A3"/>
    <w:rsid w:val="00462010"/>
    <w:rsid w:val="004621DF"/>
    <w:rsid w:val="004636C8"/>
    <w:rsid w:val="00464031"/>
    <w:rsid w:val="004648CD"/>
    <w:rsid w:val="00466214"/>
    <w:rsid w:val="0047004F"/>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9DE"/>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EE9"/>
    <w:rsid w:val="005445CF"/>
    <w:rsid w:val="0054502A"/>
    <w:rsid w:val="00546071"/>
    <w:rsid w:val="00547A5B"/>
    <w:rsid w:val="0055074A"/>
    <w:rsid w:val="00550C89"/>
    <w:rsid w:val="00552056"/>
    <w:rsid w:val="0055754D"/>
    <w:rsid w:val="00557875"/>
    <w:rsid w:val="00557FFE"/>
    <w:rsid w:val="00563A1F"/>
    <w:rsid w:val="00565CA7"/>
    <w:rsid w:val="005706B9"/>
    <w:rsid w:val="0057381A"/>
    <w:rsid w:val="005742EE"/>
    <w:rsid w:val="005758BD"/>
    <w:rsid w:val="00577E59"/>
    <w:rsid w:val="00580B25"/>
    <w:rsid w:val="005820CB"/>
    <w:rsid w:val="00584841"/>
    <w:rsid w:val="00585A77"/>
    <w:rsid w:val="00585FDD"/>
    <w:rsid w:val="005863E9"/>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C7817"/>
    <w:rsid w:val="005D291E"/>
    <w:rsid w:val="005D345B"/>
    <w:rsid w:val="005D3590"/>
    <w:rsid w:val="005D445F"/>
    <w:rsid w:val="005D5B80"/>
    <w:rsid w:val="005D6D3D"/>
    <w:rsid w:val="005D7E1A"/>
    <w:rsid w:val="005E0541"/>
    <w:rsid w:val="005E1859"/>
    <w:rsid w:val="005E1F65"/>
    <w:rsid w:val="005E3135"/>
    <w:rsid w:val="005E49FA"/>
    <w:rsid w:val="005E5723"/>
    <w:rsid w:val="005E5E5A"/>
    <w:rsid w:val="005F24F5"/>
    <w:rsid w:val="005F29D3"/>
    <w:rsid w:val="005F3059"/>
    <w:rsid w:val="005F39C4"/>
    <w:rsid w:val="005F59DA"/>
    <w:rsid w:val="005F5C05"/>
    <w:rsid w:val="0060046D"/>
    <w:rsid w:val="00602BD7"/>
    <w:rsid w:val="00603E13"/>
    <w:rsid w:val="006049A3"/>
    <w:rsid w:val="006122C5"/>
    <w:rsid w:val="006123E8"/>
    <w:rsid w:val="006137EB"/>
    <w:rsid w:val="00614371"/>
    <w:rsid w:val="00615BBE"/>
    <w:rsid w:val="006165E1"/>
    <w:rsid w:val="0062075C"/>
    <w:rsid w:val="00622405"/>
    <w:rsid w:val="00623360"/>
    <w:rsid w:val="00624C1C"/>
    <w:rsid w:val="0062768F"/>
    <w:rsid w:val="00627CC1"/>
    <w:rsid w:val="006313EA"/>
    <w:rsid w:val="006320AE"/>
    <w:rsid w:val="006354BB"/>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45C7"/>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1B74"/>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3AFC"/>
    <w:rsid w:val="007470EA"/>
    <w:rsid w:val="00750BCE"/>
    <w:rsid w:val="00751BAD"/>
    <w:rsid w:val="00753E26"/>
    <w:rsid w:val="00755EDF"/>
    <w:rsid w:val="00757B92"/>
    <w:rsid w:val="0076163E"/>
    <w:rsid w:val="007624F0"/>
    <w:rsid w:val="007628D9"/>
    <w:rsid w:val="00764798"/>
    <w:rsid w:val="00766AF5"/>
    <w:rsid w:val="00767D30"/>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3384"/>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E7E84"/>
    <w:rsid w:val="007F0F8B"/>
    <w:rsid w:val="007F179F"/>
    <w:rsid w:val="007F1DC1"/>
    <w:rsid w:val="007F39CC"/>
    <w:rsid w:val="007F54F5"/>
    <w:rsid w:val="0080455F"/>
    <w:rsid w:val="008046EB"/>
    <w:rsid w:val="00805863"/>
    <w:rsid w:val="00805DFF"/>
    <w:rsid w:val="0081045E"/>
    <w:rsid w:val="00811A9F"/>
    <w:rsid w:val="0081573F"/>
    <w:rsid w:val="00817A2E"/>
    <w:rsid w:val="00817ADA"/>
    <w:rsid w:val="00817BD1"/>
    <w:rsid w:val="00817EBE"/>
    <w:rsid w:val="008205ED"/>
    <w:rsid w:val="008222AF"/>
    <w:rsid w:val="008232C1"/>
    <w:rsid w:val="00823889"/>
    <w:rsid w:val="0082758F"/>
    <w:rsid w:val="00827D73"/>
    <w:rsid w:val="00830003"/>
    <w:rsid w:val="00831A10"/>
    <w:rsid w:val="00831C09"/>
    <w:rsid w:val="00831F24"/>
    <w:rsid w:val="00833D3B"/>
    <w:rsid w:val="00833DCC"/>
    <w:rsid w:val="00836517"/>
    <w:rsid w:val="00843158"/>
    <w:rsid w:val="00847B12"/>
    <w:rsid w:val="0085005E"/>
    <w:rsid w:val="00852DD6"/>
    <w:rsid w:val="00853C6D"/>
    <w:rsid w:val="008556B8"/>
    <w:rsid w:val="00860F75"/>
    <w:rsid w:val="00861107"/>
    <w:rsid w:val="00861D3E"/>
    <w:rsid w:val="00862EF5"/>
    <w:rsid w:val="008636DF"/>
    <w:rsid w:val="008638D3"/>
    <w:rsid w:val="00865E53"/>
    <w:rsid w:val="00866EE7"/>
    <w:rsid w:val="008718AE"/>
    <w:rsid w:val="00885239"/>
    <w:rsid w:val="008854AE"/>
    <w:rsid w:val="008859C9"/>
    <w:rsid w:val="0088648A"/>
    <w:rsid w:val="008914EE"/>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07D4"/>
    <w:rsid w:val="008E1E3D"/>
    <w:rsid w:val="008E3E17"/>
    <w:rsid w:val="008E4D35"/>
    <w:rsid w:val="008E71E0"/>
    <w:rsid w:val="008F0327"/>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A28"/>
    <w:rsid w:val="00976B54"/>
    <w:rsid w:val="00976C87"/>
    <w:rsid w:val="00981269"/>
    <w:rsid w:val="00983B0A"/>
    <w:rsid w:val="009855FA"/>
    <w:rsid w:val="00986DEB"/>
    <w:rsid w:val="009918DB"/>
    <w:rsid w:val="009A4C51"/>
    <w:rsid w:val="009A63CB"/>
    <w:rsid w:val="009A7351"/>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1F99"/>
    <w:rsid w:val="00A0483D"/>
    <w:rsid w:val="00A062ED"/>
    <w:rsid w:val="00A102E7"/>
    <w:rsid w:val="00A10E7A"/>
    <w:rsid w:val="00A11F0D"/>
    <w:rsid w:val="00A12A78"/>
    <w:rsid w:val="00A15A0F"/>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0CCC"/>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1637"/>
    <w:rsid w:val="00B020FE"/>
    <w:rsid w:val="00B033F4"/>
    <w:rsid w:val="00B04110"/>
    <w:rsid w:val="00B0418C"/>
    <w:rsid w:val="00B0776D"/>
    <w:rsid w:val="00B117C0"/>
    <w:rsid w:val="00B128A4"/>
    <w:rsid w:val="00B14C5F"/>
    <w:rsid w:val="00B15788"/>
    <w:rsid w:val="00B20B84"/>
    <w:rsid w:val="00B213DA"/>
    <w:rsid w:val="00B219B4"/>
    <w:rsid w:val="00B220A3"/>
    <w:rsid w:val="00B2217C"/>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57E16"/>
    <w:rsid w:val="00B62240"/>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6EE"/>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40F"/>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265"/>
    <w:rsid w:val="00C92531"/>
    <w:rsid w:val="00C92938"/>
    <w:rsid w:val="00C92CA7"/>
    <w:rsid w:val="00C93CE6"/>
    <w:rsid w:val="00CA0B95"/>
    <w:rsid w:val="00CA186C"/>
    <w:rsid w:val="00CA2C10"/>
    <w:rsid w:val="00CA5032"/>
    <w:rsid w:val="00CA650A"/>
    <w:rsid w:val="00CA792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0003"/>
    <w:rsid w:val="00D11E87"/>
    <w:rsid w:val="00D12A7D"/>
    <w:rsid w:val="00D132F2"/>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5A1B"/>
    <w:rsid w:val="00D96524"/>
    <w:rsid w:val="00D97B62"/>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1E13"/>
    <w:rsid w:val="00E1315C"/>
    <w:rsid w:val="00E13C10"/>
    <w:rsid w:val="00E227BD"/>
    <w:rsid w:val="00E249C1"/>
    <w:rsid w:val="00E26678"/>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0CD5"/>
    <w:rsid w:val="00E812D9"/>
    <w:rsid w:val="00E82085"/>
    <w:rsid w:val="00E8684C"/>
    <w:rsid w:val="00E90642"/>
    <w:rsid w:val="00E90FCB"/>
    <w:rsid w:val="00E92A04"/>
    <w:rsid w:val="00E940AD"/>
    <w:rsid w:val="00E945B8"/>
    <w:rsid w:val="00E94F4E"/>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771"/>
    <w:rsid w:val="00F4091A"/>
    <w:rsid w:val="00F42604"/>
    <w:rsid w:val="00F44227"/>
    <w:rsid w:val="00F44939"/>
    <w:rsid w:val="00F44C42"/>
    <w:rsid w:val="00F50284"/>
    <w:rsid w:val="00F50990"/>
    <w:rsid w:val="00F52C9B"/>
    <w:rsid w:val="00F5532D"/>
    <w:rsid w:val="00F6011A"/>
    <w:rsid w:val="00F60891"/>
    <w:rsid w:val="00F6090E"/>
    <w:rsid w:val="00F61F19"/>
    <w:rsid w:val="00F64951"/>
    <w:rsid w:val="00F6556C"/>
    <w:rsid w:val="00F673D2"/>
    <w:rsid w:val="00F67C1B"/>
    <w:rsid w:val="00F70766"/>
    <w:rsid w:val="00F70F20"/>
    <w:rsid w:val="00F71BB2"/>
    <w:rsid w:val="00F73154"/>
    <w:rsid w:val="00F75BFA"/>
    <w:rsid w:val="00F8070A"/>
    <w:rsid w:val="00F8449B"/>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0DD3"/>
    <w:rsid w:val="00FD6E1C"/>
    <w:rsid w:val="00FD7079"/>
    <w:rsid w:val="00FD7F2C"/>
    <w:rsid w:val="00FE0182"/>
    <w:rsid w:val="00FE10EC"/>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A257320A-8BE6-094E-9B37-6E3DD8797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404331"/>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404331"/>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7E7E84"/>
    <w:pPr>
      <w:numPr>
        <w:ilvl w:val="2"/>
      </w:numPr>
      <w:jc w:val="both"/>
      <w:outlineLvl w:val="2"/>
      <w:pPrChange w:id="0" w:author="Chris Satterlee" w:date="2019-03-25T16:58:00Z">
        <w:pPr>
          <w:keepNext/>
          <w:numPr>
            <w:ilvl w:val="2"/>
            <w:numId w:val="21"/>
          </w:numPr>
          <w:spacing w:before="360" w:after="240"/>
          <w:ind w:left="720" w:hanging="720"/>
          <w:outlineLvl w:val="2"/>
        </w:pPr>
      </w:pPrChange>
    </w:pPr>
    <w:rPr>
      <w:bCs w:val="0"/>
      <w:sz w:val="26"/>
      <w:szCs w:val="26"/>
      <w:rPrChange w:id="0" w:author="Chris Satterlee" w:date="2019-03-25T16:58:00Z">
        <w:rPr>
          <w:rFonts w:asciiTheme="majorHAnsi" w:eastAsiaTheme="majorEastAsia" w:hAnsiTheme="majorHAnsi" w:cstheme="majorBidi"/>
          <w:b/>
          <w:kern w:val="32"/>
          <w:sz w:val="26"/>
          <w:szCs w:val="26"/>
          <w:lang w:val="en-US" w:eastAsia="en-US" w:bidi="ar-SA"/>
        </w:rPr>
      </w:rPrChange>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4331"/>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404331"/>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7E7E84"/>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588542890">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31834069">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4542340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6050761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 w:id="2065980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58809E-65E4-754F-947F-110578DC6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TotalTime>
  <Pages>18</Pages>
  <Words>4611</Words>
  <Characters>26285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30835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Chris Satterlee</cp:lastModifiedBy>
  <cp:revision>52</cp:revision>
  <cp:lastPrinted>2019-03-26T22:58:00Z</cp:lastPrinted>
  <dcterms:created xsi:type="dcterms:W3CDTF">2017-04-20T19:52:00Z</dcterms:created>
  <dcterms:modified xsi:type="dcterms:W3CDTF">2019-03-26T22:59:00Z</dcterms:modified>
  <cp:category/>
</cp:coreProperties>
</file>