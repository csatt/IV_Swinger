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192DCA" w14:textId="12AC6464" w:rsidR="0059303A" w:rsidRDefault="0059303A" w:rsidP="0059303A">
      <w:pPr>
        <w:pStyle w:val="Title"/>
      </w:pPr>
      <w:r w:rsidRPr="0059303A">
        <w:rPr>
          <w:rFonts w:ascii="Cambria" w:hAnsi="Cambria"/>
          <w:spacing w:val="-1"/>
        </w:rPr>
        <w:t>I</w:t>
      </w:r>
      <w:r w:rsidRPr="0059303A">
        <w:rPr>
          <w:rFonts w:ascii="Cambria" w:hAnsi="Cambria"/>
        </w:rPr>
        <w:t>V</w:t>
      </w:r>
      <w:r w:rsidRPr="0059303A">
        <w:rPr>
          <w:rFonts w:ascii="Cambria" w:hAnsi="Cambria"/>
          <w:spacing w:val="-26"/>
        </w:rPr>
        <w:t xml:space="preserve"> </w:t>
      </w:r>
      <w:r w:rsidRPr="0059303A">
        <w:rPr>
          <w:rFonts w:ascii="Cambria" w:hAnsi="Cambria"/>
        </w:rPr>
        <w:t>Swin</w:t>
      </w:r>
      <w:bookmarkStart w:id="0" w:name="_GoBack"/>
      <w:bookmarkEnd w:id="0"/>
      <w:r w:rsidRPr="0059303A">
        <w:rPr>
          <w:rFonts w:ascii="Cambria" w:hAnsi="Cambria"/>
        </w:rPr>
        <w:t>ger 2</w:t>
      </w:r>
      <w:r>
        <w:t xml:space="preserve">        </w:t>
      </w:r>
      <w:r>
        <w:rPr>
          <w:b/>
          <w:noProof/>
          <w:spacing w:val="-1"/>
          <w:sz w:val="32"/>
          <w:szCs w:val="32"/>
        </w:rPr>
        <w:drawing>
          <wp:inline distT="0" distB="0" distL="0" distR="0" wp14:anchorId="4E6C8AF6" wp14:editId="351BE6B2">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9"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2CBF572A" w14:textId="2F7E417D" w:rsidR="008A50EA" w:rsidRDefault="0059303A" w:rsidP="0059303A">
      <w:pPr>
        <w:pStyle w:val="Subtitle"/>
        <w:rPr>
          <w:sz w:val="52"/>
          <w:szCs w:val="52"/>
        </w:rPr>
      </w:pPr>
      <w:r>
        <w:t xml:space="preserve">   </w:t>
      </w:r>
      <w:r>
        <w:rPr>
          <w:sz w:val="52"/>
          <w:szCs w:val="52"/>
        </w:rPr>
        <w:t>Step-by-step Construction</w:t>
      </w:r>
      <w:r w:rsidR="008A50EA">
        <w:rPr>
          <w:sz w:val="52"/>
          <w:szCs w:val="52"/>
        </w:rPr>
        <w:t>:</w:t>
      </w:r>
    </w:p>
    <w:p w14:paraId="39FE6CAF" w14:textId="33E7A53D" w:rsidR="0059303A" w:rsidRDefault="008A50EA" w:rsidP="0059303A">
      <w:pPr>
        <w:pStyle w:val="Subtitle"/>
        <w:rPr>
          <w:sz w:val="52"/>
          <w:szCs w:val="52"/>
        </w:rPr>
      </w:pPr>
      <w:r>
        <w:rPr>
          <w:sz w:val="52"/>
          <w:szCs w:val="52"/>
        </w:rPr>
        <w:t xml:space="preserve">    </w:t>
      </w:r>
      <w:r w:rsidR="00E435FF">
        <w:rPr>
          <w:sz w:val="52"/>
          <w:szCs w:val="52"/>
        </w:rPr>
        <w:t>Arduino Shield PCB</w:t>
      </w:r>
      <w:r>
        <w:rPr>
          <w:sz w:val="52"/>
          <w:szCs w:val="52"/>
        </w:rPr>
        <w:t xml:space="preserve"> Designs</w:t>
      </w:r>
      <w:r w:rsidR="00002E2C">
        <w:rPr>
          <w:sz w:val="52"/>
          <w:szCs w:val="52"/>
        </w:rPr>
        <w:br/>
        <w:t xml:space="preserve">   </w:t>
      </w:r>
      <w:ins w:id="1" w:author="Cindy W" w:date="2019-02-01T10:53:00Z">
        <w:r w:rsidR="00002E2C">
          <w:rPr>
            <w:color w:val="FF0000"/>
            <w:sz w:val="52"/>
            <w:szCs w:val="52"/>
          </w:rPr>
          <w:t>**</w:t>
        </w:r>
      </w:ins>
      <w:del w:id="2" w:author="Cindy W" w:date="2019-02-01T10:53:00Z">
        <w:r w:rsidR="00002E2C" w:rsidRPr="00002E2C" w:rsidDel="00002E2C">
          <w:rPr>
            <w:color w:val="FF0000"/>
            <w:sz w:val="52"/>
            <w:szCs w:val="52"/>
            <w:rPrChange w:id="3" w:author="Cindy W" w:date="2019-02-01T10:12:00Z">
              <w:rPr>
                <w:sz w:val="52"/>
                <w:szCs w:val="52"/>
              </w:rPr>
            </w:rPrChange>
          </w:rPr>
          <w:delText>(</w:delText>
        </w:r>
      </w:del>
      <w:r w:rsidR="00002E2C" w:rsidRPr="00002E2C">
        <w:rPr>
          <w:color w:val="FF0000"/>
          <w:sz w:val="52"/>
          <w:szCs w:val="52"/>
          <w:rPrChange w:id="4" w:author="Cindy W" w:date="2019-02-01T10:12:00Z">
            <w:rPr>
              <w:sz w:val="52"/>
              <w:szCs w:val="52"/>
            </w:rPr>
          </w:rPrChange>
        </w:rPr>
        <w:t>EMR module version</w:t>
      </w:r>
      <w:ins w:id="5" w:author="Cindy W" w:date="2019-02-01T10:53:00Z">
        <w:r w:rsidR="00002E2C">
          <w:rPr>
            <w:color w:val="FF0000"/>
            <w:sz w:val="52"/>
            <w:szCs w:val="52"/>
          </w:rPr>
          <w:t>**</w:t>
        </w:r>
      </w:ins>
      <w:del w:id="6" w:author="Cindy W" w:date="2019-02-01T10:53:00Z">
        <w:r w:rsidR="00002E2C" w:rsidRPr="00002E2C" w:rsidDel="00002E2C">
          <w:rPr>
            <w:color w:val="FF0000"/>
            <w:sz w:val="52"/>
            <w:szCs w:val="52"/>
            <w:rPrChange w:id="7" w:author="Cindy W" w:date="2019-02-01T10:12:00Z">
              <w:rPr>
                <w:sz w:val="52"/>
                <w:szCs w:val="52"/>
              </w:rPr>
            </w:rPrChange>
          </w:rPr>
          <w:delText>)</w:delText>
        </w:r>
      </w:del>
    </w:p>
    <w:p w14:paraId="709C484B" w14:textId="77777777" w:rsidR="0059303A" w:rsidRDefault="0059303A" w:rsidP="0059303A"/>
    <w:p w14:paraId="0D24DD91" w14:textId="77777777" w:rsidR="0059303A" w:rsidRDefault="0059303A" w:rsidP="0059303A"/>
    <w:p w14:paraId="5A54B547" w14:textId="77777777" w:rsidR="0059303A" w:rsidRDefault="0059303A" w:rsidP="0059303A"/>
    <w:p w14:paraId="7EBB4812" w14:textId="547834BA" w:rsidR="0059303A" w:rsidRDefault="00EE1C70" w:rsidP="0059303A">
      <w:r>
        <w:t>Document Revision: 1.0</w:t>
      </w:r>
      <w:r w:rsidR="008A50EA">
        <w:t>0</w:t>
      </w:r>
      <w:r w:rsidR="0059303A">
        <w:t xml:space="preserve">  (</w:t>
      </w:r>
      <w:r w:rsidR="00ED341F">
        <w:t>0</w:t>
      </w:r>
      <w:ins w:id="8" w:author="Cindy W" w:date="2019-02-02T09:53:00Z">
        <w:r w:rsidR="00903057">
          <w:t>2</w:t>
        </w:r>
      </w:ins>
      <w:del w:id="9" w:author="Cindy W" w:date="2019-02-02T09:53:00Z">
        <w:r w:rsidR="00ED341F" w:rsidDel="00903057">
          <w:delText>1</w:delText>
        </w:r>
      </w:del>
      <w:r w:rsidR="0059303A">
        <w:t>-</w:t>
      </w:r>
      <w:r w:rsidR="00ED341F">
        <w:t>Fe</w:t>
      </w:r>
      <w:ins w:id="10" w:author="Cindy W" w:date="2019-02-01T11:51:00Z">
        <w:r w:rsidR="00E95708">
          <w:t>b</w:t>
        </w:r>
      </w:ins>
      <w:del w:id="11" w:author="Cindy W" w:date="2019-02-01T11:51:00Z">
        <w:r w:rsidR="00ED341F" w:rsidDel="00E95708">
          <w:delText>d</w:delText>
        </w:r>
      </w:del>
      <w:r w:rsidR="008A50EA">
        <w:t>, 2019</w:t>
      </w:r>
      <w:r w:rsidR="0059303A">
        <w:t>)</w:t>
      </w:r>
      <w:r w:rsidR="0059303A">
        <w:tab/>
      </w:r>
      <w:r w:rsidR="0059303A">
        <w:tab/>
      </w:r>
      <w:r w:rsidR="0059303A">
        <w:tab/>
        <w:t>Chris Satterlee</w:t>
      </w:r>
    </w:p>
    <w:p w14:paraId="6FD97E63" w14:textId="77777777" w:rsidR="0059303A" w:rsidRDefault="0059303A" w:rsidP="0059303A"/>
    <w:p w14:paraId="776B413B" w14:textId="77777777" w:rsidR="0059303A" w:rsidRDefault="0059303A" w:rsidP="0059303A"/>
    <w:p w14:paraId="68B26978" w14:textId="77777777" w:rsidR="0059303A" w:rsidRDefault="0059303A" w:rsidP="0059303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59303A" w14:paraId="4FB595E3" w14:textId="77777777" w:rsidTr="0059303A">
        <w:tc>
          <w:tcPr>
            <w:tcW w:w="8856" w:type="dxa"/>
          </w:tcPr>
          <w:p w14:paraId="1F85164F" w14:textId="2578BD5E" w:rsidR="0059303A" w:rsidRDefault="005E6199" w:rsidP="00153373">
            <w:del w:id="12" w:author="Cindy W" w:date="2019-02-02T09:50:00Z">
              <w:r w:rsidDel="00903057">
                <w:rPr>
                  <w:noProof/>
                </w:rPr>
                <w:drawing>
                  <wp:inline distT="0" distB="0" distL="0" distR="0" wp14:anchorId="2271531E" wp14:editId="5F460E0F">
                    <wp:extent cx="548640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842.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del>
            <w:ins w:id="13" w:author="Cindy W" w:date="2019-02-02T09:51:00Z">
              <w:r w:rsidR="00903057">
                <w:rPr>
                  <w:noProof/>
                </w:rPr>
                <w:drawing>
                  <wp:inline distT="0" distB="0" distL="0" distR="0" wp14:anchorId="24058582" wp14:editId="24B5D0E2">
                    <wp:extent cx="5080544" cy="43037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_by_step_cover_1.jpg"/>
                            <pic:cNvPicPr/>
                          </pic:nvPicPr>
                          <pic:blipFill>
                            <a:blip r:embed="rId11">
                              <a:extLst>
                                <a:ext uri="{28A0092B-C50C-407E-A947-70E740481C1C}">
                                  <a14:useLocalDpi xmlns:a14="http://schemas.microsoft.com/office/drawing/2010/main" val="0"/>
                                </a:ext>
                              </a:extLst>
                            </a:blip>
                            <a:stretch>
                              <a:fillRect/>
                            </a:stretch>
                          </pic:blipFill>
                          <pic:spPr>
                            <a:xfrm>
                              <a:off x="0" y="0"/>
                              <a:ext cx="5081198" cy="4304316"/>
                            </a:xfrm>
                            <a:prstGeom prst="rect">
                              <a:avLst/>
                            </a:prstGeom>
                          </pic:spPr>
                        </pic:pic>
                      </a:graphicData>
                    </a:graphic>
                  </wp:inline>
                </w:drawing>
              </w:r>
            </w:ins>
          </w:p>
        </w:tc>
      </w:tr>
    </w:tbl>
    <w:p w14:paraId="76B3BC5F" w14:textId="77777777" w:rsidR="0059303A" w:rsidRDefault="0059303A" w:rsidP="0059303A">
      <w:pPr>
        <w:rPr>
          <w:rFonts w:ascii="Courier" w:hAnsi="Courier"/>
        </w:rPr>
      </w:pPr>
    </w:p>
    <w:p w14:paraId="3206C864" w14:textId="44886A94" w:rsidR="00C83733" w:rsidRPr="00C83733" w:rsidRDefault="00C83733" w:rsidP="00C83733">
      <w:pPr>
        <w:rPr>
          <w:rFonts w:ascii="Courier" w:hAnsi="Courier"/>
        </w:rPr>
      </w:pPr>
      <w:del w:id="14" w:author="Cindy W" w:date="2019-02-02T09:52:00Z">
        <w:r w:rsidDel="00903057">
          <w:br w:type="page"/>
        </w:r>
      </w:del>
      <w:r w:rsidR="00BE08E1">
        <w:lastRenderedPageBreak/>
        <w:t>Copyright (C) 2019</w:t>
      </w:r>
      <w:r w:rsidRPr="00274C7A">
        <w:t xml:space="preserve">  Chris Satterlee</w:t>
      </w:r>
    </w:p>
    <w:p w14:paraId="494283B6" w14:textId="77777777" w:rsidR="00C83733" w:rsidRPr="00274C7A" w:rsidRDefault="00C83733" w:rsidP="00C83733">
      <w:pPr>
        <w:ind w:left="90"/>
      </w:pPr>
    </w:p>
    <w:p w14:paraId="17C3BFBA" w14:textId="77777777" w:rsidR="00C83733" w:rsidRPr="00274C7A" w:rsidRDefault="00C83733" w:rsidP="00C83733">
      <w:pPr>
        <w:ind w:left="90"/>
      </w:pPr>
      <w:r w:rsidRPr="00274C7A">
        <w:t>IV Swinger and IV Swinger 2 are open source hardware and software projects.</w:t>
      </w:r>
    </w:p>
    <w:p w14:paraId="4B9EF78B" w14:textId="77777777" w:rsidR="00C83733" w:rsidRPr="00274C7A" w:rsidRDefault="00C83733" w:rsidP="00C83733">
      <w:pPr>
        <w:ind w:left="90"/>
      </w:pPr>
    </w:p>
    <w:p w14:paraId="2C8B7972" w14:textId="77777777" w:rsidR="00C83733" w:rsidRPr="00274C7A" w:rsidRDefault="00C83733" w:rsidP="00C83733">
      <w:pPr>
        <w:ind w:left="90"/>
      </w:pPr>
      <w:r w:rsidRPr="00274C7A">
        <w:t xml:space="preserve">Permission to use the hardware design is granted under the terms of the TAPR Open Hardware License Version 1.0 (May 25, 2007) - </w:t>
      </w:r>
      <w:r w:rsidR="00B7342E">
        <w:fldChar w:fldCharType="begin"/>
      </w:r>
      <w:r w:rsidR="00B7342E">
        <w:instrText xml:space="preserve"> HYPERLINK "http://www.tapr.org/OHL" </w:instrText>
      </w:r>
      <w:ins w:id="15" w:author="Cindy W" w:date="2019-02-01T15:23:00Z"/>
      <w:r w:rsidR="00B7342E">
        <w:fldChar w:fldCharType="separate"/>
      </w:r>
      <w:r w:rsidRPr="00274C7A">
        <w:rPr>
          <w:rStyle w:val="Hyperlink"/>
        </w:rPr>
        <w:t>http://www.tapr.org/OHL</w:t>
      </w:r>
      <w:r w:rsidR="00B7342E">
        <w:rPr>
          <w:rStyle w:val="Hyperlink"/>
        </w:rPr>
        <w:fldChar w:fldCharType="end"/>
      </w:r>
    </w:p>
    <w:p w14:paraId="7DBEDE1B" w14:textId="77777777" w:rsidR="00C83733" w:rsidRPr="00274C7A" w:rsidRDefault="00C83733" w:rsidP="00C83733">
      <w:pPr>
        <w:ind w:left="90"/>
      </w:pPr>
    </w:p>
    <w:p w14:paraId="1E5BADE4" w14:textId="77777777" w:rsidR="00C83733" w:rsidRPr="00274C7A" w:rsidRDefault="00C83733" w:rsidP="00C83733">
      <w:pPr>
        <w:ind w:left="90"/>
      </w:pPr>
      <w:r w:rsidRPr="00274C7A">
        <w:t xml:space="preserve">Permission to use the software is granted under the terms of the GNU General Public License v3 - </w:t>
      </w:r>
      <w:r w:rsidR="00B7342E">
        <w:fldChar w:fldCharType="begin"/>
      </w:r>
      <w:r w:rsidR="00B7342E">
        <w:instrText xml:space="preserve"> HYPERLINK "http://www.gnu.org/licenses" </w:instrText>
      </w:r>
      <w:ins w:id="16" w:author="Cindy W" w:date="2019-02-01T15:23:00Z"/>
      <w:r w:rsidR="00B7342E">
        <w:fldChar w:fldCharType="separate"/>
      </w:r>
      <w:r w:rsidRPr="00274C7A">
        <w:rPr>
          <w:rStyle w:val="Hyperlink"/>
        </w:rPr>
        <w:t>http://www.gnu.org/licenses</w:t>
      </w:r>
      <w:r w:rsidR="00B7342E">
        <w:rPr>
          <w:rStyle w:val="Hyperlink"/>
        </w:rPr>
        <w:fldChar w:fldCharType="end"/>
      </w:r>
      <w:r w:rsidRPr="00274C7A">
        <w:t>.</w:t>
      </w:r>
    </w:p>
    <w:p w14:paraId="3E2AD5E0" w14:textId="77777777" w:rsidR="00C83733" w:rsidRPr="00274C7A" w:rsidRDefault="00C83733" w:rsidP="00C83733">
      <w:pPr>
        <w:ind w:left="90"/>
      </w:pPr>
      <w:r w:rsidRPr="00274C7A">
        <w:t xml:space="preserve"> </w:t>
      </w:r>
    </w:p>
    <w:p w14:paraId="0C5BC83F" w14:textId="2AC4F929" w:rsidR="00C83733" w:rsidRPr="00274C7A" w:rsidRDefault="00C83733" w:rsidP="00C83733">
      <w:pPr>
        <w:ind w:left="90"/>
      </w:pPr>
      <w:r w:rsidRPr="00274C7A">
        <w:t xml:space="preserve">Current versions of the license files, documentation, </w:t>
      </w:r>
      <w:del w:id="17" w:author="Cindy W" w:date="2019-02-02T12:12:00Z">
        <w:r w:rsidRPr="00274C7A" w:rsidDel="005B5829">
          <w:delText xml:space="preserve">Fritzing file (hardware description), </w:delText>
        </w:r>
      </w:del>
      <w:ins w:id="18" w:author="Cindy W" w:date="2019-02-02T12:12:00Z">
        <w:r w:rsidR="005B5829">
          <w:t xml:space="preserve">PCB files, </w:t>
        </w:r>
      </w:ins>
      <w:r w:rsidRPr="00274C7A">
        <w:t>and software can be found at:</w:t>
      </w:r>
    </w:p>
    <w:p w14:paraId="381DD282" w14:textId="77777777" w:rsidR="00C83733" w:rsidRPr="00274C7A" w:rsidRDefault="00C83733" w:rsidP="00C83733">
      <w:pPr>
        <w:ind w:left="90"/>
      </w:pPr>
      <w:r w:rsidRPr="00274C7A">
        <w:t xml:space="preserve"> </w:t>
      </w:r>
    </w:p>
    <w:p w14:paraId="6B2192DA" w14:textId="77777777" w:rsidR="00C83733" w:rsidRDefault="00C83733" w:rsidP="00C83733">
      <w:pPr>
        <w:ind w:left="90"/>
      </w:pPr>
      <w:r w:rsidRPr="00274C7A">
        <w:t xml:space="preserve">    </w:t>
      </w:r>
      <w:r w:rsidR="00B7342E">
        <w:fldChar w:fldCharType="begin"/>
      </w:r>
      <w:r w:rsidR="00B7342E">
        <w:instrText xml:space="preserve"> HYPERLINK "https://github.com/csatt/IV_Swinger" </w:instrText>
      </w:r>
      <w:ins w:id="19" w:author="Cindy W" w:date="2019-02-01T15:23:00Z"/>
      <w:r w:rsidR="00B7342E">
        <w:fldChar w:fldCharType="separate"/>
      </w:r>
      <w:r w:rsidRPr="00274C7A">
        <w:rPr>
          <w:rStyle w:val="Hyperlink"/>
        </w:rPr>
        <w:t>https://github.com/csatt/IV_Swinger</w:t>
      </w:r>
      <w:r w:rsidR="00B7342E">
        <w:rPr>
          <w:rStyle w:val="Hyperlink"/>
        </w:rPr>
        <w:fldChar w:fldCharType="end"/>
      </w:r>
      <w:r w:rsidRPr="00274C7A">
        <w:t xml:space="preserve"> </w:t>
      </w:r>
    </w:p>
    <w:p w14:paraId="020B95EF" w14:textId="77777777" w:rsidR="00C83733" w:rsidRDefault="00C83733" w:rsidP="00C83733">
      <w:pPr>
        <w:ind w:left="90"/>
      </w:pPr>
    </w:p>
    <w:p w14:paraId="75936140" w14:textId="77777777" w:rsidR="00C83733" w:rsidRDefault="00C83733" w:rsidP="0059303A">
      <w:pPr>
        <w:rPr>
          <w:rFonts w:ascii="Courier" w:hAnsi="Courier"/>
        </w:rPr>
      </w:pPr>
    </w:p>
    <w:p w14:paraId="187CE27F" w14:textId="77777777" w:rsidR="00C83733" w:rsidRDefault="00C83733">
      <w:pPr>
        <w:rPr>
          <w:rFonts w:ascii="Courier" w:hAnsi="Courier"/>
        </w:rPr>
      </w:pPr>
      <w:r>
        <w:rPr>
          <w:rFonts w:ascii="Courier" w:hAnsi="Courier"/>
        </w:rPr>
        <w:br w:type="page"/>
      </w:r>
    </w:p>
    <w:p w14:paraId="6C0085E4" w14:textId="77777777" w:rsidR="00B7342E" w:rsidRDefault="00C83733">
      <w:pPr>
        <w:pStyle w:val="TOC1"/>
        <w:tabs>
          <w:tab w:val="left" w:pos="940"/>
          <w:tab w:val="right" w:leader="dot" w:pos="8630"/>
        </w:tabs>
        <w:rPr>
          <w:ins w:id="20" w:author="Cindy W" w:date="2019-02-02T12:51:00Z"/>
          <w:noProof/>
          <w:lang w:eastAsia="ja-JP"/>
        </w:rPr>
      </w:pPr>
      <w:r>
        <w:rPr>
          <w:rFonts w:ascii="Courier" w:hAnsi="Courier"/>
        </w:rPr>
        <w:lastRenderedPageBreak/>
        <w:fldChar w:fldCharType="begin"/>
      </w:r>
      <w:r>
        <w:rPr>
          <w:rFonts w:ascii="Courier" w:hAnsi="Courier"/>
        </w:rPr>
        <w:instrText xml:space="preserve"> TOC \o "1-3" </w:instrText>
      </w:r>
      <w:r>
        <w:rPr>
          <w:rFonts w:ascii="Courier" w:hAnsi="Courier"/>
        </w:rPr>
        <w:fldChar w:fldCharType="separate"/>
      </w:r>
      <w:ins w:id="21" w:author="Cindy W" w:date="2019-02-02T12:51:00Z">
        <w:r w:rsidR="00B7342E" w:rsidRPr="009A0D5B">
          <w:rPr>
            <w:noProof/>
            <w:color w:val="4F81BD" w:themeColor="accent1"/>
          </w:rPr>
          <w:t>Step 1:</w:t>
        </w:r>
        <w:r w:rsidR="00B7342E">
          <w:rPr>
            <w:noProof/>
            <w:lang w:eastAsia="ja-JP"/>
          </w:rPr>
          <w:tab/>
        </w:r>
        <w:r w:rsidR="00B7342E">
          <w:rPr>
            <w:noProof/>
          </w:rPr>
          <w:t>Understand the hardware design</w:t>
        </w:r>
        <w:r w:rsidR="00B7342E">
          <w:rPr>
            <w:noProof/>
          </w:rPr>
          <w:tab/>
        </w:r>
        <w:r w:rsidR="00B7342E">
          <w:rPr>
            <w:noProof/>
          </w:rPr>
          <w:fldChar w:fldCharType="begin"/>
        </w:r>
        <w:r w:rsidR="00B7342E">
          <w:rPr>
            <w:noProof/>
          </w:rPr>
          <w:instrText xml:space="preserve"> PAGEREF _Toc410731197 \h </w:instrText>
        </w:r>
        <w:r w:rsidR="00B7342E">
          <w:rPr>
            <w:noProof/>
          </w:rPr>
        </w:r>
      </w:ins>
      <w:r w:rsidR="00B7342E">
        <w:rPr>
          <w:noProof/>
        </w:rPr>
        <w:fldChar w:fldCharType="separate"/>
      </w:r>
      <w:ins w:id="22" w:author="Cindy W" w:date="2019-02-02T12:51:00Z">
        <w:r w:rsidR="00B7342E">
          <w:rPr>
            <w:noProof/>
          </w:rPr>
          <w:t>6</w:t>
        </w:r>
        <w:r w:rsidR="00B7342E">
          <w:rPr>
            <w:noProof/>
          </w:rPr>
          <w:fldChar w:fldCharType="end"/>
        </w:r>
      </w:ins>
    </w:p>
    <w:p w14:paraId="6B1D6BB2" w14:textId="77777777" w:rsidR="00B7342E" w:rsidRDefault="00B7342E">
      <w:pPr>
        <w:pStyle w:val="TOC1"/>
        <w:tabs>
          <w:tab w:val="left" w:pos="940"/>
          <w:tab w:val="right" w:leader="dot" w:pos="8630"/>
        </w:tabs>
        <w:rPr>
          <w:ins w:id="23" w:author="Cindy W" w:date="2019-02-02T12:51:00Z"/>
          <w:noProof/>
          <w:lang w:eastAsia="ja-JP"/>
        </w:rPr>
      </w:pPr>
      <w:ins w:id="24" w:author="Cindy W" w:date="2019-02-02T12:51:00Z">
        <w:r w:rsidRPr="009A0D5B">
          <w:rPr>
            <w:noProof/>
            <w:color w:val="4F81BD" w:themeColor="accent1"/>
          </w:rPr>
          <w:t>Step 2:</w:t>
        </w:r>
        <w:r>
          <w:rPr>
            <w:noProof/>
            <w:lang w:eastAsia="ja-JP"/>
          </w:rPr>
          <w:tab/>
        </w:r>
        <w:r>
          <w:rPr>
            <w:noProof/>
          </w:rPr>
          <w:t>Choose variant</w:t>
        </w:r>
        <w:r>
          <w:rPr>
            <w:noProof/>
          </w:rPr>
          <w:tab/>
        </w:r>
        <w:r>
          <w:rPr>
            <w:noProof/>
          </w:rPr>
          <w:fldChar w:fldCharType="begin"/>
        </w:r>
        <w:r>
          <w:rPr>
            <w:noProof/>
          </w:rPr>
          <w:instrText xml:space="preserve"> PAGEREF _Toc410731198 \h </w:instrText>
        </w:r>
        <w:r>
          <w:rPr>
            <w:noProof/>
          </w:rPr>
        </w:r>
      </w:ins>
      <w:r>
        <w:rPr>
          <w:noProof/>
        </w:rPr>
        <w:fldChar w:fldCharType="separate"/>
      </w:r>
      <w:ins w:id="25" w:author="Cindy W" w:date="2019-02-02T12:51:00Z">
        <w:r>
          <w:rPr>
            <w:noProof/>
          </w:rPr>
          <w:t>7</w:t>
        </w:r>
        <w:r>
          <w:rPr>
            <w:noProof/>
          </w:rPr>
          <w:fldChar w:fldCharType="end"/>
        </w:r>
      </w:ins>
    </w:p>
    <w:p w14:paraId="62B96CD8" w14:textId="77777777" w:rsidR="00B7342E" w:rsidRDefault="00B7342E">
      <w:pPr>
        <w:pStyle w:val="TOC1"/>
        <w:tabs>
          <w:tab w:val="left" w:pos="940"/>
          <w:tab w:val="right" w:leader="dot" w:pos="8630"/>
        </w:tabs>
        <w:rPr>
          <w:ins w:id="26" w:author="Cindy W" w:date="2019-02-02T12:51:00Z"/>
          <w:noProof/>
          <w:lang w:eastAsia="ja-JP"/>
        </w:rPr>
      </w:pPr>
      <w:ins w:id="27" w:author="Cindy W" w:date="2019-02-02T12:51:00Z">
        <w:r w:rsidRPr="009A0D5B">
          <w:rPr>
            <w:noProof/>
            <w:color w:val="4F81BD" w:themeColor="accent1"/>
          </w:rPr>
          <w:t>Step 3:</w:t>
        </w:r>
        <w:r>
          <w:rPr>
            <w:noProof/>
            <w:lang w:eastAsia="ja-JP"/>
          </w:rPr>
          <w:tab/>
        </w:r>
        <w:r>
          <w:rPr>
            <w:noProof/>
          </w:rPr>
          <w:t>Install software</w:t>
        </w:r>
        <w:r>
          <w:rPr>
            <w:noProof/>
          </w:rPr>
          <w:tab/>
        </w:r>
        <w:r>
          <w:rPr>
            <w:noProof/>
          </w:rPr>
          <w:fldChar w:fldCharType="begin"/>
        </w:r>
        <w:r>
          <w:rPr>
            <w:noProof/>
          </w:rPr>
          <w:instrText xml:space="preserve"> PAGEREF _Toc410731199 \h </w:instrText>
        </w:r>
        <w:r>
          <w:rPr>
            <w:noProof/>
          </w:rPr>
        </w:r>
      </w:ins>
      <w:r>
        <w:rPr>
          <w:noProof/>
        </w:rPr>
        <w:fldChar w:fldCharType="separate"/>
      </w:r>
      <w:ins w:id="28" w:author="Cindy W" w:date="2019-02-02T12:51:00Z">
        <w:r>
          <w:rPr>
            <w:noProof/>
          </w:rPr>
          <w:t>8</w:t>
        </w:r>
        <w:r>
          <w:rPr>
            <w:noProof/>
          </w:rPr>
          <w:fldChar w:fldCharType="end"/>
        </w:r>
      </w:ins>
    </w:p>
    <w:p w14:paraId="7E918AEF" w14:textId="77777777" w:rsidR="00B7342E" w:rsidRDefault="00B7342E">
      <w:pPr>
        <w:pStyle w:val="TOC1"/>
        <w:tabs>
          <w:tab w:val="left" w:pos="940"/>
          <w:tab w:val="right" w:leader="dot" w:pos="8630"/>
        </w:tabs>
        <w:rPr>
          <w:ins w:id="29" w:author="Cindy W" w:date="2019-02-02T12:51:00Z"/>
          <w:noProof/>
          <w:lang w:eastAsia="ja-JP"/>
        </w:rPr>
      </w:pPr>
      <w:ins w:id="30" w:author="Cindy W" w:date="2019-02-02T12:51:00Z">
        <w:r w:rsidRPr="009A0D5B">
          <w:rPr>
            <w:noProof/>
            <w:color w:val="4F81BD" w:themeColor="accent1"/>
          </w:rPr>
          <w:t>Step 4:</w:t>
        </w:r>
        <w:r>
          <w:rPr>
            <w:noProof/>
            <w:lang w:eastAsia="ja-JP"/>
          </w:rPr>
          <w:tab/>
        </w:r>
        <w:r>
          <w:rPr>
            <w:noProof/>
          </w:rPr>
          <w:t>Order PCB</w:t>
        </w:r>
        <w:r>
          <w:rPr>
            <w:noProof/>
          </w:rPr>
          <w:tab/>
        </w:r>
        <w:r>
          <w:rPr>
            <w:noProof/>
          </w:rPr>
          <w:fldChar w:fldCharType="begin"/>
        </w:r>
        <w:r>
          <w:rPr>
            <w:noProof/>
          </w:rPr>
          <w:instrText xml:space="preserve"> PAGEREF _Toc410731200 \h </w:instrText>
        </w:r>
        <w:r>
          <w:rPr>
            <w:noProof/>
          </w:rPr>
        </w:r>
      </w:ins>
      <w:r>
        <w:rPr>
          <w:noProof/>
        </w:rPr>
        <w:fldChar w:fldCharType="separate"/>
      </w:r>
      <w:ins w:id="31" w:author="Cindy W" w:date="2019-02-02T12:51:00Z">
        <w:r>
          <w:rPr>
            <w:noProof/>
          </w:rPr>
          <w:t>9</w:t>
        </w:r>
        <w:r>
          <w:rPr>
            <w:noProof/>
          </w:rPr>
          <w:fldChar w:fldCharType="end"/>
        </w:r>
      </w:ins>
    </w:p>
    <w:p w14:paraId="308BE551" w14:textId="77777777" w:rsidR="00B7342E" w:rsidRDefault="00B7342E">
      <w:pPr>
        <w:pStyle w:val="TOC1"/>
        <w:tabs>
          <w:tab w:val="left" w:pos="940"/>
          <w:tab w:val="right" w:leader="dot" w:pos="8630"/>
        </w:tabs>
        <w:rPr>
          <w:ins w:id="32" w:author="Cindy W" w:date="2019-02-02T12:51:00Z"/>
          <w:noProof/>
          <w:lang w:eastAsia="ja-JP"/>
        </w:rPr>
      </w:pPr>
      <w:ins w:id="33" w:author="Cindy W" w:date="2019-02-02T12:51:00Z">
        <w:r w:rsidRPr="009A0D5B">
          <w:rPr>
            <w:noProof/>
            <w:color w:val="4F81BD" w:themeColor="accent1"/>
          </w:rPr>
          <w:t>Step 5:</w:t>
        </w:r>
        <w:r>
          <w:rPr>
            <w:noProof/>
            <w:lang w:eastAsia="ja-JP"/>
          </w:rPr>
          <w:tab/>
        </w:r>
        <w:r>
          <w:rPr>
            <w:noProof/>
          </w:rPr>
          <w:t>Buy other parts</w:t>
        </w:r>
        <w:r>
          <w:rPr>
            <w:noProof/>
          </w:rPr>
          <w:tab/>
        </w:r>
        <w:r>
          <w:rPr>
            <w:noProof/>
          </w:rPr>
          <w:fldChar w:fldCharType="begin"/>
        </w:r>
        <w:r>
          <w:rPr>
            <w:noProof/>
          </w:rPr>
          <w:instrText xml:space="preserve"> PAGEREF _Toc410731201 \h </w:instrText>
        </w:r>
        <w:r>
          <w:rPr>
            <w:noProof/>
          </w:rPr>
        </w:r>
      </w:ins>
      <w:r>
        <w:rPr>
          <w:noProof/>
        </w:rPr>
        <w:fldChar w:fldCharType="separate"/>
      </w:r>
      <w:ins w:id="34" w:author="Cindy W" w:date="2019-02-02T12:51:00Z">
        <w:r>
          <w:rPr>
            <w:noProof/>
          </w:rPr>
          <w:t>9</w:t>
        </w:r>
        <w:r>
          <w:rPr>
            <w:noProof/>
          </w:rPr>
          <w:fldChar w:fldCharType="end"/>
        </w:r>
      </w:ins>
    </w:p>
    <w:p w14:paraId="01E91CE3" w14:textId="77777777" w:rsidR="00B7342E" w:rsidRDefault="00B7342E">
      <w:pPr>
        <w:pStyle w:val="TOC1"/>
        <w:tabs>
          <w:tab w:val="left" w:pos="940"/>
          <w:tab w:val="right" w:leader="dot" w:pos="8630"/>
        </w:tabs>
        <w:rPr>
          <w:ins w:id="35" w:author="Cindy W" w:date="2019-02-02T12:51:00Z"/>
          <w:noProof/>
          <w:lang w:eastAsia="ja-JP"/>
        </w:rPr>
      </w:pPr>
      <w:ins w:id="36" w:author="Cindy W" w:date="2019-02-02T12:51:00Z">
        <w:r w:rsidRPr="009A0D5B">
          <w:rPr>
            <w:noProof/>
            <w:color w:val="4F81BD" w:themeColor="accent1"/>
          </w:rPr>
          <w:t>Step 6:</w:t>
        </w:r>
        <w:r>
          <w:rPr>
            <w:noProof/>
            <w:lang w:eastAsia="ja-JP"/>
          </w:rPr>
          <w:tab/>
        </w:r>
        <w:r>
          <w:rPr>
            <w:noProof/>
          </w:rPr>
          <w:t>Gather / buy tools</w:t>
        </w:r>
        <w:r>
          <w:rPr>
            <w:noProof/>
          </w:rPr>
          <w:tab/>
        </w:r>
        <w:r>
          <w:rPr>
            <w:noProof/>
          </w:rPr>
          <w:fldChar w:fldCharType="begin"/>
        </w:r>
        <w:r>
          <w:rPr>
            <w:noProof/>
          </w:rPr>
          <w:instrText xml:space="preserve"> PAGEREF _Toc410731202 \h </w:instrText>
        </w:r>
        <w:r>
          <w:rPr>
            <w:noProof/>
          </w:rPr>
        </w:r>
      </w:ins>
      <w:r>
        <w:rPr>
          <w:noProof/>
        </w:rPr>
        <w:fldChar w:fldCharType="separate"/>
      </w:r>
      <w:ins w:id="37" w:author="Cindy W" w:date="2019-02-02T12:51:00Z">
        <w:r>
          <w:rPr>
            <w:noProof/>
          </w:rPr>
          <w:t>10</w:t>
        </w:r>
        <w:r>
          <w:rPr>
            <w:noProof/>
          </w:rPr>
          <w:fldChar w:fldCharType="end"/>
        </w:r>
      </w:ins>
    </w:p>
    <w:p w14:paraId="6705D660" w14:textId="77777777" w:rsidR="00B7342E" w:rsidRDefault="00B7342E">
      <w:pPr>
        <w:pStyle w:val="TOC1"/>
        <w:tabs>
          <w:tab w:val="left" w:pos="940"/>
          <w:tab w:val="right" w:leader="dot" w:pos="8630"/>
        </w:tabs>
        <w:rPr>
          <w:ins w:id="38" w:author="Cindy W" w:date="2019-02-02T12:51:00Z"/>
          <w:noProof/>
          <w:lang w:eastAsia="ja-JP"/>
        </w:rPr>
      </w:pPr>
      <w:ins w:id="39" w:author="Cindy W" w:date="2019-02-02T12:51:00Z">
        <w:r w:rsidRPr="009A0D5B">
          <w:rPr>
            <w:noProof/>
            <w:color w:val="4F81BD" w:themeColor="accent1"/>
          </w:rPr>
          <w:t>Step 7:</w:t>
        </w:r>
        <w:r>
          <w:rPr>
            <w:noProof/>
            <w:lang w:eastAsia="ja-JP"/>
          </w:rPr>
          <w:tab/>
        </w:r>
        <w:r>
          <w:rPr>
            <w:noProof/>
          </w:rPr>
          <w:t>Manually test the relay module</w:t>
        </w:r>
        <w:r>
          <w:rPr>
            <w:noProof/>
          </w:rPr>
          <w:tab/>
        </w:r>
        <w:r>
          <w:rPr>
            <w:noProof/>
          </w:rPr>
          <w:fldChar w:fldCharType="begin"/>
        </w:r>
        <w:r>
          <w:rPr>
            <w:noProof/>
          </w:rPr>
          <w:instrText xml:space="preserve"> PAGEREF _Toc410731203 \h </w:instrText>
        </w:r>
        <w:r>
          <w:rPr>
            <w:noProof/>
          </w:rPr>
        </w:r>
      </w:ins>
      <w:r>
        <w:rPr>
          <w:noProof/>
        </w:rPr>
        <w:fldChar w:fldCharType="separate"/>
      </w:r>
      <w:ins w:id="40" w:author="Cindy W" w:date="2019-02-02T12:51:00Z">
        <w:r>
          <w:rPr>
            <w:noProof/>
          </w:rPr>
          <w:t>11</w:t>
        </w:r>
        <w:r>
          <w:rPr>
            <w:noProof/>
          </w:rPr>
          <w:fldChar w:fldCharType="end"/>
        </w:r>
      </w:ins>
    </w:p>
    <w:p w14:paraId="65FE1DA2" w14:textId="77777777" w:rsidR="00B7342E" w:rsidRDefault="00B7342E">
      <w:pPr>
        <w:pStyle w:val="TOC1"/>
        <w:tabs>
          <w:tab w:val="left" w:pos="940"/>
          <w:tab w:val="right" w:leader="dot" w:pos="8630"/>
        </w:tabs>
        <w:rPr>
          <w:ins w:id="41" w:author="Cindy W" w:date="2019-02-02T12:51:00Z"/>
          <w:noProof/>
          <w:lang w:eastAsia="ja-JP"/>
        </w:rPr>
      </w:pPr>
      <w:ins w:id="42" w:author="Cindy W" w:date="2019-02-02T12:51:00Z">
        <w:r w:rsidRPr="009A0D5B">
          <w:rPr>
            <w:noProof/>
            <w:color w:val="4F81BD" w:themeColor="accent1"/>
          </w:rPr>
          <w:t>Step 8:</w:t>
        </w:r>
        <w:r>
          <w:rPr>
            <w:noProof/>
            <w:lang w:eastAsia="ja-JP"/>
          </w:rPr>
          <w:tab/>
        </w:r>
        <w:r>
          <w:rPr>
            <w:noProof/>
          </w:rPr>
          <w:t>Prepare for Soldering</w:t>
        </w:r>
        <w:r>
          <w:rPr>
            <w:noProof/>
          </w:rPr>
          <w:tab/>
        </w:r>
        <w:r>
          <w:rPr>
            <w:noProof/>
          </w:rPr>
          <w:fldChar w:fldCharType="begin"/>
        </w:r>
        <w:r>
          <w:rPr>
            <w:noProof/>
          </w:rPr>
          <w:instrText xml:space="preserve"> PAGEREF _Toc410731204 \h </w:instrText>
        </w:r>
        <w:r>
          <w:rPr>
            <w:noProof/>
          </w:rPr>
        </w:r>
      </w:ins>
      <w:r>
        <w:rPr>
          <w:noProof/>
        </w:rPr>
        <w:fldChar w:fldCharType="separate"/>
      </w:r>
      <w:ins w:id="43" w:author="Cindy W" w:date="2019-02-02T12:51:00Z">
        <w:r>
          <w:rPr>
            <w:noProof/>
          </w:rPr>
          <w:t>12</w:t>
        </w:r>
        <w:r>
          <w:rPr>
            <w:noProof/>
          </w:rPr>
          <w:fldChar w:fldCharType="end"/>
        </w:r>
      </w:ins>
    </w:p>
    <w:p w14:paraId="60C3AAE3" w14:textId="77777777" w:rsidR="00B7342E" w:rsidRDefault="00B7342E">
      <w:pPr>
        <w:pStyle w:val="TOC1"/>
        <w:tabs>
          <w:tab w:val="left" w:pos="940"/>
          <w:tab w:val="right" w:leader="dot" w:pos="8630"/>
        </w:tabs>
        <w:rPr>
          <w:ins w:id="44" w:author="Cindy W" w:date="2019-02-02T12:51:00Z"/>
          <w:noProof/>
          <w:lang w:eastAsia="ja-JP"/>
        </w:rPr>
      </w:pPr>
      <w:ins w:id="45" w:author="Cindy W" w:date="2019-02-02T12:51:00Z">
        <w:r w:rsidRPr="009A0D5B">
          <w:rPr>
            <w:noProof/>
            <w:color w:val="4F81BD" w:themeColor="accent1"/>
          </w:rPr>
          <w:t>Step 9:</w:t>
        </w:r>
        <w:r>
          <w:rPr>
            <w:noProof/>
            <w:lang w:eastAsia="ja-JP"/>
          </w:rPr>
          <w:tab/>
        </w:r>
        <w:r>
          <w:rPr>
            <w:noProof/>
          </w:rPr>
          <w:t>1/4W resistors</w:t>
        </w:r>
        <w:r>
          <w:rPr>
            <w:noProof/>
          </w:rPr>
          <w:tab/>
        </w:r>
        <w:r>
          <w:rPr>
            <w:noProof/>
          </w:rPr>
          <w:fldChar w:fldCharType="begin"/>
        </w:r>
        <w:r>
          <w:rPr>
            <w:noProof/>
          </w:rPr>
          <w:instrText xml:space="preserve"> PAGEREF _Toc410731205 \h </w:instrText>
        </w:r>
        <w:r>
          <w:rPr>
            <w:noProof/>
          </w:rPr>
        </w:r>
      </w:ins>
      <w:r>
        <w:rPr>
          <w:noProof/>
        </w:rPr>
        <w:fldChar w:fldCharType="separate"/>
      </w:r>
      <w:ins w:id="46" w:author="Cindy W" w:date="2019-02-02T12:51:00Z">
        <w:r>
          <w:rPr>
            <w:noProof/>
          </w:rPr>
          <w:t>13</w:t>
        </w:r>
        <w:r>
          <w:rPr>
            <w:noProof/>
          </w:rPr>
          <w:fldChar w:fldCharType="end"/>
        </w:r>
      </w:ins>
    </w:p>
    <w:p w14:paraId="4D7FBAE7" w14:textId="77777777" w:rsidR="00B7342E" w:rsidRDefault="00B7342E">
      <w:pPr>
        <w:pStyle w:val="TOC1"/>
        <w:tabs>
          <w:tab w:val="left" w:pos="1073"/>
          <w:tab w:val="right" w:leader="dot" w:pos="8630"/>
        </w:tabs>
        <w:rPr>
          <w:ins w:id="47" w:author="Cindy W" w:date="2019-02-02T12:51:00Z"/>
          <w:noProof/>
          <w:lang w:eastAsia="ja-JP"/>
        </w:rPr>
      </w:pPr>
      <w:ins w:id="48" w:author="Cindy W" w:date="2019-02-02T12:51:00Z">
        <w:r w:rsidRPr="009A0D5B">
          <w:rPr>
            <w:noProof/>
            <w:color w:val="4F81BD" w:themeColor="accent1"/>
          </w:rPr>
          <w:t>Step 10:</w:t>
        </w:r>
        <w:r>
          <w:rPr>
            <w:noProof/>
            <w:lang w:eastAsia="ja-JP"/>
          </w:rPr>
          <w:tab/>
        </w:r>
        <w:r>
          <w:rPr>
            <w:noProof/>
          </w:rPr>
          <w:t>IC sockets</w:t>
        </w:r>
        <w:r>
          <w:rPr>
            <w:noProof/>
          </w:rPr>
          <w:tab/>
        </w:r>
        <w:r>
          <w:rPr>
            <w:noProof/>
          </w:rPr>
          <w:fldChar w:fldCharType="begin"/>
        </w:r>
        <w:r>
          <w:rPr>
            <w:noProof/>
          </w:rPr>
          <w:instrText xml:space="preserve"> PAGEREF _Toc410731206 \h </w:instrText>
        </w:r>
        <w:r>
          <w:rPr>
            <w:noProof/>
          </w:rPr>
        </w:r>
      </w:ins>
      <w:r>
        <w:rPr>
          <w:noProof/>
        </w:rPr>
        <w:fldChar w:fldCharType="separate"/>
      </w:r>
      <w:ins w:id="49" w:author="Cindy W" w:date="2019-02-02T12:51:00Z">
        <w:r>
          <w:rPr>
            <w:noProof/>
          </w:rPr>
          <w:t>15</w:t>
        </w:r>
        <w:r>
          <w:rPr>
            <w:noProof/>
          </w:rPr>
          <w:fldChar w:fldCharType="end"/>
        </w:r>
      </w:ins>
    </w:p>
    <w:p w14:paraId="38321419" w14:textId="77777777" w:rsidR="00B7342E" w:rsidRDefault="00B7342E">
      <w:pPr>
        <w:pStyle w:val="TOC1"/>
        <w:tabs>
          <w:tab w:val="left" w:pos="1073"/>
          <w:tab w:val="right" w:leader="dot" w:pos="8630"/>
        </w:tabs>
        <w:rPr>
          <w:ins w:id="50" w:author="Cindy W" w:date="2019-02-02T12:51:00Z"/>
          <w:noProof/>
          <w:lang w:eastAsia="ja-JP"/>
        </w:rPr>
      </w:pPr>
      <w:ins w:id="51" w:author="Cindy W" w:date="2019-02-02T12:51:00Z">
        <w:r w:rsidRPr="009A0D5B">
          <w:rPr>
            <w:noProof/>
            <w:color w:val="4F81BD" w:themeColor="accent1"/>
          </w:rPr>
          <w:t>Step 11:</w:t>
        </w:r>
        <w:r>
          <w:rPr>
            <w:noProof/>
            <w:lang w:eastAsia="ja-JP"/>
          </w:rPr>
          <w:tab/>
        </w:r>
        <w:r>
          <w:rPr>
            <w:noProof/>
          </w:rPr>
          <w:t>Stacking connectors and female header</w:t>
        </w:r>
        <w:r>
          <w:rPr>
            <w:noProof/>
          </w:rPr>
          <w:tab/>
        </w:r>
        <w:r>
          <w:rPr>
            <w:noProof/>
          </w:rPr>
          <w:fldChar w:fldCharType="begin"/>
        </w:r>
        <w:r>
          <w:rPr>
            <w:noProof/>
          </w:rPr>
          <w:instrText xml:space="preserve"> PAGEREF _Toc410731207 \h </w:instrText>
        </w:r>
        <w:r>
          <w:rPr>
            <w:noProof/>
          </w:rPr>
        </w:r>
      </w:ins>
      <w:r>
        <w:rPr>
          <w:noProof/>
        </w:rPr>
        <w:fldChar w:fldCharType="separate"/>
      </w:r>
      <w:ins w:id="52" w:author="Cindy W" w:date="2019-02-02T12:51:00Z">
        <w:r>
          <w:rPr>
            <w:noProof/>
          </w:rPr>
          <w:t>15</w:t>
        </w:r>
        <w:r>
          <w:rPr>
            <w:noProof/>
          </w:rPr>
          <w:fldChar w:fldCharType="end"/>
        </w:r>
      </w:ins>
    </w:p>
    <w:p w14:paraId="7439D74C" w14:textId="77777777" w:rsidR="00B7342E" w:rsidRDefault="00B7342E">
      <w:pPr>
        <w:pStyle w:val="TOC1"/>
        <w:tabs>
          <w:tab w:val="left" w:pos="1073"/>
          <w:tab w:val="right" w:leader="dot" w:pos="8630"/>
        </w:tabs>
        <w:rPr>
          <w:ins w:id="53" w:author="Cindy W" w:date="2019-02-02T12:51:00Z"/>
          <w:noProof/>
          <w:lang w:eastAsia="ja-JP"/>
        </w:rPr>
      </w:pPr>
      <w:ins w:id="54" w:author="Cindy W" w:date="2019-02-02T12:51:00Z">
        <w:r w:rsidRPr="009A0D5B">
          <w:rPr>
            <w:noProof/>
            <w:color w:val="4F81BD" w:themeColor="accent1"/>
          </w:rPr>
          <w:t>Step 12:</w:t>
        </w:r>
        <w:r>
          <w:rPr>
            <w:noProof/>
            <w:lang w:eastAsia="ja-JP"/>
          </w:rPr>
          <w:tab/>
        </w:r>
        <w:r>
          <w:rPr>
            <w:noProof/>
          </w:rPr>
          <w:t>Screw terminal blocks</w:t>
        </w:r>
        <w:r>
          <w:rPr>
            <w:noProof/>
          </w:rPr>
          <w:tab/>
        </w:r>
        <w:r>
          <w:rPr>
            <w:noProof/>
          </w:rPr>
          <w:fldChar w:fldCharType="begin"/>
        </w:r>
        <w:r>
          <w:rPr>
            <w:noProof/>
          </w:rPr>
          <w:instrText xml:space="preserve"> PAGEREF _Toc410731208 \h </w:instrText>
        </w:r>
        <w:r>
          <w:rPr>
            <w:noProof/>
          </w:rPr>
        </w:r>
      </w:ins>
      <w:r>
        <w:rPr>
          <w:noProof/>
        </w:rPr>
        <w:fldChar w:fldCharType="separate"/>
      </w:r>
      <w:ins w:id="55" w:author="Cindy W" w:date="2019-02-02T12:51:00Z">
        <w:r>
          <w:rPr>
            <w:noProof/>
          </w:rPr>
          <w:t>16</w:t>
        </w:r>
        <w:r>
          <w:rPr>
            <w:noProof/>
          </w:rPr>
          <w:fldChar w:fldCharType="end"/>
        </w:r>
      </w:ins>
    </w:p>
    <w:p w14:paraId="6A05851A" w14:textId="77777777" w:rsidR="00B7342E" w:rsidRDefault="00B7342E">
      <w:pPr>
        <w:pStyle w:val="TOC1"/>
        <w:tabs>
          <w:tab w:val="left" w:pos="1073"/>
          <w:tab w:val="right" w:leader="dot" w:pos="8630"/>
        </w:tabs>
        <w:rPr>
          <w:ins w:id="56" w:author="Cindy W" w:date="2019-02-02T12:51:00Z"/>
          <w:noProof/>
          <w:lang w:eastAsia="ja-JP"/>
        </w:rPr>
      </w:pPr>
      <w:ins w:id="57" w:author="Cindy W" w:date="2019-02-02T12:51:00Z">
        <w:r w:rsidRPr="009A0D5B">
          <w:rPr>
            <w:noProof/>
            <w:color w:val="4F81BD" w:themeColor="accent1"/>
          </w:rPr>
          <w:t>Step 13:</w:t>
        </w:r>
        <w:r>
          <w:rPr>
            <w:noProof/>
            <w:lang w:eastAsia="ja-JP"/>
          </w:rPr>
          <w:tab/>
        </w:r>
        <w:r>
          <w:rPr>
            <w:noProof/>
          </w:rPr>
          <w:t>Filter capacitors</w:t>
        </w:r>
        <w:r>
          <w:rPr>
            <w:noProof/>
          </w:rPr>
          <w:tab/>
        </w:r>
        <w:r>
          <w:rPr>
            <w:noProof/>
          </w:rPr>
          <w:fldChar w:fldCharType="begin"/>
        </w:r>
        <w:r>
          <w:rPr>
            <w:noProof/>
          </w:rPr>
          <w:instrText xml:space="preserve"> PAGEREF _Toc410731209 \h </w:instrText>
        </w:r>
        <w:r>
          <w:rPr>
            <w:noProof/>
          </w:rPr>
        </w:r>
      </w:ins>
      <w:r>
        <w:rPr>
          <w:noProof/>
        </w:rPr>
        <w:fldChar w:fldCharType="separate"/>
      </w:r>
      <w:ins w:id="58" w:author="Cindy W" w:date="2019-02-02T12:51:00Z">
        <w:r>
          <w:rPr>
            <w:noProof/>
          </w:rPr>
          <w:t>17</w:t>
        </w:r>
        <w:r>
          <w:rPr>
            <w:noProof/>
          </w:rPr>
          <w:fldChar w:fldCharType="end"/>
        </w:r>
      </w:ins>
    </w:p>
    <w:p w14:paraId="70D03871" w14:textId="77777777" w:rsidR="00B7342E" w:rsidRDefault="00B7342E">
      <w:pPr>
        <w:pStyle w:val="TOC1"/>
        <w:tabs>
          <w:tab w:val="left" w:pos="1073"/>
          <w:tab w:val="right" w:leader="dot" w:pos="8630"/>
        </w:tabs>
        <w:rPr>
          <w:ins w:id="59" w:author="Cindy W" w:date="2019-02-02T12:51:00Z"/>
          <w:noProof/>
          <w:lang w:eastAsia="ja-JP"/>
        </w:rPr>
      </w:pPr>
      <w:ins w:id="60" w:author="Cindy W" w:date="2019-02-02T12:51:00Z">
        <w:r w:rsidRPr="009A0D5B">
          <w:rPr>
            <w:noProof/>
            <w:color w:val="4F81BD" w:themeColor="accent1"/>
          </w:rPr>
          <w:t>Step 14:</w:t>
        </w:r>
        <w:r>
          <w:rPr>
            <w:noProof/>
            <w:lang w:eastAsia="ja-JP"/>
          </w:rPr>
          <w:tab/>
        </w:r>
        <w:r>
          <w:rPr>
            <w:noProof/>
          </w:rPr>
          <w:t>Bypass diode(s)</w:t>
        </w:r>
        <w:r>
          <w:rPr>
            <w:noProof/>
          </w:rPr>
          <w:tab/>
        </w:r>
        <w:r>
          <w:rPr>
            <w:noProof/>
          </w:rPr>
          <w:fldChar w:fldCharType="begin"/>
        </w:r>
        <w:r>
          <w:rPr>
            <w:noProof/>
          </w:rPr>
          <w:instrText xml:space="preserve"> PAGEREF _Toc410731210 \h </w:instrText>
        </w:r>
        <w:r>
          <w:rPr>
            <w:noProof/>
          </w:rPr>
        </w:r>
      </w:ins>
      <w:r>
        <w:rPr>
          <w:noProof/>
        </w:rPr>
        <w:fldChar w:fldCharType="separate"/>
      </w:r>
      <w:ins w:id="61" w:author="Cindy W" w:date="2019-02-02T12:51:00Z">
        <w:r>
          <w:rPr>
            <w:noProof/>
          </w:rPr>
          <w:t>18</w:t>
        </w:r>
        <w:r>
          <w:rPr>
            <w:noProof/>
          </w:rPr>
          <w:fldChar w:fldCharType="end"/>
        </w:r>
      </w:ins>
    </w:p>
    <w:p w14:paraId="7F124CDF" w14:textId="77777777" w:rsidR="00B7342E" w:rsidRDefault="00B7342E">
      <w:pPr>
        <w:pStyle w:val="TOC1"/>
        <w:tabs>
          <w:tab w:val="left" w:pos="1073"/>
          <w:tab w:val="right" w:leader="dot" w:pos="8630"/>
        </w:tabs>
        <w:rPr>
          <w:ins w:id="62" w:author="Cindy W" w:date="2019-02-02T12:51:00Z"/>
          <w:noProof/>
          <w:lang w:eastAsia="ja-JP"/>
        </w:rPr>
      </w:pPr>
      <w:ins w:id="63" w:author="Cindy W" w:date="2019-02-02T12:51:00Z">
        <w:r w:rsidRPr="009A0D5B">
          <w:rPr>
            <w:noProof/>
            <w:color w:val="4F81BD" w:themeColor="accent1"/>
          </w:rPr>
          <w:t>Step 15:</w:t>
        </w:r>
        <w:r>
          <w:rPr>
            <w:noProof/>
            <w:lang w:eastAsia="ja-JP"/>
          </w:rPr>
          <w:tab/>
        </w:r>
        <w:r>
          <w:rPr>
            <w:noProof/>
          </w:rPr>
          <w:t>Vertical shunt resistor</w:t>
        </w:r>
        <w:r>
          <w:rPr>
            <w:noProof/>
          </w:rPr>
          <w:tab/>
        </w:r>
        <w:r>
          <w:rPr>
            <w:noProof/>
          </w:rPr>
          <w:fldChar w:fldCharType="begin"/>
        </w:r>
        <w:r>
          <w:rPr>
            <w:noProof/>
          </w:rPr>
          <w:instrText xml:space="preserve"> PAGEREF _Toc410731211 \h </w:instrText>
        </w:r>
        <w:r>
          <w:rPr>
            <w:noProof/>
          </w:rPr>
        </w:r>
      </w:ins>
      <w:r>
        <w:rPr>
          <w:noProof/>
        </w:rPr>
        <w:fldChar w:fldCharType="separate"/>
      </w:r>
      <w:ins w:id="64" w:author="Cindy W" w:date="2019-02-02T12:51:00Z">
        <w:r>
          <w:rPr>
            <w:noProof/>
          </w:rPr>
          <w:t>19</w:t>
        </w:r>
        <w:r>
          <w:rPr>
            <w:noProof/>
          </w:rPr>
          <w:fldChar w:fldCharType="end"/>
        </w:r>
      </w:ins>
    </w:p>
    <w:p w14:paraId="7C1BF0BB" w14:textId="77777777" w:rsidR="00B7342E" w:rsidRDefault="00B7342E">
      <w:pPr>
        <w:pStyle w:val="TOC1"/>
        <w:tabs>
          <w:tab w:val="left" w:pos="1073"/>
          <w:tab w:val="right" w:leader="dot" w:pos="8630"/>
        </w:tabs>
        <w:rPr>
          <w:ins w:id="65" w:author="Cindy W" w:date="2019-02-02T12:51:00Z"/>
          <w:noProof/>
          <w:lang w:eastAsia="ja-JP"/>
        </w:rPr>
      </w:pPr>
      <w:ins w:id="66" w:author="Cindy W" w:date="2019-02-02T12:51:00Z">
        <w:r w:rsidRPr="009A0D5B">
          <w:rPr>
            <w:noProof/>
            <w:color w:val="4F81BD" w:themeColor="accent1"/>
          </w:rPr>
          <w:t>Step 16:</w:t>
        </w:r>
        <w:r>
          <w:rPr>
            <w:noProof/>
            <w:lang w:eastAsia="ja-JP"/>
          </w:rPr>
          <w:tab/>
        </w:r>
        <w:r>
          <w:rPr>
            <w:noProof/>
          </w:rPr>
          <w:t>Vertical bleed resistor</w:t>
        </w:r>
        <w:r>
          <w:rPr>
            <w:noProof/>
          </w:rPr>
          <w:tab/>
        </w:r>
        <w:r>
          <w:rPr>
            <w:noProof/>
          </w:rPr>
          <w:fldChar w:fldCharType="begin"/>
        </w:r>
        <w:r>
          <w:rPr>
            <w:noProof/>
          </w:rPr>
          <w:instrText xml:space="preserve"> PAGEREF _Toc410731212 \h </w:instrText>
        </w:r>
        <w:r>
          <w:rPr>
            <w:noProof/>
          </w:rPr>
        </w:r>
      </w:ins>
      <w:r>
        <w:rPr>
          <w:noProof/>
        </w:rPr>
        <w:fldChar w:fldCharType="separate"/>
      </w:r>
      <w:ins w:id="67" w:author="Cindy W" w:date="2019-02-02T12:51:00Z">
        <w:r>
          <w:rPr>
            <w:noProof/>
          </w:rPr>
          <w:t>19</w:t>
        </w:r>
        <w:r>
          <w:rPr>
            <w:noProof/>
          </w:rPr>
          <w:fldChar w:fldCharType="end"/>
        </w:r>
      </w:ins>
    </w:p>
    <w:p w14:paraId="56EF4186" w14:textId="77777777" w:rsidR="00B7342E" w:rsidRDefault="00B7342E">
      <w:pPr>
        <w:pStyle w:val="TOC1"/>
        <w:tabs>
          <w:tab w:val="left" w:pos="1073"/>
          <w:tab w:val="right" w:leader="dot" w:pos="8630"/>
        </w:tabs>
        <w:rPr>
          <w:ins w:id="68" w:author="Cindy W" w:date="2019-02-02T12:51:00Z"/>
          <w:noProof/>
          <w:lang w:eastAsia="ja-JP"/>
        </w:rPr>
      </w:pPr>
      <w:ins w:id="69" w:author="Cindy W" w:date="2019-02-02T12:51:00Z">
        <w:r w:rsidRPr="009A0D5B">
          <w:rPr>
            <w:noProof/>
            <w:color w:val="4F81BD" w:themeColor="accent1"/>
          </w:rPr>
          <w:t>Step 17:</w:t>
        </w:r>
        <w:r>
          <w:rPr>
            <w:noProof/>
            <w:lang w:eastAsia="ja-JP"/>
          </w:rPr>
          <w:tab/>
        </w:r>
        <w:r>
          <w:rPr>
            <w:noProof/>
          </w:rPr>
          <w:t>Load capacitors</w:t>
        </w:r>
        <w:r>
          <w:rPr>
            <w:noProof/>
          </w:rPr>
          <w:tab/>
        </w:r>
        <w:r>
          <w:rPr>
            <w:noProof/>
          </w:rPr>
          <w:fldChar w:fldCharType="begin"/>
        </w:r>
        <w:r>
          <w:rPr>
            <w:noProof/>
          </w:rPr>
          <w:instrText xml:space="preserve"> PAGEREF _Toc410731213 \h </w:instrText>
        </w:r>
        <w:r>
          <w:rPr>
            <w:noProof/>
          </w:rPr>
        </w:r>
      </w:ins>
      <w:r>
        <w:rPr>
          <w:noProof/>
        </w:rPr>
        <w:fldChar w:fldCharType="separate"/>
      </w:r>
      <w:ins w:id="70" w:author="Cindy W" w:date="2019-02-02T12:51:00Z">
        <w:r>
          <w:rPr>
            <w:noProof/>
          </w:rPr>
          <w:t>20</w:t>
        </w:r>
        <w:r>
          <w:rPr>
            <w:noProof/>
          </w:rPr>
          <w:fldChar w:fldCharType="end"/>
        </w:r>
      </w:ins>
    </w:p>
    <w:p w14:paraId="33B19ACE" w14:textId="77777777" w:rsidR="00B7342E" w:rsidRDefault="00B7342E">
      <w:pPr>
        <w:pStyle w:val="TOC1"/>
        <w:tabs>
          <w:tab w:val="left" w:pos="1073"/>
          <w:tab w:val="right" w:leader="dot" w:pos="8630"/>
        </w:tabs>
        <w:rPr>
          <w:ins w:id="71" w:author="Cindy W" w:date="2019-02-02T12:51:00Z"/>
          <w:noProof/>
          <w:lang w:eastAsia="ja-JP"/>
        </w:rPr>
      </w:pPr>
      <w:ins w:id="72" w:author="Cindy W" w:date="2019-02-02T12:51:00Z">
        <w:r w:rsidRPr="009A0D5B">
          <w:rPr>
            <w:noProof/>
            <w:color w:val="4F81BD" w:themeColor="accent1"/>
          </w:rPr>
          <w:t>Step 18:</w:t>
        </w:r>
        <w:r>
          <w:rPr>
            <w:noProof/>
            <w:lang w:eastAsia="ja-JP"/>
          </w:rPr>
          <w:tab/>
        </w:r>
        <w:r>
          <w:rPr>
            <w:noProof/>
          </w:rPr>
          <w:t>Optionally clean flux residue from PCB</w:t>
        </w:r>
        <w:r>
          <w:rPr>
            <w:noProof/>
          </w:rPr>
          <w:tab/>
        </w:r>
        <w:r>
          <w:rPr>
            <w:noProof/>
          </w:rPr>
          <w:fldChar w:fldCharType="begin"/>
        </w:r>
        <w:r>
          <w:rPr>
            <w:noProof/>
          </w:rPr>
          <w:instrText xml:space="preserve"> PAGEREF _Toc410731214 \h </w:instrText>
        </w:r>
        <w:r>
          <w:rPr>
            <w:noProof/>
          </w:rPr>
        </w:r>
      </w:ins>
      <w:r>
        <w:rPr>
          <w:noProof/>
        </w:rPr>
        <w:fldChar w:fldCharType="separate"/>
      </w:r>
      <w:ins w:id="73" w:author="Cindy W" w:date="2019-02-02T12:51:00Z">
        <w:r>
          <w:rPr>
            <w:noProof/>
          </w:rPr>
          <w:t>21</w:t>
        </w:r>
        <w:r>
          <w:rPr>
            <w:noProof/>
          </w:rPr>
          <w:fldChar w:fldCharType="end"/>
        </w:r>
      </w:ins>
    </w:p>
    <w:p w14:paraId="3F8CA49B" w14:textId="77777777" w:rsidR="00B7342E" w:rsidRDefault="00B7342E">
      <w:pPr>
        <w:pStyle w:val="TOC1"/>
        <w:tabs>
          <w:tab w:val="left" w:pos="1073"/>
          <w:tab w:val="right" w:leader="dot" w:pos="8630"/>
        </w:tabs>
        <w:rPr>
          <w:ins w:id="74" w:author="Cindy W" w:date="2019-02-02T12:51:00Z"/>
          <w:noProof/>
          <w:lang w:eastAsia="ja-JP"/>
        </w:rPr>
      </w:pPr>
      <w:ins w:id="75" w:author="Cindy W" w:date="2019-02-02T12:51:00Z">
        <w:r w:rsidRPr="009A0D5B">
          <w:rPr>
            <w:noProof/>
            <w:color w:val="4F81BD" w:themeColor="accent1"/>
          </w:rPr>
          <w:t>Step 19:</w:t>
        </w:r>
        <w:r>
          <w:rPr>
            <w:noProof/>
            <w:lang w:eastAsia="ja-JP"/>
          </w:rPr>
          <w:tab/>
        </w:r>
        <w:r>
          <w:rPr>
            <w:noProof/>
          </w:rPr>
          <w:t>Check for shorts</w:t>
        </w:r>
        <w:r>
          <w:rPr>
            <w:noProof/>
          </w:rPr>
          <w:tab/>
        </w:r>
        <w:r>
          <w:rPr>
            <w:noProof/>
          </w:rPr>
          <w:fldChar w:fldCharType="begin"/>
        </w:r>
        <w:r>
          <w:rPr>
            <w:noProof/>
          </w:rPr>
          <w:instrText xml:space="preserve"> PAGEREF _Toc410731215 \h </w:instrText>
        </w:r>
        <w:r>
          <w:rPr>
            <w:noProof/>
          </w:rPr>
        </w:r>
      </w:ins>
      <w:r>
        <w:rPr>
          <w:noProof/>
        </w:rPr>
        <w:fldChar w:fldCharType="separate"/>
      </w:r>
      <w:ins w:id="76" w:author="Cindy W" w:date="2019-02-02T12:51:00Z">
        <w:r>
          <w:rPr>
            <w:noProof/>
          </w:rPr>
          <w:t>21</w:t>
        </w:r>
        <w:r>
          <w:rPr>
            <w:noProof/>
          </w:rPr>
          <w:fldChar w:fldCharType="end"/>
        </w:r>
      </w:ins>
    </w:p>
    <w:p w14:paraId="1193AB00" w14:textId="77777777" w:rsidR="00B7342E" w:rsidRDefault="00B7342E">
      <w:pPr>
        <w:pStyle w:val="TOC1"/>
        <w:tabs>
          <w:tab w:val="left" w:pos="1073"/>
          <w:tab w:val="right" w:leader="dot" w:pos="8630"/>
        </w:tabs>
        <w:rPr>
          <w:ins w:id="77" w:author="Cindy W" w:date="2019-02-02T12:51:00Z"/>
          <w:noProof/>
          <w:lang w:eastAsia="ja-JP"/>
        </w:rPr>
      </w:pPr>
      <w:ins w:id="78" w:author="Cindy W" w:date="2019-02-02T12:51:00Z">
        <w:r w:rsidRPr="009A0D5B">
          <w:rPr>
            <w:noProof/>
            <w:color w:val="4F81BD" w:themeColor="accent1"/>
          </w:rPr>
          <w:t>Step 20:</w:t>
        </w:r>
        <w:r>
          <w:rPr>
            <w:noProof/>
            <w:lang w:eastAsia="ja-JP"/>
          </w:rPr>
          <w:tab/>
        </w:r>
        <w:r>
          <w:rPr>
            <w:noProof/>
          </w:rPr>
          <w:t>Insert ICs</w:t>
        </w:r>
        <w:r>
          <w:rPr>
            <w:noProof/>
          </w:rPr>
          <w:tab/>
        </w:r>
        <w:r>
          <w:rPr>
            <w:noProof/>
          </w:rPr>
          <w:fldChar w:fldCharType="begin"/>
        </w:r>
        <w:r>
          <w:rPr>
            <w:noProof/>
          </w:rPr>
          <w:instrText xml:space="preserve"> PAGEREF _Toc410731216 \h </w:instrText>
        </w:r>
        <w:r>
          <w:rPr>
            <w:noProof/>
          </w:rPr>
        </w:r>
      </w:ins>
      <w:r>
        <w:rPr>
          <w:noProof/>
        </w:rPr>
        <w:fldChar w:fldCharType="separate"/>
      </w:r>
      <w:ins w:id="79" w:author="Cindy W" w:date="2019-02-02T12:51:00Z">
        <w:r>
          <w:rPr>
            <w:noProof/>
          </w:rPr>
          <w:t>22</w:t>
        </w:r>
        <w:r>
          <w:rPr>
            <w:noProof/>
          </w:rPr>
          <w:fldChar w:fldCharType="end"/>
        </w:r>
      </w:ins>
    </w:p>
    <w:p w14:paraId="6913C68F" w14:textId="77777777" w:rsidR="00B7342E" w:rsidRDefault="00B7342E">
      <w:pPr>
        <w:pStyle w:val="TOC1"/>
        <w:tabs>
          <w:tab w:val="left" w:pos="1073"/>
          <w:tab w:val="right" w:leader="dot" w:pos="8630"/>
        </w:tabs>
        <w:rPr>
          <w:ins w:id="80" w:author="Cindy W" w:date="2019-02-02T12:51:00Z"/>
          <w:noProof/>
          <w:lang w:eastAsia="ja-JP"/>
        </w:rPr>
      </w:pPr>
      <w:ins w:id="81" w:author="Cindy W" w:date="2019-02-02T12:51:00Z">
        <w:r w:rsidRPr="009A0D5B">
          <w:rPr>
            <w:noProof/>
            <w:color w:val="4F81BD" w:themeColor="accent1"/>
          </w:rPr>
          <w:t>Step 21:</w:t>
        </w:r>
        <w:r>
          <w:rPr>
            <w:noProof/>
            <w:lang w:eastAsia="ja-JP"/>
          </w:rPr>
          <w:tab/>
        </w:r>
        <w:r>
          <w:rPr>
            <w:noProof/>
          </w:rPr>
          <w:t>Prepare load circuit wires</w:t>
        </w:r>
        <w:r>
          <w:rPr>
            <w:noProof/>
          </w:rPr>
          <w:tab/>
        </w:r>
        <w:r>
          <w:rPr>
            <w:noProof/>
          </w:rPr>
          <w:fldChar w:fldCharType="begin"/>
        </w:r>
        <w:r>
          <w:rPr>
            <w:noProof/>
          </w:rPr>
          <w:instrText xml:space="preserve"> PAGEREF _Toc410731217 \h </w:instrText>
        </w:r>
        <w:r>
          <w:rPr>
            <w:noProof/>
          </w:rPr>
        </w:r>
      </w:ins>
      <w:r>
        <w:rPr>
          <w:noProof/>
        </w:rPr>
        <w:fldChar w:fldCharType="separate"/>
      </w:r>
      <w:ins w:id="82" w:author="Cindy W" w:date="2019-02-02T12:51:00Z">
        <w:r>
          <w:rPr>
            <w:noProof/>
          </w:rPr>
          <w:t>22</w:t>
        </w:r>
        <w:r>
          <w:rPr>
            <w:noProof/>
          </w:rPr>
          <w:fldChar w:fldCharType="end"/>
        </w:r>
      </w:ins>
    </w:p>
    <w:p w14:paraId="36B5588E" w14:textId="77777777" w:rsidR="00B7342E" w:rsidRDefault="00B7342E">
      <w:pPr>
        <w:pStyle w:val="TOC1"/>
        <w:tabs>
          <w:tab w:val="left" w:pos="1073"/>
          <w:tab w:val="right" w:leader="dot" w:pos="8630"/>
        </w:tabs>
        <w:rPr>
          <w:ins w:id="83" w:author="Cindy W" w:date="2019-02-02T12:51:00Z"/>
          <w:noProof/>
          <w:lang w:eastAsia="ja-JP"/>
        </w:rPr>
      </w:pPr>
      <w:ins w:id="84" w:author="Cindy W" w:date="2019-02-02T12:51:00Z">
        <w:r w:rsidRPr="009A0D5B">
          <w:rPr>
            <w:noProof/>
            <w:color w:val="4F81BD" w:themeColor="accent1"/>
          </w:rPr>
          <w:t>Step 22:</w:t>
        </w:r>
        <w:r>
          <w:rPr>
            <w:noProof/>
            <w:lang w:eastAsia="ja-JP"/>
          </w:rPr>
          <w:tab/>
        </w:r>
        <w:r>
          <w:rPr>
            <w:noProof/>
          </w:rPr>
          <w:t>Make load circuit connections</w:t>
        </w:r>
        <w:r>
          <w:rPr>
            <w:noProof/>
          </w:rPr>
          <w:tab/>
        </w:r>
        <w:r>
          <w:rPr>
            <w:noProof/>
          </w:rPr>
          <w:fldChar w:fldCharType="begin"/>
        </w:r>
        <w:r>
          <w:rPr>
            <w:noProof/>
          </w:rPr>
          <w:instrText xml:space="preserve"> PAGEREF _Toc410731218 \h </w:instrText>
        </w:r>
        <w:r>
          <w:rPr>
            <w:noProof/>
          </w:rPr>
        </w:r>
      </w:ins>
      <w:r>
        <w:rPr>
          <w:noProof/>
        </w:rPr>
        <w:fldChar w:fldCharType="separate"/>
      </w:r>
      <w:ins w:id="85" w:author="Cindy W" w:date="2019-02-02T12:51:00Z">
        <w:r>
          <w:rPr>
            <w:noProof/>
          </w:rPr>
          <w:t>24</w:t>
        </w:r>
        <w:r>
          <w:rPr>
            <w:noProof/>
          </w:rPr>
          <w:fldChar w:fldCharType="end"/>
        </w:r>
      </w:ins>
    </w:p>
    <w:p w14:paraId="66131C0C" w14:textId="77777777" w:rsidR="00B7342E" w:rsidRDefault="00B7342E">
      <w:pPr>
        <w:pStyle w:val="TOC1"/>
        <w:tabs>
          <w:tab w:val="left" w:pos="1073"/>
          <w:tab w:val="right" w:leader="dot" w:pos="8630"/>
        </w:tabs>
        <w:rPr>
          <w:ins w:id="86" w:author="Cindy W" w:date="2019-02-02T12:51:00Z"/>
          <w:noProof/>
          <w:lang w:eastAsia="ja-JP"/>
        </w:rPr>
      </w:pPr>
      <w:ins w:id="87" w:author="Cindy W" w:date="2019-02-02T12:51:00Z">
        <w:r w:rsidRPr="009A0D5B">
          <w:rPr>
            <w:noProof/>
            <w:color w:val="4F81BD" w:themeColor="accent1"/>
          </w:rPr>
          <w:t>Step 23:</w:t>
        </w:r>
        <w:r>
          <w:rPr>
            <w:noProof/>
            <w:lang w:eastAsia="ja-JP"/>
          </w:rPr>
          <w:tab/>
        </w:r>
        <w:r>
          <w:rPr>
            <w:noProof/>
          </w:rPr>
          <w:t>Make relay power/control side connections</w:t>
        </w:r>
        <w:r>
          <w:rPr>
            <w:noProof/>
          </w:rPr>
          <w:tab/>
        </w:r>
        <w:r>
          <w:rPr>
            <w:noProof/>
          </w:rPr>
          <w:fldChar w:fldCharType="begin"/>
        </w:r>
        <w:r>
          <w:rPr>
            <w:noProof/>
          </w:rPr>
          <w:instrText xml:space="preserve"> PAGEREF _Toc410731219 \h </w:instrText>
        </w:r>
        <w:r>
          <w:rPr>
            <w:noProof/>
          </w:rPr>
        </w:r>
      </w:ins>
      <w:r>
        <w:rPr>
          <w:noProof/>
        </w:rPr>
        <w:fldChar w:fldCharType="separate"/>
      </w:r>
      <w:ins w:id="88" w:author="Cindy W" w:date="2019-02-02T12:51:00Z">
        <w:r>
          <w:rPr>
            <w:noProof/>
          </w:rPr>
          <w:t>26</w:t>
        </w:r>
        <w:r>
          <w:rPr>
            <w:noProof/>
          </w:rPr>
          <w:fldChar w:fldCharType="end"/>
        </w:r>
      </w:ins>
    </w:p>
    <w:p w14:paraId="0627D7BF" w14:textId="77777777" w:rsidR="00B7342E" w:rsidRDefault="00B7342E">
      <w:pPr>
        <w:pStyle w:val="TOC1"/>
        <w:tabs>
          <w:tab w:val="left" w:pos="1073"/>
          <w:tab w:val="right" w:leader="dot" w:pos="8630"/>
        </w:tabs>
        <w:rPr>
          <w:ins w:id="89" w:author="Cindy W" w:date="2019-02-02T12:51:00Z"/>
          <w:noProof/>
          <w:lang w:eastAsia="ja-JP"/>
        </w:rPr>
      </w:pPr>
      <w:ins w:id="90" w:author="Cindy W" w:date="2019-02-02T12:51:00Z">
        <w:r w:rsidRPr="009A0D5B">
          <w:rPr>
            <w:noProof/>
            <w:color w:val="4F81BD" w:themeColor="accent1"/>
          </w:rPr>
          <w:t>Step 24:</w:t>
        </w:r>
        <w:r>
          <w:rPr>
            <w:noProof/>
            <w:lang w:eastAsia="ja-JP"/>
          </w:rPr>
          <w:tab/>
        </w:r>
        <w:r>
          <w:rPr>
            <w:noProof/>
          </w:rPr>
          <w:t>Check all off-PCB connections</w:t>
        </w:r>
        <w:r>
          <w:rPr>
            <w:noProof/>
          </w:rPr>
          <w:tab/>
        </w:r>
        <w:r>
          <w:rPr>
            <w:noProof/>
          </w:rPr>
          <w:fldChar w:fldCharType="begin"/>
        </w:r>
        <w:r>
          <w:rPr>
            <w:noProof/>
          </w:rPr>
          <w:instrText xml:space="preserve"> PAGEREF _Toc410731220 \h </w:instrText>
        </w:r>
        <w:r>
          <w:rPr>
            <w:noProof/>
          </w:rPr>
        </w:r>
      </w:ins>
      <w:r>
        <w:rPr>
          <w:noProof/>
        </w:rPr>
        <w:fldChar w:fldCharType="separate"/>
      </w:r>
      <w:ins w:id="91" w:author="Cindy W" w:date="2019-02-02T12:51:00Z">
        <w:r>
          <w:rPr>
            <w:noProof/>
          </w:rPr>
          <w:t>26</w:t>
        </w:r>
        <w:r>
          <w:rPr>
            <w:noProof/>
          </w:rPr>
          <w:fldChar w:fldCharType="end"/>
        </w:r>
      </w:ins>
    </w:p>
    <w:p w14:paraId="418C76A1" w14:textId="77777777" w:rsidR="00B7342E" w:rsidRDefault="00B7342E">
      <w:pPr>
        <w:pStyle w:val="TOC1"/>
        <w:tabs>
          <w:tab w:val="left" w:pos="1073"/>
          <w:tab w:val="right" w:leader="dot" w:pos="8630"/>
        </w:tabs>
        <w:rPr>
          <w:ins w:id="92" w:author="Cindy W" w:date="2019-02-02T12:51:00Z"/>
          <w:noProof/>
          <w:lang w:eastAsia="ja-JP"/>
        </w:rPr>
      </w:pPr>
      <w:ins w:id="93" w:author="Cindy W" w:date="2019-02-02T12:51:00Z">
        <w:r w:rsidRPr="009A0D5B">
          <w:rPr>
            <w:noProof/>
            <w:color w:val="4F81BD" w:themeColor="accent1"/>
          </w:rPr>
          <w:t>Step 25:</w:t>
        </w:r>
        <w:r>
          <w:rPr>
            <w:noProof/>
            <w:lang w:eastAsia="ja-JP"/>
          </w:rPr>
          <w:tab/>
        </w:r>
        <w:r>
          <w:rPr>
            <w:noProof/>
          </w:rPr>
          <w:t>Mate PCB with Arduino</w:t>
        </w:r>
        <w:r>
          <w:rPr>
            <w:noProof/>
          </w:rPr>
          <w:tab/>
        </w:r>
        <w:r>
          <w:rPr>
            <w:noProof/>
          </w:rPr>
          <w:fldChar w:fldCharType="begin"/>
        </w:r>
        <w:r>
          <w:rPr>
            <w:noProof/>
          </w:rPr>
          <w:instrText xml:space="preserve"> PAGEREF _Toc410731221 \h </w:instrText>
        </w:r>
        <w:r>
          <w:rPr>
            <w:noProof/>
          </w:rPr>
        </w:r>
      </w:ins>
      <w:r>
        <w:rPr>
          <w:noProof/>
        </w:rPr>
        <w:fldChar w:fldCharType="separate"/>
      </w:r>
      <w:ins w:id="94" w:author="Cindy W" w:date="2019-02-02T12:51:00Z">
        <w:r>
          <w:rPr>
            <w:noProof/>
          </w:rPr>
          <w:t>27</w:t>
        </w:r>
        <w:r>
          <w:rPr>
            <w:noProof/>
          </w:rPr>
          <w:fldChar w:fldCharType="end"/>
        </w:r>
      </w:ins>
    </w:p>
    <w:p w14:paraId="44AFD9D3" w14:textId="77777777" w:rsidR="00B7342E" w:rsidRDefault="00B7342E">
      <w:pPr>
        <w:pStyle w:val="TOC1"/>
        <w:tabs>
          <w:tab w:val="left" w:pos="1073"/>
          <w:tab w:val="right" w:leader="dot" w:pos="8630"/>
        </w:tabs>
        <w:rPr>
          <w:ins w:id="95" w:author="Cindy W" w:date="2019-02-02T12:51:00Z"/>
          <w:noProof/>
          <w:lang w:eastAsia="ja-JP"/>
        </w:rPr>
      </w:pPr>
      <w:ins w:id="96" w:author="Cindy W" w:date="2019-02-02T12:51:00Z">
        <w:r w:rsidRPr="009A0D5B">
          <w:rPr>
            <w:noProof/>
            <w:color w:val="4F81BD" w:themeColor="accent1"/>
          </w:rPr>
          <w:t>Step 26:</w:t>
        </w:r>
        <w:r>
          <w:rPr>
            <w:noProof/>
            <w:lang w:eastAsia="ja-JP"/>
          </w:rPr>
          <w:tab/>
        </w:r>
        <w:r>
          <w:rPr>
            <w:noProof/>
          </w:rPr>
          <w:t>Smoke test</w:t>
        </w:r>
        <w:r>
          <w:rPr>
            <w:noProof/>
          </w:rPr>
          <w:tab/>
        </w:r>
        <w:r>
          <w:rPr>
            <w:noProof/>
          </w:rPr>
          <w:fldChar w:fldCharType="begin"/>
        </w:r>
        <w:r>
          <w:rPr>
            <w:noProof/>
          </w:rPr>
          <w:instrText xml:space="preserve"> PAGEREF _Toc410731222 \h </w:instrText>
        </w:r>
        <w:r>
          <w:rPr>
            <w:noProof/>
          </w:rPr>
        </w:r>
      </w:ins>
      <w:r>
        <w:rPr>
          <w:noProof/>
        </w:rPr>
        <w:fldChar w:fldCharType="separate"/>
      </w:r>
      <w:ins w:id="97" w:author="Cindy W" w:date="2019-02-02T12:51:00Z">
        <w:r>
          <w:rPr>
            <w:noProof/>
          </w:rPr>
          <w:t>27</w:t>
        </w:r>
        <w:r>
          <w:rPr>
            <w:noProof/>
          </w:rPr>
          <w:fldChar w:fldCharType="end"/>
        </w:r>
      </w:ins>
    </w:p>
    <w:p w14:paraId="29445D9A" w14:textId="77777777" w:rsidR="00B7342E" w:rsidRDefault="00B7342E">
      <w:pPr>
        <w:pStyle w:val="TOC1"/>
        <w:tabs>
          <w:tab w:val="left" w:pos="1073"/>
          <w:tab w:val="right" w:leader="dot" w:pos="8630"/>
        </w:tabs>
        <w:rPr>
          <w:ins w:id="98" w:author="Cindy W" w:date="2019-02-02T12:51:00Z"/>
          <w:noProof/>
          <w:lang w:eastAsia="ja-JP"/>
        </w:rPr>
      </w:pPr>
      <w:ins w:id="99" w:author="Cindy W" w:date="2019-02-02T12:51:00Z">
        <w:r w:rsidRPr="009A0D5B">
          <w:rPr>
            <w:noProof/>
            <w:color w:val="4F81BD" w:themeColor="accent1"/>
          </w:rPr>
          <w:t>Step 27:</w:t>
        </w:r>
        <w:r>
          <w:rPr>
            <w:noProof/>
            <w:lang w:eastAsia="ja-JP"/>
          </w:rPr>
          <w:tab/>
        </w:r>
        <w:r>
          <w:rPr>
            <w:noProof/>
          </w:rPr>
          <w:t>Load Arduino sketch</w:t>
        </w:r>
        <w:r>
          <w:rPr>
            <w:noProof/>
          </w:rPr>
          <w:tab/>
        </w:r>
        <w:r>
          <w:rPr>
            <w:noProof/>
          </w:rPr>
          <w:fldChar w:fldCharType="begin"/>
        </w:r>
        <w:r>
          <w:rPr>
            <w:noProof/>
          </w:rPr>
          <w:instrText xml:space="preserve"> PAGEREF _Toc410731223 \h </w:instrText>
        </w:r>
        <w:r>
          <w:rPr>
            <w:noProof/>
          </w:rPr>
        </w:r>
      </w:ins>
      <w:r>
        <w:rPr>
          <w:noProof/>
        </w:rPr>
        <w:fldChar w:fldCharType="separate"/>
      </w:r>
      <w:ins w:id="100" w:author="Cindy W" w:date="2019-02-02T12:51:00Z">
        <w:r>
          <w:rPr>
            <w:noProof/>
          </w:rPr>
          <w:t>27</w:t>
        </w:r>
        <w:r>
          <w:rPr>
            <w:noProof/>
          </w:rPr>
          <w:fldChar w:fldCharType="end"/>
        </w:r>
      </w:ins>
    </w:p>
    <w:p w14:paraId="3EC7B0A4" w14:textId="77777777" w:rsidR="00B7342E" w:rsidRDefault="00B7342E">
      <w:pPr>
        <w:pStyle w:val="TOC1"/>
        <w:tabs>
          <w:tab w:val="left" w:pos="1073"/>
          <w:tab w:val="right" w:leader="dot" w:pos="8630"/>
        </w:tabs>
        <w:rPr>
          <w:ins w:id="101" w:author="Cindy W" w:date="2019-02-02T12:51:00Z"/>
          <w:noProof/>
          <w:lang w:eastAsia="ja-JP"/>
        </w:rPr>
      </w:pPr>
      <w:ins w:id="102" w:author="Cindy W" w:date="2019-02-02T12:51:00Z">
        <w:r w:rsidRPr="009A0D5B">
          <w:rPr>
            <w:noProof/>
            <w:color w:val="4F81BD" w:themeColor="accent1"/>
          </w:rPr>
          <w:t>Step 28:</w:t>
        </w:r>
        <w:r>
          <w:rPr>
            <w:noProof/>
            <w:lang w:eastAsia="ja-JP"/>
          </w:rPr>
          <w:tab/>
        </w:r>
        <w:r>
          <w:rPr>
            <w:noProof/>
          </w:rPr>
          <w:t>Connect via IV Swinger 2 app</w:t>
        </w:r>
        <w:r>
          <w:rPr>
            <w:noProof/>
          </w:rPr>
          <w:tab/>
        </w:r>
        <w:r>
          <w:rPr>
            <w:noProof/>
          </w:rPr>
          <w:fldChar w:fldCharType="begin"/>
        </w:r>
        <w:r>
          <w:rPr>
            <w:noProof/>
          </w:rPr>
          <w:instrText xml:space="preserve"> PAGEREF _Toc410731224 \h </w:instrText>
        </w:r>
        <w:r>
          <w:rPr>
            <w:noProof/>
          </w:rPr>
        </w:r>
      </w:ins>
      <w:r>
        <w:rPr>
          <w:noProof/>
        </w:rPr>
        <w:fldChar w:fldCharType="separate"/>
      </w:r>
      <w:ins w:id="103" w:author="Cindy W" w:date="2019-02-02T12:51:00Z">
        <w:r>
          <w:rPr>
            <w:noProof/>
          </w:rPr>
          <w:t>28</w:t>
        </w:r>
        <w:r>
          <w:rPr>
            <w:noProof/>
          </w:rPr>
          <w:fldChar w:fldCharType="end"/>
        </w:r>
      </w:ins>
    </w:p>
    <w:p w14:paraId="0DD0594D" w14:textId="77777777" w:rsidR="00B7342E" w:rsidRDefault="00B7342E">
      <w:pPr>
        <w:pStyle w:val="TOC1"/>
        <w:tabs>
          <w:tab w:val="left" w:pos="1073"/>
          <w:tab w:val="right" w:leader="dot" w:pos="8630"/>
        </w:tabs>
        <w:rPr>
          <w:ins w:id="104" w:author="Cindy W" w:date="2019-02-02T12:51:00Z"/>
          <w:noProof/>
          <w:lang w:eastAsia="ja-JP"/>
        </w:rPr>
      </w:pPr>
      <w:ins w:id="105" w:author="Cindy W" w:date="2019-02-02T12:51:00Z">
        <w:r w:rsidRPr="009A0D5B">
          <w:rPr>
            <w:noProof/>
            <w:color w:val="4F81BD" w:themeColor="accent1"/>
          </w:rPr>
          <w:t>Step 29:</w:t>
        </w:r>
        <w:r>
          <w:rPr>
            <w:noProof/>
            <w:lang w:eastAsia="ja-JP"/>
          </w:rPr>
          <w:tab/>
        </w:r>
        <w:r>
          <w:rPr>
            <w:noProof/>
          </w:rPr>
          <w:t>Apply resistor calibration</w:t>
        </w:r>
        <w:r>
          <w:rPr>
            <w:noProof/>
          </w:rPr>
          <w:tab/>
        </w:r>
        <w:r>
          <w:rPr>
            <w:noProof/>
          </w:rPr>
          <w:fldChar w:fldCharType="begin"/>
        </w:r>
        <w:r>
          <w:rPr>
            <w:noProof/>
          </w:rPr>
          <w:instrText xml:space="preserve"> PAGEREF _Toc410731225 \h </w:instrText>
        </w:r>
        <w:r>
          <w:rPr>
            <w:noProof/>
          </w:rPr>
        </w:r>
      </w:ins>
      <w:r>
        <w:rPr>
          <w:noProof/>
        </w:rPr>
        <w:fldChar w:fldCharType="separate"/>
      </w:r>
      <w:ins w:id="106" w:author="Cindy W" w:date="2019-02-02T12:51:00Z">
        <w:r>
          <w:rPr>
            <w:noProof/>
          </w:rPr>
          <w:t>29</w:t>
        </w:r>
        <w:r>
          <w:rPr>
            <w:noProof/>
          </w:rPr>
          <w:fldChar w:fldCharType="end"/>
        </w:r>
      </w:ins>
    </w:p>
    <w:p w14:paraId="0CFE8AA9" w14:textId="77777777" w:rsidR="00B7342E" w:rsidRDefault="00B7342E">
      <w:pPr>
        <w:pStyle w:val="TOC1"/>
        <w:tabs>
          <w:tab w:val="left" w:pos="1073"/>
          <w:tab w:val="right" w:leader="dot" w:pos="8630"/>
        </w:tabs>
        <w:rPr>
          <w:ins w:id="107" w:author="Cindy W" w:date="2019-02-02T12:51:00Z"/>
          <w:noProof/>
          <w:lang w:eastAsia="ja-JP"/>
        </w:rPr>
      </w:pPr>
      <w:ins w:id="108" w:author="Cindy W" w:date="2019-02-02T12:51:00Z">
        <w:r w:rsidRPr="009A0D5B">
          <w:rPr>
            <w:noProof/>
            <w:color w:val="4F81BD" w:themeColor="accent1"/>
          </w:rPr>
          <w:t>Step 30:</w:t>
        </w:r>
        <w:r>
          <w:rPr>
            <w:noProof/>
            <w:lang w:eastAsia="ja-JP"/>
          </w:rPr>
          <w:tab/>
        </w:r>
        <w:r>
          <w:rPr>
            <w:noProof/>
          </w:rPr>
          <w:t>Sanity tests</w:t>
        </w:r>
        <w:r>
          <w:rPr>
            <w:noProof/>
          </w:rPr>
          <w:tab/>
        </w:r>
        <w:r>
          <w:rPr>
            <w:noProof/>
          </w:rPr>
          <w:fldChar w:fldCharType="begin"/>
        </w:r>
        <w:r>
          <w:rPr>
            <w:noProof/>
          </w:rPr>
          <w:instrText xml:space="preserve"> PAGEREF _Toc410731226 \h </w:instrText>
        </w:r>
        <w:r>
          <w:rPr>
            <w:noProof/>
          </w:rPr>
        </w:r>
      </w:ins>
      <w:r>
        <w:rPr>
          <w:noProof/>
        </w:rPr>
        <w:fldChar w:fldCharType="separate"/>
      </w:r>
      <w:ins w:id="109" w:author="Cindy W" w:date="2019-02-02T12:51:00Z">
        <w:r>
          <w:rPr>
            <w:noProof/>
          </w:rPr>
          <w:t>29</w:t>
        </w:r>
        <w:r>
          <w:rPr>
            <w:noProof/>
          </w:rPr>
          <w:fldChar w:fldCharType="end"/>
        </w:r>
      </w:ins>
    </w:p>
    <w:p w14:paraId="1C1A24E7" w14:textId="77777777" w:rsidR="00B7342E" w:rsidRDefault="00B7342E">
      <w:pPr>
        <w:pStyle w:val="TOC1"/>
        <w:tabs>
          <w:tab w:val="left" w:pos="1073"/>
          <w:tab w:val="right" w:leader="dot" w:pos="8630"/>
        </w:tabs>
        <w:rPr>
          <w:ins w:id="110" w:author="Cindy W" w:date="2019-02-02T12:51:00Z"/>
          <w:noProof/>
          <w:lang w:eastAsia="ja-JP"/>
        </w:rPr>
      </w:pPr>
      <w:ins w:id="111" w:author="Cindy W" w:date="2019-02-02T12:51:00Z">
        <w:r w:rsidRPr="009A0D5B">
          <w:rPr>
            <w:noProof/>
            <w:color w:val="4F81BD" w:themeColor="accent1"/>
          </w:rPr>
          <w:t>Step 31:</w:t>
        </w:r>
        <w:r>
          <w:rPr>
            <w:noProof/>
            <w:lang w:eastAsia="ja-JP"/>
          </w:rPr>
          <w:tab/>
        </w:r>
        <w:r>
          <w:rPr>
            <w:noProof/>
          </w:rPr>
          <w:t>Prepare for case and final assembly</w:t>
        </w:r>
        <w:r>
          <w:rPr>
            <w:noProof/>
          </w:rPr>
          <w:tab/>
        </w:r>
        <w:r>
          <w:rPr>
            <w:noProof/>
          </w:rPr>
          <w:fldChar w:fldCharType="begin"/>
        </w:r>
        <w:r>
          <w:rPr>
            <w:noProof/>
          </w:rPr>
          <w:instrText xml:space="preserve"> PAGEREF _Toc410731227 \h </w:instrText>
        </w:r>
        <w:r>
          <w:rPr>
            <w:noProof/>
          </w:rPr>
        </w:r>
      </w:ins>
      <w:r>
        <w:rPr>
          <w:noProof/>
        </w:rPr>
        <w:fldChar w:fldCharType="separate"/>
      </w:r>
      <w:ins w:id="112" w:author="Cindy W" w:date="2019-02-02T12:51:00Z">
        <w:r>
          <w:rPr>
            <w:noProof/>
          </w:rPr>
          <w:t>30</w:t>
        </w:r>
        <w:r>
          <w:rPr>
            <w:noProof/>
          </w:rPr>
          <w:fldChar w:fldCharType="end"/>
        </w:r>
      </w:ins>
    </w:p>
    <w:p w14:paraId="32066B8A" w14:textId="77777777" w:rsidR="00B7342E" w:rsidRDefault="00B7342E">
      <w:pPr>
        <w:pStyle w:val="TOC1"/>
        <w:tabs>
          <w:tab w:val="left" w:pos="1073"/>
          <w:tab w:val="right" w:leader="dot" w:pos="8630"/>
        </w:tabs>
        <w:rPr>
          <w:ins w:id="113" w:author="Cindy W" w:date="2019-02-02T12:51:00Z"/>
          <w:noProof/>
          <w:lang w:eastAsia="ja-JP"/>
        </w:rPr>
      </w:pPr>
      <w:ins w:id="114" w:author="Cindy W" w:date="2019-02-02T12:51:00Z">
        <w:r w:rsidRPr="009A0D5B">
          <w:rPr>
            <w:noProof/>
            <w:color w:val="4F81BD" w:themeColor="accent1"/>
          </w:rPr>
          <w:t>Step 32:</w:t>
        </w:r>
        <w:r>
          <w:rPr>
            <w:noProof/>
            <w:lang w:eastAsia="ja-JP"/>
          </w:rPr>
          <w:tab/>
        </w:r>
        <w:r>
          <w:rPr>
            <w:noProof/>
          </w:rPr>
          <w:t>Mark holes for Arduino standoffs</w:t>
        </w:r>
        <w:r>
          <w:rPr>
            <w:noProof/>
          </w:rPr>
          <w:tab/>
        </w:r>
        <w:r>
          <w:rPr>
            <w:noProof/>
          </w:rPr>
          <w:fldChar w:fldCharType="begin"/>
        </w:r>
        <w:r>
          <w:rPr>
            <w:noProof/>
          </w:rPr>
          <w:instrText xml:space="preserve"> PAGEREF _Toc410731228 \h </w:instrText>
        </w:r>
        <w:r>
          <w:rPr>
            <w:noProof/>
          </w:rPr>
        </w:r>
      </w:ins>
      <w:r>
        <w:rPr>
          <w:noProof/>
        </w:rPr>
        <w:fldChar w:fldCharType="separate"/>
      </w:r>
      <w:ins w:id="115" w:author="Cindy W" w:date="2019-02-02T12:51:00Z">
        <w:r>
          <w:rPr>
            <w:noProof/>
          </w:rPr>
          <w:t>31</w:t>
        </w:r>
        <w:r>
          <w:rPr>
            <w:noProof/>
          </w:rPr>
          <w:fldChar w:fldCharType="end"/>
        </w:r>
      </w:ins>
    </w:p>
    <w:p w14:paraId="3B585AC2" w14:textId="77777777" w:rsidR="00B7342E" w:rsidRDefault="00B7342E">
      <w:pPr>
        <w:pStyle w:val="TOC1"/>
        <w:tabs>
          <w:tab w:val="left" w:pos="1073"/>
          <w:tab w:val="right" w:leader="dot" w:pos="8630"/>
        </w:tabs>
        <w:rPr>
          <w:ins w:id="116" w:author="Cindy W" w:date="2019-02-02T12:51:00Z"/>
          <w:noProof/>
          <w:lang w:eastAsia="ja-JP"/>
        </w:rPr>
      </w:pPr>
      <w:ins w:id="117" w:author="Cindy W" w:date="2019-02-02T12:51:00Z">
        <w:r w:rsidRPr="009A0D5B">
          <w:rPr>
            <w:noProof/>
            <w:color w:val="4F81BD" w:themeColor="accent1"/>
          </w:rPr>
          <w:t>Step 33:</w:t>
        </w:r>
        <w:r>
          <w:rPr>
            <w:noProof/>
            <w:lang w:eastAsia="ja-JP"/>
          </w:rPr>
          <w:tab/>
        </w:r>
        <w:r>
          <w:rPr>
            <w:noProof/>
          </w:rPr>
          <w:t>Mark holes for relay module standoffs</w:t>
        </w:r>
        <w:r>
          <w:rPr>
            <w:noProof/>
          </w:rPr>
          <w:tab/>
        </w:r>
        <w:r>
          <w:rPr>
            <w:noProof/>
          </w:rPr>
          <w:fldChar w:fldCharType="begin"/>
        </w:r>
        <w:r>
          <w:rPr>
            <w:noProof/>
          </w:rPr>
          <w:instrText xml:space="preserve"> PAGEREF _Toc410731229 \h </w:instrText>
        </w:r>
        <w:r>
          <w:rPr>
            <w:noProof/>
          </w:rPr>
        </w:r>
      </w:ins>
      <w:r>
        <w:rPr>
          <w:noProof/>
        </w:rPr>
        <w:fldChar w:fldCharType="separate"/>
      </w:r>
      <w:ins w:id="118" w:author="Cindy W" w:date="2019-02-02T12:51:00Z">
        <w:r>
          <w:rPr>
            <w:noProof/>
          </w:rPr>
          <w:t>33</w:t>
        </w:r>
        <w:r>
          <w:rPr>
            <w:noProof/>
          </w:rPr>
          <w:fldChar w:fldCharType="end"/>
        </w:r>
      </w:ins>
    </w:p>
    <w:p w14:paraId="479EA535" w14:textId="77777777" w:rsidR="00B7342E" w:rsidRDefault="00B7342E">
      <w:pPr>
        <w:pStyle w:val="TOC1"/>
        <w:tabs>
          <w:tab w:val="left" w:pos="1073"/>
          <w:tab w:val="right" w:leader="dot" w:pos="8630"/>
        </w:tabs>
        <w:rPr>
          <w:ins w:id="119" w:author="Cindy W" w:date="2019-02-02T12:51:00Z"/>
          <w:noProof/>
          <w:lang w:eastAsia="ja-JP"/>
        </w:rPr>
      </w:pPr>
      <w:ins w:id="120" w:author="Cindy W" w:date="2019-02-02T12:51:00Z">
        <w:r w:rsidRPr="009A0D5B">
          <w:rPr>
            <w:noProof/>
            <w:color w:val="4F81BD" w:themeColor="accent1"/>
          </w:rPr>
          <w:t>Step 34:</w:t>
        </w:r>
        <w:r>
          <w:rPr>
            <w:noProof/>
            <w:lang w:eastAsia="ja-JP"/>
          </w:rPr>
          <w:tab/>
        </w:r>
        <w:r>
          <w:rPr>
            <w:noProof/>
          </w:rPr>
          <w:t>Mark holes for binding posts</w:t>
        </w:r>
        <w:r>
          <w:rPr>
            <w:noProof/>
          </w:rPr>
          <w:tab/>
        </w:r>
        <w:r>
          <w:rPr>
            <w:noProof/>
          </w:rPr>
          <w:fldChar w:fldCharType="begin"/>
        </w:r>
        <w:r>
          <w:rPr>
            <w:noProof/>
          </w:rPr>
          <w:instrText xml:space="preserve"> PAGEREF _Toc410731230 \h </w:instrText>
        </w:r>
        <w:r>
          <w:rPr>
            <w:noProof/>
          </w:rPr>
        </w:r>
      </w:ins>
      <w:r>
        <w:rPr>
          <w:noProof/>
        </w:rPr>
        <w:fldChar w:fldCharType="separate"/>
      </w:r>
      <w:ins w:id="121" w:author="Cindy W" w:date="2019-02-02T12:51:00Z">
        <w:r>
          <w:rPr>
            <w:noProof/>
          </w:rPr>
          <w:t>33</w:t>
        </w:r>
        <w:r>
          <w:rPr>
            <w:noProof/>
          </w:rPr>
          <w:fldChar w:fldCharType="end"/>
        </w:r>
      </w:ins>
    </w:p>
    <w:p w14:paraId="2C34CF34" w14:textId="77777777" w:rsidR="00B7342E" w:rsidRDefault="00B7342E">
      <w:pPr>
        <w:pStyle w:val="TOC1"/>
        <w:tabs>
          <w:tab w:val="left" w:pos="1073"/>
          <w:tab w:val="right" w:leader="dot" w:pos="8630"/>
        </w:tabs>
        <w:rPr>
          <w:ins w:id="122" w:author="Cindy W" w:date="2019-02-02T12:51:00Z"/>
          <w:noProof/>
          <w:lang w:eastAsia="ja-JP"/>
        </w:rPr>
      </w:pPr>
      <w:ins w:id="123" w:author="Cindy W" w:date="2019-02-02T12:51:00Z">
        <w:r w:rsidRPr="009A0D5B">
          <w:rPr>
            <w:noProof/>
            <w:color w:val="4F81BD" w:themeColor="accent1"/>
          </w:rPr>
          <w:t>Step 35:</w:t>
        </w:r>
        <w:r>
          <w:rPr>
            <w:noProof/>
            <w:lang w:eastAsia="ja-JP"/>
          </w:rPr>
          <w:tab/>
        </w:r>
        <w:r>
          <w:rPr>
            <w:noProof/>
          </w:rPr>
          <w:t>Drill marked holes</w:t>
        </w:r>
        <w:r>
          <w:rPr>
            <w:noProof/>
          </w:rPr>
          <w:tab/>
        </w:r>
        <w:r>
          <w:rPr>
            <w:noProof/>
          </w:rPr>
          <w:fldChar w:fldCharType="begin"/>
        </w:r>
        <w:r>
          <w:rPr>
            <w:noProof/>
          </w:rPr>
          <w:instrText xml:space="preserve"> PAGEREF _Toc410731231 \h </w:instrText>
        </w:r>
        <w:r>
          <w:rPr>
            <w:noProof/>
          </w:rPr>
        </w:r>
      </w:ins>
      <w:r>
        <w:rPr>
          <w:noProof/>
        </w:rPr>
        <w:fldChar w:fldCharType="separate"/>
      </w:r>
      <w:ins w:id="124" w:author="Cindy W" w:date="2019-02-02T12:51:00Z">
        <w:r>
          <w:rPr>
            <w:noProof/>
          </w:rPr>
          <w:t>34</w:t>
        </w:r>
        <w:r>
          <w:rPr>
            <w:noProof/>
          </w:rPr>
          <w:fldChar w:fldCharType="end"/>
        </w:r>
      </w:ins>
    </w:p>
    <w:p w14:paraId="00FDB56B" w14:textId="77777777" w:rsidR="00B7342E" w:rsidRDefault="00B7342E">
      <w:pPr>
        <w:pStyle w:val="TOC1"/>
        <w:tabs>
          <w:tab w:val="left" w:pos="1073"/>
          <w:tab w:val="right" w:leader="dot" w:pos="8630"/>
        </w:tabs>
        <w:rPr>
          <w:ins w:id="125" w:author="Cindy W" w:date="2019-02-02T12:51:00Z"/>
          <w:noProof/>
          <w:lang w:eastAsia="ja-JP"/>
        </w:rPr>
      </w:pPr>
      <w:ins w:id="126" w:author="Cindy W" w:date="2019-02-02T12:51:00Z">
        <w:r w:rsidRPr="009A0D5B">
          <w:rPr>
            <w:noProof/>
            <w:color w:val="4F81BD" w:themeColor="accent1"/>
          </w:rPr>
          <w:t>Step 36:</w:t>
        </w:r>
        <w:r>
          <w:rPr>
            <w:noProof/>
            <w:lang w:eastAsia="ja-JP"/>
          </w:rPr>
          <w:tab/>
        </w:r>
        <w:r>
          <w:rPr>
            <w:noProof/>
          </w:rPr>
          <w:t>Install binding posts</w:t>
        </w:r>
        <w:r>
          <w:rPr>
            <w:noProof/>
          </w:rPr>
          <w:tab/>
        </w:r>
        <w:r>
          <w:rPr>
            <w:noProof/>
          </w:rPr>
          <w:fldChar w:fldCharType="begin"/>
        </w:r>
        <w:r>
          <w:rPr>
            <w:noProof/>
          </w:rPr>
          <w:instrText xml:space="preserve"> PAGEREF _Toc410731232 \h </w:instrText>
        </w:r>
        <w:r>
          <w:rPr>
            <w:noProof/>
          </w:rPr>
        </w:r>
      </w:ins>
      <w:r>
        <w:rPr>
          <w:noProof/>
        </w:rPr>
        <w:fldChar w:fldCharType="separate"/>
      </w:r>
      <w:ins w:id="127" w:author="Cindy W" w:date="2019-02-02T12:51:00Z">
        <w:r>
          <w:rPr>
            <w:noProof/>
          </w:rPr>
          <w:t>35</w:t>
        </w:r>
        <w:r>
          <w:rPr>
            <w:noProof/>
          </w:rPr>
          <w:fldChar w:fldCharType="end"/>
        </w:r>
      </w:ins>
    </w:p>
    <w:p w14:paraId="20256DD7" w14:textId="77777777" w:rsidR="00B7342E" w:rsidRDefault="00B7342E">
      <w:pPr>
        <w:pStyle w:val="TOC1"/>
        <w:tabs>
          <w:tab w:val="left" w:pos="1073"/>
          <w:tab w:val="right" w:leader="dot" w:pos="8630"/>
        </w:tabs>
        <w:rPr>
          <w:ins w:id="128" w:author="Cindy W" w:date="2019-02-02T12:51:00Z"/>
          <w:noProof/>
          <w:lang w:eastAsia="ja-JP"/>
        </w:rPr>
      </w:pPr>
      <w:ins w:id="129" w:author="Cindy W" w:date="2019-02-02T12:51:00Z">
        <w:r w:rsidRPr="009A0D5B">
          <w:rPr>
            <w:noProof/>
            <w:color w:val="4F81BD" w:themeColor="accent1"/>
          </w:rPr>
          <w:t>Step 37:</w:t>
        </w:r>
        <w:r>
          <w:rPr>
            <w:noProof/>
            <w:lang w:eastAsia="ja-JP"/>
          </w:rPr>
          <w:tab/>
        </w:r>
        <w:r>
          <w:rPr>
            <w:noProof/>
          </w:rPr>
          <w:t>Install Arduino and PCB</w:t>
        </w:r>
        <w:r>
          <w:rPr>
            <w:noProof/>
          </w:rPr>
          <w:tab/>
        </w:r>
        <w:r>
          <w:rPr>
            <w:noProof/>
          </w:rPr>
          <w:fldChar w:fldCharType="begin"/>
        </w:r>
        <w:r>
          <w:rPr>
            <w:noProof/>
          </w:rPr>
          <w:instrText xml:space="preserve"> PAGEREF _Toc410731233 \h </w:instrText>
        </w:r>
        <w:r>
          <w:rPr>
            <w:noProof/>
          </w:rPr>
        </w:r>
      </w:ins>
      <w:r>
        <w:rPr>
          <w:noProof/>
        </w:rPr>
        <w:fldChar w:fldCharType="separate"/>
      </w:r>
      <w:ins w:id="130" w:author="Cindy W" w:date="2019-02-02T12:51:00Z">
        <w:r>
          <w:rPr>
            <w:noProof/>
          </w:rPr>
          <w:t>35</w:t>
        </w:r>
        <w:r>
          <w:rPr>
            <w:noProof/>
          </w:rPr>
          <w:fldChar w:fldCharType="end"/>
        </w:r>
      </w:ins>
    </w:p>
    <w:p w14:paraId="56F38BC6" w14:textId="77777777" w:rsidR="00B7342E" w:rsidRDefault="00B7342E">
      <w:pPr>
        <w:pStyle w:val="TOC1"/>
        <w:tabs>
          <w:tab w:val="left" w:pos="1073"/>
          <w:tab w:val="right" w:leader="dot" w:pos="8630"/>
        </w:tabs>
        <w:rPr>
          <w:ins w:id="131" w:author="Cindy W" w:date="2019-02-02T12:51:00Z"/>
          <w:noProof/>
          <w:lang w:eastAsia="ja-JP"/>
        </w:rPr>
      </w:pPr>
      <w:ins w:id="132" w:author="Cindy W" w:date="2019-02-02T12:51:00Z">
        <w:r w:rsidRPr="009A0D5B">
          <w:rPr>
            <w:noProof/>
            <w:color w:val="4F81BD" w:themeColor="accent1"/>
          </w:rPr>
          <w:t>Step 38:</w:t>
        </w:r>
        <w:r>
          <w:rPr>
            <w:noProof/>
            <w:lang w:eastAsia="ja-JP"/>
          </w:rPr>
          <w:tab/>
        </w:r>
        <w:r>
          <w:rPr>
            <w:noProof/>
          </w:rPr>
          <w:t>Install relay module</w:t>
        </w:r>
        <w:r>
          <w:rPr>
            <w:noProof/>
          </w:rPr>
          <w:tab/>
        </w:r>
        <w:r>
          <w:rPr>
            <w:noProof/>
          </w:rPr>
          <w:fldChar w:fldCharType="begin"/>
        </w:r>
        <w:r>
          <w:rPr>
            <w:noProof/>
          </w:rPr>
          <w:instrText xml:space="preserve"> PAGEREF _Toc410731234 \h </w:instrText>
        </w:r>
        <w:r>
          <w:rPr>
            <w:noProof/>
          </w:rPr>
        </w:r>
      </w:ins>
      <w:r>
        <w:rPr>
          <w:noProof/>
        </w:rPr>
        <w:fldChar w:fldCharType="separate"/>
      </w:r>
      <w:ins w:id="133" w:author="Cindy W" w:date="2019-02-02T12:51:00Z">
        <w:r>
          <w:rPr>
            <w:noProof/>
          </w:rPr>
          <w:t>36</w:t>
        </w:r>
        <w:r>
          <w:rPr>
            <w:noProof/>
          </w:rPr>
          <w:fldChar w:fldCharType="end"/>
        </w:r>
      </w:ins>
    </w:p>
    <w:p w14:paraId="584618E3" w14:textId="77777777" w:rsidR="00B7342E" w:rsidRDefault="00B7342E">
      <w:pPr>
        <w:pStyle w:val="TOC1"/>
        <w:tabs>
          <w:tab w:val="left" w:pos="1073"/>
          <w:tab w:val="right" w:leader="dot" w:pos="8630"/>
        </w:tabs>
        <w:rPr>
          <w:ins w:id="134" w:author="Cindy W" w:date="2019-02-02T12:51:00Z"/>
          <w:noProof/>
          <w:lang w:eastAsia="ja-JP"/>
        </w:rPr>
      </w:pPr>
      <w:ins w:id="135" w:author="Cindy W" w:date="2019-02-02T12:51:00Z">
        <w:r w:rsidRPr="009A0D5B">
          <w:rPr>
            <w:noProof/>
            <w:color w:val="4F81BD" w:themeColor="accent1"/>
          </w:rPr>
          <w:t>Step 39:</w:t>
        </w:r>
        <w:r>
          <w:rPr>
            <w:noProof/>
            <w:lang w:eastAsia="ja-JP"/>
          </w:rPr>
          <w:tab/>
        </w:r>
        <w:r>
          <w:rPr>
            <w:noProof/>
          </w:rPr>
          <w:t>Restore binding post connections</w:t>
        </w:r>
        <w:r>
          <w:rPr>
            <w:noProof/>
          </w:rPr>
          <w:tab/>
        </w:r>
        <w:r>
          <w:rPr>
            <w:noProof/>
          </w:rPr>
          <w:fldChar w:fldCharType="begin"/>
        </w:r>
        <w:r>
          <w:rPr>
            <w:noProof/>
          </w:rPr>
          <w:instrText xml:space="preserve"> PAGEREF _Toc410731235 \h </w:instrText>
        </w:r>
        <w:r>
          <w:rPr>
            <w:noProof/>
          </w:rPr>
        </w:r>
      </w:ins>
      <w:r>
        <w:rPr>
          <w:noProof/>
        </w:rPr>
        <w:fldChar w:fldCharType="separate"/>
      </w:r>
      <w:ins w:id="136" w:author="Cindy W" w:date="2019-02-02T12:51:00Z">
        <w:r>
          <w:rPr>
            <w:noProof/>
          </w:rPr>
          <w:t>36</w:t>
        </w:r>
        <w:r>
          <w:rPr>
            <w:noProof/>
          </w:rPr>
          <w:fldChar w:fldCharType="end"/>
        </w:r>
      </w:ins>
    </w:p>
    <w:p w14:paraId="1435987B" w14:textId="77777777" w:rsidR="00B7342E" w:rsidRDefault="00B7342E">
      <w:pPr>
        <w:pStyle w:val="TOC1"/>
        <w:tabs>
          <w:tab w:val="left" w:pos="1073"/>
          <w:tab w:val="right" w:leader="dot" w:pos="8630"/>
        </w:tabs>
        <w:rPr>
          <w:ins w:id="137" w:author="Cindy W" w:date="2019-02-02T12:51:00Z"/>
          <w:noProof/>
          <w:lang w:eastAsia="ja-JP"/>
        </w:rPr>
      </w:pPr>
      <w:ins w:id="138" w:author="Cindy W" w:date="2019-02-02T12:51:00Z">
        <w:r w:rsidRPr="009A0D5B">
          <w:rPr>
            <w:noProof/>
            <w:color w:val="4F81BD" w:themeColor="accent1"/>
          </w:rPr>
          <w:t>Step 40:</w:t>
        </w:r>
        <w:r>
          <w:rPr>
            <w:noProof/>
            <w:lang w:eastAsia="ja-JP"/>
          </w:rPr>
          <w:tab/>
        </w:r>
        <w:r>
          <w:rPr>
            <w:noProof/>
          </w:rPr>
          <w:t>Drill USB connector hole</w:t>
        </w:r>
        <w:r>
          <w:rPr>
            <w:noProof/>
          </w:rPr>
          <w:tab/>
        </w:r>
        <w:r>
          <w:rPr>
            <w:noProof/>
          </w:rPr>
          <w:fldChar w:fldCharType="begin"/>
        </w:r>
        <w:r>
          <w:rPr>
            <w:noProof/>
          </w:rPr>
          <w:instrText xml:space="preserve"> PAGEREF _Toc410731236 \h </w:instrText>
        </w:r>
        <w:r>
          <w:rPr>
            <w:noProof/>
          </w:rPr>
        </w:r>
      </w:ins>
      <w:r>
        <w:rPr>
          <w:noProof/>
        </w:rPr>
        <w:fldChar w:fldCharType="separate"/>
      </w:r>
      <w:ins w:id="139" w:author="Cindy W" w:date="2019-02-02T12:51:00Z">
        <w:r>
          <w:rPr>
            <w:noProof/>
          </w:rPr>
          <w:t>37</w:t>
        </w:r>
        <w:r>
          <w:rPr>
            <w:noProof/>
          </w:rPr>
          <w:fldChar w:fldCharType="end"/>
        </w:r>
      </w:ins>
    </w:p>
    <w:p w14:paraId="67275C41" w14:textId="77777777" w:rsidR="00B7342E" w:rsidRDefault="00B7342E">
      <w:pPr>
        <w:pStyle w:val="TOC1"/>
        <w:tabs>
          <w:tab w:val="left" w:pos="1073"/>
          <w:tab w:val="right" w:leader="dot" w:pos="8630"/>
        </w:tabs>
        <w:rPr>
          <w:ins w:id="140" w:author="Cindy W" w:date="2019-02-02T12:51:00Z"/>
          <w:noProof/>
          <w:lang w:eastAsia="ja-JP"/>
        </w:rPr>
      </w:pPr>
      <w:ins w:id="141" w:author="Cindy W" w:date="2019-02-02T12:51:00Z">
        <w:r w:rsidRPr="009A0D5B">
          <w:rPr>
            <w:noProof/>
            <w:color w:val="4F81BD" w:themeColor="accent1"/>
          </w:rPr>
          <w:t>Step 41:</w:t>
        </w:r>
        <w:r>
          <w:rPr>
            <w:noProof/>
            <w:lang w:eastAsia="ja-JP"/>
          </w:rPr>
          <w:tab/>
        </w:r>
        <w:r>
          <w:rPr>
            <w:noProof/>
          </w:rPr>
          <w:t>Make PV cables</w:t>
        </w:r>
        <w:r>
          <w:rPr>
            <w:noProof/>
          </w:rPr>
          <w:tab/>
        </w:r>
        <w:r>
          <w:rPr>
            <w:noProof/>
          </w:rPr>
          <w:fldChar w:fldCharType="begin"/>
        </w:r>
        <w:r>
          <w:rPr>
            <w:noProof/>
          </w:rPr>
          <w:instrText xml:space="preserve"> PAGEREF _Toc410731237 \h </w:instrText>
        </w:r>
        <w:r>
          <w:rPr>
            <w:noProof/>
          </w:rPr>
        </w:r>
      </w:ins>
      <w:r>
        <w:rPr>
          <w:noProof/>
        </w:rPr>
        <w:fldChar w:fldCharType="separate"/>
      </w:r>
      <w:ins w:id="142" w:author="Cindy W" w:date="2019-02-02T12:51:00Z">
        <w:r>
          <w:rPr>
            <w:noProof/>
          </w:rPr>
          <w:t>38</w:t>
        </w:r>
        <w:r>
          <w:rPr>
            <w:noProof/>
          </w:rPr>
          <w:fldChar w:fldCharType="end"/>
        </w:r>
      </w:ins>
    </w:p>
    <w:p w14:paraId="6C0B24F1" w14:textId="77777777" w:rsidR="00B7342E" w:rsidRDefault="00B7342E">
      <w:pPr>
        <w:pStyle w:val="TOC1"/>
        <w:tabs>
          <w:tab w:val="left" w:pos="1073"/>
          <w:tab w:val="right" w:leader="dot" w:pos="8630"/>
        </w:tabs>
        <w:rPr>
          <w:ins w:id="143" w:author="Cindy W" w:date="2019-02-02T12:51:00Z"/>
          <w:noProof/>
          <w:lang w:eastAsia="ja-JP"/>
        </w:rPr>
      </w:pPr>
      <w:ins w:id="144" w:author="Cindy W" w:date="2019-02-02T12:51:00Z">
        <w:r w:rsidRPr="009A0D5B">
          <w:rPr>
            <w:rFonts w:cs="Arial"/>
            <w:noProof/>
            <w:color w:val="4F81BD" w:themeColor="accent1"/>
          </w:rPr>
          <w:t>Step 42:</w:t>
        </w:r>
        <w:r>
          <w:rPr>
            <w:noProof/>
            <w:lang w:eastAsia="ja-JP"/>
          </w:rPr>
          <w:tab/>
        </w:r>
        <w:r>
          <w:rPr>
            <w:noProof/>
          </w:rPr>
          <w:t>Final test</w:t>
        </w:r>
        <w:r>
          <w:rPr>
            <w:noProof/>
          </w:rPr>
          <w:tab/>
        </w:r>
        <w:r>
          <w:rPr>
            <w:noProof/>
          </w:rPr>
          <w:fldChar w:fldCharType="begin"/>
        </w:r>
        <w:r>
          <w:rPr>
            <w:noProof/>
          </w:rPr>
          <w:instrText xml:space="preserve"> PAGEREF _Toc410731238 \h </w:instrText>
        </w:r>
        <w:r>
          <w:rPr>
            <w:noProof/>
          </w:rPr>
        </w:r>
      </w:ins>
      <w:r>
        <w:rPr>
          <w:noProof/>
        </w:rPr>
        <w:fldChar w:fldCharType="separate"/>
      </w:r>
      <w:ins w:id="145" w:author="Cindy W" w:date="2019-02-02T12:51:00Z">
        <w:r>
          <w:rPr>
            <w:noProof/>
          </w:rPr>
          <w:t>39</w:t>
        </w:r>
        <w:r>
          <w:rPr>
            <w:noProof/>
          </w:rPr>
          <w:fldChar w:fldCharType="end"/>
        </w:r>
      </w:ins>
    </w:p>
    <w:p w14:paraId="38181F01" w14:textId="77777777" w:rsidR="00ED341F" w:rsidDel="00002E2C" w:rsidRDefault="00ED341F">
      <w:pPr>
        <w:pStyle w:val="TOC1"/>
        <w:tabs>
          <w:tab w:val="left" w:pos="940"/>
          <w:tab w:val="right" w:leader="dot" w:pos="8630"/>
        </w:tabs>
        <w:rPr>
          <w:del w:id="146" w:author="Cindy W" w:date="2019-02-01T10:49:00Z"/>
          <w:noProof/>
          <w:lang w:eastAsia="ja-JP"/>
        </w:rPr>
      </w:pPr>
      <w:del w:id="147" w:author="Cindy W" w:date="2019-02-01T10:49:00Z">
        <w:r w:rsidRPr="00F63532" w:rsidDel="00002E2C">
          <w:rPr>
            <w:noProof/>
            <w:color w:val="4F81BD" w:themeColor="accent1"/>
          </w:rPr>
          <w:delText>Step 1:</w:delText>
        </w:r>
        <w:r w:rsidDel="00002E2C">
          <w:rPr>
            <w:noProof/>
            <w:lang w:eastAsia="ja-JP"/>
          </w:rPr>
          <w:tab/>
        </w:r>
        <w:r w:rsidDel="00002E2C">
          <w:rPr>
            <w:noProof/>
          </w:rPr>
          <w:delText>Understand the hardware design</w:delText>
        </w:r>
        <w:r w:rsidDel="00002E2C">
          <w:rPr>
            <w:noProof/>
          </w:rPr>
          <w:tab/>
          <w:delText>6</w:delText>
        </w:r>
      </w:del>
    </w:p>
    <w:p w14:paraId="106A374B" w14:textId="77777777" w:rsidR="00ED341F" w:rsidDel="00002E2C" w:rsidRDefault="00ED341F">
      <w:pPr>
        <w:pStyle w:val="TOC1"/>
        <w:tabs>
          <w:tab w:val="left" w:pos="940"/>
          <w:tab w:val="right" w:leader="dot" w:pos="8630"/>
        </w:tabs>
        <w:rPr>
          <w:del w:id="148" w:author="Cindy W" w:date="2019-02-01T10:49:00Z"/>
          <w:noProof/>
          <w:lang w:eastAsia="ja-JP"/>
        </w:rPr>
      </w:pPr>
      <w:del w:id="149" w:author="Cindy W" w:date="2019-02-01T10:49:00Z">
        <w:r w:rsidRPr="00F63532" w:rsidDel="00002E2C">
          <w:rPr>
            <w:noProof/>
            <w:color w:val="4F81BD" w:themeColor="accent1"/>
          </w:rPr>
          <w:delText>Step 2:</w:delText>
        </w:r>
        <w:r w:rsidDel="00002E2C">
          <w:rPr>
            <w:noProof/>
            <w:lang w:eastAsia="ja-JP"/>
          </w:rPr>
          <w:tab/>
        </w:r>
        <w:r w:rsidDel="00002E2C">
          <w:rPr>
            <w:noProof/>
          </w:rPr>
          <w:delText>Choose variant</w:delText>
        </w:r>
        <w:r w:rsidDel="00002E2C">
          <w:rPr>
            <w:noProof/>
          </w:rPr>
          <w:tab/>
          <w:delText>8</w:delText>
        </w:r>
      </w:del>
    </w:p>
    <w:p w14:paraId="55D7E820" w14:textId="77777777" w:rsidR="00ED341F" w:rsidDel="00002E2C" w:rsidRDefault="00ED341F">
      <w:pPr>
        <w:pStyle w:val="TOC1"/>
        <w:tabs>
          <w:tab w:val="left" w:pos="940"/>
          <w:tab w:val="right" w:leader="dot" w:pos="8630"/>
        </w:tabs>
        <w:rPr>
          <w:del w:id="150" w:author="Cindy W" w:date="2019-02-01T10:49:00Z"/>
          <w:noProof/>
          <w:lang w:eastAsia="ja-JP"/>
        </w:rPr>
      </w:pPr>
      <w:del w:id="151" w:author="Cindy W" w:date="2019-02-01T10:49:00Z">
        <w:r w:rsidRPr="00F63532" w:rsidDel="00002E2C">
          <w:rPr>
            <w:noProof/>
            <w:color w:val="4F81BD" w:themeColor="accent1"/>
          </w:rPr>
          <w:delText>Step 3:</w:delText>
        </w:r>
        <w:r w:rsidDel="00002E2C">
          <w:rPr>
            <w:noProof/>
            <w:lang w:eastAsia="ja-JP"/>
          </w:rPr>
          <w:tab/>
        </w:r>
        <w:r w:rsidDel="00002E2C">
          <w:rPr>
            <w:noProof/>
          </w:rPr>
          <w:delText>Install software</w:delText>
        </w:r>
        <w:r w:rsidDel="00002E2C">
          <w:rPr>
            <w:noProof/>
          </w:rPr>
          <w:tab/>
          <w:delText>9</w:delText>
        </w:r>
      </w:del>
    </w:p>
    <w:p w14:paraId="56F0F016" w14:textId="77777777" w:rsidR="00ED341F" w:rsidDel="00002E2C" w:rsidRDefault="00ED341F">
      <w:pPr>
        <w:pStyle w:val="TOC1"/>
        <w:tabs>
          <w:tab w:val="left" w:pos="940"/>
          <w:tab w:val="right" w:leader="dot" w:pos="8630"/>
        </w:tabs>
        <w:rPr>
          <w:del w:id="152" w:author="Cindy W" w:date="2019-02-01T10:49:00Z"/>
          <w:noProof/>
          <w:lang w:eastAsia="ja-JP"/>
        </w:rPr>
      </w:pPr>
      <w:del w:id="153" w:author="Cindy W" w:date="2019-02-01T10:49:00Z">
        <w:r w:rsidRPr="00F63532" w:rsidDel="00002E2C">
          <w:rPr>
            <w:noProof/>
            <w:color w:val="4F81BD" w:themeColor="accent1"/>
          </w:rPr>
          <w:delText>Step 4:</w:delText>
        </w:r>
        <w:r w:rsidDel="00002E2C">
          <w:rPr>
            <w:noProof/>
            <w:lang w:eastAsia="ja-JP"/>
          </w:rPr>
          <w:tab/>
        </w:r>
        <w:r w:rsidDel="00002E2C">
          <w:rPr>
            <w:noProof/>
          </w:rPr>
          <w:delText>Order PCB</w:delText>
        </w:r>
        <w:r w:rsidDel="00002E2C">
          <w:rPr>
            <w:noProof/>
          </w:rPr>
          <w:tab/>
          <w:delText>9</w:delText>
        </w:r>
      </w:del>
    </w:p>
    <w:p w14:paraId="74375B5F" w14:textId="77777777" w:rsidR="00ED341F" w:rsidDel="00002E2C" w:rsidRDefault="00ED341F">
      <w:pPr>
        <w:pStyle w:val="TOC1"/>
        <w:tabs>
          <w:tab w:val="left" w:pos="940"/>
          <w:tab w:val="right" w:leader="dot" w:pos="8630"/>
        </w:tabs>
        <w:rPr>
          <w:del w:id="154" w:author="Cindy W" w:date="2019-02-01T10:49:00Z"/>
          <w:noProof/>
          <w:lang w:eastAsia="ja-JP"/>
        </w:rPr>
      </w:pPr>
      <w:del w:id="155" w:author="Cindy W" w:date="2019-02-01T10:49:00Z">
        <w:r w:rsidRPr="00F63532" w:rsidDel="00002E2C">
          <w:rPr>
            <w:noProof/>
            <w:color w:val="4F81BD" w:themeColor="accent1"/>
          </w:rPr>
          <w:delText>Step 5:</w:delText>
        </w:r>
        <w:r w:rsidDel="00002E2C">
          <w:rPr>
            <w:noProof/>
            <w:lang w:eastAsia="ja-JP"/>
          </w:rPr>
          <w:tab/>
        </w:r>
        <w:r w:rsidDel="00002E2C">
          <w:rPr>
            <w:noProof/>
          </w:rPr>
          <w:delText>Buy other parts</w:delText>
        </w:r>
        <w:r w:rsidDel="00002E2C">
          <w:rPr>
            <w:noProof/>
          </w:rPr>
          <w:tab/>
          <w:delText>10</w:delText>
        </w:r>
      </w:del>
    </w:p>
    <w:p w14:paraId="0AB9547C" w14:textId="77777777" w:rsidR="00ED341F" w:rsidDel="00002E2C" w:rsidRDefault="00ED341F">
      <w:pPr>
        <w:pStyle w:val="TOC1"/>
        <w:tabs>
          <w:tab w:val="left" w:pos="940"/>
          <w:tab w:val="right" w:leader="dot" w:pos="8630"/>
        </w:tabs>
        <w:rPr>
          <w:del w:id="156" w:author="Cindy W" w:date="2019-02-01T10:49:00Z"/>
          <w:noProof/>
          <w:lang w:eastAsia="ja-JP"/>
        </w:rPr>
      </w:pPr>
      <w:del w:id="157" w:author="Cindy W" w:date="2019-02-01T10:49:00Z">
        <w:r w:rsidRPr="00F63532" w:rsidDel="00002E2C">
          <w:rPr>
            <w:noProof/>
            <w:color w:val="4F81BD" w:themeColor="accent1"/>
          </w:rPr>
          <w:delText>Step 6:</w:delText>
        </w:r>
        <w:r w:rsidDel="00002E2C">
          <w:rPr>
            <w:noProof/>
            <w:lang w:eastAsia="ja-JP"/>
          </w:rPr>
          <w:tab/>
        </w:r>
        <w:r w:rsidDel="00002E2C">
          <w:rPr>
            <w:noProof/>
          </w:rPr>
          <w:delText>Gather / buy tools</w:delText>
        </w:r>
        <w:r w:rsidDel="00002E2C">
          <w:rPr>
            <w:noProof/>
          </w:rPr>
          <w:tab/>
          <w:delText>11</w:delText>
        </w:r>
      </w:del>
    </w:p>
    <w:p w14:paraId="02EACE06" w14:textId="77777777" w:rsidR="00ED341F" w:rsidDel="00002E2C" w:rsidRDefault="00ED341F">
      <w:pPr>
        <w:pStyle w:val="TOC1"/>
        <w:tabs>
          <w:tab w:val="left" w:pos="940"/>
          <w:tab w:val="right" w:leader="dot" w:pos="8630"/>
        </w:tabs>
        <w:rPr>
          <w:del w:id="158" w:author="Cindy W" w:date="2019-02-01T10:49:00Z"/>
          <w:noProof/>
          <w:lang w:eastAsia="ja-JP"/>
        </w:rPr>
      </w:pPr>
      <w:del w:id="159" w:author="Cindy W" w:date="2019-02-01T10:49:00Z">
        <w:r w:rsidRPr="00F63532" w:rsidDel="00002E2C">
          <w:rPr>
            <w:noProof/>
            <w:color w:val="4F81BD" w:themeColor="accent1"/>
          </w:rPr>
          <w:delText>Step 7:</w:delText>
        </w:r>
        <w:r w:rsidDel="00002E2C">
          <w:rPr>
            <w:noProof/>
            <w:lang w:eastAsia="ja-JP"/>
          </w:rPr>
          <w:tab/>
        </w:r>
        <w:r w:rsidDel="00002E2C">
          <w:rPr>
            <w:noProof/>
          </w:rPr>
          <w:delText xml:space="preserve">Manually test the relay module </w:delText>
        </w:r>
        <w:r w:rsidRPr="00F63532" w:rsidDel="00002E2C">
          <w:rPr>
            <w:noProof/>
            <w:color w:val="FF0000"/>
          </w:rPr>
          <w:delText>(EMR versions only)</w:delText>
        </w:r>
        <w:r w:rsidDel="00002E2C">
          <w:rPr>
            <w:noProof/>
          </w:rPr>
          <w:tab/>
          <w:delText>12</w:delText>
        </w:r>
      </w:del>
    </w:p>
    <w:p w14:paraId="04EE7FC5" w14:textId="77777777" w:rsidR="00ED341F" w:rsidDel="00002E2C" w:rsidRDefault="00ED341F">
      <w:pPr>
        <w:pStyle w:val="TOC1"/>
        <w:tabs>
          <w:tab w:val="left" w:pos="940"/>
          <w:tab w:val="right" w:leader="dot" w:pos="8630"/>
        </w:tabs>
        <w:rPr>
          <w:del w:id="160" w:author="Cindy W" w:date="2019-02-01T10:49:00Z"/>
          <w:noProof/>
          <w:lang w:eastAsia="ja-JP"/>
        </w:rPr>
      </w:pPr>
      <w:del w:id="161" w:author="Cindy W" w:date="2019-02-01T10:49:00Z">
        <w:r w:rsidRPr="00F63532" w:rsidDel="00002E2C">
          <w:rPr>
            <w:noProof/>
            <w:color w:val="4F81BD" w:themeColor="accent1"/>
          </w:rPr>
          <w:delText>Step 8:</w:delText>
        </w:r>
        <w:r w:rsidDel="00002E2C">
          <w:rPr>
            <w:noProof/>
            <w:lang w:eastAsia="ja-JP"/>
          </w:rPr>
          <w:tab/>
        </w:r>
        <w:r w:rsidDel="00002E2C">
          <w:rPr>
            <w:noProof/>
          </w:rPr>
          <w:delText>Prepare for Soldering</w:delText>
        </w:r>
        <w:r w:rsidDel="00002E2C">
          <w:rPr>
            <w:noProof/>
          </w:rPr>
          <w:tab/>
          <w:delText>13</w:delText>
        </w:r>
      </w:del>
    </w:p>
    <w:p w14:paraId="4CA855E6" w14:textId="77777777" w:rsidR="00ED341F" w:rsidDel="00002E2C" w:rsidRDefault="00ED341F">
      <w:pPr>
        <w:pStyle w:val="TOC1"/>
        <w:tabs>
          <w:tab w:val="left" w:pos="940"/>
          <w:tab w:val="right" w:leader="dot" w:pos="8630"/>
        </w:tabs>
        <w:rPr>
          <w:del w:id="162" w:author="Cindy W" w:date="2019-02-01T10:49:00Z"/>
          <w:noProof/>
          <w:lang w:eastAsia="ja-JP"/>
        </w:rPr>
      </w:pPr>
      <w:del w:id="163" w:author="Cindy W" w:date="2019-02-01T10:49:00Z">
        <w:r w:rsidRPr="00F63532" w:rsidDel="00002E2C">
          <w:rPr>
            <w:noProof/>
            <w:color w:val="4F81BD" w:themeColor="accent1"/>
          </w:rPr>
          <w:delText>Step 9:</w:delText>
        </w:r>
        <w:r w:rsidDel="00002E2C">
          <w:rPr>
            <w:noProof/>
            <w:lang w:eastAsia="ja-JP"/>
          </w:rPr>
          <w:tab/>
        </w:r>
        <w:r w:rsidDel="00002E2C">
          <w:rPr>
            <w:noProof/>
          </w:rPr>
          <w:delText>1/4W resistors</w:delText>
        </w:r>
        <w:r w:rsidDel="00002E2C">
          <w:rPr>
            <w:noProof/>
          </w:rPr>
          <w:tab/>
          <w:delText>14</w:delText>
        </w:r>
      </w:del>
    </w:p>
    <w:p w14:paraId="70F44543" w14:textId="77777777" w:rsidR="00ED341F" w:rsidDel="00002E2C" w:rsidRDefault="00ED341F">
      <w:pPr>
        <w:pStyle w:val="TOC1"/>
        <w:tabs>
          <w:tab w:val="left" w:pos="1073"/>
          <w:tab w:val="right" w:leader="dot" w:pos="8630"/>
        </w:tabs>
        <w:rPr>
          <w:del w:id="164" w:author="Cindy W" w:date="2019-02-01T10:49:00Z"/>
          <w:noProof/>
          <w:lang w:eastAsia="ja-JP"/>
        </w:rPr>
      </w:pPr>
      <w:del w:id="165" w:author="Cindy W" w:date="2019-02-01T10:49:00Z">
        <w:r w:rsidRPr="00F63532" w:rsidDel="00002E2C">
          <w:rPr>
            <w:noProof/>
            <w:color w:val="4F81BD" w:themeColor="accent1"/>
          </w:rPr>
          <w:delText>Step 10:</w:delText>
        </w:r>
        <w:r w:rsidDel="00002E2C">
          <w:rPr>
            <w:noProof/>
            <w:lang w:eastAsia="ja-JP"/>
          </w:rPr>
          <w:tab/>
        </w:r>
        <w:r w:rsidDel="00002E2C">
          <w:rPr>
            <w:noProof/>
          </w:rPr>
          <w:delText>IC sockets</w:delText>
        </w:r>
        <w:r w:rsidDel="00002E2C">
          <w:rPr>
            <w:noProof/>
          </w:rPr>
          <w:tab/>
          <w:delText>18</w:delText>
        </w:r>
      </w:del>
    </w:p>
    <w:p w14:paraId="661221C2" w14:textId="77777777" w:rsidR="00ED341F" w:rsidDel="00002E2C" w:rsidRDefault="00ED341F">
      <w:pPr>
        <w:pStyle w:val="TOC1"/>
        <w:tabs>
          <w:tab w:val="left" w:pos="1073"/>
          <w:tab w:val="right" w:leader="dot" w:pos="8630"/>
        </w:tabs>
        <w:rPr>
          <w:del w:id="166" w:author="Cindy W" w:date="2019-02-01T10:49:00Z"/>
          <w:noProof/>
          <w:lang w:eastAsia="ja-JP"/>
        </w:rPr>
      </w:pPr>
      <w:del w:id="167" w:author="Cindy W" w:date="2019-02-01T10:49:00Z">
        <w:r w:rsidRPr="00F63532" w:rsidDel="00002E2C">
          <w:rPr>
            <w:noProof/>
            <w:color w:val="4F81BD" w:themeColor="accent1"/>
          </w:rPr>
          <w:delText>Step 11:</w:delText>
        </w:r>
        <w:r w:rsidDel="00002E2C">
          <w:rPr>
            <w:noProof/>
            <w:lang w:eastAsia="ja-JP"/>
          </w:rPr>
          <w:tab/>
        </w:r>
        <w:r w:rsidDel="00002E2C">
          <w:rPr>
            <w:noProof/>
          </w:rPr>
          <w:delText xml:space="preserve">Horizontal shunt resistor </w:delText>
        </w:r>
        <w:r w:rsidRPr="00F63532" w:rsidDel="00002E2C">
          <w:rPr>
            <w:noProof/>
            <w:color w:val="FF0000"/>
          </w:rPr>
          <w:delText>(cell versions only)</w:delText>
        </w:r>
        <w:r w:rsidDel="00002E2C">
          <w:rPr>
            <w:noProof/>
          </w:rPr>
          <w:tab/>
          <w:delText>19</w:delText>
        </w:r>
      </w:del>
    </w:p>
    <w:p w14:paraId="60A60A95" w14:textId="77777777" w:rsidR="00ED341F" w:rsidDel="00002E2C" w:rsidRDefault="00ED341F">
      <w:pPr>
        <w:pStyle w:val="TOC1"/>
        <w:tabs>
          <w:tab w:val="left" w:pos="1073"/>
          <w:tab w:val="right" w:leader="dot" w:pos="8630"/>
        </w:tabs>
        <w:rPr>
          <w:del w:id="168" w:author="Cindy W" w:date="2019-02-01T10:49:00Z"/>
          <w:noProof/>
          <w:lang w:eastAsia="ja-JP"/>
        </w:rPr>
      </w:pPr>
      <w:del w:id="169" w:author="Cindy W" w:date="2019-02-01T10:49:00Z">
        <w:r w:rsidRPr="00F63532" w:rsidDel="00002E2C">
          <w:rPr>
            <w:noProof/>
            <w:color w:val="4F81BD" w:themeColor="accent1"/>
          </w:rPr>
          <w:delText>Step 12:</w:delText>
        </w:r>
        <w:r w:rsidDel="00002E2C">
          <w:rPr>
            <w:noProof/>
            <w:lang w:eastAsia="ja-JP"/>
          </w:rPr>
          <w:tab/>
        </w:r>
        <w:r w:rsidDel="00002E2C">
          <w:rPr>
            <w:noProof/>
          </w:rPr>
          <w:delText>Stacking connectors and female header</w:delText>
        </w:r>
        <w:r w:rsidDel="00002E2C">
          <w:rPr>
            <w:noProof/>
          </w:rPr>
          <w:tab/>
          <w:delText>19</w:delText>
        </w:r>
      </w:del>
    </w:p>
    <w:p w14:paraId="5CF0E0AD" w14:textId="77777777" w:rsidR="00ED341F" w:rsidDel="00002E2C" w:rsidRDefault="00ED341F">
      <w:pPr>
        <w:pStyle w:val="TOC1"/>
        <w:tabs>
          <w:tab w:val="left" w:pos="1073"/>
          <w:tab w:val="right" w:leader="dot" w:pos="8630"/>
        </w:tabs>
        <w:rPr>
          <w:del w:id="170" w:author="Cindy W" w:date="2019-02-01T10:49:00Z"/>
          <w:noProof/>
          <w:lang w:eastAsia="ja-JP"/>
        </w:rPr>
      </w:pPr>
      <w:del w:id="171" w:author="Cindy W" w:date="2019-02-01T10:49:00Z">
        <w:r w:rsidRPr="00F63532" w:rsidDel="00002E2C">
          <w:rPr>
            <w:noProof/>
            <w:color w:val="4F81BD" w:themeColor="accent1"/>
          </w:rPr>
          <w:delText>Step 13:</w:delText>
        </w:r>
        <w:r w:rsidDel="00002E2C">
          <w:rPr>
            <w:noProof/>
            <w:lang w:eastAsia="ja-JP"/>
          </w:rPr>
          <w:tab/>
        </w:r>
        <w:r w:rsidDel="00002E2C">
          <w:rPr>
            <w:noProof/>
          </w:rPr>
          <w:delText xml:space="preserve">DIP switch or jumper header </w:delText>
        </w:r>
        <w:r w:rsidRPr="00F63532" w:rsidDel="00002E2C">
          <w:rPr>
            <w:noProof/>
            <w:color w:val="FF0000"/>
          </w:rPr>
          <w:delText>(cell versions only)</w:delText>
        </w:r>
        <w:r w:rsidDel="00002E2C">
          <w:rPr>
            <w:noProof/>
          </w:rPr>
          <w:tab/>
          <w:delText>20</w:delText>
        </w:r>
      </w:del>
    </w:p>
    <w:p w14:paraId="1FE831EE" w14:textId="77777777" w:rsidR="00ED341F" w:rsidDel="00002E2C" w:rsidRDefault="00ED341F">
      <w:pPr>
        <w:pStyle w:val="TOC1"/>
        <w:tabs>
          <w:tab w:val="left" w:pos="1073"/>
          <w:tab w:val="right" w:leader="dot" w:pos="8630"/>
        </w:tabs>
        <w:rPr>
          <w:del w:id="172" w:author="Cindy W" w:date="2019-02-01T10:49:00Z"/>
          <w:noProof/>
          <w:lang w:eastAsia="ja-JP"/>
        </w:rPr>
      </w:pPr>
      <w:del w:id="173" w:author="Cindy W" w:date="2019-02-01T10:49:00Z">
        <w:r w:rsidRPr="00F63532" w:rsidDel="00002E2C">
          <w:rPr>
            <w:noProof/>
            <w:color w:val="4F81BD" w:themeColor="accent1"/>
          </w:rPr>
          <w:delText>Step 14:</w:delText>
        </w:r>
        <w:r w:rsidDel="00002E2C">
          <w:rPr>
            <w:noProof/>
            <w:lang w:eastAsia="ja-JP"/>
          </w:rPr>
          <w:tab/>
        </w:r>
        <w:r w:rsidDel="00002E2C">
          <w:rPr>
            <w:noProof/>
          </w:rPr>
          <w:delText>Screw terminal block(s)</w:delText>
        </w:r>
        <w:r w:rsidDel="00002E2C">
          <w:rPr>
            <w:noProof/>
          </w:rPr>
          <w:tab/>
          <w:delText>21</w:delText>
        </w:r>
      </w:del>
    </w:p>
    <w:p w14:paraId="29D02C36" w14:textId="77777777" w:rsidR="00ED341F" w:rsidDel="00002E2C" w:rsidRDefault="00ED341F">
      <w:pPr>
        <w:pStyle w:val="TOC1"/>
        <w:tabs>
          <w:tab w:val="left" w:pos="1073"/>
          <w:tab w:val="right" w:leader="dot" w:pos="8630"/>
        </w:tabs>
        <w:rPr>
          <w:del w:id="174" w:author="Cindy W" w:date="2019-02-01T10:49:00Z"/>
          <w:noProof/>
          <w:lang w:eastAsia="ja-JP"/>
        </w:rPr>
      </w:pPr>
      <w:del w:id="175" w:author="Cindy W" w:date="2019-02-01T10:49:00Z">
        <w:r w:rsidRPr="00F63532" w:rsidDel="00002E2C">
          <w:rPr>
            <w:noProof/>
            <w:color w:val="4F81BD" w:themeColor="accent1"/>
          </w:rPr>
          <w:delText>Step 15:</w:delText>
        </w:r>
        <w:r w:rsidDel="00002E2C">
          <w:rPr>
            <w:noProof/>
            <w:lang w:eastAsia="ja-JP"/>
          </w:rPr>
          <w:tab/>
        </w:r>
        <w:r w:rsidDel="00002E2C">
          <w:rPr>
            <w:noProof/>
          </w:rPr>
          <w:delText>Filter capacitors</w:delText>
        </w:r>
        <w:r w:rsidDel="00002E2C">
          <w:rPr>
            <w:noProof/>
          </w:rPr>
          <w:tab/>
          <w:delText>22</w:delText>
        </w:r>
      </w:del>
    </w:p>
    <w:p w14:paraId="323CE8A9" w14:textId="77777777" w:rsidR="00ED341F" w:rsidDel="00002E2C" w:rsidRDefault="00ED341F">
      <w:pPr>
        <w:pStyle w:val="TOC1"/>
        <w:tabs>
          <w:tab w:val="left" w:pos="1073"/>
          <w:tab w:val="right" w:leader="dot" w:pos="8630"/>
        </w:tabs>
        <w:rPr>
          <w:del w:id="176" w:author="Cindy W" w:date="2019-02-01T10:49:00Z"/>
          <w:noProof/>
          <w:lang w:eastAsia="ja-JP"/>
        </w:rPr>
      </w:pPr>
      <w:del w:id="177" w:author="Cindy W" w:date="2019-02-01T10:49:00Z">
        <w:r w:rsidRPr="00F63532" w:rsidDel="00002E2C">
          <w:rPr>
            <w:noProof/>
            <w:color w:val="4F81BD" w:themeColor="accent1"/>
          </w:rPr>
          <w:delText>Step 16:</w:delText>
        </w:r>
        <w:r w:rsidDel="00002E2C">
          <w:rPr>
            <w:noProof/>
            <w:lang w:eastAsia="ja-JP"/>
          </w:rPr>
          <w:tab/>
        </w:r>
        <w:r w:rsidDel="00002E2C">
          <w:rPr>
            <w:noProof/>
          </w:rPr>
          <w:delText>Bypass diode(s)</w:delText>
        </w:r>
        <w:r w:rsidDel="00002E2C">
          <w:rPr>
            <w:noProof/>
          </w:rPr>
          <w:tab/>
          <w:delText>23</w:delText>
        </w:r>
      </w:del>
    </w:p>
    <w:p w14:paraId="65B67B73" w14:textId="77777777" w:rsidR="00ED341F" w:rsidDel="00002E2C" w:rsidRDefault="00ED341F">
      <w:pPr>
        <w:pStyle w:val="TOC1"/>
        <w:tabs>
          <w:tab w:val="left" w:pos="1073"/>
          <w:tab w:val="right" w:leader="dot" w:pos="8630"/>
        </w:tabs>
        <w:rPr>
          <w:del w:id="178" w:author="Cindy W" w:date="2019-02-01T10:49:00Z"/>
          <w:noProof/>
          <w:lang w:eastAsia="ja-JP"/>
        </w:rPr>
      </w:pPr>
      <w:del w:id="179" w:author="Cindy W" w:date="2019-02-01T10:49:00Z">
        <w:r w:rsidRPr="00F63532" w:rsidDel="00002E2C">
          <w:rPr>
            <w:noProof/>
            <w:color w:val="4F81BD" w:themeColor="accent1"/>
          </w:rPr>
          <w:delText>Step 17:</w:delText>
        </w:r>
        <w:r w:rsidDel="00002E2C">
          <w:rPr>
            <w:noProof/>
            <w:lang w:eastAsia="ja-JP"/>
          </w:rPr>
          <w:tab/>
        </w:r>
        <w:r w:rsidDel="00002E2C">
          <w:rPr>
            <w:noProof/>
          </w:rPr>
          <w:delText xml:space="preserve">Vertical shunt resistor </w:delText>
        </w:r>
        <w:r w:rsidRPr="00F63532" w:rsidDel="00002E2C">
          <w:rPr>
            <w:noProof/>
            <w:color w:val="FF0000"/>
          </w:rPr>
          <w:delText>(module versions only)</w:delText>
        </w:r>
        <w:r w:rsidDel="00002E2C">
          <w:rPr>
            <w:noProof/>
          </w:rPr>
          <w:tab/>
          <w:delText>24</w:delText>
        </w:r>
      </w:del>
    </w:p>
    <w:p w14:paraId="24AAE5BD" w14:textId="77777777" w:rsidR="00ED341F" w:rsidDel="00002E2C" w:rsidRDefault="00ED341F">
      <w:pPr>
        <w:pStyle w:val="TOC1"/>
        <w:tabs>
          <w:tab w:val="left" w:pos="1073"/>
          <w:tab w:val="right" w:leader="dot" w:pos="8630"/>
        </w:tabs>
        <w:rPr>
          <w:del w:id="180" w:author="Cindy W" w:date="2019-02-01T10:49:00Z"/>
          <w:noProof/>
          <w:lang w:eastAsia="ja-JP"/>
        </w:rPr>
      </w:pPr>
      <w:del w:id="181" w:author="Cindy W" w:date="2019-02-01T10:49:00Z">
        <w:r w:rsidRPr="00F63532" w:rsidDel="00002E2C">
          <w:rPr>
            <w:noProof/>
            <w:color w:val="4F81BD" w:themeColor="accent1"/>
          </w:rPr>
          <w:delText>Step 18:</w:delText>
        </w:r>
        <w:r w:rsidDel="00002E2C">
          <w:rPr>
            <w:noProof/>
            <w:lang w:eastAsia="ja-JP"/>
          </w:rPr>
          <w:tab/>
        </w:r>
        <w:r w:rsidDel="00002E2C">
          <w:rPr>
            <w:noProof/>
          </w:rPr>
          <w:delText xml:space="preserve">Vertical bleed resistor </w:delText>
        </w:r>
        <w:r w:rsidRPr="00F63532" w:rsidDel="00002E2C">
          <w:rPr>
            <w:noProof/>
            <w:color w:val="FF0000"/>
          </w:rPr>
          <w:delText>(module versions only)</w:delText>
        </w:r>
        <w:r w:rsidDel="00002E2C">
          <w:rPr>
            <w:noProof/>
          </w:rPr>
          <w:tab/>
          <w:delText>25</w:delText>
        </w:r>
      </w:del>
    </w:p>
    <w:p w14:paraId="4B3C39E8" w14:textId="77777777" w:rsidR="00ED341F" w:rsidDel="00002E2C" w:rsidRDefault="00ED341F">
      <w:pPr>
        <w:pStyle w:val="TOC1"/>
        <w:tabs>
          <w:tab w:val="left" w:pos="1073"/>
          <w:tab w:val="right" w:leader="dot" w:pos="8630"/>
        </w:tabs>
        <w:rPr>
          <w:del w:id="182" w:author="Cindy W" w:date="2019-02-01T10:49:00Z"/>
          <w:noProof/>
          <w:lang w:eastAsia="ja-JP"/>
        </w:rPr>
      </w:pPr>
      <w:del w:id="183" w:author="Cindy W" w:date="2019-02-01T10:49:00Z">
        <w:r w:rsidRPr="00F63532" w:rsidDel="00002E2C">
          <w:rPr>
            <w:noProof/>
            <w:color w:val="4F81BD" w:themeColor="accent1"/>
          </w:rPr>
          <w:delText>Step 19:</w:delText>
        </w:r>
        <w:r w:rsidDel="00002E2C">
          <w:rPr>
            <w:noProof/>
            <w:lang w:eastAsia="ja-JP"/>
          </w:rPr>
          <w:tab/>
        </w:r>
        <w:r w:rsidDel="00002E2C">
          <w:rPr>
            <w:noProof/>
          </w:rPr>
          <w:delText xml:space="preserve">Solid-state relays </w:delText>
        </w:r>
        <w:r w:rsidRPr="00F63532" w:rsidDel="00002E2C">
          <w:rPr>
            <w:noProof/>
            <w:color w:val="FF0000"/>
          </w:rPr>
          <w:delText>(SSR versions only)</w:delText>
        </w:r>
        <w:r w:rsidDel="00002E2C">
          <w:rPr>
            <w:noProof/>
          </w:rPr>
          <w:tab/>
          <w:delText>25</w:delText>
        </w:r>
      </w:del>
    </w:p>
    <w:p w14:paraId="6086669A" w14:textId="77777777" w:rsidR="00ED341F" w:rsidDel="00002E2C" w:rsidRDefault="00ED341F">
      <w:pPr>
        <w:pStyle w:val="TOC1"/>
        <w:tabs>
          <w:tab w:val="left" w:pos="1073"/>
          <w:tab w:val="right" w:leader="dot" w:pos="8630"/>
        </w:tabs>
        <w:rPr>
          <w:del w:id="184" w:author="Cindy W" w:date="2019-02-01T10:49:00Z"/>
          <w:noProof/>
          <w:lang w:eastAsia="ja-JP"/>
        </w:rPr>
      </w:pPr>
      <w:del w:id="185" w:author="Cindy W" w:date="2019-02-01T10:49:00Z">
        <w:r w:rsidRPr="00F63532" w:rsidDel="00002E2C">
          <w:rPr>
            <w:noProof/>
            <w:color w:val="4F81BD" w:themeColor="accent1"/>
          </w:rPr>
          <w:delText>Step 20:</w:delText>
        </w:r>
        <w:r w:rsidDel="00002E2C">
          <w:rPr>
            <w:noProof/>
            <w:lang w:eastAsia="ja-JP"/>
          </w:rPr>
          <w:tab/>
        </w:r>
        <w:r w:rsidDel="00002E2C">
          <w:rPr>
            <w:noProof/>
          </w:rPr>
          <w:delText>Load capacitors</w:delText>
        </w:r>
        <w:r w:rsidDel="00002E2C">
          <w:rPr>
            <w:noProof/>
          </w:rPr>
          <w:tab/>
          <w:delText>28</w:delText>
        </w:r>
      </w:del>
    </w:p>
    <w:p w14:paraId="1F1AFC50" w14:textId="77777777" w:rsidR="00ED341F" w:rsidDel="00002E2C" w:rsidRDefault="00ED341F">
      <w:pPr>
        <w:pStyle w:val="TOC1"/>
        <w:tabs>
          <w:tab w:val="left" w:pos="1073"/>
          <w:tab w:val="right" w:leader="dot" w:pos="8630"/>
        </w:tabs>
        <w:rPr>
          <w:del w:id="186" w:author="Cindy W" w:date="2019-02-01T10:49:00Z"/>
          <w:noProof/>
          <w:lang w:eastAsia="ja-JP"/>
        </w:rPr>
      </w:pPr>
      <w:del w:id="187" w:author="Cindy W" w:date="2019-02-01T10:49:00Z">
        <w:r w:rsidRPr="00F63532" w:rsidDel="00002E2C">
          <w:rPr>
            <w:noProof/>
            <w:color w:val="4F81BD" w:themeColor="accent1"/>
          </w:rPr>
          <w:delText>Step 21:</w:delText>
        </w:r>
        <w:r w:rsidDel="00002E2C">
          <w:rPr>
            <w:noProof/>
            <w:lang w:eastAsia="ja-JP"/>
          </w:rPr>
          <w:tab/>
        </w:r>
        <w:r w:rsidDel="00002E2C">
          <w:rPr>
            <w:noProof/>
          </w:rPr>
          <w:delText>Optionally clean flux residue from PCB</w:delText>
        </w:r>
        <w:r w:rsidDel="00002E2C">
          <w:rPr>
            <w:noProof/>
          </w:rPr>
          <w:tab/>
          <w:delText>28</w:delText>
        </w:r>
      </w:del>
    </w:p>
    <w:p w14:paraId="694E3EC9" w14:textId="77777777" w:rsidR="00ED341F" w:rsidDel="00002E2C" w:rsidRDefault="00ED341F">
      <w:pPr>
        <w:pStyle w:val="TOC1"/>
        <w:tabs>
          <w:tab w:val="left" w:pos="1073"/>
          <w:tab w:val="right" w:leader="dot" w:pos="8630"/>
        </w:tabs>
        <w:rPr>
          <w:del w:id="188" w:author="Cindy W" w:date="2019-02-01T10:49:00Z"/>
          <w:noProof/>
          <w:lang w:eastAsia="ja-JP"/>
        </w:rPr>
      </w:pPr>
      <w:del w:id="189" w:author="Cindy W" w:date="2019-02-01T10:49:00Z">
        <w:r w:rsidRPr="00F63532" w:rsidDel="00002E2C">
          <w:rPr>
            <w:noProof/>
            <w:color w:val="4F81BD" w:themeColor="accent1"/>
          </w:rPr>
          <w:delText>Step 22:</w:delText>
        </w:r>
        <w:r w:rsidDel="00002E2C">
          <w:rPr>
            <w:noProof/>
            <w:lang w:eastAsia="ja-JP"/>
          </w:rPr>
          <w:tab/>
        </w:r>
        <w:r w:rsidDel="00002E2C">
          <w:rPr>
            <w:noProof/>
          </w:rPr>
          <w:delText>Check for shorts</w:delText>
        </w:r>
        <w:r w:rsidDel="00002E2C">
          <w:rPr>
            <w:noProof/>
          </w:rPr>
          <w:tab/>
          <w:delText>29</w:delText>
        </w:r>
      </w:del>
    </w:p>
    <w:p w14:paraId="79CB87EC" w14:textId="77777777" w:rsidR="00ED341F" w:rsidDel="00002E2C" w:rsidRDefault="00ED341F">
      <w:pPr>
        <w:pStyle w:val="TOC1"/>
        <w:tabs>
          <w:tab w:val="left" w:pos="1073"/>
          <w:tab w:val="right" w:leader="dot" w:pos="8630"/>
        </w:tabs>
        <w:rPr>
          <w:del w:id="190" w:author="Cindy W" w:date="2019-02-01T10:49:00Z"/>
          <w:noProof/>
          <w:lang w:eastAsia="ja-JP"/>
        </w:rPr>
      </w:pPr>
      <w:del w:id="191" w:author="Cindy W" w:date="2019-02-01T10:49:00Z">
        <w:r w:rsidRPr="00F63532" w:rsidDel="00002E2C">
          <w:rPr>
            <w:noProof/>
            <w:color w:val="4F81BD" w:themeColor="accent1"/>
          </w:rPr>
          <w:delText>Step 23:</w:delText>
        </w:r>
        <w:r w:rsidDel="00002E2C">
          <w:rPr>
            <w:noProof/>
            <w:lang w:eastAsia="ja-JP"/>
          </w:rPr>
          <w:tab/>
        </w:r>
        <w:r w:rsidDel="00002E2C">
          <w:rPr>
            <w:noProof/>
          </w:rPr>
          <w:delText>Insert ICs</w:delText>
        </w:r>
        <w:r w:rsidDel="00002E2C">
          <w:rPr>
            <w:noProof/>
          </w:rPr>
          <w:tab/>
          <w:delText>29</w:delText>
        </w:r>
      </w:del>
    </w:p>
    <w:p w14:paraId="102A5FF3" w14:textId="77777777" w:rsidR="00ED341F" w:rsidDel="00002E2C" w:rsidRDefault="00ED341F">
      <w:pPr>
        <w:pStyle w:val="TOC1"/>
        <w:tabs>
          <w:tab w:val="left" w:pos="1073"/>
          <w:tab w:val="right" w:leader="dot" w:pos="8630"/>
        </w:tabs>
        <w:rPr>
          <w:del w:id="192" w:author="Cindy W" w:date="2019-02-01T10:49:00Z"/>
          <w:noProof/>
          <w:lang w:eastAsia="ja-JP"/>
        </w:rPr>
      </w:pPr>
      <w:del w:id="193" w:author="Cindy W" w:date="2019-02-01T10:49:00Z">
        <w:r w:rsidRPr="00F63532" w:rsidDel="00002E2C">
          <w:rPr>
            <w:noProof/>
            <w:color w:val="4F81BD" w:themeColor="accent1"/>
          </w:rPr>
          <w:delText>Step 24:</w:delText>
        </w:r>
        <w:r w:rsidDel="00002E2C">
          <w:rPr>
            <w:noProof/>
            <w:lang w:eastAsia="ja-JP"/>
          </w:rPr>
          <w:tab/>
        </w:r>
        <w:r w:rsidDel="00002E2C">
          <w:rPr>
            <w:noProof/>
          </w:rPr>
          <w:delText>Prepare load circuit wires</w:delText>
        </w:r>
        <w:r w:rsidDel="00002E2C">
          <w:rPr>
            <w:noProof/>
          </w:rPr>
          <w:tab/>
          <w:delText>30</w:delText>
        </w:r>
      </w:del>
    </w:p>
    <w:p w14:paraId="44AFA074" w14:textId="77777777" w:rsidR="00ED341F" w:rsidDel="00002E2C" w:rsidRDefault="00ED341F">
      <w:pPr>
        <w:pStyle w:val="TOC1"/>
        <w:tabs>
          <w:tab w:val="left" w:pos="1073"/>
          <w:tab w:val="right" w:leader="dot" w:pos="8630"/>
        </w:tabs>
        <w:rPr>
          <w:del w:id="194" w:author="Cindy W" w:date="2019-02-01T10:49:00Z"/>
          <w:noProof/>
          <w:lang w:eastAsia="ja-JP"/>
        </w:rPr>
      </w:pPr>
      <w:del w:id="195" w:author="Cindy W" w:date="2019-02-01T10:49:00Z">
        <w:r w:rsidRPr="00F63532" w:rsidDel="00002E2C">
          <w:rPr>
            <w:noProof/>
            <w:color w:val="4F81BD" w:themeColor="accent1"/>
          </w:rPr>
          <w:delText>Step 25:</w:delText>
        </w:r>
        <w:r w:rsidDel="00002E2C">
          <w:rPr>
            <w:noProof/>
            <w:lang w:eastAsia="ja-JP"/>
          </w:rPr>
          <w:tab/>
        </w:r>
        <w:r w:rsidDel="00002E2C">
          <w:rPr>
            <w:noProof/>
          </w:rPr>
          <w:delText>Make load circuit connections</w:delText>
        </w:r>
        <w:r w:rsidDel="00002E2C">
          <w:rPr>
            <w:noProof/>
          </w:rPr>
          <w:tab/>
          <w:delText>33</w:delText>
        </w:r>
      </w:del>
    </w:p>
    <w:p w14:paraId="20AB5E4E" w14:textId="77777777" w:rsidR="00ED341F" w:rsidDel="00002E2C" w:rsidRDefault="00ED341F">
      <w:pPr>
        <w:pStyle w:val="TOC1"/>
        <w:tabs>
          <w:tab w:val="left" w:pos="1073"/>
          <w:tab w:val="right" w:leader="dot" w:pos="8630"/>
        </w:tabs>
        <w:rPr>
          <w:del w:id="196" w:author="Cindy W" w:date="2019-02-01T10:49:00Z"/>
          <w:noProof/>
          <w:lang w:eastAsia="ja-JP"/>
        </w:rPr>
      </w:pPr>
      <w:del w:id="197" w:author="Cindy W" w:date="2019-02-01T10:49:00Z">
        <w:r w:rsidRPr="00F63532" w:rsidDel="00002E2C">
          <w:rPr>
            <w:noProof/>
            <w:color w:val="4F81BD" w:themeColor="accent1"/>
          </w:rPr>
          <w:delText>Step 26:</w:delText>
        </w:r>
        <w:r w:rsidDel="00002E2C">
          <w:rPr>
            <w:noProof/>
            <w:lang w:eastAsia="ja-JP"/>
          </w:rPr>
          <w:tab/>
        </w:r>
        <w:r w:rsidDel="00002E2C">
          <w:rPr>
            <w:noProof/>
          </w:rPr>
          <w:delText xml:space="preserve">Make relay power/control side connections </w:delText>
        </w:r>
        <w:r w:rsidRPr="00F63532" w:rsidDel="00002E2C">
          <w:rPr>
            <w:noProof/>
            <w:color w:val="FF0000"/>
          </w:rPr>
          <w:delText>(EMR versions only)</w:delText>
        </w:r>
        <w:r w:rsidDel="00002E2C">
          <w:rPr>
            <w:noProof/>
          </w:rPr>
          <w:tab/>
          <w:delText>37</w:delText>
        </w:r>
      </w:del>
    </w:p>
    <w:p w14:paraId="694D99D8" w14:textId="77777777" w:rsidR="00ED341F" w:rsidDel="00002E2C" w:rsidRDefault="00ED341F">
      <w:pPr>
        <w:pStyle w:val="TOC1"/>
        <w:tabs>
          <w:tab w:val="left" w:pos="1073"/>
          <w:tab w:val="right" w:leader="dot" w:pos="8630"/>
        </w:tabs>
        <w:rPr>
          <w:del w:id="198" w:author="Cindy W" w:date="2019-02-01T10:49:00Z"/>
          <w:noProof/>
          <w:lang w:eastAsia="ja-JP"/>
        </w:rPr>
      </w:pPr>
      <w:del w:id="199" w:author="Cindy W" w:date="2019-02-01T10:49:00Z">
        <w:r w:rsidRPr="00F63532" w:rsidDel="00002E2C">
          <w:rPr>
            <w:noProof/>
            <w:color w:val="4F81BD" w:themeColor="accent1"/>
          </w:rPr>
          <w:delText>Step 27:</w:delText>
        </w:r>
        <w:r w:rsidDel="00002E2C">
          <w:rPr>
            <w:noProof/>
            <w:lang w:eastAsia="ja-JP"/>
          </w:rPr>
          <w:tab/>
        </w:r>
        <w:r w:rsidDel="00002E2C">
          <w:rPr>
            <w:noProof/>
          </w:rPr>
          <w:delText>Check all off-PCB connections</w:delText>
        </w:r>
        <w:r w:rsidDel="00002E2C">
          <w:rPr>
            <w:noProof/>
          </w:rPr>
          <w:tab/>
          <w:delText>38</w:delText>
        </w:r>
      </w:del>
    </w:p>
    <w:p w14:paraId="6113E68F" w14:textId="77777777" w:rsidR="00ED341F" w:rsidDel="00002E2C" w:rsidRDefault="00ED341F">
      <w:pPr>
        <w:pStyle w:val="TOC1"/>
        <w:tabs>
          <w:tab w:val="left" w:pos="1073"/>
          <w:tab w:val="right" w:leader="dot" w:pos="8630"/>
        </w:tabs>
        <w:rPr>
          <w:del w:id="200" w:author="Cindy W" w:date="2019-02-01T10:49:00Z"/>
          <w:noProof/>
          <w:lang w:eastAsia="ja-JP"/>
        </w:rPr>
      </w:pPr>
      <w:del w:id="201" w:author="Cindy W" w:date="2019-02-01T10:49:00Z">
        <w:r w:rsidRPr="00F63532" w:rsidDel="00002E2C">
          <w:rPr>
            <w:noProof/>
            <w:color w:val="4F81BD" w:themeColor="accent1"/>
          </w:rPr>
          <w:delText>Step 28:</w:delText>
        </w:r>
        <w:r w:rsidDel="00002E2C">
          <w:rPr>
            <w:noProof/>
            <w:lang w:eastAsia="ja-JP"/>
          </w:rPr>
          <w:tab/>
        </w:r>
        <w:r w:rsidDel="00002E2C">
          <w:rPr>
            <w:noProof/>
          </w:rPr>
          <w:delText>Mate PCB with Arduino</w:delText>
        </w:r>
        <w:r w:rsidDel="00002E2C">
          <w:rPr>
            <w:noProof/>
          </w:rPr>
          <w:tab/>
          <w:delText>38</w:delText>
        </w:r>
      </w:del>
    </w:p>
    <w:p w14:paraId="5380D5CA" w14:textId="77777777" w:rsidR="00ED341F" w:rsidDel="00002E2C" w:rsidRDefault="00ED341F">
      <w:pPr>
        <w:pStyle w:val="TOC1"/>
        <w:tabs>
          <w:tab w:val="left" w:pos="1073"/>
          <w:tab w:val="right" w:leader="dot" w:pos="8630"/>
        </w:tabs>
        <w:rPr>
          <w:del w:id="202" w:author="Cindy W" w:date="2019-02-01T10:49:00Z"/>
          <w:noProof/>
          <w:lang w:eastAsia="ja-JP"/>
        </w:rPr>
      </w:pPr>
      <w:del w:id="203" w:author="Cindy W" w:date="2019-02-01T10:49:00Z">
        <w:r w:rsidRPr="00F63532" w:rsidDel="00002E2C">
          <w:rPr>
            <w:noProof/>
            <w:color w:val="4F81BD" w:themeColor="accent1"/>
          </w:rPr>
          <w:delText>Step 29:</w:delText>
        </w:r>
        <w:r w:rsidDel="00002E2C">
          <w:rPr>
            <w:noProof/>
            <w:lang w:eastAsia="ja-JP"/>
          </w:rPr>
          <w:tab/>
        </w:r>
        <w:r w:rsidDel="00002E2C">
          <w:rPr>
            <w:noProof/>
          </w:rPr>
          <w:delText>Smoke test</w:delText>
        </w:r>
        <w:r w:rsidDel="00002E2C">
          <w:rPr>
            <w:noProof/>
          </w:rPr>
          <w:tab/>
          <w:delText>39</w:delText>
        </w:r>
      </w:del>
    </w:p>
    <w:p w14:paraId="1096780F" w14:textId="77777777" w:rsidR="00ED341F" w:rsidDel="00002E2C" w:rsidRDefault="00ED341F">
      <w:pPr>
        <w:pStyle w:val="TOC1"/>
        <w:tabs>
          <w:tab w:val="left" w:pos="1073"/>
          <w:tab w:val="right" w:leader="dot" w:pos="8630"/>
        </w:tabs>
        <w:rPr>
          <w:del w:id="204" w:author="Cindy W" w:date="2019-02-01T10:49:00Z"/>
          <w:noProof/>
          <w:lang w:eastAsia="ja-JP"/>
        </w:rPr>
      </w:pPr>
      <w:del w:id="205" w:author="Cindy W" w:date="2019-02-01T10:49:00Z">
        <w:r w:rsidRPr="00F63532" w:rsidDel="00002E2C">
          <w:rPr>
            <w:noProof/>
            <w:color w:val="4F81BD" w:themeColor="accent1"/>
          </w:rPr>
          <w:delText>Step 30:</w:delText>
        </w:r>
        <w:r w:rsidDel="00002E2C">
          <w:rPr>
            <w:noProof/>
            <w:lang w:eastAsia="ja-JP"/>
          </w:rPr>
          <w:tab/>
        </w:r>
        <w:r w:rsidDel="00002E2C">
          <w:rPr>
            <w:noProof/>
          </w:rPr>
          <w:delText>Load Arduino sketch</w:delText>
        </w:r>
        <w:r w:rsidDel="00002E2C">
          <w:rPr>
            <w:noProof/>
          </w:rPr>
          <w:tab/>
          <w:delText>39</w:delText>
        </w:r>
      </w:del>
    </w:p>
    <w:p w14:paraId="77888A79" w14:textId="77777777" w:rsidR="00ED341F" w:rsidDel="00002E2C" w:rsidRDefault="00ED341F">
      <w:pPr>
        <w:pStyle w:val="TOC1"/>
        <w:tabs>
          <w:tab w:val="left" w:pos="1073"/>
          <w:tab w:val="right" w:leader="dot" w:pos="8630"/>
        </w:tabs>
        <w:rPr>
          <w:del w:id="206" w:author="Cindy W" w:date="2019-02-01T10:49:00Z"/>
          <w:noProof/>
          <w:lang w:eastAsia="ja-JP"/>
        </w:rPr>
      </w:pPr>
      <w:del w:id="207" w:author="Cindy W" w:date="2019-02-01T10:49:00Z">
        <w:r w:rsidRPr="00F63532" w:rsidDel="00002E2C">
          <w:rPr>
            <w:noProof/>
            <w:color w:val="4F81BD" w:themeColor="accent1"/>
          </w:rPr>
          <w:delText>Step 31:</w:delText>
        </w:r>
        <w:r w:rsidDel="00002E2C">
          <w:rPr>
            <w:noProof/>
            <w:lang w:eastAsia="ja-JP"/>
          </w:rPr>
          <w:tab/>
        </w:r>
        <w:r w:rsidDel="00002E2C">
          <w:rPr>
            <w:noProof/>
          </w:rPr>
          <w:delText>Connect via IV Swinger 2 app</w:delText>
        </w:r>
        <w:r w:rsidDel="00002E2C">
          <w:rPr>
            <w:noProof/>
          </w:rPr>
          <w:tab/>
          <w:delText>40</w:delText>
        </w:r>
      </w:del>
    </w:p>
    <w:p w14:paraId="4C35388C" w14:textId="77777777" w:rsidR="00ED341F" w:rsidDel="00002E2C" w:rsidRDefault="00ED341F">
      <w:pPr>
        <w:pStyle w:val="TOC1"/>
        <w:tabs>
          <w:tab w:val="left" w:pos="1073"/>
          <w:tab w:val="right" w:leader="dot" w:pos="8630"/>
        </w:tabs>
        <w:rPr>
          <w:del w:id="208" w:author="Cindy W" w:date="2019-02-01T10:49:00Z"/>
          <w:noProof/>
          <w:lang w:eastAsia="ja-JP"/>
        </w:rPr>
      </w:pPr>
      <w:del w:id="209" w:author="Cindy W" w:date="2019-02-01T10:49:00Z">
        <w:r w:rsidRPr="00F63532" w:rsidDel="00002E2C">
          <w:rPr>
            <w:noProof/>
            <w:color w:val="4F81BD" w:themeColor="accent1"/>
          </w:rPr>
          <w:delText>Step 32:</w:delText>
        </w:r>
        <w:r w:rsidDel="00002E2C">
          <w:rPr>
            <w:noProof/>
            <w:lang w:eastAsia="ja-JP"/>
          </w:rPr>
          <w:tab/>
        </w:r>
        <w:r w:rsidDel="00002E2C">
          <w:rPr>
            <w:noProof/>
          </w:rPr>
          <w:delText>Apply resistor calibration</w:delText>
        </w:r>
        <w:r w:rsidDel="00002E2C">
          <w:rPr>
            <w:noProof/>
          </w:rPr>
          <w:tab/>
          <w:delText>41</w:delText>
        </w:r>
      </w:del>
    </w:p>
    <w:p w14:paraId="30C71E9D" w14:textId="77777777" w:rsidR="00ED341F" w:rsidDel="00002E2C" w:rsidRDefault="00ED341F">
      <w:pPr>
        <w:pStyle w:val="TOC1"/>
        <w:tabs>
          <w:tab w:val="left" w:pos="1073"/>
          <w:tab w:val="right" w:leader="dot" w:pos="8630"/>
        </w:tabs>
        <w:rPr>
          <w:del w:id="210" w:author="Cindy W" w:date="2019-02-01T10:49:00Z"/>
          <w:noProof/>
          <w:lang w:eastAsia="ja-JP"/>
        </w:rPr>
      </w:pPr>
      <w:del w:id="211" w:author="Cindy W" w:date="2019-02-01T10:49:00Z">
        <w:r w:rsidRPr="00F63532" w:rsidDel="00002E2C">
          <w:rPr>
            <w:noProof/>
            <w:color w:val="4F81BD" w:themeColor="accent1"/>
          </w:rPr>
          <w:delText>Step 33:</w:delText>
        </w:r>
        <w:r w:rsidDel="00002E2C">
          <w:rPr>
            <w:noProof/>
            <w:lang w:eastAsia="ja-JP"/>
          </w:rPr>
          <w:tab/>
        </w:r>
        <w:r w:rsidDel="00002E2C">
          <w:rPr>
            <w:noProof/>
          </w:rPr>
          <w:delText>Sanity tests</w:delText>
        </w:r>
        <w:r w:rsidDel="00002E2C">
          <w:rPr>
            <w:noProof/>
          </w:rPr>
          <w:tab/>
          <w:delText>41</w:delText>
        </w:r>
      </w:del>
    </w:p>
    <w:p w14:paraId="61EE3903" w14:textId="77777777" w:rsidR="00ED341F" w:rsidDel="00002E2C" w:rsidRDefault="00ED341F">
      <w:pPr>
        <w:pStyle w:val="TOC1"/>
        <w:tabs>
          <w:tab w:val="left" w:pos="1073"/>
          <w:tab w:val="right" w:leader="dot" w:pos="8630"/>
        </w:tabs>
        <w:rPr>
          <w:del w:id="212" w:author="Cindy W" w:date="2019-02-01T10:49:00Z"/>
          <w:noProof/>
          <w:lang w:eastAsia="ja-JP"/>
        </w:rPr>
      </w:pPr>
      <w:del w:id="213" w:author="Cindy W" w:date="2019-02-01T10:49:00Z">
        <w:r w:rsidRPr="00F63532" w:rsidDel="00002E2C">
          <w:rPr>
            <w:noProof/>
            <w:color w:val="4F81BD" w:themeColor="accent1"/>
          </w:rPr>
          <w:delText>Step 34:</w:delText>
        </w:r>
        <w:r w:rsidDel="00002E2C">
          <w:rPr>
            <w:noProof/>
            <w:lang w:eastAsia="ja-JP"/>
          </w:rPr>
          <w:tab/>
        </w:r>
        <w:r w:rsidDel="00002E2C">
          <w:rPr>
            <w:noProof/>
          </w:rPr>
          <w:delText>Prepare for case and final assembly</w:delText>
        </w:r>
        <w:r w:rsidDel="00002E2C">
          <w:rPr>
            <w:noProof/>
          </w:rPr>
          <w:tab/>
          <w:delText>42</w:delText>
        </w:r>
      </w:del>
    </w:p>
    <w:p w14:paraId="0B0E08FA" w14:textId="77777777" w:rsidR="00ED341F" w:rsidDel="00002E2C" w:rsidRDefault="00ED341F">
      <w:pPr>
        <w:pStyle w:val="TOC1"/>
        <w:tabs>
          <w:tab w:val="left" w:pos="1073"/>
          <w:tab w:val="right" w:leader="dot" w:pos="8630"/>
        </w:tabs>
        <w:rPr>
          <w:del w:id="214" w:author="Cindy W" w:date="2019-02-01T10:49:00Z"/>
          <w:noProof/>
          <w:lang w:eastAsia="ja-JP"/>
        </w:rPr>
      </w:pPr>
      <w:del w:id="215" w:author="Cindy W" w:date="2019-02-01T10:49:00Z">
        <w:r w:rsidRPr="00F63532" w:rsidDel="00002E2C">
          <w:rPr>
            <w:noProof/>
            <w:color w:val="4F81BD" w:themeColor="accent1"/>
          </w:rPr>
          <w:delText>Step 35:</w:delText>
        </w:r>
        <w:r w:rsidDel="00002E2C">
          <w:rPr>
            <w:noProof/>
            <w:lang w:eastAsia="ja-JP"/>
          </w:rPr>
          <w:tab/>
        </w:r>
        <w:r w:rsidDel="00002E2C">
          <w:rPr>
            <w:noProof/>
          </w:rPr>
          <w:delText>Mark holes for Arduino standoffs</w:delText>
        </w:r>
        <w:r w:rsidDel="00002E2C">
          <w:rPr>
            <w:noProof/>
          </w:rPr>
          <w:tab/>
          <w:delText>43</w:delText>
        </w:r>
      </w:del>
    </w:p>
    <w:p w14:paraId="347B0CFA" w14:textId="77777777" w:rsidR="00ED341F" w:rsidDel="00002E2C" w:rsidRDefault="00ED341F">
      <w:pPr>
        <w:pStyle w:val="TOC1"/>
        <w:tabs>
          <w:tab w:val="left" w:pos="1073"/>
          <w:tab w:val="right" w:leader="dot" w:pos="8630"/>
        </w:tabs>
        <w:rPr>
          <w:del w:id="216" w:author="Cindy W" w:date="2019-02-01T10:49:00Z"/>
          <w:noProof/>
          <w:lang w:eastAsia="ja-JP"/>
        </w:rPr>
      </w:pPr>
      <w:del w:id="217" w:author="Cindy W" w:date="2019-02-01T10:49:00Z">
        <w:r w:rsidRPr="00F63532" w:rsidDel="00002E2C">
          <w:rPr>
            <w:noProof/>
            <w:color w:val="4F81BD" w:themeColor="accent1"/>
          </w:rPr>
          <w:delText>Step 36:</w:delText>
        </w:r>
        <w:r w:rsidDel="00002E2C">
          <w:rPr>
            <w:noProof/>
            <w:lang w:eastAsia="ja-JP"/>
          </w:rPr>
          <w:tab/>
        </w:r>
        <w:r w:rsidDel="00002E2C">
          <w:rPr>
            <w:noProof/>
          </w:rPr>
          <w:delText xml:space="preserve">Mark holes for relay module standoffs </w:delText>
        </w:r>
        <w:r w:rsidRPr="00F63532" w:rsidDel="00002E2C">
          <w:rPr>
            <w:noProof/>
            <w:color w:val="FF0000"/>
          </w:rPr>
          <w:delText>(EMR versions only)</w:delText>
        </w:r>
        <w:r w:rsidDel="00002E2C">
          <w:rPr>
            <w:noProof/>
          </w:rPr>
          <w:tab/>
          <w:delText>45</w:delText>
        </w:r>
      </w:del>
    </w:p>
    <w:p w14:paraId="6FADA876" w14:textId="77777777" w:rsidR="00ED341F" w:rsidDel="00002E2C" w:rsidRDefault="00ED341F">
      <w:pPr>
        <w:pStyle w:val="TOC1"/>
        <w:tabs>
          <w:tab w:val="left" w:pos="1073"/>
          <w:tab w:val="right" w:leader="dot" w:pos="8630"/>
        </w:tabs>
        <w:rPr>
          <w:del w:id="218" w:author="Cindy W" w:date="2019-02-01T10:49:00Z"/>
          <w:noProof/>
          <w:lang w:eastAsia="ja-JP"/>
        </w:rPr>
      </w:pPr>
      <w:del w:id="219" w:author="Cindy W" w:date="2019-02-01T10:49:00Z">
        <w:r w:rsidRPr="00F63532" w:rsidDel="00002E2C">
          <w:rPr>
            <w:noProof/>
            <w:color w:val="4F81BD" w:themeColor="accent1"/>
          </w:rPr>
          <w:delText>Step 37:</w:delText>
        </w:r>
        <w:r w:rsidDel="00002E2C">
          <w:rPr>
            <w:noProof/>
            <w:lang w:eastAsia="ja-JP"/>
          </w:rPr>
          <w:tab/>
        </w:r>
        <w:r w:rsidDel="00002E2C">
          <w:rPr>
            <w:noProof/>
          </w:rPr>
          <w:delText>Mark holes for binding posts</w:delText>
        </w:r>
        <w:r w:rsidDel="00002E2C">
          <w:rPr>
            <w:noProof/>
          </w:rPr>
          <w:tab/>
          <w:delText>45</w:delText>
        </w:r>
      </w:del>
    </w:p>
    <w:p w14:paraId="7424A84E" w14:textId="77777777" w:rsidR="00ED341F" w:rsidDel="00002E2C" w:rsidRDefault="00ED341F">
      <w:pPr>
        <w:pStyle w:val="TOC1"/>
        <w:tabs>
          <w:tab w:val="left" w:pos="1073"/>
          <w:tab w:val="right" w:leader="dot" w:pos="8630"/>
        </w:tabs>
        <w:rPr>
          <w:del w:id="220" w:author="Cindy W" w:date="2019-02-01T10:49:00Z"/>
          <w:noProof/>
          <w:lang w:eastAsia="ja-JP"/>
        </w:rPr>
      </w:pPr>
      <w:del w:id="221" w:author="Cindy W" w:date="2019-02-01T10:49:00Z">
        <w:r w:rsidRPr="00F63532" w:rsidDel="00002E2C">
          <w:rPr>
            <w:noProof/>
            <w:color w:val="4F81BD" w:themeColor="accent1"/>
          </w:rPr>
          <w:delText>Step 38:</w:delText>
        </w:r>
        <w:r w:rsidDel="00002E2C">
          <w:rPr>
            <w:noProof/>
            <w:lang w:eastAsia="ja-JP"/>
          </w:rPr>
          <w:tab/>
        </w:r>
        <w:r w:rsidDel="00002E2C">
          <w:rPr>
            <w:noProof/>
          </w:rPr>
          <w:delText>Drill marked holes</w:delText>
        </w:r>
        <w:r w:rsidDel="00002E2C">
          <w:rPr>
            <w:noProof/>
          </w:rPr>
          <w:tab/>
          <w:delText>46</w:delText>
        </w:r>
      </w:del>
    </w:p>
    <w:p w14:paraId="3D59B8D7" w14:textId="77777777" w:rsidR="00ED341F" w:rsidDel="00002E2C" w:rsidRDefault="00ED341F">
      <w:pPr>
        <w:pStyle w:val="TOC1"/>
        <w:tabs>
          <w:tab w:val="left" w:pos="1073"/>
          <w:tab w:val="right" w:leader="dot" w:pos="8630"/>
        </w:tabs>
        <w:rPr>
          <w:del w:id="222" w:author="Cindy W" w:date="2019-02-01T10:49:00Z"/>
          <w:noProof/>
          <w:lang w:eastAsia="ja-JP"/>
        </w:rPr>
      </w:pPr>
      <w:del w:id="223" w:author="Cindy W" w:date="2019-02-01T10:49:00Z">
        <w:r w:rsidRPr="00F63532" w:rsidDel="00002E2C">
          <w:rPr>
            <w:noProof/>
            <w:color w:val="4F81BD" w:themeColor="accent1"/>
          </w:rPr>
          <w:delText>Step 39:</w:delText>
        </w:r>
        <w:r w:rsidDel="00002E2C">
          <w:rPr>
            <w:noProof/>
            <w:lang w:eastAsia="ja-JP"/>
          </w:rPr>
          <w:tab/>
        </w:r>
        <w:r w:rsidDel="00002E2C">
          <w:rPr>
            <w:noProof/>
          </w:rPr>
          <w:delText>Install binding posts</w:delText>
        </w:r>
        <w:r w:rsidDel="00002E2C">
          <w:rPr>
            <w:noProof/>
          </w:rPr>
          <w:tab/>
          <w:delText>47</w:delText>
        </w:r>
      </w:del>
    </w:p>
    <w:p w14:paraId="3614D75D" w14:textId="77777777" w:rsidR="00ED341F" w:rsidDel="00002E2C" w:rsidRDefault="00ED341F">
      <w:pPr>
        <w:pStyle w:val="TOC1"/>
        <w:tabs>
          <w:tab w:val="left" w:pos="1073"/>
          <w:tab w:val="right" w:leader="dot" w:pos="8630"/>
        </w:tabs>
        <w:rPr>
          <w:del w:id="224" w:author="Cindy W" w:date="2019-02-01T10:49:00Z"/>
          <w:noProof/>
          <w:lang w:eastAsia="ja-JP"/>
        </w:rPr>
      </w:pPr>
      <w:del w:id="225" w:author="Cindy W" w:date="2019-02-01T10:49:00Z">
        <w:r w:rsidRPr="00F63532" w:rsidDel="00002E2C">
          <w:rPr>
            <w:noProof/>
            <w:color w:val="4F81BD" w:themeColor="accent1"/>
          </w:rPr>
          <w:delText>Step 40:</w:delText>
        </w:r>
        <w:r w:rsidDel="00002E2C">
          <w:rPr>
            <w:noProof/>
            <w:lang w:eastAsia="ja-JP"/>
          </w:rPr>
          <w:tab/>
        </w:r>
        <w:r w:rsidDel="00002E2C">
          <w:rPr>
            <w:noProof/>
          </w:rPr>
          <w:delText>Install Arduino and PCB</w:delText>
        </w:r>
        <w:r w:rsidDel="00002E2C">
          <w:rPr>
            <w:noProof/>
          </w:rPr>
          <w:tab/>
          <w:delText>47</w:delText>
        </w:r>
      </w:del>
    </w:p>
    <w:p w14:paraId="5896DAA8" w14:textId="77777777" w:rsidR="00ED341F" w:rsidDel="00002E2C" w:rsidRDefault="00ED341F">
      <w:pPr>
        <w:pStyle w:val="TOC1"/>
        <w:tabs>
          <w:tab w:val="left" w:pos="1073"/>
          <w:tab w:val="right" w:leader="dot" w:pos="8630"/>
        </w:tabs>
        <w:rPr>
          <w:del w:id="226" w:author="Cindy W" w:date="2019-02-01T10:49:00Z"/>
          <w:noProof/>
          <w:lang w:eastAsia="ja-JP"/>
        </w:rPr>
      </w:pPr>
      <w:del w:id="227" w:author="Cindy W" w:date="2019-02-01T10:49:00Z">
        <w:r w:rsidRPr="00F63532" w:rsidDel="00002E2C">
          <w:rPr>
            <w:noProof/>
            <w:color w:val="4F81BD" w:themeColor="accent1"/>
          </w:rPr>
          <w:delText>Step 41:</w:delText>
        </w:r>
        <w:r w:rsidDel="00002E2C">
          <w:rPr>
            <w:noProof/>
            <w:lang w:eastAsia="ja-JP"/>
          </w:rPr>
          <w:tab/>
        </w:r>
        <w:r w:rsidDel="00002E2C">
          <w:rPr>
            <w:noProof/>
          </w:rPr>
          <w:delText xml:space="preserve">Install relay module </w:delText>
        </w:r>
        <w:r w:rsidRPr="00F63532" w:rsidDel="00002E2C">
          <w:rPr>
            <w:noProof/>
            <w:color w:val="FF0000"/>
          </w:rPr>
          <w:delText>(EMR versions only)</w:delText>
        </w:r>
        <w:r w:rsidDel="00002E2C">
          <w:rPr>
            <w:noProof/>
          </w:rPr>
          <w:tab/>
          <w:delText>48</w:delText>
        </w:r>
      </w:del>
    </w:p>
    <w:p w14:paraId="2E4F5100" w14:textId="77777777" w:rsidR="00ED341F" w:rsidDel="00002E2C" w:rsidRDefault="00ED341F">
      <w:pPr>
        <w:pStyle w:val="TOC1"/>
        <w:tabs>
          <w:tab w:val="left" w:pos="1073"/>
          <w:tab w:val="right" w:leader="dot" w:pos="8630"/>
        </w:tabs>
        <w:rPr>
          <w:del w:id="228" w:author="Cindy W" w:date="2019-02-01T10:49:00Z"/>
          <w:noProof/>
          <w:lang w:eastAsia="ja-JP"/>
        </w:rPr>
      </w:pPr>
      <w:del w:id="229" w:author="Cindy W" w:date="2019-02-01T10:49:00Z">
        <w:r w:rsidRPr="00F63532" w:rsidDel="00002E2C">
          <w:rPr>
            <w:noProof/>
            <w:color w:val="4F81BD" w:themeColor="accent1"/>
          </w:rPr>
          <w:delText>Step 42:</w:delText>
        </w:r>
        <w:r w:rsidDel="00002E2C">
          <w:rPr>
            <w:noProof/>
            <w:lang w:eastAsia="ja-JP"/>
          </w:rPr>
          <w:tab/>
        </w:r>
        <w:r w:rsidDel="00002E2C">
          <w:rPr>
            <w:noProof/>
          </w:rPr>
          <w:delText>Restore binding post connections</w:delText>
        </w:r>
        <w:r w:rsidDel="00002E2C">
          <w:rPr>
            <w:noProof/>
          </w:rPr>
          <w:tab/>
          <w:delText>49</w:delText>
        </w:r>
      </w:del>
    </w:p>
    <w:p w14:paraId="33E32B0B" w14:textId="77777777" w:rsidR="00ED341F" w:rsidDel="00002E2C" w:rsidRDefault="00ED341F">
      <w:pPr>
        <w:pStyle w:val="TOC1"/>
        <w:tabs>
          <w:tab w:val="left" w:pos="1073"/>
          <w:tab w:val="right" w:leader="dot" w:pos="8630"/>
        </w:tabs>
        <w:rPr>
          <w:del w:id="230" w:author="Cindy W" w:date="2019-02-01T10:49:00Z"/>
          <w:noProof/>
          <w:lang w:eastAsia="ja-JP"/>
        </w:rPr>
      </w:pPr>
      <w:del w:id="231" w:author="Cindy W" w:date="2019-02-01T10:49:00Z">
        <w:r w:rsidRPr="00F63532" w:rsidDel="00002E2C">
          <w:rPr>
            <w:noProof/>
            <w:color w:val="4F81BD" w:themeColor="accent1"/>
          </w:rPr>
          <w:delText>Step 43:</w:delText>
        </w:r>
        <w:r w:rsidDel="00002E2C">
          <w:rPr>
            <w:noProof/>
            <w:lang w:eastAsia="ja-JP"/>
          </w:rPr>
          <w:tab/>
        </w:r>
        <w:r w:rsidDel="00002E2C">
          <w:rPr>
            <w:noProof/>
          </w:rPr>
          <w:delText>Drill USB connector hole</w:delText>
        </w:r>
        <w:r w:rsidDel="00002E2C">
          <w:rPr>
            <w:noProof/>
          </w:rPr>
          <w:tab/>
          <w:delText>49</w:delText>
        </w:r>
      </w:del>
    </w:p>
    <w:p w14:paraId="2CF707C2" w14:textId="77777777" w:rsidR="00ED341F" w:rsidDel="00002E2C" w:rsidRDefault="00ED341F">
      <w:pPr>
        <w:pStyle w:val="TOC1"/>
        <w:tabs>
          <w:tab w:val="left" w:pos="1073"/>
          <w:tab w:val="right" w:leader="dot" w:pos="8630"/>
        </w:tabs>
        <w:rPr>
          <w:del w:id="232" w:author="Cindy W" w:date="2019-02-01T10:49:00Z"/>
          <w:noProof/>
          <w:lang w:eastAsia="ja-JP"/>
        </w:rPr>
      </w:pPr>
      <w:del w:id="233" w:author="Cindy W" w:date="2019-02-01T10:49:00Z">
        <w:r w:rsidRPr="00F63532" w:rsidDel="00002E2C">
          <w:rPr>
            <w:noProof/>
            <w:color w:val="4F81BD" w:themeColor="accent1"/>
          </w:rPr>
          <w:delText>Step 44:</w:delText>
        </w:r>
        <w:r w:rsidDel="00002E2C">
          <w:rPr>
            <w:noProof/>
            <w:lang w:eastAsia="ja-JP"/>
          </w:rPr>
          <w:tab/>
        </w:r>
        <w:r w:rsidDel="00002E2C">
          <w:rPr>
            <w:noProof/>
          </w:rPr>
          <w:delText xml:space="preserve">Make PV cables </w:delText>
        </w:r>
        <w:r w:rsidRPr="00F63532" w:rsidDel="00002E2C">
          <w:rPr>
            <w:noProof/>
            <w:color w:val="FF0000"/>
          </w:rPr>
          <w:delText>(module versions only)</w:delText>
        </w:r>
        <w:r w:rsidDel="00002E2C">
          <w:rPr>
            <w:noProof/>
          </w:rPr>
          <w:tab/>
          <w:delText>50</w:delText>
        </w:r>
      </w:del>
    </w:p>
    <w:p w14:paraId="1BF17140" w14:textId="77777777" w:rsidR="00ED341F" w:rsidDel="00002E2C" w:rsidRDefault="00ED341F">
      <w:pPr>
        <w:pStyle w:val="TOC1"/>
        <w:tabs>
          <w:tab w:val="left" w:pos="1073"/>
          <w:tab w:val="right" w:leader="dot" w:pos="8630"/>
        </w:tabs>
        <w:rPr>
          <w:del w:id="234" w:author="Cindy W" w:date="2019-02-01T10:49:00Z"/>
          <w:noProof/>
          <w:lang w:eastAsia="ja-JP"/>
        </w:rPr>
      </w:pPr>
      <w:del w:id="235" w:author="Cindy W" w:date="2019-02-01T10:49:00Z">
        <w:r w:rsidRPr="00F63532" w:rsidDel="00002E2C">
          <w:rPr>
            <w:rFonts w:cs="Arial"/>
            <w:noProof/>
            <w:color w:val="4F81BD" w:themeColor="accent1"/>
          </w:rPr>
          <w:delText>Step 45:</w:delText>
        </w:r>
        <w:r w:rsidDel="00002E2C">
          <w:rPr>
            <w:noProof/>
            <w:lang w:eastAsia="ja-JP"/>
          </w:rPr>
          <w:tab/>
        </w:r>
        <w:r w:rsidDel="00002E2C">
          <w:rPr>
            <w:noProof/>
          </w:rPr>
          <w:delText>Final test</w:delText>
        </w:r>
        <w:r w:rsidDel="00002E2C">
          <w:rPr>
            <w:noProof/>
          </w:rPr>
          <w:tab/>
          <w:delText>51</w:delText>
        </w:r>
      </w:del>
    </w:p>
    <w:p w14:paraId="566ABF5E" w14:textId="4E2A225D" w:rsidR="0059303A" w:rsidRPr="005B0058" w:rsidRDefault="00C83733">
      <w:pPr>
        <w:rPr>
          <w:rFonts w:ascii="Courier" w:hAnsi="Courier"/>
        </w:rPr>
      </w:pPr>
      <w:r>
        <w:rPr>
          <w:rFonts w:ascii="Courier" w:hAnsi="Courier"/>
        </w:rPr>
        <w:fldChar w:fldCharType="end"/>
      </w:r>
    </w:p>
    <w:p w14:paraId="45E1A2ED" w14:textId="77777777" w:rsidR="005B0058" w:rsidRDefault="005B0058">
      <w:pPr>
        <w:rPr>
          <w:rFonts w:asciiTheme="majorHAnsi" w:eastAsiaTheme="majorEastAsia" w:hAnsiTheme="majorHAnsi" w:cstheme="majorBidi"/>
          <w:b/>
          <w:bCs/>
          <w:color w:val="345A8A" w:themeColor="accent1" w:themeShade="B5"/>
          <w:sz w:val="32"/>
          <w:szCs w:val="32"/>
        </w:rPr>
      </w:pPr>
      <w:r>
        <w:br w:type="page"/>
      </w:r>
    </w:p>
    <w:p w14:paraId="5EED1CBF" w14:textId="4175238D" w:rsidR="00C83733" w:rsidRPr="00B15D86" w:rsidRDefault="00C83733" w:rsidP="00B15D86">
      <w:pPr>
        <w:rPr>
          <w:b/>
          <w:color w:val="4F81BD" w:themeColor="accent1"/>
          <w:sz w:val="36"/>
          <w:szCs w:val="36"/>
        </w:rPr>
      </w:pPr>
      <w:r w:rsidRPr="00B15D86">
        <w:rPr>
          <w:rFonts w:asciiTheme="majorHAnsi" w:hAnsiTheme="majorHAnsi"/>
          <w:b/>
          <w:color w:val="4F81BD" w:themeColor="accent1"/>
          <w:sz w:val="32"/>
          <w:szCs w:val="32"/>
        </w:rPr>
        <w:lastRenderedPageBreak/>
        <w:t>Intro</w:t>
      </w:r>
    </w:p>
    <w:p w14:paraId="4B0045F7" w14:textId="77777777" w:rsidR="00C83733" w:rsidRDefault="00C83733" w:rsidP="00C83733"/>
    <w:p w14:paraId="221368A5" w14:textId="4D5B1554" w:rsidR="00C83733" w:rsidRDefault="00C83733" w:rsidP="00C83733">
      <w:pPr>
        <w:pStyle w:val="NormalWeb"/>
        <w:spacing w:before="0" w:beforeAutospacing="0"/>
        <w:rPr>
          <w:rFonts w:ascii="Courier" w:hAnsi="Courier" w:cs="Arial"/>
          <w:sz w:val="24"/>
          <w:szCs w:val="24"/>
        </w:rPr>
      </w:pPr>
      <w:r w:rsidRPr="008A50EA">
        <w:rPr>
          <w:rFonts w:ascii="Courier" w:hAnsi="Courier" w:cs="Arial"/>
          <w:sz w:val="24"/>
          <w:szCs w:val="24"/>
        </w:rPr>
        <w:t>IV Swinger 2 is an IV curve tracer for photovoltaic (PV) solar panels</w:t>
      </w:r>
      <w:r w:rsidR="00BE08E1">
        <w:rPr>
          <w:rFonts w:ascii="Courier" w:hAnsi="Courier" w:cs="Arial"/>
          <w:sz w:val="24"/>
          <w:szCs w:val="24"/>
        </w:rPr>
        <w:t xml:space="preserve"> (modules)</w:t>
      </w:r>
      <w:r w:rsidRPr="008A50EA">
        <w:rPr>
          <w:rFonts w:ascii="Courier" w:hAnsi="Courier" w:cs="Arial"/>
          <w:sz w:val="24"/>
          <w:szCs w:val="24"/>
        </w:rPr>
        <w:t>.</w:t>
      </w:r>
      <w:r w:rsidR="00BE08E1">
        <w:rPr>
          <w:rFonts w:ascii="Courier" w:hAnsi="Courier" w:cs="Arial"/>
          <w:sz w:val="24"/>
          <w:szCs w:val="24"/>
        </w:rPr>
        <w:t xml:space="preserve">  There is also a version that works with PV cells.</w:t>
      </w:r>
    </w:p>
    <w:p w14:paraId="5DA23976" w14:textId="3CF09FA5" w:rsidR="00C83733" w:rsidRPr="008A50EA" w:rsidRDefault="00C83733" w:rsidP="00C83733">
      <w:pPr>
        <w:pStyle w:val="NormalWeb"/>
        <w:spacing w:before="0" w:beforeAutospacing="0"/>
        <w:rPr>
          <w:rFonts w:ascii="Courier" w:hAnsi="Courier" w:cs="Arial"/>
          <w:sz w:val="24"/>
          <w:szCs w:val="24"/>
        </w:rPr>
      </w:pPr>
      <w:r w:rsidRPr="008A50EA">
        <w:rPr>
          <w:rFonts w:ascii="Courier" w:hAnsi="Courier" w:cs="Arial"/>
          <w:sz w:val="24"/>
          <w:szCs w:val="24"/>
        </w:rPr>
        <w:t xml:space="preserve">The </w:t>
      </w:r>
      <w:r w:rsidR="00BE08E1">
        <w:rPr>
          <w:rFonts w:ascii="Courier" w:hAnsi="Courier" w:cs="Arial"/>
          <w:sz w:val="24"/>
          <w:szCs w:val="24"/>
        </w:rPr>
        <w:t>total cost of materials can be as low</w:t>
      </w:r>
      <w:r w:rsidRPr="008A50EA">
        <w:rPr>
          <w:rFonts w:ascii="Courier" w:hAnsi="Courier" w:cs="Arial"/>
          <w:sz w:val="24"/>
          <w:szCs w:val="24"/>
        </w:rPr>
        <w:t xml:space="preserve"> $50 </w:t>
      </w:r>
      <w:r w:rsidR="00BE08E1">
        <w:rPr>
          <w:rFonts w:ascii="Courier" w:hAnsi="Courier" w:cs="Arial"/>
          <w:sz w:val="24"/>
          <w:szCs w:val="24"/>
        </w:rPr>
        <w:t xml:space="preserve">(for the least expensive version) </w:t>
      </w:r>
      <w:r w:rsidRPr="008A50EA">
        <w:rPr>
          <w:rFonts w:ascii="Courier" w:hAnsi="Courier" w:cs="Arial"/>
          <w:sz w:val="24"/>
          <w:szCs w:val="24"/>
        </w:rPr>
        <w:t xml:space="preserve">but may be more to build a single IV Swinger 2 since that assumes some items are purchased in larger quantities. It also does not include tools </w:t>
      </w:r>
      <w:r w:rsidR="008A01B4">
        <w:rPr>
          <w:rFonts w:ascii="Courier" w:hAnsi="Courier" w:cs="Arial"/>
          <w:sz w:val="24"/>
          <w:szCs w:val="24"/>
        </w:rPr>
        <w:t xml:space="preserve">to build it </w:t>
      </w:r>
      <w:r w:rsidRPr="008A50EA">
        <w:rPr>
          <w:rFonts w:ascii="Courier" w:hAnsi="Courier" w:cs="Arial"/>
          <w:sz w:val="24"/>
          <w:szCs w:val="24"/>
        </w:rPr>
        <w:t>or the Windows/Mac laptop that</w:t>
      </w:r>
      <w:r w:rsidRPr="008A50EA">
        <w:rPr>
          <w:rStyle w:val="apple-converted-space"/>
          <w:rFonts w:ascii="Courier" w:hAnsi="Courier" w:cs="Arial"/>
          <w:sz w:val="24"/>
          <w:szCs w:val="24"/>
        </w:rPr>
        <w:t> </w:t>
      </w:r>
      <w:r w:rsidRPr="008A50EA">
        <w:rPr>
          <w:rFonts w:ascii="Courier" w:hAnsi="Courier" w:cs="Arial"/>
          <w:sz w:val="24"/>
          <w:szCs w:val="24"/>
        </w:rPr>
        <w:t>is</w:t>
      </w:r>
      <w:r w:rsidRPr="008A50EA">
        <w:rPr>
          <w:rStyle w:val="apple-converted-space"/>
          <w:rFonts w:ascii="Courier" w:hAnsi="Courier" w:cs="Arial"/>
          <w:sz w:val="24"/>
          <w:szCs w:val="24"/>
        </w:rPr>
        <w:t> </w:t>
      </w:r>
      <w:r w:rsidRPr="008A50EA">
        <w:rPr>
          <w:rFonts w:ascii="Courier" w:hAnsi="Courier" w:cs="Arial"/>
          <w:sz w:val="24"/>
          <w:szCs w:val="24"/>
        </w:rPr>
        <w:t>required to use it.</w:t>
      </w:r>
    </w:p>
    <w:p w14:paraId="3383548F" w14:textId="20D785B6" w:rsidR="00C83733" w:rsidRPr="008A50EA" w:rsidRDefault="00C83733" w:rsidP="00C83733">
      <w:pPr>
        <w:pStyle w:val="NormalWeb"/>
        <w:spacing w:before="0" w:beforeAutospacing="0"/>
        <w:rPr>
          <w:rFonts w:ascii="Courier" w:hAnsi="Courier" w:cs="Arial"/>
          <w:sz w:val="24"/>
          <w:szCs w:val="24"/>
        </w:rPr>
      </w:pPr>
      <w:r w:rsidRPr="008A50EA">
        <w:rPr>
          <w:rFonts w:ascii="Courier" w:hAnsi="Courier" w:cs="Arial"/>
          <w:sz w:val="24"/>
          <w:szCs w:val="24"/>
        </w:rPr>
        <w:t>This is a successor to IV Swinger, which was used for Gil Masters' CEE176B class at Stanford i</w:t>
      </w:r>
      <w:r w:rsidR="00BE08E1">
        <w:rPr>
          <w:rFonts w:ascii="Courier" w:hAnsi="Courier" w:cs="Arial"/>
          <w:sz w:val="24"/>
          <w:szCs w:val="24"/>
        </w:rPr>
        <w:t>n 2015 and 2016. IV Swinger 2 has been</w:t>
      </w:r>
      <w:r w:rsidRPr="008A50EA">
        <w:rPr>
          <w:rFonts w:ascii="Courier" w:hAnsi="Courier" w:cs="Arial"/>
          <w:sz w:val="24"/>
          <w:szCs w:val="24"/>
        </w:rPr>
        <w:t xml:space="preserve"> us</w:t>
      </w:r>
      <w:r w:rsidR="00BE08E1">
        <w:rPr>
          <w:rFonts w:ascii="Courier" w:hAnsi="Courier" w:cs="Arial"/>
          <w:sz w:val="24"/>
          <w:szCs w:val="24"/>
        </w:rPr>
        <w:t>ed for that class since</w:t>
      </w:r>
      <w:r w:rsidRPr="008A50EA">
        <w:rPr>
          <w:rFonts w:ascii="Courier" w:hAnsi="Courier" w:cs="Arial"/>
          <w:sz w:val="24"/>
          <w:szCs w:val="24"/>
        </w:rPr>
        <w:t xml:space="preserve"> 2017. It is my sincere hope that IV Swinger 2 will be used at other colleges and universities that teach PV principles. For that matter, it can be very useful for anyone wanting to learn about the effects of insolation/irradiance, temperature, and especially shading on the power production of a single PV module. While th</w:t>
      </w:r>
      <w:r w:rsidR="00BE08E1">
        <w:rPr>
          <w:rFonts w:ascii="Courier" w:hAnsi="Courier" w:cs="Arial"/>
          <w:sz w:val="24"/>
          <w:szCs w:val="24"/>
        </w:rPr>
        <w:t>e software does support calibration</w:t>
      </w:r>
      <w:r w:rsidRPr="008A50EA">
        <w:rPr>
          <w:rFonts w:ascii="Courier" w:hAnsi="Courier" w:cs="Arial"/>
          <w:sz w:val="24"/>
          <w:szCs w:val="24"/>
        </w:rPr>
        <w:t>,</w:t>
      </w:r>
      <w:r w:rsidR="00BE08E1">
        <w:rPr>
          <w:rFonts w:ascii="Courier" w:hAnsi="Courier" w:cs="Arial"/>
          <w:sz w:val="24"/>
          <w:szCs w:val="24"/>
        </w:rPr>
        <w:t xml:space="preserve"> there are no guarantees as to the device’s precision or accuracy</w:t>
      </w:r>
      <w:r w:rsidRPr="008A50EA">
        <w:rPr>
          <w:rFonts w:ascii="Courier" w:hAnsi="Courier" w:cs="Arial"/>
          <w:sz w:val="24"/>
          <w:szCs w:val="24"/>
        </w:rPr>
        <w:t>.</w:t>
      </w:r>
    </w:p>
    <w:p w14:paraId="504FD2FB" w14:textId="77777777" w:rsidR="00C83733" w:rsidRPr="008A50EA" w:rsidRDefault="00C83733" w:rsidP="00C83733">
      <w:pPr>
        <w:pStyle w:val="NormalWeb"/>
        <w:spacing w:before="0" w:beforeAutospacing="0"/>
        <w:rPr>
          <w:rFonts w:ascii="Courier" w:hAnsi="Courier" w:cs="Arial"/>
          <w:sz w:val="24"/>
          <w:szCs w:val="24"/>
        </w:rPr>
      </w:pPr>
      <w:r w:rsidRPr="008A50EA">
        <w:rPr>
          <w:rFonts w:ascii="Courier" w:hAnsi="Courier" w:cs="Arial"/>
          <w:sz w:val="24"/>
          <w:szCs w:val="24"/>
        </w:rPr>
        <w:t>The following two YouTube videos demonstrate IV Swinger 2 in action:</w:t>
      </w:r>
    </w:p>
    <w:p w14:paraId="215DC9A4" w14:textId="5C5BEC02" w:rsidR="00C83733" w:rsidRPr="00C83733" w:rsidRDefault="00B7342E" w:rsidP="00C83733">
      <w:pPr>
        <w:pStyle w:val="NormalWeb"/>
        <w:spacing w:before="0" w:beforeAutospacing="0"/>
        <w:rPr>
          <w:rFonts w:ascii="Courier" w:hAnsi="Courier" w:cs="Arial"/>
          <w:color w:val="555555"/>
          <w:sz w:val="24"/>
          <w:szCs w:val="24"/>
        </w:rPr>
      </w:pPr>
      <w:r>
        <w:fldChar w:fldCharType="begin"/>
      </w:r>
      <w:r>
        <w:instrText xml:space="preserve"> HYPERLINK "https://youtu.be/WhnTWciiNNo" </w:instrText>
      </w:r>
      <w:ins w:id="236" w:author="Cindy W" w:date="2019-02-01T15:23:00Z"/>
      <w:r>
        <w:fldChar w:fldCharType="separate"/>
      </w:r>
      <w:r w:rsidR="00C83733">
        <w:rPr>
          <w:rStyle w:val="Hyperlink"/>
          <w:rFonts w:ascii="Courier" w:hAnsi="Courier" w:cs="Arial"/>
          <w:sz w:val="24"/>
          <w:szCs w:val="24"/>
        </w:rPr>
        <w:t>Part I: https://youtu.be/WhnTWciiNNo</w:t>
      </w:r>
      <w:r w:rsidR="00C83733" w:rsidRPr="00C83733">
        <w:rPr>
          <w:rStyle w:val="Hyperlink"/>
          <w:rFonts w:ascii="Courier" w:hAnsi="Courier" w:cs="Arial"/>
          <w:sz w:val="24"/>
          <w:szCs w:val="24"/>
          <w:u w:val="none"/>
        </w:rPr>
        <w:t xml:space="preserve"> </w:t>
      </w:r>
      <w:r w:rsidR="00C83733" w:rsidRPr="00C83733">
        <w:rPr>
          <w:rStyle w:val="Hyperlink"/>
          <w:rFonts w:ascii="Courier" w:hAnsi="Courier" w:cs="Arial"/>
          <w:color w:val="auto"/>
          <w:sz w:val="24"/>
          <w:szCs w:val="24"/>
          <w:u w:val="none"/>
        </w:rPr>
        <w:t>(7:02)</w:t>
      </w:r>
      <w:r>
        <w:rPr>
          <w:rStyle w:val="Hyperlink"/>
          <w:rFonts w:ascii="Courier" w:hAnsi="Courier" w:cs="Arial"/>
          <w:color w:val="auto"/>
          <w:sz w:val="24"/>
          <w:szCs w:val="24"/>
          <w:u w:val="none"/>
        </w:rPr>
        <w:fldChar w:fldCharType="end"/>
      </w:r>
    </w:p>
    <w:p w14:paraId="260D65FB" w14:textId="3A66F925" w:rsidR="00C83733" w:rsidRPr="00C83733" w:rsidRDefault="00B7342E" w:rsidP="00C83733">
      <w:pPr>
        <w:pStyle w:val="NormalWeb"/>
        <w:spacing w:before="0" w:beforeAutospacing="0"/>
        <w:rPr>
          <w:rFonts w:ascii="Courier" w:hAnsi="Courier" w:cs="Arial"/>
          <w:color w:val="555555"/>
          <w:sz w:val="24"/>
          <w:szCs w:val="24"/>
        </w:rPr>
      </w:pPr>
      <w:r>
        <w:fldChar w:fldCharType="begin"/>
      </w:r>
      <w:r>
        <w:instrText xml:space="preserve"> HYPERLINK "https://youtu.be/9iPq5AsuU_U" </w:instrText>
      </w:r>
      <w:ins w:id="237" w:author="Cindy W" w:date="2019-02-01T15:23:00Z"/>
      <w:r>
        <w:fldChar w:fldCharType="separate"/>
      </w:r>
      <w:r w:rsidR="00C83733">
        <w:rPr>
          <w:rStyle w:val="Hyperlink"/>
          <w:rFonts w:ascii="Courier" w:hAnsi="Courier" w:cs="Arial"/>
          <w:sz w:val="24"/>
          <w:szCs w:val="24"/>
        </w:rPr>
        <w:t>Part II: https://youtu.be/9iPq5AsuU_U</w:t>
      </w:r>
      <w:r w:rsidR="00C83733" w:rsidRPr="00C83733">
        <w:rPr>
          <w:rStyle w:val="Hyperlink"/>
          <w:rFonts w:ascii="Courier" w:hAnsi="Courier" w:cs="Arial"/>
          <w:color w:val="auto"/>
          <w:sz w:val="24"/>
          <w:szCs w:val="24"/>
          <w:u w:val="none"/>
        </w:rPr>
        <w:t xml:space="preserve"> (6:48)</w:t>
      </w:r>
      <w:r>
        <w:rPr>
          <w:rStyle w:val="Hyperlink"/>
          <w:rFonts w:ascii="Courier" w:hAnsi="Courier" w:cs="Arial"/>
          <w:color w:val="auto"/>
          <w:sz w:val="24"/>
          <w:szCs w:val="24"/>
          <w:u w:val="none"/>
        </w:rPr>
        <w:fldChar w:fldCharType="end"/>
      </w:r>
    </w:p>
    <w:p w14:paraId="6B0E1A02" w14:textId="46B8CF26" w:rsidR="00C83733" w:rsidRPr="008A50EA" w:rsidRDefault="00C83733" w:rsidP="00C83733">
      <w:pPr>
        <w:pStyle w:val="NormalWeb"/>
        <w:spacing w:before="0" w:beforeAutospacing="0"/>
        <w:rPr>
          <w:rFonts w:ascii="Courier" w:hAnsi="Courier" w:cs="Arial"/>
          <w:sz w:val="24"/>
          <w:szCs w:val="24"/>
        </w:rPr>
      </w:pPr>
      <w:r w:rsidRPr="008A50EA">
        <w:rPr>
          <w:rFonts w:ascii="Courier" w:hAnsi="Courier" w:cs="Arial"/>
          <w:sz w:val="24"/>
          <w:szCs w:val="24"/>
        </w:rPr>
        <w:t xml:space="preserve">The hardware and software designs and documentation for </w:t>
      </w:r>
      <w:r w:rsidR="00E435FF">
        <w:rPr>
          <w:rFonts w:ascii="Courier" w:hAnsi="Courier" w:cs="Arial"/>
          <w:sz w:val="24"/>
          <w:szCs w:val="24"/>
        </w:rPr>
        <w:t xml:space="preserve">IV Swinger 2 (and </w:t>
      </w:r>
      <w:r w:rsidRPr="008A50EA">
        <w:rPr>
          <w:rFonts w:ascii="Courier" w:hAnsi="Courier" w:cs="Arial"/>
          <w:sz w:val="24"/>
          <w:szCs w:val="24"/>
        </w:rPr>
        <w:t>the original IV Swinger</w:t>
      </w:r>
      <w:r w:rsidR="00E435FF">
        <w:rPr>
          <w:rFonts w:ascii="Courier" w:hAnsi="Courier" w:cs="Arial"/>
          <w:sz w:val="24"/>
          <w:szCs w:val="24"/>
        </w:rPr>
        <w:t xml:space="preserve">) </w:t>
      </w:r>
      <w:r w:rsidRPr="008A50EA">
        <w:rPr>
          <w:rFonts w:ascii="Courier" w:hAnsi="Courier" w:cs="Arial"/>
          <w:sz w:val="24"/>
          <w:szCs w:val="24"/>
        </w:rPr>
        <w:t>are on GitHub:</w:t>
      </w:r>
    </w:p>
    <w:p w14:paraId="1708B80A" w14:textId="77777777" w:rsidR="00C83733" w:rsidRPr="00C83733" w:rsidRDefault="00B7342E" w:rsidP="00C83733">
      <w:pPr>
        <w:pStyle w:val="NormalWeb"/>
        <w:spacing w:before="0" w:beforeAutospacing="0"/>
        <w:rPr>
          <w:rFonts w:ascii="Courier" w:hAnsi="Courier" w:cs="Arial"/>
          <w:color w:val="555555"/>
          <w:sz w:val="24"/>
          <w:szCs w:val="24"/>
        </w:rPr>
      </w:pPr>
      <w:r>
        <w:fldChar w:fldCharType="begin"/>
      </w:r>
      <w:r>
        <w:instrText xml:space="preserve"> HYPERLINK "https://github.com/csatt/IV_Swinger" </w:instrText>
      </w:r>
      <w:ins w:id="238" w:author="Cindy W" w:date="2019-02-01T15:23:00Z"/>
      <w:r>
        <w:fldChar w:fldCharType="separate"/>
      </w:r>
      <w:r w:rsidR="00C83733" w:rsidRPr="00C83733">
        <w:rPr>
          <w:rStyle w:val="Hyperlink"/>
          <w:rFonts w:ascii="Courier" w:hAnsi="Courier" w:cs="Arial"/>
          <w:sz w:val="24"/>
          <w:szCs w:val="24"/>
        </w:rPr>
        <w:t>https://github.com/csatt/IV_Swinger</w:t>
      </w:r>
      <w:r>
        <w:rPr>
          <w:rStyle w:val="Hyperlink"/>
          <w:rFonts w:ascii="Courier" w:hAnsi="Courier" w:cs="Arial"/>
          <w:sz w:val="24"/>
          <w:szCs w:val="24"/>
        </w:rPr>
        <w:fldChar w:fldCharType="end"/>
      </w:r>
    </w:p>
    <w:p w14:paraId="44890E1B" w14:textId="77777777" w:rsidR="00C83733" w:rsidRPr="00C83733" w:rsidRDefault="00C83733" w:rsidP="00C83733">
      <w:pPr>
        <w:pStyle w:val="NormalWeb"/>
        <w:spacing w:before="0" w:beforeAutospacing="0"/>
        <w:rPr>
          <w:rFonts w:ascii="Courier" w:hAnsi="Courier" w:cs="Arial"/>
          <w:color w:val="555555"/>
          <w:sz w:val="24"/>
          <w:szCs w:val="24"/>
        </w:rPr>
      </w:pPr>
      <w:r w:rsidRPr="008A50EA">
        <w:rPr>
          <w:rFonts w:ascii="Courier" w:hAnsi="Courier" w:cs="Arial"/>
          <w:sz w:val="24"/>
          <w:szCs w:val="24"/>
        </w:rPr>
        <w:t>I also want to acknowledge Jason Alderman (whom I have never met or even corresponded with). I stumbled on his wireless IV curve tracer design</w:t>
      </w:r>
      <w:r w:rsidRPr="00C83733">
        <w:rPr>
          <w:rFonts w:ascii="Courier" w:hAnsi="Courier" w:cs="Arial"/>
          <w:color w:val="555555"/>
          <w:sz w:val="24"/>
          <w:szCs w:val="24"/>
        </w:rPr>
        <w:t xml:space="preserve"> (</w:t>
      </w:r>
      <w:r w:rsidR="00B7342E">
        <w:fldChar w:fldCharType="begin"/>
      </w:r>
      <w:r w:rsidR="00B7342E">
        <w:instrText xml:space="preserve"> HYPERLINK "http://jalderman.org/?p=57" </w:instrText>
      </w:r>
      <w:ins w:id="239" w:author="Cindy W" w:date="2019-02-01T15:23:00Z"/>
      <w:r w:rsidR="00B7342E">
        <w:fldChar w:fldCharType="separate"/>
      </w:r>
      <w:r w:rsidRPr="00C83733">
        <w:rPr>
          <w:rStyle w:val="Hyperlink"/>
          <w:rFonts w:ascii="Courier" w:hAnsi="Courier" w:cs="Arial"/>
          <w:sz w:val="24"/>
          <w:szCs w:val="24"/>
        </w:rPr>
        <w:t>http://jalderman.org/?p=57</w:t>
      </w:r>
      <w:r w:rsidR="00B7342E">
        <w:rPr>
          <w:rStyle w:val="Hyperlink"/>
          <w:rFonts w:ascii="Courier" w:hAnsi="Courier" w:cs="Arial"/>
          <w:sz w:val="24"/>
          <w:szCs w:val="24"/>
        </w:rPr>
        <w:fldChar w:fldCharType="end"/>
      </w:r>
      <w:r w:rsidRPr="00C83733">
        <w:rPr>
          <w:rFonts w:ascii="Courier" w:hAnsi="Courier" w:cs="Arial"/>
          <w:color w:val="555555"/>
          <w:sz w:val="24"/>
          <w:szCs w:val="24"/>
        </w:rPr>
        <w:t xml:space="preserve">), </w:t>
      </w:r>
      <w:r w:rsidRPr="008A50EA">
        <w:rPr>
          <w:rFonts w:ascii="Courier" w:hAnsi="Courier" w:cs="Arial"/>
          <w:sz w:val="24"/>
          <w:szCs w:val="24"/>
        </w:rPr>
        <w:t>and that was the "Aha!" moment without which IV Swinger 2 might not have happened.</w:t>
      </w:r>
    </w:p>
    <w:p w14:paraId="775CFB5F" w14:textId="0705E429" w:rsidR="00C83733" w:rsidRPr="00C83733" w:rsidRDefault="00C83733" w:rsidP="00C83733">
      <w:pPr>
        <w:pStyle w:val="NormalWeb"/>
        <w:spacing w:before="0" w:beforeAutospacing="0"/>
        <w:rPr>
          <w:rFonts w:ascii="Courier" w:hAnsi="Courier" w:cs="Arial"/>
          <w:color w:val="555555"/>
          <w:sz w:val="24"/>
          <w:szCs w:val="24"/>
        </w:rPr>
      </w:pPr>
      <w:r w:rsidRPr="00C83733">
        <w:rPr>
          <w:rFonts w:ascii="Courier" w:hAnsi="Courier"/>
          <w:sz w:val="24"/>
          <w:szCs w:val="24"/>
        </w:rPr>
        <w:t>This document contains step-by-step instructions to build an IV Swinger 2.</w:t>
      </w:r>
    </w:p>
    <w:p w14:paraId="45245B14" w14:textId="77777777" w:rsidR="00C83733" w:rsidRPr="00C83733" w:rsidRDefault="00C83733" w:rsidP="00C83733">
      <w:pPr>
        <w:rPr>
          <w:rFonts w:ascii="Courier" w:hAnsi="Courier"/>
        </w:rPr>
      </w:pPr>
    </w:p>
    <w:p w14:paraId="07316A71" w14:textId="77777777" w:rsidR="00BE08E1" w:rsidRDefault="00BE08E1" w:rsidP="00C83733">
      <w:pPr>
        <w:rPr>
          <w:rFonts w:ascii="Courier" w:hAnsi="Courier"/>
        </w:rPr>
      </w:pPr>
    </w:p>
    <w:p w14:paraId="3700A34F" w14:textId="77777777" w:rsidR="00BE08E1" w:rsidRPr="00BE08E1" w:rsidRDefault="00BE08E1" w:rsidP="00BE08E1">
      <w:pPr>
        <w:rPr>
          <w:rFonts w:ascii="Courier" w:hAnsi="Courier"/>
        </w:rPr>
      </w:pPr>
      <w:r w:rsidRPr="00BE08E1">
        <w:rPr>
          <w:rFonts w:ascii="Courier" w:hAnsi="Courier"/>
        </w:rPr>
        <w:lastRenderedPageBreak/>
        <w:t>The original IV Swinger 2 designs (for PV modules and PV cells) use a "Perma-Proto" board and hand-cut, hand-stripped, hand-soldered hookup wires for all of the connections between the resistors, capacitors, ICs, and power/ground rails.  Hookup wire is also used for the connections between the Perma-Proto and the Arduino.</w:t>
      </w:r>
    </w:p>
    <w:p w14:paraId="2E85E511" w14:textId="77777777" w:rsidR="00BE08E1" w:rsidRPr="00BE08E1" w:rsidRDefault="00BE08E1" w:rsidP="00BE08E1">
      <w:pPr>
        <w:rPr>
          <w:rFonts w:ascii="Courier" w:hAnsi="Courier"/>
        </w:rPr>
      </w:pPr>
    </w:p>
    <w:p w14:paraId="61B18F12" w14:textId="0222B9BD" w:rsidR="00BE08E1" w:rsidRPr="00BE08E1" w:rsidRDefault="00BE08E1" w:rsidP="00BE08E1">
      <w:pPr>
        <w:rPr>
          <w:rFonts w:ascii="Courier" w:hAnsi="Courier"/>
        </w:rPr>
      </w:pPr>
      <w:r w:rsidRPr="00BE08E1">
        <w:rPr>
          <w:rFonts w:ascii="Courier" w:hAnsi="Courier"/>
        </w:rPr>
        <w:t>Now there are printed circuit boards (PCBs) available that provide all of these connections, making the construction much simpler, faster, and more mistake-proof.  Furthermore, there are versions of the PCBs that support on-board solid-state relays (SSRs) instead of the off-board electromagnetic relays (EMRs).</w:t>
      </w:r>
    </w:p>
    <w:p w14:paraId="73CA93D5" w14:textId="77777777" w:rsidR="00BE08E1" w:rsidRPr="00BE08E1" w:rsidRDefault="00BE08E1" w:rsidP="00BE08E1">
      <w:pPr>
        <w:rPr>
          <w:rFonts w:ascii="Courier" w:hAnsi="Courier"/>
        </w:rPr>
      </w:pPr>
    </w:p>
    <w:p w14:paraId="3D963A9B" w14:textId="05332505" w:rsidR="00BE08E1" w:rsidRPr="00BE08E1" w:rsidRDefault="00BE08E1" w:rsidP="00BE08E1">
      <w:pPr>
        <w:rPr>
          <w:rFonts w:ascii="Courier" w:hAnsi="Courier"/>
        </w:rPr>
      </w:pPr>
      <w:r>
        <w:rPr>
          <w:rFonts w:ascii="Courier" w:hAnsi="Courier"/>
        </w:rPr>
        <w:t>It is still possible to build an IV Swinger 2 using a Perma-Proto; the documentation still exists and the software doesn’t care. However, it is recommended that</w:t>
      </w:r>
      <w:r w:rsidRPr="00BE08E1">
        <w:rPr>
          <w:rFonts w:ascii="Courier" w:hAnsi="Courier"/>
        </w:rPr>
        <w:t xml:space="preserve"> moving forward, all IV Swinger 2 constructions use the PCB-based designs.</w:t>
      </w:r>
      <w:r>
        <w:rPr>
          <w:rFonts w:ascii="Courier" w:hAnsi="Courier"/>
        </w:rPr>
        <w:t xml:space="preserve"> </w:t>
      </w:r>
      <w:r w:rsidRPr="00BE08E1">
        <w:rPr>
          <w:rFonts w:ascii="Courier" w:hAnsi="Courier"/>
          <w:b/>
        </w:rPr>
        <w:t>This document is specific to the PCB-based designs.</w:t>
      </w:r>
    </w:p>
    <w:p w14:paraId="0DCD23EE" w14:textId="116396BF" w:rsidR="00BE08E1" w:rsidRDefault="00BE08E1" w:rsidP="00C83733">
      <w:pPr>
        <w:rPr>
          <w:rFonts w:ascii="Courier" w:hAnsi="Courier"/>
        </w:rPr>
      </w:pPr>
    </w:p>
    <w:p w14:paraId="648903A0" w14:textId="45669629" w:rsidR="00C83733" w:rsidDel="006F66E0" w:rsidRDefault="00C83733" w:rsidP="00C83733">
      <w:pPr>
        <w:rPr>
          <w:del w:id="240" w:author="Cindy W" w:date="2019-02-02T09:23:00Z"/>
          <w:rFonts w:ascii="Courier" w:hAnsi="Courier"/>
        </w:rPr>
      </w:pPr>
      <w:r>
        <w:rPr>
          <w:rFonts w:ascii="Courier" w:hAnsi="Courier"/>
        </w:rPr>
        <w:t xml:space="preserve">These are the same instructions that are on </w:t>
      </w:r>
      <w:r w:rsidR="00B7342E">
        <w:fldChar w:fldCharType="begin"/>
      </w:r>
      <w:r w:rsidR="00B7342E">
        <w:instrText xml:space="preserve"> HYPERLINK "http://www.instructables.com" </w:instrText>
      </w:r>
      <w:ins w:id="241" w:author="Cindy W" w:date="2019-02-01T15:23:00Z"/>
      <w:r w:rsidR="00B7342E">
        <w:fldChar w:fldCharType="separate"/>
      </w:r>
      <w:r w:rsidRPr="00BA55C8">
        <w:rPr>
          <w:rStyle w:val="Hyperlink"/>
          <w:rFonts w:ascii="Courier" w:hAnsi="Courier"/>
        </w:rPr>
        <w:t>www.instructables.com</w:t>
      </w:r>
      <w:r w:rsidR="00B7342E">
        <w:rPr>
          <w:rStyle w:val="Hyperlink"/>
          <w:rFonts w:ascii="Courier" w:hAnsi="Courier"/>
        </w:rPr>
        <w:fldChar w:fldCharType="end"/>
      </w:r>
      <w:r>
        <w:rPr>
          <w:rFonts w:ascii="Courier" w:hAnsi="Courier"/>
        </w:rPr>
        <w:t xml:space="preserve"> but do not include any of the photos or videos. The purpose of this document is primarily so you can print it out and check off completed steps and make other notes as you work on the project. You should use the Instructable to take advantage of the visua</w:t>
      </w:r>
      <w:r w:rsidR="005B0058">
        <w:rPr>
          <w:rFonts w:ascii="Courier" w:hAnsi="Courier"/>
        </w:rPr>
        <w:t>l aids</w:t>
      </w:r>
      <w:del w:id="242" w:author="Cindy W" w:date="2019-02-02T09:23:00Z">
        <w:r w:rsidR="005B0058" w:rsidDel="006F66E0">
          <w:rPr>
            <w:rFonts w:ascii="Courier" w:hAnsi="Courier"/>
          </w:rPr>
          <w:delText>:</w:delText>
        </w:r>
      </w:del>
    </w:p>
    <w:p w14:paraId="07DECAC2" w14:textId="0B9B8DAC" w:rsidR="005B0058" w:rsidDel="006F66E0" w:rsidRDefault="005B0058" w:rsidP="00C83733">
      <w:pPr>
        <w:rPr>
          <w:del w:id="243" w:author="Cindy W" w:date="2019-02-02T09:23:00Z"/>
          <w:rFonts w:ascii="Courier" w:hAnsi="Courier"/>
        </w:rPr>
      </w:pPr>
    </w:p>
    <w:p w14:paraId="5EA71B87" w14:textId="6AEBB0CF" w:rsidR="00903057" w:rsidRDefault="00B7342E" w:rsidP="00903057">
      <w:pPr>
        <w:rPr>
          <w:ins w:id="244" w:author="Cindy W" w:date="2019-02-02T09:56:00Z"/>
          <w:rFonts w:ascii="Courier" w:hAnsi="Courier"/>
        </w:rPr>
      </w:pPr>
      <w:del w:id="245" w:author="Cindy W" w:date="2019-02-02T09:23:00Z">
        <w:r w:rsidDel="006F66E0">
          <w:fldChar w:fldCharType="begin"/>
        </w:r>
        <w:r w:rsidDel="006F66E0">
          <w:delInstrText xml:space="preserve"> HYPERLINK "https://www.instructables.com/id/IV-Swinger-2-a-50-IV-Curve-Tracer" </w:delInstrText>
        </w:r>
        <w:r w:rsidDel="006F66E0">
          <w:fldChar w:fldCharType="separate"/>
        </w:r>
        <w:r w:rsidR="005B0058" w:rsidRPr="00BA55C8" w:rsidDel="006F66E0">
          <w:rPr>
            <w:rStyle w:val="Hyperlink"/>
            <w:rFonts w:ascii="Courier" w:hAnsi="Courier"/>
          </w:rPr>
          <w:delText>https://www.instructables.com/id/IV-Swinger-2-a-50-IV-Curve-Tracer</w:delText>
        </w:r>
        <w:r w:rsidDel="006F66E0">
          <w:rPr>
            <w:rStyle w:val="Hyperlink"/>
            <w:rFonts w:ascii="Courier" w:hAnsi="Courier"/>
          </w:rPr>
          <w:fldChar w:fldCharType="end"/>
        </w:r>
        <w:r w:rsidR="00BE08E1" w:rsidRPr="00BE08E1" w:rsidDel="006F66E0">
          <w:rPr>
            <w:rFonts w:ascii="Courier" w:hAnsi="Courier" w:cs="Arial"/>
          </w:rPr>
          <w:delText xml:space="preserve"> </w:delText>
        </w:r>
        <w:r w:rsidR="00BE08E1" w:rsidDel="006F66E0">
          <w:rPr>
            <w:rFonts w:ascii="Courier" w:hAnsi="Courier" w:cs="Arial"/>
          </w:rPr>
          <w:delText>XXX</w:delText>
        </w:r>
      </w:del>
      <w:ins w:id="246" w:author="Cindy W" w:date="2019-02-02T09:23:00Z">
        <w:r w:rsidR="006F66E0">
          <w:rPr>
            <w:rFonts w:ascii="Courier" w:hAnsi="Courier"/>
          </w:rPr>
          <w:t>.</w:t>
        </w:r>
      </w:ins>
      <w:ins w:id="247" w:author="Cindy W" w:date="2019-02-02T09:56:00Z">
        <w:r w:rsidR="00903057">
          <w:rPr>
            <w:rFonts w:ascii="Courier" w:hAnsi="Courier"/>
          </w:rPr>
          <w:br/>
        </w:r>
      </w:ins>
    </w:p>
    <w:p w14:paraId="4D3AFC3E" w14:textId="46202A3D" w:rsidR="005B0058" w:rsidRPr="00C83733" w:rsidRDefault="00903057" w:rsidP="00903057">
      <w:pPr>
        <w:rPr>
          <w:rFonts w:ascii="Courier" w:hAnsi="Courier"/>
        </w:rPr>
      </w:pPr>
      <w:ins w:id="248" w:author="Cindy W" w:date="2019-02-02T09:56:00Z">
        <w:r>
          <w:rPr>
            <w:rFonts w:ascii="Courier" w:hAnsi="Courier"/>
          </w:rPr>
          <w:br w:type="page"/>
        </w:r>
      </w:ins>
    </w:p>
    <w:p w14:paraId="130714DD" w14:textId="2F7EDAFA" w:rsidR="00BF68B3" w:rsidRPr="008A01B4" w:rsidRDefault="00103ED4" w:rsidP="00B15D86">
      <w:pPr>
        <w:pStyle w:val="Heading1"/>
      </w:pPr>
      <w:bookmarkStart w:id="249" w:name="_Toc410731197"/>
      <w:r>
        <w:t>Understand the hardware d</w:t>
      </w:r>
      <w:r w:rsidR="00C83733">
        <w:t>esign</w:t>
      </w:r>
      <w:bookmarkEnd w:id="249"/>
      <w:r w:rsidR="008A01B4">
        <w:br/>
      </w:r>
    </w:p>
    <w:p w14:paraId="2AA8ADD0" w14:textId="1BBBD4D8" w:rsidR="00BE08E1" w:rsidRDefault="00BE08E1" w:rsidP="00C83733">
      <w:pPr>
        <w:pStyle w:val="NormalWeb"/>
        <w:spacing w:before="0" w:beforeAutospacing="0"/>
        <w:rPr>
          <w:rFonts w:ascii="Courier" w:hAnsi="Courier" w:cs="Arial"/>
          <w:sz w:val="24"/>
          <w:szCs w:val="24"/>
        </w:rPr>
      </w:pPr>
      <w:r>
        <w:rPr>
          <w:rFonts w:ascii="Courier" w:hAnsi="Courier" w:cs="Arial"/>
          <w:sz w:val="24"/>
          <w:szCs w:val="24"/>
        </w:rPr>
        <w:t xml:space="preserve">Although it is possible to build an IV Swinger 2 without understanding how the hardware works, you will get more out of it if you do and will have a better chance of being able to diagnose any problems. </w:t>
      </w:r>
    </w:p>
    <w:p w14:paraId="01506BA1" w14:textId="5554C209" w:rsidR="00C83733" w:rsidRPr="008A50EA" w:rsidRDefault="00BE08E1" w:rsidP="00C83733">
      <w:pPr>
        <w:pStyle w:val="NormalWeb"/>
        <w:spacing w:before="0" w:beforeAutospacing="0"/>
        <w:rPr>
          <w:rFonts w:ascii="Courier" w:hAnsi="Courier" w:cs="Arial"/>
          <w:sz w:val="24"/>
          <w:szCs w:val="24"/>
        </w:rPr>
      </w:pPr>
      <w:r>
        <w:rPr>
          <w:rFonts w:ascii="Courier" w:hAnsi="Courier" w:cs="Arial"/>
          <w:sz w:val="24"/>
          <w:szCs w:val="24"/>
        </w:rPr>
        <w:t xml:space="preserve">The IV Swinger 2 </w:t>
      </w:r>
      <w:r w:rsidR="00C83733" w:rsidRPr="008A50EA">
        <w:rPr>
          <w:rFonts w:ascii="Courier" w:hAnsi="Courier" w:cs="Arial"/>
          <w:sz w:val="24"/>
          <w:szCs w:val="24"/>
        </w:rPr>
        <w:t>hardware consists of the following:</w:t>
      </w:r>
    </w:p>
    <w:p w14:paraId="597F9E19" w14:textId="77777777" w:rsidR="00C83733" w:rsidRPr="008A50EA" w:rsidRDefault="00C83733" w:rsidP="004B00B9">
      <w:pPr>
        <w:pStyle w:val="NormalWeb"/>
        <w:numPr>
          <w:ilvl w:val="0"/>
          <w:numId w:val="65"/>
        </w:numPr>
        <w:rPr>
          <w:rFonts w:ascii="Courier" w:hAnsi="Courier" w:cs="Arial"/>
          <w:sz w:val="24"/>
          <w:szCs w:val="24"/>
        </w:rPr>
      </w:pPr>
      <w:r w:rsidRPr="008A50EA">
        <w:rPr>
          <w:rFonts w:ascii="Courier" w:hAnsi="Courier" w:cs="Arial"/>
          <w:sz w:val="24"/>
          <w:szCs w:val="24"/>
        </w:rPr>
        <w:t>Load:</w:t>
      </w:r>
    </w:p>
    <w:p w14:paraId="0FE11434" w14:textId="77777777" w:rsidR="00C83733" w:rsidRPr="008A50EA" w:rsidRDefault="00C83733" w:rsidP="004B00B9">
      <w:pPr>
        <w:pStyle w:val="NormalWeb"/>
        <w:numPr>
          <w:ilvl w:val="1"/>
          <w:numId w:val="65"/>
        </w:numPr>
        <w:rPr>
          <w:rFonts w:ascii="Courier" w:hAnsi="Courier" w:cs="Arial"/>
          <w:sz w:val="24"/>
          <w:szCs w:val="24"/>
        </w:rPr>
      </w:pPr>
      <w:r w:rsidRPr="008A50EA">
        <w:rPr>
          <w:rFonts w:ascii="Courier" w:hAnsi="Courier" w:cs="Arial"/>
          <w:sz w:val="24"/>
          <w:szCs w:val="24"/>
        </w:rPr>
        <w:t>Capacitors</w:t>
      </w:r>
    </w:p>
    <w:p w14:paraId="48D0D0AD" w14:textId="77777777" w:rsidR="00C83733" w:rsidRPr="008A50EA" w:rsidRDefault="00C83733" w:rsidP="004B00B9">
      <w:pPr>
        <w:pStyle w:val="NormalWeb"/>
        <w:numPr>
          <w:ilvl w:val="1"/>
          <w:numId w:val="65"/>
        </w:numPr>
        <w:rPr>
          <w:rFonts w:ascii="Courier" w:hAnsi="Courier" w:cs="Arial"/>
          <w:sz w:val="24"/>
          <w:szCs w:val="24"/>
        </w:rPr>
      </w:pPr>
      <w:r w:rsidRPr="008A50EA">
        <w:rPr>
          <w:rFonts w:ascii="Courier" w:hAnsi="Courier" w:cs="Arial"/>
          <w:sz w:val="24"/>
          <w:szCs w:val="24"/>
        </w:rPr>
        <w:t>Bleed resistor</w:t>
      </w:r>
    </w:p>
    <w:p w14:paraId="0DE2691F" w14:textId="77777777" w:rsidR="00C83733" w:rsidRPr="008A50EA" w:rsidRDefault="00C83733" w:rsidP="004B00B9">
      <w:pPr>
        <w:pStyle w:val="NormalWeb"/>
        <w:numPr>
          <w:ilvl w:val="1"/>
          <w:numId w:val="65"/>
        </w:numPr>
        <w:rPr>
          <w:rFonts w:ascii="Courier" w:hAnsi="Courier" w:cs="Arial"/>
          <w:sz w:val="24"/>
          <w:szCs w:val="24"/>
        </w:rPr>
      </w:pPr>
      <w:r w:rsidRPr="008A50EA">
        <w:rPr>
          <w:rFonts w:ascii="Courier" w:hAnsi="Courier" w:cs="Arial"/>
          <w:sz w:val="24"/>
          <w:szCs w:val="24"/>
        </w:rPr>
        <w:t>Relay</w:t>
      </w:r>
    </w:p>
    <w:p w14:paraId="41E78FCC" w14:textId="77777777" w:rsidR="00C83733" w:rsidRPr="008A50EA" w:rsidRDefault="00C83733" w:rsidP="004B00B9">
      <w:pPr>
        <w:pStyle w:val="NormalWeb"/>
        <w:numPr>
          <w:ilvl w:val="0"/>
          <w:numId w:val="65"/>
        </w:numPr>
        <w:rPr>
          <w:rFonts w:ascii="Courier" w:hAnsi="Courier" w:cs="Arial"/>
          <w:sz w:val="24"/>
          <w:szCs w:val="24"/>
        </w:rPr>
      </w:pPr>
      <w:r w:rsidRPr="008A50EA">
        <w:rPr>
          <w:rFonts w:ascii="Courier" w:hAnsi="Courier" w:cs="Arial"/>
          <w:sz w:val="24"/>
          <w:szCs w:val="24"/>
        </w:rPr>
        <w:t>Ammeter and voltmeter:</w:t>
      </w:r>
    </w:p>
    <w:p w14:paraId="30672C9C" w14:textId="052FBA34" w:rsidR="00BF68B3" w:rsidRPr="00BF68B3" w:rsidRDefault="00C83733" w:rsidP="004B00B9">
      <w:pPr>
        <w:pStyle w:val="NormalWeb"/>
        <w:numPr>
          <w:ilvl w:val="1"/>
          <w:numId w:val="65"/>
        </w:numPr>
        <w:rPr>
          <w:rFonts w:ascii="Courier" w:hAnsi="Courier" w:cs="Arial"/>
          <w:sz w:val="24"/>
          <w:szCs w:val="24"/>
        </w:rPr>
      </w:pPr>
      <w:r w:rsidRPr="008A50EA">
        <w:rPr>
          <w:rFonts w:ascii="Courier" w:hAnsi="Courier" w:cs="Arial"/>
          <w:sz w:val="24"/>
          <w:szCs w:val="24"/>
        </w:rPr>
        <w:t>Shunt resistor</w:t>
      </w:r>
    </w:p>
    <w:p w14:paraId="4DB77EEB" w14:textId="77777777" w:rsidR="00C83733" w:rsidRPr="008A50EA" w:rsidRDefault="00C83733" w:rsidP="004B00B9">
      <w:pPr>
        <w:pStyle w:val="NormalWeb"/>
        <w:numPr>
          <w:ilvl w:val="1"/>
          <w:numId w:val="65"/>
        </w:numPr>
        <w:rPr>
          <w:rFonts w:ascii="Courier" w:hAnsi="Courier" w:cs="Arial"/>
          <w:sz w:val="24"/>
          <w:szCs w:val="24"/>
        </w:rPr>
      </w:pPr>
      <w:r w:rsidRPr="008A50EA">
        <w:rPr>
          <w:rFonts w:ascii="Courier" w:hAnsi="Courier" w:cs="Arial"/>
          <w:sz w:val="24"/>
          <w:szCs w:val="24"/>
        </w:rPr>
        <w:lastRenderedPageBreak/>
        <w:t>Voltage divider</w:t>
      </w:r>
    </w:p>
    <w:p w14:paraId="138CD950" w14:textId="77777777" w:rsidR="00C83733" w:rsidRPr="008A50EA" w:rsidRDefault="00C83733" w:rsidP="004B00B9">
      <w:pPr>
        <w:pStyle w:val="NormalWeb"/>
        <w:numPr>
          <w:ilvl w:val="1"/>
          <w:numId w:val="65"/>
        </w:numPr>
        <w:rPr>
          <w:rFonts w:ascii="Courier" w:hAnsi="Courier" w:cs="Arial"/>
          <w:sz w:val="24"/>
          <w:szCs w:val="24"/>
        </w:rPr>
      </w:pPr>
      <w:r w:rsidRPr="008A50EA">
        <w:rPr>
          <w:rFonts w:ascii="Courier" w:hAnsi="Courier" w:cs="Arial"/>
          <w:sz w:val="24"/>
          <w:szCs w:val="24"/>
        </w:rPr>
        <w:t>Op amp circuits</w:t>
      </w:r>
    </w:p>
    <w:p w14:paraId="49FD8AC5" w14:textId="4923751D" w:rsidR="00C83733" w:rsidRPr="008A50EA" w:rsidRDefault="00C83733" w:rsidP="004B00B9">
      <w:pPr>
        <w:pStyle w:val="NormalWeb"/>
        <w:numPr>
          <w:ilvl w:val="0"/>
          <w:numId w:val="65"/>
        </w:numPr>
        <w:rPr>
          <w:rFonts w:ascii="Courier" w:hAnsi="Courier" w:cs="Arial"/>
          <w:sz w:val="24"/>
          <w:szCs w:val="24"/>
        </w:rPr>
      </w:pPr>
      <w:r w:rsidRPr="008A50EA">
        <w:rPr>
          <w:rFonts w:ascii="Courier" w:hAnsi="Courier" w:cs="Arial"/>
          <w:sz w:val="24"/>
          <w:szCs w:val="24"/>
        </w:rPr>
        <w:t>Arduino UNO</w:t>
      </w:r>
    </w:p>
    <w:p w14:paraId="3176822A" w14:textId="77777777" w:rsidR="00C83733" w:rsidRPr="008A50EA" w:rsidRDefault="00C83733" w:rsidP="00C83733">
      <w:pPr>
        <w:pStyle w:val="NormalWeb"/>
        <w:spacing w:before="0" w:beforeAutospacing="0"/>
        <w:rPr>
          <w:rFonts w:ascii="Courier" w:hAnsi="Courier" w:cs="Arial"/>
          <w:sz w:val="24"/>
          <w:szCs w:val="24"/>
        </w:rPr>
      </w:pPr>
      <w:r w:rsidRPr="008A50EA">
        <w:rPr>
          <w:rFonts w:ascii="Courier" w:hAnsi="Courier" w:cs="Arial"/>
          <w:sz w:val="24"/>
          <w:szCs w:val="24"/>
        </w:rPr>
        <w:t>The following YouTube video gives a high-level description of how a capacitor load is used to trace an IV curve:</w:t>
      </w:r>
    </w:p>
    <w:p w14:paraId="2A6C61B9" w14:textId="30A623E0" w:rsidR="00C83733" w:rsidRPr="00C83733" w:rsidRDefault="00B7342E" w:rsidP="00C83733">
      <w:pPr>
        <w:pStyle w:val="NormalWeb"/>
        <w:spacing w:before="0" w:beforeAutospacing="0"/>
        <w:rPr>
          <w:rFonts w:ascii="Courier" w:hAnsi="Courier" w:cs="Arial"/>
          <w:color w:val="555555"/>
          <w:sz w:val="24"/>
          <w:szCs w:val="24"/>
        </w:rPr>
      </w:pPr>
      <w:r>
        <w:fldChar w:fldCharType="begin"/>
      </w:r>
      <w:r>
        <w:instrText xml:space="preserve"> HYPERLINK "https://youtu.be/eTSCVlSTUP4" </w:instrText>
      </w:r>
      <w:ins w:id="250" w:author="Cindy W" w:date="2019-02-01T15:23:00Z"/>
      <w:r>
        <w:fldChar w:fldCharType="separate"/>
      </w:r>
      <w:r w:rsidR="00C83733" w:rsidRPr="00C83733">
        <w:rPr>
          <w:rStyle w:val="Hyperlink"/>
          <w:rFonts w:ascii="Courier" w:hAnsi="Courier" w:cs="Arial"/>
          <w:sz w:val="24"/>
          <w:szCs w:val="24"/>
        </w:rPr>
        <w:t>https://youtu.be/eTSCVlSTUP4 (6:00)</w:t>
      </w:r>
      <w:r>
        <w:rPr>
          <w:rStyle w:val="Hyperlink"/>
          <w:rFonts w:ascii="Courier" w:hAnsi="Courier" w:cs="Arial"/>
          <w:sz w:val="24"/>
          <w:szCs w:val="24"/>
        </w:rPr>
        <w:fldChar w:fldCharType="end"/>
      </w:r>
    </w:p>
    <w:p w14:paraId="2FA4AC96" w14:textId="01E53EA1" w:rsidR="00BE08E1" w:rsidRDefault="00BE08E1" w:rsidP="00C83733">
      <w:pPr>
        <w:pStyle w:val="NormalWeb"/>
        <w:spacing w:before="0" w:beforeAutospacing="0"/>
        <w:rPr>
          <w:rFonts w:ascii="Courier" w:hAnsi="Courier" w:cs="Arial"/>
          <w:sz w:val="24"/>
          <w:szCs w:val="24"/>
        </w:rPr>
      </w:pPr>
      <w:r>
        <w:rPr>
          <w:rFonts w:ascii="Courier" w:hAnsi="Courier" w:cs="Arial"/>
          <w:sz w:val="24"/>
          <w:szCs w:val="24"/>
        </w:rPr>
        <w:t>There are four PCB variants:</w:t>
      </w:r>
    </w:p>
    <w:p w14:paraId="5B7DBDBF" w14:textId="336128B3" w:rsidR="00BE08E1" w:rsidRDefault="00BE08E1" w:rsidP="004B00B9">
      <w:pPr>
        <w:pStyle w:val="NormalWeb"/>
        <w:numPr>
          <w:ilvl w:val="0"/>
          <w:numId w:val="67"/>
        </w:numPr>
        <w:spacing w:before="0" w:beforeAutospacing="0"/>
        <w:rPr>
          <w:rFonts w:ascii="Courier" w:hAnsi="Courier" w:cs="Arial"/>
          <w:sz w:val="24"/>
          <w:szCs w:val="24"/>
        </w:rPr>
      </w:pPr>
      <w:r>
        <w:rPr>
          <w:rFonts w:ascii="Courier" w:hAnsi="Courier" w:cs="Arial"/>
          <w:sz w:val="24"/>
          <w:szCs w:val="24"/>
        </w:rPr>
        <w:t>PV module version, electromechanical relay (EMR)</w:t>
      </w:r>
    </w:p>
    <w:p w14:paraId="4EE146AD" w14:textId="4A607A80" w:rsidR="00BE08E1" w:rsidRDefault="00BE08E1" w:rsidP="004B00B9">
      <w:pPr>
        <w:pStyle w:val="NormalWeb"/>
        <w:numPr>
          <w:ilvl w:val="0"/>
          <w:numId w:val="67"/>
        </w:numPr>
        <w:spacing w:before="0" w:beforeAutospacing="0"/>
        <w:rPr>
          <w:rFonts w:ascii="Courier" w:hAnsi="Courier" w:cs="Arial"/>
          <w:sz w:val="24"/>
          <w:szCs w:val="24"/>
        </w:rPr>
      </w:pPr>
      <w:r>
        <w:rPr>
          <w:rFonts w:ascii="Courier" w:hAnsi="Courier" w:cs="Arial"/>
          <w:sz w:val="24"/>
          <w:szCs w:val="24"/>
        </w:rPr>
        <w:t>PV module version, solid-state relays (SSR)</w:t>
      </w:r>
    </w:p>
    <w:p w14:paraId="31632A4D" w14:textId="1AE7D198" w:rsidR="00BE08E1" w:rsidRDefault="00BE08E1" w:rsidP="004B00B9">
      <w:pPr>
        <w:pStyle w:val="NormalWeb"/>
        <w:numPr>
          <w:ilvl w:val="0"/>
          <w:numId w:val="67"/>
        </w:numPr>
        <w:spacing w:before="0" w:beforeAutospacing="0"/>
        <w:rPr>
          <w:rFonts w:ascii="Courier" w:hAnsi="Courier" w:cs="Arial"/>
          <w:sz w:val="24"/>
          <w:szCs w:val="24"/>
        </w:rPr>
      </w:pPr>
      <w:r>
        <w:rPr>
          <w:rFonts w:ascii="Courier" w:hAnsi="Courier" w:cs="Arial"/>
          <w:sz w:val="24"/>
          <w:szCs w:val="24"/>
        </w:rPr>
        <w:t>PV cell version, electromechanical relays (EMR)</w:t>
      </w:r>
    </w:p>
    <w:p w14:paraId="10A662F5" w14:textId="724868DF" w:rsidR="00BE08E1" w:rsidRDefault="00BE08E1" w:rsidP="004B00B9">
      <w:pPr>
        <w:pStyle w:val="NormalWeb"/>
        <w:numPr>
          <w:ilvl w:val="0"/>
          <w:numId w:val="67"/>
        </w:numPr>
        <w:spacing w:before="0" w:beforeAutospacing="0"/>
        <w:rPr>
          <w:rFonts w:ascii="Courier" w:hAnsi="Courier" w:cs="Arial"/>
          <w:sz w:val="24"/>
          <w:szCs w:val="24"/>
        </w:rPr>
      </w:pPr>
      <w:r>
        <w:rPr>
          <w:rFonts w:ascii="Courier" w:hAnsi="Courier" w:cs="Arial"/>
          <w:sz w:val="24"/>
          <w:szCs w:val="24"/>
        </w:rPr>
        <w:t>PV cell version, solid-state relays (SSR)</w:t>
      </w:r>
    </w:p>
    <w:p w14:paraId="78861F67" w14:textId="4C6FA9EE" w:rsidR="00E435FF" w:rsidRDefault="00E435FF" w:rsidP="00E435FF">
      <w:pPr>
        <w:rPr>
          <w:rFonts w:ascii="Courier" w:hAnsi="Courier"/>
        </w:rPr>
      </w:pPr>
      <w:r>
        <w:rPr>
          <w:rFonts w:ascii="Courier" w:hAnsi="Courier"/>
        </w:rPr>
        <w:t>These PCBs are Arduino “shields”, which means they plug right onto the top of the Arduino board.</w:t>
      </w:r>
    </w:p>
    <w:p w14:paraId="72D6DE82" w14:textId="77777777" w:rsidR="00E435FF" w:rsidRPr="00E435FF" w:rsidRDefault="00E435FF" w:rsidP="00E435FF">
      <w:pPr>
        <w:rPr>
          <w:rFonts w:ascii="Courier" w:hAnsi="Courier"/>
        </w:rPr>
      </w:pPr>
    </w:p>
    <w:p w14:paraId="5EEC3430" w14:textId="3FC9EA6C" w:rsidR="00BE08E1" w:rsidRDefault="00BE08E1" w:rsidP="00C83733">
      <w:pPr>
        <w:pStyle w:val="NormalWeb"/>
        <w:spacing w:before="0" w:beforeAutospacing="0"/>
        <w:rPr>
          <w:rFonts w:ascii="Courier" w:hAnsi="Courier" w:cs="Arial"/>
          <w:sz w:val="24"/>
          <w:szCs w:val="24"/>
        </w:rPr>
      </w:pPr>
      <w:r>
        <w:rPr>
          <w:rFonts w:ascii="Courier" w:hAnsi="Courier" w:cs="Arial"/>
          <w:sz w:val="24"/>
          <w:szCs w:val="24"/>
        </w:rPr>
        <w:t>The first one is the direct mapping of the original Perma-Proto-based design, and is the easiest to understand. Start with understanding that one even if you plan building one of the others.</w:t>
      </w:r>
    </w:p>
    <w:p w14:paraId="1FD82178" w14:textId="1F2F2FD8" w:rsidR="00BE08E1" w:rsidRDefault="00C83733" w:rsidP="00C83733">
      <w:pPr>
        <w:pStyle w:val="NormalWeb"/>
        <w:spacing w:before="0" w:beforeAutospacing="0"/>
        <w:rPr>
          <w:rFonts w:ascii="Courier" w:hAnsi="Courier" w:cs="Arial"/>
          <w:sz w:val="24"/>
          <w:szCs w:val="24"/>
        </w:rPr>
      </w:pPr>
      <w:r w:rsidRPr="008A50EA">
        <w:rPr>
          <w:rFonts w:ascii="Courier" w:hAnsi="Courier" w:cs="Arial"/>
          <w:sz w:val="24"/>
          <w:szCs w:val="24"/>
        </w:rPr>
        <w:t>The GitHub repository</w:t>
      </w:r>
      <w:r>
        <w:rPr>
          <w:rFonts w:ascii="Courier" w:hAnsi="Courier" w:cs="Arial"/>
          <w:color w:val="555555"/>
          <w:sz w:val="24"/>
          <w:szCs w:val="24"/>
        </w:rPr>
        <w:t xml:space="preserve"> (</w:t>
      </w:r>
      <w:r w:rsidR="00B7342E">
        <w:fldChar w:fldCharType="begin"/>
      </w:r>
      <w:r w:rsidR="00B7342E">
        <w:instrText xml:space="preserve"> HYPERLINK "https://github.com/csatt/IV_Swinger" </w:instrText>
      </w:r>
      <w:ins w:id="251" w:author="Cindy W" w:date="2019-02-01T15:23:00Z"/>
      <w:r w:rsidR="00B7342E">
        <w:fldChar w:fldCharType="separate"/>
      </w:r>
      <w:r w:rsidRPr="00BA55C8">
        <w:rPr>
          <w:rStyle w:val="Hyperlink"/>
          <w:rFonts w:ascii="Courier" w:hAnsi="Courier" w:cs="Arial"/>
          <w:sz w:val="24"/>
          <w:szCs w:val="24"/>
        </w:rPr>
        <w:t>https://github.com/csatt/IV_Swinger</w:t>
      </w:r>
      <w:r w:rsidR="00B7342E">
        <w:rPr>
          <w:rStyle w:val="Hyperlink"/>
          <w:rFonts w:ascii="Courier" w:hAnsi="Courier" w:cs="Arial"/>
          <w:sz w:val="24"/>
          <w:szCs w:val="24"/>
        </w:rPr>
        <w:fldChar w:fldCharType="end"/>
      </w:r>
      <w:r>
        <w:rPr>
          <w:rFonts w:ascii="Courier" w:hAnsi="Courier" w:cs="Arial"/>
          <w:color w:val="555555"/>
          <w:sz w:val="24"/>
          <w:szCs w:val="24"/>
        </w:rPr>
        <w:t xml:space="preserve">) </w:t>
      </w:r>
      <w:r w:rsidRPr="008A50EA">
        <w:rPr>
          <w:rFonts w:ascii="Courier" w:hAnsi="Courier" w:cs="Arial"/>
          <w:sz w:val="24"/>
          <w:szCs w:val="24"/>
        </w:rPr>
        <w:t xml:space="preserve">contains </w:t>
      </w:r>
      <w:r w:rsidR="00BE08E1">
        <w:rPr>
          <w:rFonts w:ascii="Courier" w:hAnsi="Courier" w:cs="Arial"/>
          <w:sz w:val="24"/>
          <w:szCs w:val="24"/>
        </w:rPr>
        <w:t xml:space="preserve">the PCB designs that were created with the EAGLE tool (free version). Each PCB has a PDF folder that contains the schematic of the circuit design. These schematics are for the PCB only. It is still useful to look at the schematic created with the Fritzing tool for the original design, since it includes the external components (Arduino, relay, binding posts) and it shows the internal op amps in the TLV2462 IC. The circuit design </w:t>
      </w:r>
      <w:r w:rsidR="00BE08E1" w:rsidRPr="008A50EA">
        <w:rPr>
          <w:rFonts w:ascii="Courier" w:hAnsi="Courier" w:cs="Arial"/>
          <w:sz w:val="24"/>
          <w:szCs w:val="24"/>
        </w:rPr>
        <w:t>will be described in detail in a yet-to-be-written design document, but anyone with a moderate level of electronics knowledge should be able to understand it without further explanation.</w:t>
      </w:r>
    </w:p>
    <w:p w14:paraId="6DE0E456" w14:textId="5C7A1A15" w:rsidR="00BE08E1" w:rsidRPr="00303466" w:rsidRDefault="00B7342E" w:rsidP="00C83733">
      <w:pPr>
        <w:pStyle w:val="NormalWeb"/>
        <w:spacing w:before="0" w:beforeAutospacing="0"/>
        <w:rPr>
          <w:rFonts w:ascii="Courier" w:hAnsi="Courier" w:cs="Arial"/>
          <w:sz w:val="14"/>
          <w:szCs w:val="14"/>
        </w:rPr>
      </w:pPr>
      <w:r>
        <w:fldChar w:fldCharType="begin"/>
      </w:r>
      <w:r>
        <w:instrText xml:space="preserve"> HYPERLINK "https://github.com/csatt/IV_Swinger/ra</w:instrText>
      </w:r>
      <w:r>
        <w:instrText xml:space="preserve">w/master/Fritzing/IV_Swinger2_schem.pdf" </w:instrText>
      </w:r>
      <w:ins w:id="252" w:author="Cindy W" w:date="2019-02-01T15:23:00Z"/>
      <w:r>
        <w:fldChar w:fldCharType="separate"/>
      </w:r>
      <w:r w:rsidR="00303466" w:rsidRPr="00303466">
        <w:rPr>
          <w:rStyle w:val="Hyperlink"/>
          <w:rFonts w:ascii="Courier" w:hAnsi="Courier" w:cs="Arial"/>
          <w:sz w:val="14"/>
          <w:szCs w:val="14"/>
        </w:rPr>
        <w:t>https://github.com/csatt/IV_Swinger/raw/master/Fritzing/IV_Swinger2_schem.pdf</w:t>
      </w:r>
      <w:r>
        <w:rPr>
          <w:rStyle w:val="Hyperlink"/>
          <w:rFonts w:ascii="Courier" w:hAnsi="Courier" w:cs="Arial"/>
          <w:sz w:val="14"/>
          <w:szCs w:val="14"/>
        </w:rPr>
        <w:fldChar w:fldCharType="end"/>
      </w:r>
    </w:p>
    <w:p w14:paraId="220DBA5C" w14:textId="553B286D" w:rsidR="00BE08E1" w:rsidRDefault="00B7342E" w:rsidP="00C83733">
      <w:pPr>
        <w:pStyle w:val="NormalWeb"/>
        <w:spacing w:before="0" w:beforeAutospacing="0"/>
        <w:rPr>
          <w:rFonts w:ascii="Courier" w:hAnsi="Courier" w:cs="Arial"/>
          <w:sz w:val="24"/>
          <w:szCs w:val="24"/>
        </w:rPr>
      </w:pPr>
      <w:r>
        <w:fldChar w:fldCharType="begin"/>
      </w:r>
      <w:r>
        <w:instrText xml:space="preserve"> HYPERLINK "https://github.com/csatt/IV_Swinger/raw/master/PCB/IV_Swinger_2_module/PDF/IV_Swinger_2_module_sch.pdf" </w:instrText>
      </w:r>
      <w:ins w:id="253" w:author="Cindy W" w:date="2019-02-01T15:23:00Z"/>
      <w:r>
        <w:fldChar w:fldCharType="separate"/>
      </w:r>
      <w:r w:rsidR="00303466" w:rsidRPr="00303466">
        <w:rPr>
          <w:rStyle w:val="Hyperlink"/>
          <w:rFonts w:ascii="Courier" w:hAnsi="Courier" w:cs="Arial"/>
          <w:sz w:val="14"/>
          <w:szCs w:val="14"/>
        </w:rPr>
        <w:t>https://github.com/csatt/IV_Swinger/raw/master/PCB/IV_Swinger_2_module/PDF/IV_Swinger_2_module_sch.pdf</w:t>
      </w:r>
      <w:r>
        <w:rPr>
          <w:rStyle w:val="Hyperlink"/>
          <w:rFonts w:ascii="Courier" w:hAnsi="Courier" w:cs="Arial"/>
          <w:sz w:val="14"/>
          <w:szCs w:val="14"/>
        </w:rPr>
        <w:fldChar w:fldCharType="end"/>
      </w:r>
    </w:p>
    <w:p w14:paraId="2B6826AD" w14:textId="5F125BFD" w:rsidR="00C83733" w:rsidRPr="008A50EA" w:rsidRDefault="00E435FF" w:rsidP="00C83733">
      <w:pPr>
        <w:pStyle w:val="NormalWeb"/>
        <w:spacing w:before="0" w:beforeAutospacing="0"/>
        <w:rPr>
          <w:rFonts w:ascii="Courier" w:hAnsi="Courier" w:cs="Arial"/>
          <w:sz w:val="24"/>
          <w:szCs w:val="24"/>
        </w:rPr>
      </w:pPr>
      <w:r>
        <w:rPr>
          <w:rFonts w:ascii="Courier" w:hAnsi="Courier" w:cs="Arial"/>
          <w:sz w:val="24"/>
          <w:szCs w:val="24"/>
        </w:rPr>
        <w:t xml:space="preserve">Images of </w:t>
      </w:r>
      <w:r w:rsidR="00BE08E1">
        <w:rPr>
          <w:rFonts w:ascii="Courier" w:hAnsi="Courier" w:cs="Arial"/>
          <w:sz w:val="24"/>
          <w:szCs w:val="24"/>
        </w:rPr>
        <w:t>both schematics</w:t>
      </w:r>
      <w:r w:rsidR="00C83733" w:rsidRPr="008A50EA">
        <w:rPr>
          <w:rFonts w:ascii="Courier" w:hAnsi="Courier" w:cs="Arial"/>
          <w:sz w:val="24"/>
          <w:szCs w:val="24"/>
        </w:rPr>
        <w:t xml:space="preserve"> are attached to this step in the Instructable.</w:t>
      </w:r>
    </w:p>
    <w:p w14:paraId="55CB0F23" w14:textId="0FBE3B1C" w:rsidR="00BF68B3" w:rsidRPr="00C83733" w:rsidRDefault="00BF68B3" w:rsidP="00BF68B3">
      <w:pPr>
        <w:pStyle w:val="Heading1"/>
      </w:pPr>
      <w:bookmarkStart w:id="254" w:name="_Toc410731198"/>
      <w:r>
        <w:lastRenderedPageBreak/>
        <w:t>Choose variant</w:t>
      </w:r>
      <w:bookmarkEnd w:id="254"/>
      <w:r>
        <w:rPr>
          <w:rFonts w:ascii="Courier" w:hAnsi="Courier"/>
          <w:sz w:val="36"/>
          <w:szCs w:val="36"/>
          <w:u w:val="single"/>
        </w:rPr>
        <w:br/>
      </w:r>
    </w:p>
    <w:p w14:paraId="23E2E245" w14:textId="483F4BFF" w:rsidR="00BF68B3" w:rsidRDefault="00BF68B3" w:rsidP="00BF68B3">
      <w:pPr>
        <w:rPr>
          <w:rFonts w:ascii="Courier" w:hAnsi="Courier"/>
        </w:rPr>
      </w:pPr>
      <w:r>
        <w:rPr>
          <w:rFonts w:ascii="Courier" w:hAnsi="Courier"/>
        </w:rPr>
        <w:t>As mentioned in the previous section, there are four PCB variants. Deciding which one to build comes down to two choices:</w:t>
      </w:r>
      <w:r>
        <w:rPr>
          <w:rFonts w:ascii="Courier" w:hAnsi="Courier"/>
        </w:rPr>
        <w:br/>
      </w:r>
    </w:p>
    <w:p w14:paraId="01272535" w14:textId="0A7BF390" w:rsidR="00BF68B3" w:rsidRDefault="00BF68B3" w:rsidP="004B00B9">
      <w:pPr>
        <w:pStyle w:val="ListParagraph"/>
        <w:numPr>
          <w:ilvl w:val="0"/>
          <w:numId w:val="68"/>
        </w:numPr>
        <w:rPr>
          <w:rFonts w:ascii="Courier" w:hAnsi="Courier"/>
        </w:rPr>
      </w:pPr>
      <w:r>
        <w:rPr>
          <w:rFonts w:ascii="Courier" w:hAnsi="Courier"/>
        </w:rPr>
        <w:t>PV module vs PV cell</w:t>
      </w:r>
    </w:p>
    <w:p w14:paraId="59519A2F" w14:textId="2F32F092" w:rsidR="00BF68B3" w:rsidRDefault="00BF68B3" w:rsidP="004B00B9">
      <w:pPr>
        <w:pStyle w:val="ListParagraph"/>
        <w:numPr>
          <w:ilvl w:val="0"/>
          <w:numId w:val="68"/>
        </w:numPr>
        <w:rPr>
          <w:rFonts w:ascii="Courier" w:hAnsi="Courier"/>
        </w:rPr>
      </w:pPr>
      <w:r>
        <w:rPr>
          <w:rFonts w:ascii="Courier" w:hAnsi="Courier"/>
        </w:rPr>
        <w:t>EMR vs SSR</w:t>
      </w:r>
    </w:p>
    <w:p w14:paraId="3F534A62" w14:textId="77777777" w:rsidR="00BF68B3" w:rsidRDefault="00BF68B3" w:rsidP="00BF68B3">
      <w:pPr>
        <w:rPr>
          <w:rFonts w:ascii="Courier" w:hAnsi="Courier"/>
        </w:rPr>
      </w:pPr>
    </w:p>
    <w:p w14:paraId="503B826D" w14:textId="3C073814" w:rsidR="00BF68B3" w:rsidRDefault="00BF68B3" w:rsidP="00BF68B3">
      <w:pPr>
        <w:rPr>
          <w:rFonts w:ascii="Courier" w:hAnsi="Courier"/>
        </w:rPr>
      </w:pPr>
      <w:r>
        <w:rPr>
          <w:rFonts w:ascii="Courier" w:hAnsi="Courier"/>
        </w:rPr>
        <w:t xml:space="preserve">If you </w:t>
      </w:r>
      <w:r w:rsidRPr="00BF68B3">
        <w:rPr>
          <w:rFonts w:ascii="Courier" w:hAnsi="Courier"/>
          <w:u w:val="single"/>
        </w:rPr>
        <w:t>need</w:t>
      </w:r>
      <w:r>
        <w:rPr>
          <w:rFonts w:ascii="Courier" w:hAnsi="Courier"/>
        </w:rPr>
        <w:t xml:space="preserve"> to trace IV curves for PV cells, one of the cell versions must be chosen. You should know, however, that the cell versions:</w:t>
      </w:r>
      <w:r>
        <w:rPr>
          <w:rFonts w:ascii="Courier" w:hAnsi="Courier"/>
        </w:rPr>
        <w:br/>
      </w:r>
    </w:p>
    <w:p w14:paraId="4DFAB1C1" w14:textId="4352B5E2" w:rsidR="00BF68B3" w:rsidRDefault="00BF68B3" w:rsidP="004B00B9">
      <w:pPr>
        <w:pStyle w:val="ListParagraph"/>
        <w:numPr>
          <w:ilvl w:val="0"/>
          <w:numId w:val="69"/>
        </w:numPr>
        <w:rPr>
          <w:rFonts w:ascii="Courier" w:hAnsi="Courier"/>
        </w:rPr>
      </w:pPr>
      <w:r>
        <w:rPr>
          <w:rFonts w:ascii="Courier" w:hAnsi="Courier"/>
        </w:rPr>
        <w:t xml:space="preserve">Are more expensive </w:t>
      </w:r>
      <w:r w:rsidR="001A5CD4">
        <w:rPr>
          <w:rFonts w:ascii="Courier" w:hAnsi="Courier"/>
        </w:rPr>
        <w:t xml:space="preserve">and difficult </w:t>
      </w:r>
      <w:r>
        <w:rPr>
          <w:rFonts w:ascii="Courier" w:hAnsi="Courier"/>
        </w:rPr>
        <w:t>to build</w:t>
      </w:r>
    </w:p>
    <w:p w14:paraId="4CAFD417" w14:textId="7FF41587" w:rsidR="00BF68B3" w:rsidRDefault="00BF68B3" w:rsidP="004B00B9">
      <w:pPr>
        <w:pStyle w:val="ListParagraph"/>
        <w:numPr>
          <w:ilvl w:val="0"/>
          <w:numId w:val="69"/>
        </w:numPr>
        <w:rPr>
          <w:rFonts w:ascii="Courier" w:hAnsi="Courier"/>
        </w:rPr>
      </w:pPr>
      <w:r>
        <w:rPr>
          <w:rFonts w:ascii="Courier" w:hAnsi="Courier"/>
        </w:rPr>
        <w:t>Require an external “bias battery” for high power cells</w:t>
      </w:r>
    </w:p>
    <w:p w14:paraId="57186E86" w14:textId="10B33A16" w:rsidR="001A5CD4" w:rsidRPr="001A5CD4" w:rsidRDefault="00BF68B3" w:rsidP="001A5CD4">
      <w:pPr>
        <w:pStyle w:val="ListParagraph"/>
        <w:numPr>
          <w:ilvl w:val="0"/>
          <w:numId w:val="69"/>
        </w:numPr>
        <w:rPr>
          <w:rFonts w:ascii="Courier" w:hAnsi="Courier"/>
        </w:rPr>
      </w:pPr>
      <w:r>
        <w:rPr>
          <w:rFonts w:ascii="Courier" w:hAnsi="Courier"/>
        </w:rPr>
        <w:t>Are trickier to calibrate</w:t>
      </w:r>
    </w:p>
    <w:p w14:paraId="0D4A18AB" w14:textId="77777777" w:rsidR="00BF68B3" w:rsidRDefault="00BF68B3" w:rsidP="00BF68B3">
      <w:pPr>
        <w:ind w:left="140"/>
        <w:rPr>
          <w:rFonts w:ascii="Courier" w:hAnsi="Courier"/>
        </w:rPr>
      </w:pPr>
    </w:p>
    <w:p w14:paraId="4CC4BBD6" w14:textId="363D9C1D" w:rsidR="00BF68B3" w:rsidRDefault="00BF68B3" w:rsidP="00BF68B3">
      <w:pPr>
        <w:ind w:left="140"/>
        <w:rPr>
          <w:rFonts w:ascii="Courier" w:hAnsi="Courier"/>
        </w:rPr>
      </w:pPr>
      <w:r>
        <w:rPr>
          <w:rFonts w:ascii="Courier" w:hAnsi="Courier"/>
        </w:rPr>
        <w:t>From an educational standpoint, more can be learned from IV curves for PV modules since they show the effects of module-level electronics (namely bypass diodes).</w:t>
      </w:r>
    </w:p>
    <w:p w14:paraId="6EA11F60" w14:textId="77777777" w:rsidR="00BF68B3" w:rsidRDefault="00BF68B3" w:rsidP="00BF68B3">
      <w:pPr>
        <w:ind w:left="140"/>
        <w:rPr>
          <w:rFonts w:ascii="Courier" w:hAnsi="Courier"/>
        </w:rPr>
      </w:pPr>
    </w:p>
    <w:p w14:paraId="5B103BEA" w14:textId="38D8FE27" w:rsidR="00BF68B3" w:rsidRDefault="00BF68B3" w:rsidP="00BF68B3">
      <w:pPr>
        <w:ind w:left="140"/>
        <w:rPr>
          <w:rFonts w:ascii="Courier" w:hAnsi="Courier"/>
        </w:rPr>
      </w:pPr>
      <w:r>
        <w:rPr>
          <w:rFonts w:ascii="Courier" w:hAnsi="Courier"/>
        </w:rPr>
        <w:t>Choosing between the electromechanical relay (EMR) versions and the solid-state relay (SSR) versions comes down to:</w:t>
      </w:r>
      <w:r>
        <w:rPr>
          <w:rFonts w:ascii="Courier" w:hAnsi="Courier"/>
        </w:rPr>
        <w:br/>
      </w:r>
    </w:p>
    <w:p w14:paraId="749AD049" w14:textId="3BE7D001" w:rsidR="00BF68B3" w:rsidRDefault="00BF68B3" w:rsidP="004B00B9">
      <w:pPr>
        <w:pStyle w:val="ListParagraph"/>
        <w:numPr>
          <w:ilvl w:val="0"/>
          <w:numId w:val="70"/>
        </w:numPr>
        <w:rPr>
          <w:rFonts w:ascii="Courier" w:hAnsi="Courier"/>
        </w:rPr>
      </w:pPr>
      <w:r w:rsidRPr="00BF68B3">
        <w:rPr>
          <w:rFonts w:ascii="Courier" w:hAnsi="Courier"/>
          <w:u w:val="single"/>
        </w:rPr>
        <w:t>Cost</w:t>
      </w:r>
      <w:r>
        <w:rPr>
          <w:rFonts w:ascii="Courier" w:hAnsi="Courier"/>
        </w:rPr>
        <w:t>: the EMR versions are less expensive to build</w:t>
      </w:r>
    </w:p>
    <w:p w14:paraId="04DFD3EF" w14:textId="65DF0488" w:rsidR="001A5CD4" w:rsidRDefault="001A5CD4" w:rsidP="004B00B9">
      <w:pPr>
        <w:pStyle w:val="ListParagraph"/>
        <w:numPr>
          <w:ilvl w:val="0"/>
          <w:numId w:val="70"/>
        </w:numPr>
        <w:rPr>
          <w:rFonts w:ascii="Courier" w:hAnsi="Courier"/>
        </w:rPr>
      </w:pPr>
      <w:r>
        <w:rPr>
          <w:rFonts w:ascii="Courier" w:hAnsi="Courier"/>
          <w:u w:val="single"/>
        </w:rPr>
        <w:t>Availability</w:t>
      </w:r>
      <w:r w:rsidRPr="001A5CD4">
        <w:rPr>
          <w:rFonts w:ascii="Courier" w:hAnsi="Courier"/>
        </w:rPr>
        <w:t>:</w:t>
      </w:r>
      <w:r>
        <w:rPr>
          <w:rFonts w:ascii="Courier" w:hAnsi="Courier"/>
        </w:rPr>
        <w:t xml:space="preserve"> The EMR modules are very common and available from many sources. The SSRs are a very specific part that may go out of stock at some point.</w:t>
      </w:r>
    </w:p>
    <w:p w14:paraId="75398D1F" w14:textId="47238603" w:rsidR="00BF68B3" w:rsidRDefault="00BF68B3" w:rsidP="004B00B9">
      <w:pPr>
        <w:pStyle w:val="ListParagraph"/>
        <w:numPr>
          <w:ilvl w:val="0"/>
          <w:numId w:val="70"/>
        </w:numPr>
        <w:rPr>
          <w:rFonts w:ascii="Courier" w:hAnsi="Courier"/>
        </w:rPr>
      </w:pPr>
      <w:r w:rsidRPr="00BF68B3">
        <w:rPr>
          <w:rFonts w:ascii="Courier" w:hAnsi="Courier"/>
          <w:u w:val="single"/>
        </w:rPr>
        <w:t>Simplicity</w:t>
      </w:r>
      <w:r>
        <w:rPr>
          <w:rFonts w:ascii="Courier" w:hAnsi="Courier"/>
        </w:rPr>
        <w:t>: the SSR versions have fewer external wires to connect and no EMR to mount in the case</w:t>
      </w:r>
    </w:p>
    <w:p w14:paraId="779AE892" w14:textId="21526390" w:rsidR="00BF68B3" w:rsidRDefault="00BF68B3" w:rsidP="004B00B9">
      <w:pPr>
        <w:pStyle w:val="ListParagraph"/>
        <w:numPr>
          <w:ilvl w:val="0"/>
          <w:numId w:val="70"/>
        </w:numPr>
        <w:rPr>
          <w:rFonts w:ascii="Courier" w:hAnsi="Courier"/>
        </w:rPr>
      </w:pPr>
      <w:r w:rsidRPr="00BF68B3">
        <w:rPr>
          <w:rFonts w:ascii="Courier" w:hAnsi="Courier"/>
          <w:u w:val="single"/>
        </w:rPr>
        <w:t>High voltage tolerance</w:t>
      </w:r>
      <w:r>
        <w:rPr>
          <w:rFonts w:ascii="Courier" w:hAnsi="Courier"/>
        </w:rPr>
        <w:t xml:space="preserve">: The SSR version can handle </w:t>
      </w:r>
      <w:r w:rsidR="00E435FF">
        <w:rPr>
          <w:rFonts w:ascii="Courier" w:hAnsi="Courier"/>
        </w:rPr>
        <w:t>PV modules with a Voc up to 100 volts</w:t>
      </w:r>
      <w:r>
        <w:rPr>
          <w:rFonts w:ascii="Courier" w:hAnsi="Courier"/>
        </w:rPr>
        <w:t>. The EMR version will wear out quickly at voltages over about 40V and ma</w:t>
      </w:r>
      <w:r w:rsidR="00E435FF">
        <w:rPr>
          <w:rFonts w:ascii="Courier" w:hAnsi="Courier"/>
        </w:rPr>
        <w:t xml:space="preserve">y even burn out immediately </w:t>
      </w:r>
      <w:r w:rsidR="008A01B4">
        <w:rPr>
          <w:rFonts w:ascii="Courier" w:hAnsi="Courier"/>
        </w:rPr>
        <w:t xml:space="preserve">with a Voc </w:t>
      </w:r>
      <w:r w:rsidR="00E435FF">
        <w:rPr>
          <w:rFonts w:ascii="Courier" w:hAnsi="Courier"/>
        </w:rPr>
        <w:t>higher than</w:t>
      </w:r>
      <w:r>
        <w:rPr>
          <w:rFonts w:ascii="Courier" w:hAnsi="Courier"/>
        </w:rPr>
        <w:t xml:space="preserve"> some (unknown) voltage.</w:t>
      </w:r>
    </w:p>
    <w:p w14:paraId="3296928A" w14:textId="60EF7ACB" w:rsidR="00BF68B3" w:rsidRDefault="00BF68B3" w:rsidP="004B00B9">
      <w:pPr>
        <w:pStyle w:val="ListParagraph"/>
        <w:numPr>
          <w:ilvl w:val="0"/>
          <w:numId w:val="70"/>
        </w:numPr>
        <w:rPr>
          <w:rFonts w:ascii="Courier" w:hAnsi="Courier"/>
        </w:rPr>
      </w:pPr>
      <w:r>
        <w:rPr>
          <w:rFonts w:ascii="Courier" w:hAnsi="Courier"/>
          <w:u w:val="single"/>
        </w:rPr>
        <w:t>Lifespan</w:t>
      </w:r>
      <w:r w:rsidRPr="00BF68B3">
        <w:rPr>
          <w:rFonts w:ascii="Courier" w:hAnsi="Courier"/>
        </w:rPr>
        <w:t>:</w:t>
      </w:r>
      <w:r>
        <w:rPr>
          <w:rFonts w:ascii="Courier" w:hAnsi="Courier"/>
        </w:rPr>
        <w:t xml:space="preserve"> An EMR has moving parts and will eventually wear out, even at lower voltages. </w:t>
      </w:r>
    </w:p>
    <w:p w14:paraId="55E56175" w14:textId="46C81524" w:rsidR="00BF68B3" w:rsidRDefault="00BF68B3" w:rsidP="004B00B9">
      <w:pPr>
        <w:pStyle w:val="ListParagraph"/>
        <w:numPr>
          <w:ilvl w:val="0"/>
          <w:numId w:val="70"/>
        </w:numPr>
        <w:rPr>
          <w:rFonts w:ascii="Courier" w:hAnsi="Courier"/>
        </w:rPr>
      </w:pPr>
      <w:r>
        <w:rPr>
          <w:rFonts w:ascii="Courier" w:hAnsi="Courier"/>
          <w:u w:val="single"/>
        </w:rPr>
        <w:t>Repairability</w:t>
      </w:r>
      <w:r w:rsidRPr="00BF68B3">
        <w:rPr>
          <w:rFonts w:ascii="Courier" w:hAnsi="Courier"/>
        </w:rPr>
        <w:t>:</w:t>
      </w:r>
      <w:r>
        <w:rPr>
          <w:rFonts w:ascii="Courier" w:hAnsi="Courier"/>
        </w:rPr>
        <w:t xml:space="preserve"> The EMR is easy to replace if it goes bad. The SSRs are difficult to replace (but shouldn’t go bad</w:t>
      </w:r>
      <w:r w:rsidR="001A5CD4">
        <w:rPr>
          <w:rFonts w:ascii="Courier" w:hAnsi="Courier"/>
        </w:rPr>
        <w:t>, so this point may be moot</w:t>
      </w:r>
      <w:r>
        <w:rPr>
          <w:rFonts w:ascii="Courier" w:hAnsi="Courier"/>
        </w:rPr>
        <w:t>).</w:t>
      </w:r>
    </w:p>
    <w:p w14:paraId="5E65E4F3" w14:textId="52BE88FA" w:rsidR="00BF68B3" w:rsidRPr="00BF68B3" w:rsidRDefault="00BF68B3" w:rsidP="004B00B9">
      <w:pPr>
        <w:pStyle w:val="ListParagraph"/>
        <w:numPr>
          <w:ilvl w:val="0"/>
          <w:numId w:val="70"/>
        </w:numPr>
        <w:rPr>
          <w:rFonts w:ascii="Courier" w:hAnsi="Courier"/>
        </w:rPr>
      </w:pPr>
      <w:r>
        <w:rPr>
          <w:rFonts w:ascii="Courier" w:hAnsi="Courier"/>
          <w:u w:val="single"/>
        </w:rPr>
        <w:t>Sound</w:t>
      </w:r>
      <w:r w:rsidRPr="00BF68B3">
        <w:rPr>
          <w:rFonts w:ascii="Courier" w:hAnsi="Courier"/>
        </w:rPr>
        <w:t>:</w:t>
      </w:r>
      <w:r>
        <w:rPr>
          <w:rFonts w:ascii="Courier" w:hAnsi="Courier"/>
        </w:rPr>
        <w:t xml:space="preserve"> An EMR clicks when it switches. This can be a nice audible cue that an IV curve was swung. The SSRs are silent.</w:t>
      </w:r>
    </w:p>
    <w:p w14:paraId="04FD5EA6" w14:textId="77777777" w:rsidR="00BF68B3" w:rsidRDefault="00BF68B3" w:rsidP="00BF68B3">
      <w:pPr>
        <w:rPr>
          <w:rFonts w:ascii="Courier" w:hAnsi="Courier"/>
        </w:rPr>
      </w:pPr>
    </w:p>
    <w:p w14:paraId="0DEF80AF" w14:textId="55E5727C" w:rsidR="00BF68B3" w:rsidRDefault="00BF68B3" w:rsidP="00BF68B3">
      <w:pPr>
        <w:rPr>
          <w:rFonts w:ascii="Courier" w:hAnsi="Courier"/>
        </w:rPr>
      </w:pPr>
      <w:r>
        <w:rPr>
          <w:rFonts w:ascii="Courier" w:hAnsi="Courier"/>
        </w:rPr>
        <w:lastRenderedPageBreak/>
        <w:t>If cost isn’t a big concern, the SSR versions are probably a better choice.</w:t>
      </w:r>
    </w:p>
    <w:p w14:paraId="456E2578" w14:textId="77777777" w:rsidR="00002E2C" w:rsidRDefault="00002E2C" w:rsidP="00BF68B3">
      <w:pPr>
        <w:rPr>
          <w:rFonts w:ascii="Courier" w:hAnsi="Courier"/>
        </w:rPr>
      </w:pPr>
    </w:p>
    <w:p w14:paraId="2DA04CBA" w14:textId="4B7A7656" w:rsidR="00002E2C" w:rsidRPr="00002E2C" w:rsidRDefault="00002E2C" w:rsidP="00BF68B3">
      <w:pPr>
        <w:rPr>
          <w:rFonts w:ascii="Courier" w:hAnsi="Courier"/>
          <w:u w:val="single"/>
        </w:rPr>
      </w:pPr>
      <w:r w:rsidRPr="00002E2C">
        <w:rPr>
          <w:rFonts w:ascii="Courier" w:hAnsi="Courier"/>
          <w:u w:val="single"/>
        </w:rPr>
        <w:t>The remainder of this document assumes that you have chosen the following variant:</w:t>
      </w:r>
    </w:p>
    <w:p w14:paraId="0CBD0BCD" w14:textId="77777777" w:rsidR="00002E2C" w:rsidRDefault="00002E2C" w:rsidP="00BF68B3">
      <w:pPr>
        <w:rPr>
          <w:rFonts w:ascii="Courier" w:hAnsi="Courier"/>
        </w:rPr>
      </w:pPr>
    </w:p>
    <w:p w14:paraId="4634D0B9" w14:textId="77777777" w:rsidR="00002E2C" w:rsidRPr="00002E2C" w:rsidRDefault="00002E2C" w:rsidP="00002E2C">
      <w:pPr>
        <w:ind w:left="720"/>
        <w:rPr>
          <w:ins w:id="255" w:author="Cindy W" w:date="2019-02-01T10:12:00Z"/>
          <w:rFonts w:ascii="Courier" w:hAnsi="Courier" w:cs="Arial"/>
          <w:b/>
          <w:color w:val="FF0000"/>
          <w:sz w:val="40"/>
          <w:szCs w:val="40"/>
          <w:rPrChange w:id="256" w:author="Cindy W" w:date="2019-02-01T10:12:00Z">
            <w:rPr>
              <w:ins w:id="257" w:author="Cindy W" w:date="2019-02-01T10:12:00Z"/>
              <w:rFonts w:ascii="Courier" w:hAnsi="Courier" w:cs="Arial"/>
              <w:b/>
              <w:color w:val="FF0000"/>
              <w:sz w:val="28"/>
              <w:szCs w:val="28"/>
            </w:rPr>
          </w:rPrChange>
        </w:rPr>
        <w:pPrChange w:id="258" w:author="Cindy W" w:date="2019-02-01T10:13:00Z">
          <w:pPr/>
        </w:pPrChange>
      </w:pPr>
      <w:r w:rsidRPr="00002E2C">
        <w:rPr>
          <w:rFonts w:ascii="Courier" w:hAnsi="Courier" w:cs="Arial"/>
          <w:b/>
          <w:color w:val="FF0000"/>
          <w:sz w:val="40"/>
          <w:szCs w:val="40"/>
          <w:rPrChange w:id="259" w:author="Cindy W" w:date="2019-02-01T10:12:00Z">
            <w:rPr>
              <w:rFonts w:ascii="Courier" w:hAnsi="Courier" w:cs="Arial"/>
              <w:b/>
              <w:color w:val="FF0000"/>
              <w:sz w:val="28"/>
              <w:szCs w:val="28"/>
            </w:rPr>
          </w:rPrChange>
        </w:rPr>
        <w:t>PV module version,</w:t>
      </w:r>
    </w:p>
    <w:p w14:paraId="341AAA4B" w14:textId="733814F5" w:rsidR="00002E2C" w:rsidRPr="00002E2C" w:rsidRDefault="00002E2C" w:rsidP="00002E2C">
      <w:pPr>
        <w:ind w:left="720"/>
        <w:rPr>
          <w:rFonts w:ascii="Courier" w:hAnsi="Courier" w:cs="Arial"/>
          <w:b/>
          <w:color w:val="FF0000"/>
          <w:sz w:val="40"/>
          <w:szCs w:val="40"/>
          <w:rPrChange w:id="260" w:author="Cindy W" w:date="2019-02-01T10:12:00Z">
            <w:rPr>
              <w:rFonts w:ascii="Courier" w:hAnsi="Courier" w:cs="Arial"/>
              <w:b/>
              <w:color w:val="FF0000"/>
              <w:sz w:val="28"/>
              <w:szCs w:val="28"/>
            </w:rPr>
          </w:rPrChange>
        </w:rPr>
        <w:pPrChange w:id="261" w:author="Cindy W" w:date="2019-02-01T10:13:00Z">
          <w:pPr/>
        </w:pPrChange>
      </w:pPr>
      <w:del w:id="262" w:author="Cindy W" w:date="2019-02-01T10:12:00Z">
        <w:r w:rsidRPr="00002E2C" w:rsidDel="00002E2C">
          <w:rPr>
            <w:rFonts w:ascii="Courier" w:hAnsi="Courier" w:cs="Arial"/>
            <w:b/>
            <w:color w:val="FF0000"/>
            <w:sz w:val="40"/>
            <w:szCs w:val="40"/>
            <w:rPrChange w:id="263" w:author="Cindy W" w:date="2019-02-01T10:12:00Z">
              <w:rPr>
                <w:rFonts w:ascii="Courier" w:hAnsi="Courier" w:cs="Arial"/>
                <w:b/>
                <w:color w:val="FF0000"/>
                <w:sz w:val="28"/>
                <w:szCs w:val="28"/>
              </w:rPr>
            </w:rPrChange>
          </w:rPr>
          <w:delText xml:space="preserve"> </w:delText>
        </w:r>
      </w:del>
      <w:r w:rsidRPr="00002E2C">
        <w:rPr>
          <w:rFonts w:ascii="Courier" w:hAnsi="Courier" w:cs="Arial"/>
          <w:b/>
          <w:color w:val="FF0000"/>
          <w:sz w:val="40"/>
          <w:szCs w:val="40"/>
          <w:rPrChange w:id="264" w:author="Cindy W" w:date="2019-02-01T10:12:00Z">
            <w:rPr>
              <w:rFonts w:ascii="Courier" w:hAnsi="Courier" w:cs="Arial"/>
              <w:b/>
              <w:color w:val="FF0000"/>
              <w:sz w:val="28"/>
              <w:szCs w:val="28"/>
            </w:rPr>
          </w:rPrChange>
        </w:rPr>
        <w:t>electromechanical relay (EMR)</w:t>
      </w:r>
    </w:p>
    <w:p w14:paraId="3B5837BC" w14:textId="14FCF125" w:rsidR="00B7342E" w:rsidRDefault="00B7342E" w:rsidP="00B7342E">
      <w:pPr>
        <w:pStyle w:val="NormalWeb"/>
        <w:spacing w:before="0" w:beforeAutospacing="0"/>
        <w:rPr>
          <w:ins w:id="265" w:author="Cindy W" w:date="2019-02-02T12:44:00Z"/>
          <w:rFonts w:ascii="Courier" w:hAnsi="Courier" w:cs="Arial"/>
          <w:sz w:val="24"/>
          <w:szCs w:val="24"/>
        </w:rPr>
      </w:pPr>
      <w:ins w:id="266" w:author="Cindy W" w:date="2019-02-02T12:44:00Z">
        <w:r>
          <w:fldChar w:fldCharType="begin"/>
        </w:r>
      </w:ins>
      <w:ins w:id="267" w:author="Cindy W" w:date="2019-02-02T12:45:00Z">
        <w:r>
          <w:instrText>HYPERLINK "https://github.com/csatt/IV_Swinger/raw/master/PCB/IV_Swinger_2_module/PDF/IV_Swinger_2_module_sch.pdf"</w:instrText>
        </w:r>
      </w:ins>
      <w:ins w:id="268" w:author="Cindy W" w:date="2019-02-02T12:44:00Z">
        <w:r>
          <w:fldChar w:fldCharType="separate"/>
        </w:r>
        <w:r w:rsidRPr="00303466">
          <w:rPr>
            <w:rStyle w:val="Hyperlink"/>
            <w:rFonts w:ascii="Courier" w:hAnsi="Courier" w:cs="Arial"/>
            <w:sz w:val="14"/>
            <w:szCs w:val="14"/>
          </w:rPr>
          <w:t>https://github.com/csatt/IV_Swinger/raw/master/PCB/IV_Swinger_2_module/PDF/IV_Swinger_2_module_sch.pdf</w:t>
        </w:r>
        <w:r>
          <w:rPr>
            <w:rStyle w:val="Hyperlink"/>
            <w:rFonts w:ascii="Courier" w:hAnsi="Courier" w:cs="Arial"/>
            <w:sz w:val="14"/>
            <w:szCs w:val="14"/>
          </w:rPr>
          <w:fldChar w:fldCharType="end"/>
        </w:r>
      </w:ins>
    </w:p>
    <w:p w14:paraId="0FAD442D" w14:textId="77777777" w:rsidR="00002E2C" w:rsidDel="00B7342E" w:rsidRDefault="00002E2C" w:rsidP="00BF68B3">
      <w:pPr>
        <w:rPr>
          <w:del w:id="269" w:author="Cindy W" w:date="2019-02-02T12:44:00Z"/>
          <w:rFonts w:ascii="Courier" w:hAnsi="Courier" w:cs="Arial"/>
        </w:rPr>
      </w:pPr>
    </w:p>
    <w:p w14:paraId="051D25D4" w14:textId="4A40E153" w:rsidR="00002E2C" w:rsidRPr="00BF68B3" w:rsidDel="0046132A" w:rsidRDefault="00002E2C" w:rsidP="00BF68B3">
      <w:pPr>
        <w:rPr>
          <w:del w:id="270" w:author="Cindy W" w:date="2019-02-02T10:32:00Z"/>
          <w:rFonts w:ascii="Courier" w:hAnsi="Courier"/>
        </w:rPr>
      </w:pPr>
      <w:r>
        <w:rPr>
          <w:rFonts w:ascii="Courier" w:hAnsi="Courier" w:cs="Arial"/>
        </w:rPr>
        <w:t xml:space="preserve">If this is not correct, please find the step-by-step construction document for the version you did choose.  </w:t>
      </w:r>
      <w:r w:rsidRPr="00002E2C">
        <w:rPr>
          <w:rFonts w:ascii="Courier" w:hAnsi="Courier" w:cs="Arial"/>
          <w:b/>
        </w:rPr>
        <w:t>Many of the steps are similar, but the details differ, so you need to use the correct document.</w:t>
      </w:r>
    </w:p>
    <w:p w14:paraId="13BCB7E2" w14:textId="3611068B" w:rsidR="00BF68B3" w:rsidRPr="00BF68B3" w:rsidRDefault="00BF68B3" w:rsidP="00BF68B3"/>
    <w:p w14:paraId="7DE3014D" w14:textId="0FEE4F7B" w:rsidR="0010589F" w:rsidRPr="00C83733" w:rsidRDefault="00103ED4" w:rsidP="00C83733">
      <w:pPr>
        <w:pStyle w:val="Heading1"/>
      </w:pPr>
      <w:bookmarkStart w:id="271" w:name="_Toc410731199"/>
      <w:r>
        <w:t>Install s</w:t>
      </w:r>
      <w:r w:rsidR="00C83733">
        <w:t>oftware</w:t>
      </w:r>
      <w:bookmarkEnd w:id="271"/>
      <w:r w:rsidR="0010589F">
        <w:rPr>
          <w:rFonts w:ascii="Courier" w:hAnsi="Courier"/>
          <w:sz w:val="36"/>
          <w:szCs w:val="36"/>
          <w:u w:val="single"/>
        </w:rPr>
        <w:br/>
      </w:r>
    </w:p>
    <w:p w14:paraId="08B5DB57" w14:textId="77777777" w:rsidR="0010589F" w:rsidRPr="00A31620" w:rsidRDefault="0010589F" w:rsidP="0010589F">
      <w:pPr>
        <w:rPr>
          <w:rFonts w:ascii="Courier" w:hAnsi="Courier"/>
        </w:rPr>
      </w:pPr>
      <w:r>
        <w:rPr>
          <w:rFonts w:ascii="Courier" w:hAnsi="Courier"/>
        </w:rPr>
        <w:t>Before spending time building the hardware, install the Arduino software and the IV Swinger 2 application on the laptop that you’ll be using.</w:t>
      </w:r>
    </w:p>
    <w:p w14:paraId="43AC5B11" w14:textId="77777777" w:rsidR="0010589F" w:rsidRPr="00CE10E8" w:rsidRDefault="0010589F" w:rsidP="0010589F">
      <w:pPr>
        <w:rPr>
          <w:rFonts w:ascii="Courier" w:hAnsi="Courier"/>
          <w:sz w:val="36"/>
          <w:szCs w:val="36"/>
          <w:u w:val="single"/>
        </w:rPr>
      </w:pPr>
    </w:p>
    <w:p w14:paraId="462E796F" w14:textId="77777777" w:rsidR="0010589F" w:rsidRPr="00A31620" w:rsidRDefault="0010589F" w:rsidP="004B00B9">
      <w:pPr>
        <w:pStyle w:val="ListParagraph"/>
        <w:numPr>
          <w:ilvl w:val="0"/>
          <w:numId w:val="42"/>
        </w:numPr>
        <w:rPr>
          <w:rFonts w:ascii="Courier" w:hAnsi="Courier"/>
          <w:b/>
          <w:sz w:val="28"/>
          <w:szCs w:val="28"/>
        </w:rPr>
      </w:pPr>
      <w:r w:rsidRPr="00A31620">
        <w:rPr>
          <w:rFonts w:ascii="Courier" w:hAnsi="Courier"/>
          <w:b/>
          <w:sz w:val="28"/>
          <w:szCs w:val="28"/>
        </w:rPr>
        <w:t>Install Arduino IDE:</w:t>
      </w:r>
    </w:p>
    <w:p w14:paraId="7FF5847E" w14:textId="2A5441D5" w:rsidR="0010589F" w:rsidRPr="00CE10E8" w:rsidRDefault="00E435FF" w:rsidP="0010589F">
      <w:pPr>
        <w:pStyle w:val="ListParagraph"/>
        <w:ind w:left="360"/>
        <w:rPr>
          <w:rFonts w:ascii="Courier" w:hAnsi="Courier"/>
        </w:rPr>
      </w:pPr>
      <w:r>
        <w:rPr>
          <w:rFonts w:ascii="Courier" w:hAnsi="Courier"/>
        </w:rPr>
        <w:t xml:space="preserve">    </w:t>
      </w:r>
      <w:r w:rsidR="00B7342E">
        <w:fldChar w:fldCharType="begin"/>
      </w:r>
      <w:r w:rsidR="00B7342E">
        <w:instrText xml:space="preserve"> HYPERLINK "https://www.arduino.cc/en/Main/Software" </w:instrText>
      </w:r>
      <w:ins w:id="272" w:author="Cindy W" w:date="2019-02-01T15:23:00Z"/>
      <w:r w:rsidR="00B7342E">
        <w:fldChar w:fldCharType="separate"/>
      </w:r>
      <w:r w:rsidR="0010589F" w:rsidRPr="00B10B33">
        <w:rPr>
          <w:rStyle w:val="Hyperlink"/>
          <w:rFonts w:ascii="Courier" w:hAnsi="Courier"/>
        </w:rPr>
        <w:t>https://www.arduino.cc/en/Main/Software</w:t>
      </w:r>
      <w:r w:rsidR="00B7342E">
        <w:rPr>
          <w:rStyle w:val="Hyperlink"/>
          <w:rFonts w:ascii="Courier" w:hAnsi="Courier"/>
        </w:rPr>
        <w:fldChar w:fldCharType="end"/>
      </w:r>
      <w:r w:rsidR="0010589F">
        <w:rPr>
          <w:rFonts w:ascii="Courier" w:hAnsi="Courier"/>
        </w:rPr>
        <w:br/>
      </w:r>
    </w:p>
    <w:p w14:paraId="08E8C891" w14:textId="77777777" w:rsidR="0010589F" w:rsidRPr="00A31620" w:rsidRDefault="0010589F" w:rsidP="004B00B9">
      <w:pPr>
        <w:pStyle w:val="ListParagraph"/>
        <w:numPr>
          <w:ilvl w:val="0"/>
          <w:numId w:val="42"/>
        </w:numPr>
        <w:rPr>
          <w:rFonts w:ascii="Courier" w:hAnsi="Courier"/>
          <w:b/>
          <w:sz w:val="28"/>
          <w:szCs w:val="28"/>
        </w:rPr>
      </w:pPr>
      <w:r w:rsidRPr="00A31620">
        <w:rPr>
          <w:rFonts w:ascii="Courier" w:hAnsi="Courier"/>
          <w:b/>
          <w:sz w:val="28"/>
          <w:szCs w:val="28"/>
        </w:rPr>
        <w:t>Install IV Swinger 2 app:</w:t>
      </w:r>
    </w:p>
    <w:p w14:paraId="656320A4" w14:textId="0A4B631A" w:rsidR="0010589F" w:rsidRPr="00CE10E8" w:rsidRDefault="00E435FF" w:rsidP="0010589F">
      <w:pPr>
        <w:rPr>
          <w:rFonts w:ascii="Courier" w:hAnsi="Courier"/>
        </w:rPr>
      </w:pPr>
      <w:r>
        <w:rPr>
          <w:rFonts w:ascii="Courier" w:hAnsi="Courier"/>
        </w:rPr>
        <w:t xml:space="preserve">   </w:t>
      </w:r>
      <w:r w:rsidR="0010589F">
        <w:rPr>
          <w:rFonts w:ascii="Courier" w:hAnsi="Courier"/>
        </w:rPr>
        <w:t xml:space="preserve">  </w:t>
      </w:r>
      <w:r>
        <w:rPr>
          <w:rFonts w:ascii="Courier" w:hAnsi="Courier"/>
        </w:rPr>
        <w:t xml:space="preserve"> </w:t>
      </w:r>
      <w:r w:rsidR="00B7342E">
        <w:fldChar w:fldCharType="begin"/>
      </w:r>
      <w:r w:rsidR="00B7342E">
        <w:instrText xml:space="preserve"> HYPERLINK "https://github.com/csatt/IV_Swinger/releases" </w:instrText>
      </w:r>
      <w:ins w:id="273" w:author="Cindy W" w:date="2019-02-01T15:23:00Z"/>
      <w:r w:rsidR="00B7342E">
        <w:fldChar w:fldCharType="separate"/>
      </w:r>
      <w:r w:rsidR="0010589F" w:rsidRPr="00B10B33">
        <w:rPr>
          <w:rStyle w:val="Hyperlink"/>
          <w:rFonts w:ascii="Courier" w:hAnsi="Courier"/>
        </w:rPr>
        <w:t>https://github.com/csatt/IV_Swinger/releases</w:t>
      </w:r>
      <w:r w:rsidR="00B7342E">
        <w:rPr>
          <w:rStyle w:val="Hyperlink"/>
          <w:rFonts w:ascii="Courier" w:hAnsi="Courier"/>
        </w:rPr>
        <w:fldChar w:fldCharType="end"/>
      </w:r>
      <w:r w:rsidR="0010589F">
        <w:rPr>
          <w:rFonts w:ascii="Courier" w:hAnsi="Courier"/>
        </w:rPr>
        <w:br/>
      </w:r>
    </w:p>
    <w:p w14:paraId="69030719" w14:textId="77777777" w:rsidR="004358B3" w:rsidDel="0046132A" w:rsidRDefault="0010589F" w:rsidP="004B00B9">
      <w:pPr>
        <w:pStyle w:val="ListParagraph"/>
        <w:numPr>
          <w:ilvl w:val="0"/>
          <w:numId w:val="42"/>
        </w:numPr>
        <w:rPr>
          <w:del w:id="274" w:author="Cindy W" w:date="2019-02-02T10:32:00Z"/>
          <w:rFonts w:ascii="Courier" w:hAnsi="Courier"/>
          <w:b/>
          <w:sz w:val="28"/>
          <w:szCs w:val="28"/>
        </w:rPr>
      </w:pPr>
      <w:r w:rsidRPr="00A31620">
        <w:rPr>
          <w:rFonts w:ascii="Courier" w:hAnsi="Courier"/>
          <w:b/>
          <w:sz w:val="28"/>
          <w:szCs w:val="28"/>
        </w:rPr>
        <w:t>Make sure both of the above come up before proceeding. If necessary, upgrade the OS on your computer</w:t>
      </w:r>
    </w:p>
    <w:p w14:paraId="75CFC1BD" w14:textId="77777777" w:rsidR="004358B3" w:rsidRPr="0046132A" w:rsidRDefault="004358B3" w:rsidP="004358B3">
      <w:pPr>
        <w:pStyle w:val="ListParagraph"/>
        <w:numPr>
          <w:ilvl w:val="0"/>
          <w:numId w:val="42"/>
        </w:numPr>
        <w:rPr>
          <w:rFonts w:ascii="Courier" w:hAnsi="Courier"/>
          <w:b/>
          <w:sz w:val="28"/>
          <w:szCs w:val="28"/>
          <w:rPrChange w:id="275" w:author="Cindy W" w:date="2019-02-02T10:32:00Z">
            <w:rPr/>
          </w:rPrChange>
        </w:rPr>
        <w:pPrChange w:id="276" w:author="Cindy W" w:date="2019-02-02T10:32:00Z">
          <w:pPr/>
        </w:pPrChange>
      </w:pPr>
    </w:p>
    <w:p w14:paraId="4B8340B6" w14:textId="446BDEE6" w:rsidR="00E435FF" w:rsidRDefault="00E435FF" w:rsidP="004358B3">
      <w:pPr>
        <w:pStyle w:val="Heading1"/>
      </w:pPr>
      <w:bookmarkStart w:id="277" w:name="_Toc410731200"/>
      <w:r>
        <w:t>Order PCB</w:t>
      </w:r>
      <w:bookmarkEnd w:id="277"/>
    </w:p>
    <w:p w14:paraId="79F94A23" w14:textId="77777777" w:rsidR="00E435FF" w:rsidRDefault="00E435FF" w:rsidP="00E435FF">
      <w:pPr>
        <w:rPr>
          <w:rFonts w:ascii="Courier" w:hAnsi="Courier"/>
        </w:rPr>
      </w:pPr>
    </w:p>
    <w:p w14:paraId="596CF968" w14:textId="71DB7152" w:rsidR="00E435FF" w:rsidRDefault="00E435FF" w:rsidP="00E435FF">
      <w:pPr>
        <w:rPr>
          <w:rFonts w:ascii="Courier" w:hAnsi="Courier"/>
        </w:rPr>
      </w:pPr>
      <w:r>
        <w:rPr>
          <w:rFonts w:ascii="Courier" w:hAnsi="Courier"/>
        </w:rPr>
        <w:t>Currently the PCB must be purchased from a manufacturing house that will actually fabricate it for your order. The downside of this is that you’ll probably have to buy more than you need. I have used the following two:</w:t>
      </w:r>
    </w:p>
    <w:p w14:paraId="1F9F2AB1" w14:textId="77777777" w:rsidR="00E435FF" w:rsidRDefault="00E435FF" w:rsidP="00E435FF">
      <w:pPr>
        <w:rPr>
          <w:rFonts w:ascii="Courier" w:hAnsi="Courier"/>
        </w:rPr>
      </w:pPr>
    </w:p>
    <w:p w14:paraId="7B97E2A8" w14:textId="77777777" w:rsidR="00E435FF" w:rsidRPr="00E435FF" w:rsidRDefault="00E435FF" w:rsidP="00E435FF">
      <w:pPr>
        <w:rPr>
          <w:rFonts w:ascii="Courier" w:hAnsi="Courier"/>
          <w:u w:val="single"/>
        </w:rPr>
      </w:pPr>
      <w:r w:rsidRPr="00E435FF">
        <w:rPr>
          <w:rFonts w:ascii="Courier" w:hAnsi="Courier"/>
          <w:u w:val="single"/>
        </w:rPr>
        <w:t>OSH Park:</w:t>
      </w:r>
    </w:p>
    <w:p w14:paraId="6980BFCA" w14:textId="77777777" w:rsidR="00E435FF" w:rsidRDefault="00B7342E" w:rsidP="00E435FF">
      <w:pPr>
        <w:ind w:firstLine="720"/>
        <w:rPr>
          <w:rFonts w:ascii="Courier" w:hAnsi="Courier"/>
        </w:rPr>
      </w:pPr>
      <w:r>
        <w:fldChar w:fldCharType="begin"/>
      </w:r>
      <w:r>
        <w:instrText xml:space="preserve"> HYPERLINK "https://oshpark.com" </w:instrText>
      </w:r>
      <w:ins w:id="278" w:author="Cindy W" w:date="2019-02-01T15:23:00Z"/>
      <w:r>
        <w:fldChar w:fldCharType="separate"/>
      </w:r>
      <w:r w:rsidR="00E435FF">
        <w:rPr>
          <w:rStyle w:val="Hyperlink"/>
          <w:rFonts w:ascii="Courier" w:hAnsi="Courier"/>
        </w:rPr>
        <w:t>https://oshpark.com</w:t>
      </w:r>
      <w:r>
        <w:rPr>
          <w:rStyle w:val="Hyperlink"/>
          <w:rFonts w:ascii="Courier" w:hAnsi="Courier"/>
        </w:rPr>
        <w:fldChar w:fldCharType="end"/>
      </w:r>
    </w:p>
    <w:p w14:paraId="4510AF44" w14:textId="77777777" w:rsidR="00E435FF" w:rsidRDefault="00E435FF" w:rsidP="00E435FF">
      <w:pPr>
        <w:ind w:firstLine="720"/>
        <w:rPr>
          <w:rFonts w:ascii="Courier" w:hAnsi="Courier"/>
        </w:rPr>
      </w:pPr>
      <w:r>
        <w:rPr>
          <w:rFonts w:ascii="Courier" w:hAnsi="Courier"/>
        </w:rPr>
        <w:t>Made in USA</w:t>
      </w:r>
    </w:p>
    <w:p w14:paraId="7242D976" w14:textId="3BC6513F" w:rsidR="00E435FF" w:rsidRDefault="00E435FF" w:rsidP="00E435FF">
      <w:pPr>
        <w:ind w:firstLine="720"/>
        <w:rPr>
          <w:rFonts w:ascii="Courier" w:hAnsi="Courier"/>
        </w:rPr>
      </w:pPr>
      <w:r>
        <w:rPr>
          <w:rFonts w:ascii="Courier" w:hAnsi="Courier"/>
        </w:rPr>
        <w:lastRenderedPageBreak/>
        <w:t>Cost: $25 for 3 PCBs (includes shipping)</w:t>
      </w:r>
    </w:p>
    <w:p w14:paraId="2035673D" w14:textId="2C6457BA" w:rsidR="00E435FF" w:rsidRDefault="00E435FF" w:rsidP="00E435FF">
      <w:pPr>
        <w:ind w:firstLine="720"/>
        <w:rPr>
          <w:rFonts w:ascii="Courier" w:hAnsi="Courier"/>
        </w:rPr>
      </w:pPr>
      <w:r>
        <w:rPr>
          <w:rFonts w:ascii="Courier" w:hAnsi="Courier"/>
        </w:rPr>
        <w:t>Time: &lt; 12 days to ship</w:t>
      </w:r>
    </w:p>
    <w:p w14:paraId="208650D1" w14:textId="77777777" w:rsidR="00E435FF" w:rsidRDefault="00E435FF" w:rsidP="00E435FF">
      <w:pPr>
        <w:ind w:firstLine="720"/>
        <w:rPr>
          <w:rFonts w:ascii="Courier" w:hAnsi="Courier"/>
        </w:rPr>
      </w:pPr>
    </w:p>
    <w:p w14:paraId="2D6E5B87" w14:textId="2A2B0D2E" w:rsidR="00E435FF" w:rsidRPr="00E435FF" w:rsidRDefault="00E435FF" w:rsidP="00E435FF">
      <w:pPr>
        <w:rPr>
          <w:rFonts w:ascii="Courier" w:hAnsi="Courier"/>
          <w:u w:val="single"/>
        </w:rPr>
      </w:pPr>
      <w:r>
        <w:rPr>
          <w:rFonts w:ascii="Courier" w:hAnsi="Courier"/>
          <w:u w:val="single"/>
        </w:rPr>
        <w:t>PCBWay</w:t>
      </w:r>
      <w:r w:rsidRPr="00E435FF">
        <w:rPr>
          <w:rFonts w:ascii="Courier" w:hAnsi="Courier"/>
          <w:u w:val="single"/>
        </w:rPr>
        <w:t>:</w:t>
      </w:r>
    </w:p>
    <w:p w14:paraId="0995C47C" w14:textId="377C7C71" w:rsidR="00E435FF" w:rsidRDefault="00B7342E" w:rsidP="00E435FF">
      <w:pPr>
        <w:ind w:firstLine="720"/>
        <w:rPr>
          <w:rFonts w:ascii="Courier" w:hAnsi="Courier"/>
        </w:rPr>
      </w:pPr>
      <w:r>
        <w:fldChar w:fldCharType="begin"/>
      </w:r>
      <w:r>
        <w:instrText xml:space="preserve"> HYPERLINK "https://www.pcbway.com" </w:instrText>
      </w:r>
      <w:ins w:id="279" w:author="Cindy W" w:date="2019-02-01T15:23:00Z"/>
      <w:r>
        <w:fldChar w:fldCharType="separate"/>
      </w:r>
      <w:r w:rsidR="00E435FF" w:rsidRPr="00E435FF">
        <w:rPr>
          <w:rStyle w:val="Hyperlink"/>
          <w:rFonts w:ascii="Courier" w:hAnsi="Courier"/>
        </w:rPr>
        <w:t>https://www.pcbway.com</w:t>
      </w:r>
      <w:r>
        <w:rPr>
          <w:rStyle w:val="Hyperlink"/>
          <w:rFonts w:ascii="Courier" w:hAnsi="Courier"/>
        </w:rPr>
        <w:fldChar w:fldCharType="end"/>
      </w:r>
    </w:p>
    <w:p w14:paraId="50A56411" w14:textId="5C36894B" w:rsidR="00E435FF" w:rsidRDefault="00E435FF" w:rsidP="00E435FF">
      <w:pPr>
        <w:ind w:firstLine="720"/>
        <w:rPr>
          <w:rFonts w:ascii="Courier" w:hAnsi="Courier"/>
        </w:rPr>
      </w:pPr>
      <w:r>
        <w:rPr>
          <w:rFonts w:ascii="Courier" w:hAnsi="Courier"/>
        </w:rPr>
        <w:t>Made in China</w:t>
      </w:r>
    </w:p>
    <w:p w14:paraId="519F6C30" w14:textId="3090C7FF" w:rsidR="00E435FF" w:rsidRDefault="00E435FF" w:rsidP="00E435FF">
      <w:pPr>
        <w:ind w:firstLine="720"/>
        <w:rPr>
          <w:rFonts w:ascii="Courier" w:hAnsi="Courier"/>
        </w:rPr>
      </w:pPr>
      <w:r>
        <w:rPr>
          <w:rFonts w:ascii="Courier" w:hAnsi="Courier"/>
        </w:rPr>
        <w:t>Cost: $5 for 10 PCBs + shipping ($16 DHL to CA)</w:t>
      </w:r>
    </w:p>
    <w:p w14:paraId="6C064E8B" w14:textId="0F27630C" w:rsidR="00E435FF" w:rsidRDefault="00E435FF" w:rsidP="00E435FF">
      <w:pPr>
        <w:ind w:firstLine="720"/>
        <w:rPr>
          <w:rFonts w:ascii="Courier" w:hAnsi="Courier"/>
        </w:rPr>
      </w:pPr>
      <w:r>
        <w:rPr>
          <w:rFonts w:ascii="Courier" w:hAnsi="Courier"/>
        </w:rPr>
        <w:t>Time: &lt; 5 days to ship</w:t>
      </w:r>
    </w:p>
    <w:p w14:paraId="57F8C66C" w14:textId="77777777" w:rsidR="00E435FF" w:rsidRDefault="00E435FF" w:rsidP="00E435FF">
      <w:pPr>
        <w:ind w:firstLine="720"/>
        <w:rPr>
          <w:rFonts w:ascii="Courier" w:hAnsi="Courier"/>
        </w:rPr>
      </w:pPr>
    </w:p>
    <w:p w14:paraId="7DE10276" w14:textId="6703BC26" w:rsidR="00E435FF" w:rsidRDefault="00E435FF" w:rsidP="00E435FF">
      <w:pPr>
        <w:rPr>
          <w:rFonts w:ascii="Courier" w:hAnsi="Courier"/>
        </w:rPr>
      </w:pPr>
      <w:r>
        <w:rPr>
          <w:rFonts w:ascii="Courier" w:hAnsi="Courier"/>
        </w:rPr>
        <w:t xml:space="preserve">Amazingly, I have put </w:t>
      </w:r>
      <w:r w:rsidR="008A01B4">
        <w:rPr>
          <w:rFonts w:ascii="Courier" w:hAnsi="Courier"/>
        </w:rPr>
        <w:t>orders in to PCBWay on a Monday</w:t>
      </w:r>
      <w:r>
        <w:rPr>
          <w:rFonts w:ascii="Courier" w:hAnsi="Courier"/>
        </w:rPr>
        <w:t xml:space="preserve"> and had the boards in my hands in California on Friday.</w:t>
      </w:r>
    </w:p>
    <w:p w14:paraId="2DB13EBD" w14:textId="77777777" w:rsidR="00E435FF" w:rsidRDefault="00E435FF" w:rsidP="00E435FF">
      <w:pPr>
        <w:rPr>
          <w:rFonts w:ascii="Courier" w:hAnsi="Courier"/>
        </w:rPr>
      </w:pPr>
    </w:p>
    <w:p w14:paraId="19DD209A" w14:textId="78862474" w:rsidR="00E435FF" w:rsidRDefault="00E435FF" w:rsidP="00E435FF">
      <w:pPr>
        <w:rPr>
          <w:rFonts w:ascii="Courier" w:hAnsi="Courier"/>
        </w:rPr>
      </w:pPr>
      <w:r>
        <w:rPr>
          <w:rFonts w:ascii="Courier" w:hAnsi="Courier"/>
        </w:rPr>
        <w:t>I have shared th</w:t>
      </w:r>
      <w:ins w:id="280" w:author="Cindy W" w:date="2019-02-01T10:13:00Z">
        <w:r w:rsidR="00002E2C">
          <w:rPr>
            <w:rFonts w:ascii="Courier" w:hAnsi="Courier"/>
          </w:rPr>
          <w:t xml:space="preserve">is </w:t>
        </w:r>
      </w:ins>
      <w:ins w:id="281" w:author="Cindy W" w:date="2019-02-01T10:14:00Z">
        <w:r w:rsidR="00002E2C">
          <w:rPr>
            <w:rFonts w:ascii="Courier" w:hAnsi="Courier"/>
          </w:rPr>
          <w:t>PCB</w:t>
        </w:r>
      </w:ins>
      <w:del w:id="282" w:author="Cindy W" w:date="2019-02-01T10:13:00Z">
        <w:r w:rsidDel="00002E2C">
          <w:rPr>
            <w:rFonts w:ascii="Courier" w:hAnsi="Courier"/>
          </w:rPr>
          <w:delText>ese four</w:delText>
        </w:r>
      </w:del>
      <w:r>
        <w:rPr>
          <w:rFonts w:ascii="Courier" w:hAnsi="Courier"/>
        </w:rPr>
        <w:t xml:space="preserve"> design</w:t>
      </w:r>
      <w:del w:id="283" w:author="Cindy W" w:date="2019-02-01T10:14:00Z">
        <w:r w:rsidDel="00002E2C">
          <w:rPr>
            <w:rFonts w:ascii="Courier" w:hAnsi="Courier"/>
          </w:rPr>
          <w:delText>s</w:delText>
        </w:r>
      </w:del>
      <w:r>
        <w:rPr>
          <w:rFonts w:ascii="Courier" w:hAnsi="Courier"/>
        </w:rPr>
        <w:t xml:space="preserve"> on PCBWay, and you can order </w:t>
      </w:r>
      <w:ins w:id="284" w:author="Cindy W" w:date="2019-02-01T10:14:00Z">
        <w:r w:rsidR="00002E2C">
          <w:rPr>
            <w:rFonts w:ascii="Courier" w:hAnsi="Courier"/>
          </w:rPr>
          <w:t>it</w:t>
        </w:r>
      </w:ins>
      <w:del w:id="285" w:author="Cindy W" w:date="2019-02-01T10:14:00Z">
        <w:r w:rsidDel="00002E2C">
          <w:rPr>
            <w:rFonts w:ascii="Courier" w:hAnsi="Courier"/>
          </w:rPr>
          <w:delText>them</w:delText>
        </w:r>
      </w:del>
      <w:r>
        <w:rPr>
          <w:rFonts w:ascii="Courier" w:hAnsi="Courier"/>
        </w:rPr>
        <w:t xml:space="preserve"> directly using the following link</w:t>
      </w:r>
      <w:del w:id="286" w:author="Cindy W" w:date="2019-02-01T10:14:00Z">
        <w:r w:rsidDel="00002E2C">
          <w:rPr>
            <w:rFonts w:ascii="Courier" w:hAnsi="Courier"/>
          </w:rPr>
          <w:delText>s</w:delText>
        </w:r>
      </w:del>
      <w:r>
        <w:rPr>
          <w:rFonts w:ascii="Courier" w:hAnsi="Courier"/>
        </w:rPr>
        <w:t>:</w:t>
      </w:r>
    </w:p>
    <w:p w14:paraId="360F89F8" w14:textId="77777777" w:rsidR="00E435FF" w:rsidDel="00002E2C" w:rsidRDefault="00E435FF" w:rsidP="00E435FF">
      <w:pPr>
        <w:rPr>
          <w:del w:id="287" w:author="Cindy W" w:date="2019-02-01T10:14:00Z"/>
          <w:rFonts w:ascii="Courier" w:hAnsi="Courier"/>
        </w:rPr>
      </w:pPr>
    </w:p>
    <w:p w14:paraId="4D3169E8" w14:textId="77777777" w:rsidR="00002E2C" w:rsidRDefault="00002E2C" w:rsidP="00E435FF">
      <w:pPr>
        <w:rPr>
          <w:ins w:id="288" w:author="Cindy W" w:date="2019-02-01T10:14:00Z"/>
          <w:rFonts w:ascii="Courier" w:hAnsi="Courier"/>
        </w:rPr>
      </w:pPr>
    </w:p>
    <w:p w14:paraId="0D2CB109" w14:textId="5B0136B5" w:rsidR="00E435FF" w:rsidRPr="00903057" w:rsidRDefault="00002E2C" w:rsidP="00E435FF">
      <w:pPr>
        <w:rPr>
          <w:rFonts w:ascii="Courier" w:hAnsi="Courier"/>
          <w:color w:val="FF0000"/>
          <w:rPrChange w:id="289" w:author="Cindy W" w:date="2019-02-02T10:02:00Z">
            <w:rPr>
              <w:rFonts w:ascii="Courier" w:hAnsi="Courier"/>
            </w:rPr>
          </w:rPrChange>
        </w:rPr>
      </w:pPr>
      <w:ins w:id="290" w:author="Cindy W" w:date="2019-02-01T10:14:00Z">
        <w:r>
          <w:rPr>
            <w:rFonts w:ascii="Courier" w:hAnsi="Courier"/>
          </w:rPr>
          <w:t xml:space="preserve">    </w:t>
        </w:r>
        <w:r w:rsidRPr="00903057">
          <w:rPr>
            <w:rFonts w:ascii="Courier" w:hAnsi="Courier"/>
            <w:color w:val="FF0000"/>
            <w:rPrChange w:id="291" w:author="Cindy W" w:date="2019-02-02T10:02:00Z">
              <w:rPr>
                <w:rFonts w:ascii="Courier" w:hAnsi="Courier"/>
              </w:rPr>
            </w:rPrChange>
          </w:rPr>
          <w:t>**</w:t>
        </w:r>
      </w:ins>
      <w:del w:id="292" w:author="Cindy W" w:date="2019-02-01T10:14:00Z">
        <w:r w:rsidR="00E435FF" w:rsidRPr="00903057" w:rsidDel="00002E2C">
          <w:rPr>
            <w:rFonts w:ascii="Courier" w:hAnsi="Courier"/>
            <w:color w:val="FF0000"/>
            <w:rPrChange w:id="293" w:author="Cindy W" w:date="2019-02-02T10:02:00Z">
              <w:rPr>
                <w:rFonts w:ascii="Courier" w:hAnsi="Courier"/>
              </w:rPr>
            </w:rPrChange>
          </w:rPr>
          <w:delText xml:space="preserve">PV module version (EMR): </w:delText>
        </w:r>
      </w:del>
      <w:r w:rsidR="00E435FF" w:rsidRPr="00903057">
        <w:rPr>
          <w:rFonts w:ascii="Courier" w:hAnsi="Courier"/>
          <w:color w:val="FF0000"/>
          <w:rPrChange w:id="294" w:author="Cindy W" w:date="2019-02-02T10:02:00Z">
            <w:rPr>
              <w:rFonts w:ascii="Courier" w:hAnsi="Courier"/>
            </w:rPr>
          </w:rPrChange>
        </w:rPr>
        <w:t>T</w:t>
      </w:r>
      <w:ins w:id="295" w:author="Cindy W" w:date="2019-02-02T09:59:00Z">
        <w:r w:rsidR="00903057" w:rsidRPr="00903057">
          <w:rPr>
            <w:rFonts w:ascii="Courier" w:hAnsi="Courier"/>
            <w:color w:val="FF0000"/>
            <w:rPrChange w:id="296" w:author="Cindy W" w:date="2019-02-02T10:02:00Z">
              <w:rPr>
                <w:rFonts w:ascii="Courier" w:hAnsi="Courier"/>
              </w:rPr>
            </w:rPrChange>
          </w:rPr>
          <w:t>o be added</w:t>
        </w:r>
      </w:ins>
      <w:del w:id="297" w:author="Cindy W" w:date="2019-02-02T09:59:00Z">
        <w:r w:rsidR="00E435FF" w:rsidRPr="00903057" w:rsidDel="00903057">
          <w:rPr>
            <w:rFonts w:ascii="Courier" w:hAnsi="Courier"/>
            <w:color w:val="FF0000"/>
            <w:rPrChange w:id="298" w:author="Cindy W" w:date="2019-02-02T10:02:00Z">
              <w:rPr>
                <w:rFonts w:ascii="Courier" w:hAnsi="Courier"/>
              </w:rPr>
            </w:rPrChange>
          </w:rPr>
          <w:delText>BA</w:delText>
        </w:r>
      </w:del>
      <w:ins w:id="299" w:author="Cindy W" w:date="2019-02-01T10:14:00Z">
        <w:r w:rsidRPr="00903057">
          <w:rPr>
            <w:rFonts w:ascii="Courier" w:hAnsi="Courier"/>
            <w:color w:val="FF0000"/>
            <w:rPrChange w:id="300" w:author="Cindy W" w:date="2019-02-02T10:02:00Z">
              <w:rPr>
                <w:rFonts w:ascii="Courier" w:hAnsi="Courier"/>
              </w:rPr>
            </w:rPrChange>
          </w:rPr>
          <w:t>**</w:t>
        </w:r>
      </w:ins>
    </w:p>
    <w:p w14:paraId="69E9D067" w14:textId="780BA5FC" w:rsidR="00E435FF" w:rsidDel="00002E2C" w:rsidRDefault="00E435FF" w:rsidP="00E435FF">
      <w:pPr>
        <w:rPr>
          <w:del w:id="301" w:author="Cindy W" w:date="2019-02-01T10:14:00Z"/>
          <w:rFonts w:ascii="Courier" w:hAnsi="Courier"/>
        </w:rPr>
      </w:pPr>
      <w:del w:id="302" w:author="Cindy W" w:date="2019-02-01T10:14:00Z">
        <w:r w:rsidDel="00002E2C">
          <w:rPr>
            <w:rFonts w:ascii="Courier" w:hAnsi="Courier"/>
          </w:rPr>
          <w:delText>PV module version (SSR): TBA</w:delText>
        </w:r>
      </w:del>
    </w:p>
    <w:p w14:paraId="21B0241D" w14:textId="7A53FD90" w:rsidR="00E435FF" w:rsidDel="00002E2C" w:rsidRDefault="00E435FF" w:rsidP="00E435FF">
      <w:pPr>
        <w:rPr>
          <w:del w:id="303" w:author="Cindy W" w:date="2019-02-01T10:14:00Z"/>
          <w:rFonts w:ascii="Courier" w:hAnsi="Courier"/>
        </w:rPr>
      </w:pPr>
      <w:del w:id="304" w:author="Cindy W" w:date="2019-02-01T10:14:00Z">
        <w:r w:rsidDel="00002E2C">
          <w:rPr>
            <w:rFonts w:ascii="Courier" w:hAnsi="Courier"/>
          </w:rPr>
          <w:delText>PV cell version (EMR): TBA</w:delText>
        </w:r>
      </w:del>
    </w:p>
    <w:p w14:paraId="03C0AFBB" w14:textId="68C209F1" w:rsidR="00E435FF" w:rsidDel="00002E2C" w:rsidRDefault="00E435FF" w:rsidP="00E435FF">
      <w:pPr>
        <w:rPr>
          <w:del w:id="305" w:author="Cindy W" w:date="2019-02-01T10:14:00Z"/>
          <w:rFonts w:ascii="Courier" w:hAnsi="Courier"/>
        </w:rPr>
      </w:pPr>
      <w:del w:id="306" w:author="Cindy W" w:date="2019-02-01T10:14:00Z">
        <w:r w:rsidDel="00002E2C">
          <w:rPr>
            <w:rFonts w:ascii="Courier" w:hAnsi="Courier"/>
          </w:rPr>
          <w:delText>PV cell version (SSR): TBA</w:delText>
        </w:r>
      </w:del>
    </w:p>
    <w:p w14:paraId="162CCFB1" w14:textId="77777777" w:rsidR="00E435FF" w:rsidRDefault="00E435FF" w:rsidP="00E435FF">
      <w:pPr>
        <w:rPr>
          <w:rFonts w:ascii="Courier" w:hAnsi="Courier"/>
        </w:rPr>
      </w:pPr>
    </w:p>
    <w:p w14:paraId="502888E0" w14:textId="2121E7DE" w:rsidR="00E435FF" w:rsidRDefault="00E435FF" w:rsidP="00E435FF">
      <w:pPr>
        <w:rPr>
          <w:rFonts w:ascii="Courier" w:hAnsi="Courier"/>
        </w:rPr>
      </w:pPr>
      <w:r>
        <w:rPr>
          <w:rFonts w:ascii="Courier" w:hAnsi="Courier"/>
        </w:rPr>
        <w:t>Alternately, you can order PCBs from OSH Park (or anywhere else) by uploading the ZIP archive of the Gerber files, which are found in the GitHub repository:</w:t>
      </w:r>
    </w:p>
    <w:p w14:paraId="28707786" w14:textId="77777777" w:rsidR="00E435FF" w:rsidRDefault="00E435FF" w:rsidP="00E435FF">
      <w:pPr>
        <w:rPr>
          <w:rFonts w:ascii="Courier" w:hAnsi="Courier"/>
        </w:rPr>
      </w:pPr>
    </w:p>
    <w:p w14:paraId="670FED77" w14:textId="5AED8F4C" w:rsidR="00E435FF" w:rsidRDefault="00E435FF" w:rsidP="00E435FF">
      <w:pPr>
        <w:rPr>
          <w:rFonts w:ascii="Courier" w:hAnsi="Courier"/>
        </w:rPr>
      </w:pPr>
      <w:r>
        <w:rPr>
          <w:rFonts w:ascii="Courier" w:hAnsi="Courier"/>
        </w:rPr>
        <w:t xml:space="preserve">  IV_Swinger/PCB/</w:t>
      </w:r>
      <w:ins w:id="307" w:author="Cindy W" w:date="2019-02-01T10:15:00Z">
        <w:r w:rsidR="00002E2C">
          <w:rPr>
            <w:rFonts w:ascii="Courier" w:hAnsi="Courier"/>
          </w:rPr>
          <w:t>IV_Swinger_2_module</w:t>
        </w:r>
      </w:ins>
      <w:del w:id="308" w:author="Cindy W" w:date="2019-02-01T10:15:00Z">
        <w:r w:rsidDel="00002E2C">
          <w:rPr>
            <w:rFonts w:ascii="Courier" w:hAnsi="Courier"/>
          </w:rPr>
          <w:delText>&lt;variant&gt;</w:delText>
        </w:r>
      </w:del>
      <w:r>
        <w:rPr>
          <w:rFonts w:ascii="Courier" w:hAnsi="Courier"/>
        </w:rPr>
        <w:t>/Gerber/*.zip</w:t>
      </w:r>
    </w:p>
    <w:p w14:paraId="2CC8EC31" w14:textId="77777777" w:rsidR="00E435FF" w:rsidRDefault="00E435FF" w:rsidP="00E435FF">
      <w:pPr>
        <w:rPr>
          <w:rFonts w:ascii="Courier" w:hAnsi="Courier"/>
        </w:rPr>
      </w:pPr>
    </w:p>
    <w:p w14:paraId="099D869F" w14:textId="2EDA2878" w:rsidR="00E435FF" w:rsidRPr="00E435FF" w:rsidRDefault="001A5CD4" w:rsidP="00E435FF">
      <w:pPr>
        <w:rPr>
          <w:rFonts w:ascii="Courier" w:hAnsi="Courier"/>
        </w:rPr>
      </w:pPr>
      <w:r>
        <w:rPr>
          <w:rFonts w:ascii="Courier" w:hAnsi="Courier"/>
        </w:rPr>
        <w:t>Soon</w:t>
      </w:r>
      <w:r w:rsidR="00E435FF">
        <w:rPr>
          <w:rFonts w:ascii="Courier" w:hAnsi="Courier"/>
        </w:rPr>
        <w:t>, I hope to find someone who wants to sell individual PCBs on EBay (possibly in kits, that include all the other parts too).</w:t>
      </w:r>
    </w:p>
    <w:p w14:paraId="6FE516C9" w14:textId="194B2144" w:rsidR="00CE10E8" w:rsidRPr="004358B3" w:rsidRDefault="00103ED4" w:rsidP="004358B3">
      <w:pPr>
        <w:pStyle w:val="Heading1"/>
        <w:rPr>
          <w:rFonts w:ascii="Courier" w:hAnsi="Courier"/>
          <w:sz w:val="28"/>
          <w:szCs w:val="28"/>
        </w:rPr>
      </w:pPr>
      <w:bookmarkStart w:id="309" w:name="_Toc410731201"/>
      <w:r>
        <w:t xml:space="preserve">Buy </w:t>
      </w:r>
      <w:r w:rsidR="00E435FF">
        <w:t>other parts</w:t>
      </w:r>
      <w:bookmarkEnd w:id="309"/>
      <w:r w:rsidR="00CE10E8">
        <w:br/>
      </w:r>
    </w:p>
    <w:p w14:paraId="7113F8E4" w14:textId="669F4953" w:rsidR="00E435FF" w:rsidRDefault="00CE10E8" w:rsidP="00CE10E8">
      <w:pPr>
        <w:rPr>
          <w:rFonts w:ascii="Courier" w:hAnsi="Courier"/>
        </w:rPr>
      </w:pPr>
      <w:r>
        <w:rPr>
          <w:rFonts w:ascii="Courier" w:hAnsi="Courier"/>
        </w:rPr>
        <w:t xml:space="preserve">The </w:t>
      </w:r>
      <w:r w:rsidR="00E435FF">
        <w:rPr>
          <w:rFonts w:ascii="Courier" w:hAnsi="Courier"/>
        </w:rPr>
        <w:t xml:space="preserve">other </w:t>
      </w:r>
      <w:r>
        <w:rPr>
          <w:rFonts w:ascii="Courier" w:hAnsi="Courier"/>
        </w:rPr>
        <w:t>necessary parts to build an IV Swinger 2 can all be purchased o</w:t>
      </w:r>
      <w:r w:rsidR="006D6878">
        <w:rPr>
          <w:rFonts w:ascii="Courier" w:hAnsi="Courier"/>
        </w:rPr>
        <w:t>nline from Amazon and Digi-Key.</w:t>
      </w:r>
      <w:r w:rsidR="00E435FF">
        <w:rPr>
          <w:rFonts w:ascii="Courier" w:hAnsi="Courier"/>
        </w:rPr>
        <w:t xml:space="preserve"> </w:t>
      </w:r>
      <w:del w:id="310" w:author="Cindy W" w:date="2019-02-01T10:19:00Z">
        <w:r w:rsidR="00E435FF" w:rsidDel="00002E2C">
          <w:rPr>
            <w:rFonts w:ascii="Courier" w:hAnsi="Courier"/>
          </w:rPr>
          <w:delText>Each variant has a slightly different bill of materials (BOM):</w:delText>
        </w:r>
      </w:del>
    </w:p>
    <w:p w14:paraId="0DE0C274" w14:textId="77777777" w:rsidR="00E435FF" w:rsidRDefault="00E435FF" w:rsidP="00CE10E8">
      <w:pPr>
        <w:rPr>
          <w:rFonts w:ascii="Courier" w:hAnsi="Courier"/>
        </w:rPr>
      </w:pPr>
    </w:p>
    <w:p w14:paraId="601C7A12" w14:textId="77777777" w:rsidR="00E435FF" w:rsidRDefault="00E435FF" w:rsidP="00E435FF">
      <w:pPr>
        <w:rPr>
          <w:rFonts w:ascii="Courier" w:hAnsi="Courier"/>
        </w:rPr>
      </w:pPr>
      <w:r>
        <w:rPr>
          <w:rFonts w:ascii="Courier" w:hAnsi="Courier"/>
        </w:rPr>
        <w:t>EMR PV module version BOM:</w:t>
      </w:r>
    </w:p>
    <w:p w14:paraId="76D047A5" w14:textId="3F83F648" w:rsidR="00E435FF" w:rsidRDefault="00E435FF" w:rsidP="00E435FF">
      <w:pPr>
        <w:rPr>
          <w:rFonts w:ascii="Courier" w:hAnsi="Courier"/>
        </w:rPr>
      </w:pPr>
      <w:r>
        <w:rPr>
          <w:rFonts w:ascii="Courier" w:hAnsi="Courier"/>
        </w:rPr>
        <w:t xml:space="preserve"> </w:t>
      </w:r>
    </w:p>
    <w:p w14:paraId="7EFC50E7" w14:textId="6809F5F0" w:rsidR="00E435FF" w:rsidRPr="00303466" w:rsidDel="00002E2C" w:rsidRDefault="00B7342E" w:rsidP="0030429F">
      <w:pPr>
        <w:pStyle w:val="NormalWeb"/>
        <w:spacing w:before="0" w:beforeAutospacing="0"/>
        <w:rPr>
          <w:del w:id="311" w:author="Cindy W" w:date="2019-02-01T10:19:00Z"/>
          <w:rFonts w:ascii="Courier" w:hAnsi="Courier" w:cs="Arial"/>
        </w:rPr>
      </w:pPr>
      <w:r>
        <w:fldChar w:fldCharType="begin"/>
      </w:r>
      <w:r>
        <w:instrText xml:space="preserve"> HYPERLINK "https://github.com/csatt/IV_Swinger/raw/master/PCB/BOM/emr_mod_BOM.pdf" </w:instrText>
      </w:r>
      <w:ins w:id="312" w:author="Cindy W" w:date="2019-02-01T15:23:00Z"/>
      <w:r>
        <w:fldChar w:fldCharType="separate"/>
      </w:r>
      <w:r w:rsidR="00E435FF" w:rsidRPr="00303466">
        <w:rPr>
          <w:rStyle w:val="Hyperlink"/>
          <w:rFonts w:ascii="Courier" w:hAnsi="Courier" w:cs="Arial"/>
        </w:rPr>
        <w:t>https://github.com/csatt/IV_Swinger/raw/master/PCB/BOM/emr_mod_BOM.pdf</w:t>
      </w:r>
      <w:r>
        <w:rPr>
          <w:rStyle w:val="Hyperlink"/>
          <w:rFonts w:ascii="Courier" w:hAnsi="Courier" w:cs="Arial"/>
        </w:rPr>
        <w:fldChar w:fldCharType="end"/>
      </w:r>
    </w:p>
    <w:p w14:paraId="2F596DFE" w14:textId="57B4D1DE" w:rsidR="00E435FF" w:rsidDel="00002E2C" w:rsidRDefault="00E435FF" w:rsidP="00002E2C">
      <w:pPr>
        <w:pStyle w:val="NormalWeb"/>
        <w:spacing w:before="0" w:beforeAutospacing="0"/>
        <w:rPr>
          <w:del w:id="313" w:author="Cindy W" w:date="2019-02-01T10:19:00Z"/>
          <w:rFonts w:ascii="Courier" w:hAnsi="Courier"/>
        </w:rPr>
        <w:pPrChange w:id="314" w:author="Cindy W" w:date="2019-02-01T10:19:00Z">
          <w:pPr/>
        </w:pPrChange>
      </w:pPr>
      <w:del w:id="315" w:author="Cindy W" w:date="2019-02-01T10:19:00Z">
        <w:r w:rsidDel="00002E2C">
          <w:rPr>
            <w:rFonts w:ascii="Courier" w:hAnsi="Courier"/>
          </w:rPr>
          <w:delText>SSR PV module version BOM:</w:delText>
        </w:r>
      </w:del>
    </w:p>
    <w:p w14:paraId="448BF7A8" w14:textId="4EE4092A" w:rsidR="00E435FF" w:rsidDel="00002E2C" w:rsidRDefault="00E435FF" w:rsidP="00002E2C">
      <w:pPr>
        <w:pStyle w:val="NormalWeb"/>
        <w:spacing w:before="0" w:beforeAutospacing="0"/>
        <w:rPr>
          <w:del w:id="316" w:author="Cindy W" w:date="2019-02-01T10:19:00Z"/>
          <w:rFonts w:ascii="Courier" w:hAnsi="Courier"/>
        </w:rPr>
        <w:pPrChange w:id="317" w:author="Cindy W" w:date="2019-02-01T10:19:00Z">
          <w:pPr/>
        </w:pPrChange>
      </w:pPr>
    </w:p>
    <w:p w14:paraId="08B3EB12" w14:textId="5ECAC10B" w:rsidR="00E435FF" w:rsidRPr="00303466" w:rsidDel="00002E2C" w:rsidRDefault="00B7342E" w:rsidP="00002E2C">
      <w:pPr>
        <w:pStyle w:val="NormalWeb"/>
        <w:spacing w:before="0" w:beforeAutospacing="0"/>
        <w:rPr>
          <w:del w:id="318" w:author="Cindy W" w:date="2019-02-01T10:19:00Z"/>
          <w:rFonts w:ascii="Courier" w:hAnsi="Courier" w:cs="Arial"/>
        </w:rPr>
        <w:pPrChange w:id="319" w:author="Cindy W" w:date="2019-02-01T10:19:00Z">
          <w:pPr>
            <w:pStyle w:val="NormalWeb"/>
            <w:spacing w:before="0" w:beforeAutospacing="0"/>
          </w:pPr>
        </w:pPrChange>
      </w:pPr>
      <w:del w:id="320" w:author="Cindy W" w:date="2019-02-01T10:19:00Z">
        <w:r w:rsidDel="00002E2C">
          <w:fldChar w:fldCharType="begin"/>
        </w:r>
        <w:r w:rsidDel="00002E2C">
          <w:delInstrText xml:space="preserve"> HYPERLINK "https://github.com/csatt/IV_Swinger/raw/master/PCB/BOM/ssr</w:delInstrText>
        </w:r>
        <w:r w:rsidDel="00002E2C">
          <w:delInstrText xml:space="preserve">_mod_BOM.pdf" </w:delInstrText>
        </w:r>
        <w:r w:rsidDel="00002E2C">
          <w:fldChar w:fldCharType="separate"/>
        </w:r>
        <w:r w:rsidR="00E435FF" w:rsidRPr="00303466" w:rsidDel="00002E2C">
          <w:rPr>
            <w:rStyle w:val="Hyperlink"/>
            <w:rFonts w:ascii="Courier" w:hAnsi="Courier" w:cs="Arial"/>
          </w:rPr>
          <w:delText>https://github.com/csatt/IV_Swinger/raw/master/PCB/BOM/ssr_mod_BOM.pdf</w:delText>
        </w:r>
        <w:r w:rsidDel="00002E2C">
          <w:rPr>
            <w:rStyle w:val="Hyperlink"/>
            <w:rFonts w:ascii="Courier" w:hAnsi="Courier" w:cs="Arial"/>
          </w:rPr>
          <w:fldChar w:fldCharType="end"/>
        </w:r>
      </w:del>
    </w:p>
    <w:p w14:paraId="14DD763A" w14:textId="33CB65F9" w:rsidR="00E435FF" w:rsidDel="00002E2C" w:rsidRDefault="00E435FF" w:rsidP="00002E2C">
      <w:pPr>
        <w:pStyle w:val="NormalWeb"/>
        <w:spacing w:before="0" w:beforeAutospacing="0"/>
        <w:rPr>
          <w:del w:id="321" w:author="Cindy W" w:date="2019-02-01T10:19:00Z"/>
          <w:rFonts w:ascii="Courier" w:hAnsi="Courier"/>
        </w:rPr>
        <w:pPrChange w:id="322" w:author="Cindy W" w:date="2019-02-01T10:19:00Z">
          <w:pPr/>
        </w:pPrChange>
      </w:pPr>
      <w:del w:id="323" w:author="Cindy W" w:date="2019-02-01T10:19:00Z">
        <w:r w:rsidDel="00002E2C">
          <w:rPr>
            <w:rFonts w:ascii="Courier" w:hAnsi="Courier"/>
          </w:rPr>
          <w:delText>EMR PV cell version BOM:</w:delText>
        </w:r>
      </w:del>
    </w:p>
    <w:p w14:paraId="48A8B728" w14:textId="1D13E0EB" w:rsidR="00E435FF" w:rsidDel="00002E2C" w:rsidRDefault="00E435FF" w:rsidP="00002E2C">
      <w:pPr>
        <w:pStyle w:val="NormalWeb"/>
        <w:spacing w:before="0" w:beforeAutospacing="0"/>
        <w:rPr>
          <w:del w:id="324" w:author="Cindy W" w:date="2019-02-01T10:19:00Z"/>
          <w:rFonts w:ascii="Courier" w:hAnsi="Courier"/>
        </w:rPr>
        <w:pPrChange w:id="325" w:author="Cindy W" w:date="2019-02-01T10:19:00Z">
          <w:pPr/>
        </w:pPrChange>
      </w:pPr>
    </w:p>
    <w:p w14:paraId="794DD68B" w14:textId="2CD827D2" w:rsidR="00E435FF" w:rsidRPr="00303466" w:rsidDel="00002E2C" w:rsidRDefault="00B7342E" w:rsidP="00002E2C">
      <w:pPr>
        <w:pStyle w:val="NormalWeb"/>
        <w:spacing w:before="0" w:beforeAutospacing="0"/>
        <w:rPr>
          <w:del w:id="326" w:author="Cindy W" w:date="2019-02-01T10:19:00Z"/>
          <w:rFonts w:ascii="Courier" w:hAnsi="Courier" w:cs="Arial"/>
        </w:rPr>
        <w:pPrChange w:id="327" w:author="Cindy W" w:date="2019-02-01T10:19:00Z">
          <w:pPr>
            <w:pStyle w:val="NormalWeb"/>
            <w:spacing w:before="0" w:beforeAutospacing="0"/>
          </w:pPr>
        </w:pPrChange>
      </w:pPr>
      <w:del w:id="328" w:author="Cindy W" w:date="2019-02-01T10:19:00Z">
        <w:r w:rsidDel="00002E2C">
          <w:fldChar w:fldCharType="begin"/>
        </w:r>
        <w:r w:rsidDel="00002E2C">
          <w:delInstrText xml:space="preserve"> HYPERLINK "https://github.com/csatt/IV_Swinger/raw/master/PCB/BOM/emr_cell_BOM.pdf" </w:delInstrText>
        </w:r>
        <w:r w:rsidDel="00002E2C">
          <w:fldChar w:fldCharType="separate"/>
        </w:r>
        <w:r w:rsidR="00E435FF" w:rsidRPr="00303466" w:rsidDel="00002E2C">
          <w:rPr>
            <w:rStyle w:val="Hyperlink"/>
            <w:rFonts w:ascii="Courier" w:hAnsi="Courier" w:cs="Arial"/>
          </w:rPr>
          <w:delText>https://github.com/csatt/IV_Swinger/raw/master/PCB/BOM/emr_cell_BOM.pdf</w:delText>
        </w:r>
        <w:r w:rsidDel="00002E2C">
          <w:rPr>
            <w:rStyle w:val="Hyperlink"/>
            <w:rFonts w:ascii="Courier" w:hAnsi="Courier" w:cs="Arial"/>
          </w:rPr>
          <w:fldChar w:fldCharType="end"/>
        </w:r>
      </w:del>
    </w:p>
    <w:p w14:paraId="0F0D5774" w14:textId="6F412A88" w:rsidR="00E435FF" w:rsidDel="00002E2C" w:rsidRDefault="00E435FF" w:rsidP="00002E2C">
      <w:pPr>
        <w:pStyle w:val="NormalWeb"/>
        <w:spacing w:before="0" w:beforeAutospacing="0"/>
        <w:rPr>
          <w:del w:id="329" w:author="Cindy W" w:date="2019-02-01T10:19:00Z"/>
          <w:rFonts w:ascii="Courier" w:hAnsi="Courier"/>
        </w:rPr>
        <w:pPrChange w:id="330" w:author="Cindy W" w:date="2019-02-01T10:19:00Z">
          <w:pPr/>
        </w:pPrChange>
      </w:pPr>
      <w:del w:id="331" w:author="Cindy W" w:date="2019-02-01T10:19:00Z">
        <w:r w:rsidDel="00002E2C">
          <w:rPr>
            <w:rFonts w:ascii="Courier" w:hAnsi="Courier"/>
          </w:rPr>
          <w:delText>SSR PV cell version BOM:</w:delText>
        </w:r>
      </w:del>
    </w:p>
    <w:p w14:paraId="0B874C2E" w14:textId="32099C1E" w:rsidR="00E435FF" w:rsidDel="00002E2C" w:rsidRDefault="00E435FF" w:rsidP="00002E2C">
      <w:pPr>
        <w:pStyle w:val="NormalWeb"/>
        <w:spacing w:before="0" w:beforeAutospacing="0"/>
        <w:rPr>
          <w:del w:id="332" w:author="Cindy W" w:date="2019-02-01T10:19:00Z"/>
          <w:rFonts w:ascii="Courier" w:hAnsi="Courier"/>
        </w:rPr>
        <w:pPrChange w:id="333" w:author="Cindy W" w:date="2019-02-01T10:19:00Z">
          <w:pPr/>
        </w:pPrChange>
      </w:pPr>
    </w:p>
    <w:p w14:paraId="3A2C9DDD" w14:textId="5325B127" w:rsidR="00E435FF" w:rsidRPr="00303466" w:rsidRDefault="00B7342E" w:rsidP="00002E2C">
      <w:pPr>
        <w:pStyle w:val="NormalWeb"/>
        <w:spacing w:before="0" w:beforeAutospacing="0"/>
        <w:rPr>
          <w:rFonts w:ascii="Courier" w:hAnsi="Courier" w:cs="Arial"/>
        </w:rPr>
      </w:pPr>
      <w:del w:id="334" w:author="Cindy W" w:date="2019-02-01T10:19:00Z">
        <w:r w:rsidDel="00002E2C">
          <w:fldChar w:fldCharType="begin"/>
        </w:r>
        <w:r w:rsidDel="00002E2C">
          <w:delInstrText xml:space="preserve"> HYPERLINK "https://github.com/csatt/IV_Swinger/raw/master/PCB/BOM/ssr_cell_BOM.pdf" </w:delInstrText>
        </w:r>
        <w:r w:rsidDel="00002E2C">
          <w:fldChar w:fldCharType="separate"/>
        </w:r>
        <w:r w:rsidR="00E435FF" w:rsidRPr="00303466" w:rsidDel="00002E2C">
          <w:rPr>
            <w:rStyle w:val="Hyperlink"/>
            <w:rFonts w:ascii="Courier" w:hAnsi="Courier" w:cs="Arial"/>
          </w:rPr>
          <w:delText>https://github.com/csatt/IV_Swinger/raw/master/PCB/BOM/ssr_cell_BOM.pdf</w:delText>
        </w:r>
        <w:r w:rsidDel="00002E2C">
          <w:rPr>
            <w:rStyle w:val="Hyperlink"/>
            <w:rFonts w:ascii="Courier" w:hAnsi="Courier" w:cs="Arial"/>
          </w:rPr>
          <w:fldChar w:fldCharType="end"/>
        </w:r>
      </w:del>
    </w:p>
    <w:p w14:paraId="58A0BAEE" w14:textId="142832AD" w:rsidR="006D6878" w:rsidRDefault="00002E2C" w:rsidP="00CE10E8">
      <w:pPr>
        <w:rPr>
          <w:rFonts w:ascii="Courier" w:hAnsi="Courier"/>
        </w:rPr>
      </w:pPr>
      <w:ins w:id="335" w:author="Cindy W" w:date="2019-02-01T10:19:00Z">
        <w:r>
          <w:rPr>
            <w:rFonts w:ascii="Courier" w:hAnsi="Courier"/>
          </w:rPr>
          <w:t>The</w:t>
        </w:r>
      </w:ins>
      <w:del w:id="336" w:author="Cindy W" w:date="2019-02-01T10:19:00Z">
        <w:r w:rsidR="00E435FF" w:rsidDel="00002E2C">
          <w:rPr>
            <w:rFonts w:ascii="Courier" w:hAnsi="Courier"/>
          </w:rPr>
          <w:delText>Each</w:delText>
        </w:r>
      </w:del>
      <w:r w:rsidR="00E435FF">
        <w:rPr>
          <w:rFonts w:ascii="Courier" w:hAnsi="Courier"/>
        </w:rPr>
        <w:t xml:space="preserve"> BOM has an Amazon link and a Digi-Key link at the bottom. </w:t>
      </w:r>
      <w:r w:rsidR="00CE10E8">
        <w:rPr>
          <w:rFonts w:ascii="Courier" w:hAnsi="Courier"/>
        </w:rPr>
        <w:t>The Amazon link</w:t>
      </w:r>
      <w:del w:id="337" w:author="Cindy W" w:date="2019-02-01T10:20:00Z">
        <w:r w:rsidR="00BF68B3" w:rsidDel="00002E2C">
          <w:rPr>
            <w:rFonts w:ascii="Courier" w:hAnsi="Courier"/>
          </w:rPr>
          <w:delText>s</w:delText>
        </w:r>
      </w:del>
      <w:r w:rsidR="00E435FF">
        <w:rPr>
          <w:rFonts w:ascii="Courier" w:hAnsi="Courier"/>
        </w:rPr>
        <w:t xml:space="preserve"> </w:t>
      </w:r>
      <w:ins w:id="338" w:author="Cindy W" w:date="2019-02-01T10:20:00Z">
        <w:r>
          <w:rPr>
            <w:rFonts w:ascii="Courier" w:hAnsi="Courier"/>
          </w:rPr>
          <w:t>is a</w:t>
        </w:r>
      </w:ins>
      <w:del w:id="339" w:author="Cindy W" w:date="2019-02-01T10:20:00Z">
        <w:r w:rsidR="00BF68B3" w:rsidDel="00002E2C">
          <w:rPr>
            <w:rFonts w:ascii="Courier" w:hAnsi="Courier"/>
          </w:rPr>
          <w:delText>are</w:delText>
        </w:r>
      </w:del>
      <w:r w:rsidR="00CE10E8">
        <w:rPr>
          <w:rFonts w:ascii="Courier" w:hAnsi="Courier"/>
        </w:rPr>
        <w:t xml:space="preserve"> “wish list</w:t>
      </w:r>
      <w:del w:id="340" w:author="Cindy W" w:date="2019-02-01T10:20:00Z">
        <w:r w:rsidR="00BF68B3" w:rsidDel="00002E2C">
          <w:rPr>
            <w:rFonts w:ascii="Courier" w:hAnsi="Courier"/>
          </w:rPr>
          <w:delText>s</w:delText>
        </w:r>
      </w:del>
      <w:r w:rsidR="00CE10E8">
        <w:rPr>
          <w:rFonts w:ascii="Courier" w:hAnsi="Courier"/>
        </w:rPr>
        <w:t xml:space="preserve">” that can be </w:t>
      </w:r>
      <w:r w:rsidR="00BF68B3">
        <w:rPr>
          <w:rFonts w:ascii="Courier" w:hAnsi="Courier"/>
        </w:rPr>
        <w:t>used to populate your cart. Some</w:t>
      </w:r>
      <w:r w:rsidR="00CE10E8">
        <w:rPr>
          <w:rFonts w:ascii="Courier" w:hAnsi="Courier"/>
        </w:rPr>
        <w:t xml:space="preserve"> of the items come in quantities larger (in some cases much larger) than needed to build a single IV Swinger 2. You may of course choose to find equivalents </w:t>
      </w:r>
      <w:r w:rsidR="006D6878">
        <w:rPr>
          <w:rFonts w:ascii="Courier" w:hAnsi="Courier"/>
        </w:rPr>
        <w:t>that are offered in smaller quantities. Also, many of the items are things that you may already have, so don’t necessarily just blindly order everything on the list.</w:t>
      </w:r>
    </w:p>
    <w:p w14:paraId="351C366A" w14:textId="77777777" w:rsidR="006D6878" w:rsidRDefault="006D6878" w:rsidP="00CE10E8">
      <w:pPr>
        <w:rPr>
          <w:rFonts w:ascii="Courier" w:hAnsi="Courier"/>
        </w:rPr>
      </w:pPr>
    </w:p>
    <w:p w14:paraId="1693AEF4" w14:textId="652CDE1A" w:rsidR="006D6878" w:rsidRDefault="006D6878" w:rsidP="00CE10E8">
      <w:pPr>
        <w:rPr>
          <w:rFonts w:ascii="Courier" w:hAnsi="Courier"/>
        </w:rPr>
      </w:pPr>
      <w:r>
        <w:rPr>
          <w:rFonts w:ascii="Courier" w:hAnsi="Courier"/>
        </w:rPr>
        <w:lastRenderedPageBreak/>
        <w:t>The Digi-Key link</w:t>
      </w:r>
      <w:del w:id="341" w:author="Cindy W" w:date="2019-02-01T10:20:00Z">
        <w:r w:rsidR="00BF68B3" w:rsidDel="00002E2C">
          <w:rPr>
            <w:rFonts w:ascii="Courier" w:hAnsi="Courier"/>
          </w:rPr>
          <w:delText>s</w:delText>
        </w:r>
      </w:del>
      <w:r w:rsidR="00BF68B3">
        <w:rPr>
          <w:rFonts w:ascii="Courier" w:hAnsi="Courier"/>
        </w:rPr>
        <w:t xml:space="preserve"> </w:t>
      </w:r>
      <w:ins w:id="342" w:author="Cindy W" w:date="2019-02-01T10:20:00Z">
        <w:r w:rsidR="00002E2C">
          <w:rPr>
            <w:rFonts w:ascii="Courier" w:hAnsi="Courier"/>
          </w:rPr>
          <w:t>is a</w:t>
        </w:r>
      </w:ins>
      <w:del w:id="343" w:author="Cindy W" w:date="2019-02-01T10:20:00Z">
        <w:r w:rsidR="00BF68B3" w:rsidDel="00002E2C">
          <w:rPr>
            <w:rFonts w:ascii="Courier" w:hAnsi="Courier"/>
          </w:rPr>
          <w:delText>are</w:delText>
        </w:r>
      </w:del>
      <w:r>
        <w:rPr>
          <w:rFonts w:ascii="Courier" w:hAnsi="Courier"/>
        </w:rPr>
        <w:t xml:space="preserve"> pre-populated shopping cart</w:t>
      </w:r>
      <w:del w:id="344" w:author="Cindy W" w:date="2019-02-01T10:20:00Z">
        <w:r w:rsidR="00BF68B3" w:rsidDel="00002E2C">
          <w:rPr>
            <w:rFonts w:ascii="Courier" w:hAnsi="Courier"/>
          </w:rPr>
          <w:delText>s</w:delText>
        </w:r>
      </w:del>
      <w:r>
        <w:rPr>
          <w:rFonts w:ascii="Courier" w:hAnsi="Courier"/>
        </w:rPr>
        <w:t>. Again, you’ll want to check if you already have any of the items before ordering.</w:t>
      </w:r>
    </w:p>
    <w:p w14:paraId="2C5CE829" w14:textId="77777777" w:rsidR="006D6878" w:rsidRDefault="006D6878" w:rsidP="00CE10E8">
      <w:pPr>
        <w:rPr>
          <w:rFonts w:ascii="Courier" w:hAnsi="Courier"/>
        </w:rPr>
      </w:pPr>
    </w:p>
    <w:p w14:paraId="44DE2469" w14:textId="4B2D36B2" w:rsidR="006D6878" w:rsidRDefault="006D6878" w:rsidP="00CE10E8">
      <w:pPr>
        <w:rPr>
          <w:rFonts w:ascii="Courier" w:hAnsi="Courier"/>
        </w:rPr>
      </w:pPr>
      <w:r>
        <w:rPr>
          <w:rFonts w:ascii="Courier" w:hAnsi="Courier"/>
        </w:rPr>
        <w:t>In both cases, it is possible (or probable) that certain items will go out of stock or be discontinued, so you’ll have to find suitable substitutions.</w:t>
      </w:r>
      <w:r w:rsidR="00BF68B3">
        <w:rPr>
          <w:rFonts w:ascii="Courier" w:hAnsi="Courier"/>
        </w:rPr>
        <w:t xml:space="preserve"> Note that there are some of the Digi-Key items have *ALTERNATE* in the “Customer Reference field. These should only be ordered if the primary version of the same part is marked as “backorder”.  </w:t>
      </w:r>
    </w:p>
    <w:p w14:paraId="4BA7F80A" w14:textId="77777777" w:rsidR="006D6878" w:rsidRDefault="006D6878" w:rsidP="00CE10E8">
      <w:pPr>
        <w:rPr>
          <w:rFonts w:ascii="Courier" w:hAnsi="Courier"/>
        </w:rPr>
      </w:pPr>
    </w:p>
    <w:p w14:paraId="05E36B2F" w14:textId="2B6B56D8" w:rsidR="006D6878" w:rsidRDefault="006D6878" w:rsidP="00CE10E8">
      <w:pPr>
        <w:rPr>
          <w:rFonts w:ascii="Courier" w:hAnsi="Courier"/>
        </w:rPr>
      </w:pPr>
      <w:r>
        <w:rPr>
          <w:rFonts w:ascii="Courier" w:hAnsi="Courier"/>
        </w:rPr>
        <w:t xml:space="preserve">Also included below is the link to donate to the original Arduino developers. I donate $5 for each $10 Arduino clone that I buy. This is your choice, but I think it is the right thing to do. </w:t>
      </w:r>
    </w:p>
    <w:p w14:paraId="61CBA7CC" w14:textId="77777777" w:rsidR="006D6878" w:rsidRDefault="006D6878" w:rsidP="00CE10E8">
      <w:pPr>
        <w:rPr>
          <w:rFonts w:ascii="Courier" w:hAnsi="Courier"/>
        </w:rPr>
      </w:pPr>
    </w:p>
    <w:p w14:paraId="7EFF0B83" w14:textId="691359B2" w:rsidR="00CE10E8" w:rsidRPr="00E435FF" w:rsidRDefault="00CE10E8" w:rsidP="00E435FF">
      <w:pPr>
        <w:rPr>
          <w:rFonts w:ascii="Courier" w:hAnsi="Courier"/>
        </w:rPr>
      </w:pPr>
    </w:p>
    <w:p w14:paraId="19698BF7" w14:textId="09EA6B1D" w:rsidR="00CE10E8" w:rsidRDefault="00CE10E8" w:rsidP="00E435FF">
      <w:pPr>
        <w:rPr>
          <w:ins w:id="345" w:author="Cindy W" w:date="2019-02-02T10:00:00Z"/>
          <w:rFonts w:ascii="Courier" w:hAnsi="Courier"/>
        </w:rPr>
      </w:pPr>
      <w:r w:rsidRPr="00E435FF">
        <w:rPr>
          <w:rFonts w:ascii="Courier" w:hAnsi="Courier"/>
          <w:b/>
          <w:sz w:val="28"/>
          <w:szCs w:val="28"/>
        </w:rPr>
        <w:t>Donate to Arduino.cc:</w:t>
      </w:r>
      <w:r w:rsidRPr="00E435FF">
        <w:rPr>
          <w:rFonts w:ascii="Courier" w:hAnsi="Courier"/>
        </w:rPr>
        <w:br/>
        <w:t xml:space="preserve">        </w:t>
      </w:r>
      <w:r w:rsidR="00B7342E">
        <w:fldChar w:fldCharType="begin"/>
      </w:r>
      <w:r w:rsidR="00B7342E">
        <w:instrText xml:space="preserve"> HYPERLINK "https://www.arduino.cc/en/Main/Contribute" </w:instrText>
      </w:r>
      <w:ins w:id="346" w:author="Cindy W" w:date="2019-02-01T15:23:00Z"/>
      <w:r w:rsidR="00B7342E">
        <w:fldChar w:fldCharType="separate"/>
      </w:r>
      <w:r w:rsidRPr="00E435FF">
        <w:rPr>
          <w:rStyle w:val="Hyperlink"/>
          <w:rFonts w:ascii="Courier" w:hAnsi="Courier"/>
        </w:rPr>
        <w:t>https://www.arduino.cc/en/Main/Contribute</w:t>
      </w:r>
      <w:r w:rsidR="00B7342E">
        <w:rPr>
          <w:rStyle w:val="Hyperlink"/>
          <w:rFonts w:ascii="Courier" w:hAnsi="Courier"/>
        </w:rPr>
        <w:fldChar w:fldCharType="end"/>
      </w:r>
      <w:r w:rsidRPr="00E435FF">
        <w:rPr>
          <w:rFonts w:ascii="Courier" w:hAnsi="Courier"/>
        </w:rPr>
        <w:br/>
      </w:r>
    </w:p>
    <w:p w14:paraId="589CA1B5" w14:textId="77777777" w:rsidR="00903057" w:rsidRDefault="00903057" w:rsidP="00E435FF">
      <w:pPr>
        <w:rPr>
          <w:ins w:id="347" w:author="Cindy W" w:date="2019-02-02T10:00:00Z"/>
          <w:rFonts w:ascii="Courier" w:hAnsi="Courier"/>
        </w:rPr>
      </w:pPr>
    </w:p>
    <w:p w14:paraId="37313CF1" w14:textId="77777777" w:rsidR="00903057" w:rsidRPr="00E435FF" w:rsidRDefault="00903057" w:rsidP="00E435FF">
      <w:pPr>
        <w:rPr>
          <w:rFonts w:ascii="Courier" w:hAnsi="Courier"/>
        </w:rPr>
      </w:pPr>
    </w:p>
    <w:p w14:paraId="526FC61D" w14:textId="795306C0" w:rsidR="00C83733" w:rsidRPr="004358B3" w:rsidRDefault="00103ED4" w:rsidP="004358B3">
      <w:pPr>
        <w:pStyle w:val="Heading1"/>
        <w:rPr>
          <w:rFonts w:ascii="Courier" w:hAnsi="Courier"/>
          <w:sz w:val="36"/>
          <w:szCs w:val="36"/>
          <w:u w:val="single"/>
        </w:rPr>
      </w:pPr>
      <w:bookmarkStart w:id="348" w:name="_Toc410731202"/>
      <w:r>
        <w:t>Gather / buy t</w:t>
      </w:r>
      <w:r w:rsidR="00C83733">
        <w:t>ools</w:t>
      </w:r>
      <w:bookmarkEnd w:id="348"/>
    </w:p>
    <w:p w14:paraId="7A4BCB4A" w14:textId="77777777" w:rsidR="00C83733" w:rsidRDefault="00C83733" w:rsidP="00C83733"/>
    <w:p w14:paraId="4E22A3F4" w14:textId="77777777" w:rsidR="00C83733" w:rsidRPr="00C83733" w:rsidRDefault="00C83733" w:rsidP="004B00B9">
      <w:pPr>
        <w:pStyle w:val="ListParagraph"/>
        <w:numPr>
          <w:ilvl w:val="0"/>
          <w:numId w:val="66"/>
        </w:numPr>
        <w:rPr>
          <w:rFonts w:ascii="Courier" w:hAnsi="Courier"/>
        </w:rPr>
      </w:pPr>
      <w:r w:rsidRPr="00C83733">
        <w:rPr>
          <w:rFonts w:ascii="Courier" w:hAnsi="Courier"/>
        </w:rPr>
        <w:t>Holding:</w:t>
      </w:r>
    </w:p>
    <w:p w14:paraId="21F89F9C" w14:textId="77777777" w:rsidR="00C83733" w:rsidRPr="00C83733" w:rsidRDefault="00C83733" w:rsidP="004B00B9">
      <w:pPr>
        <w:pStyle w:val="ListParagraph"/>
        <w:numPr>
          <w:ilvl w:val="1"/>
          <w:numId w:val="66"/>
        </w:numPr>
        <w:rPr>
          <w:rFonts w:ascii="Courier" w:hAnsi="Courier"/>
        </w:rPr>
      </w:pPr>
      <w:r w:rsidRPr="00C83733">
        <w:rPr>
          <w:rFonts w:ascii="Courier" w:hAnsi="Courier"/>
        </w:rPr>
        <w:t>Vise</w:t>
      </w:r>
    </w:p>
    <w:p w14:paraId="5A0FE096" w14:textId="77777777" w:rsidR="00C83733" w:rsidRPr="00C83733" w:rsidRDefault="00C83733" w:rsidP="004B00B9">
      <w:pPr>
        <w:pStyle w:val="ListParagraph"/>
        <w:numPr>
          <w:ilvl w:val="1"/>
          <w:numId w:val="66"/>
        </w:numPr>
        <w:rPr>
          <w:rFonts w:ascii="Courier" w:hAnsi="Courier"/>
        </w:rPr>
      </w:pPr>
      <w:r w:rsidRPr="00C83733">
        <w:rPr>
          <w:rFonts w:ascii="Courier" w:hAnsi="Courier"/>
        </w:rPr>
        <w:t>3rd hand tool with magnifying glass</w:t>
      </w:r>
    </w:p>
    <w:p w14:paraId="2E27CE2F" w14:textId="77777777" w:rsidR="00C83733" w:rsidRPr="00C83733" w:rsidRDefault="00C83733" w:rsidP="004B00B9">
      <w:pPr>
        <w:pStyle w:val="ListParagraph"/>
        <w:numPr>
          <w:ilvl w:val="1"/>
          <w:numId w:val="66"/>
        </w:numPr>
        <w:rPr>
          <w:rFonts w:ascii="Courier" w:hAnsi="Courier"/>
        </w:rPr>
      </w:pPr>
      <w:r w:rsidRPr="00C83733">
        <w:rPr>
          <w:rFonts w:ascii="Courier" w:hAnsi="Courier"/>
        </w:rPr>
        <w:t>Tape (preferably Kapton, but Scotch ok)</w:t>
      </w:r>
    </w:p>
    <w:p w14:paraId="481DA5EF" w14:textId="77777777" w:rsidR="00C83733" w:rsidRPr="00C83733" w:rsidRDefault="00C83733" w:rsidP="004B00B9">
      <w:pPr>
        <w:pStyle w:val="ListParagraph"/>
        <w:numPr>
          <w:ilvl w:val="1"/>
          <w:numId w:val="66"/>
        </w:numPr>
        <w:rPr>
          <w:rFonts w:ascii="Courier" w:hAnsi="Courier"/>
        </w:rPr>
      </w:pPr>
      <w:r w:rsidRPr="00C83733">
        <w:rPr>
          <w:rFonts w:ascii="Courier" w:hAnsi="Courier"/>
        </w:rPr>
        <w:t>Long/needle-nosed pliers</w:t>
      </w:r>
    </w:p>
    <w:p w14:paraId="347398E4" w14:textId="77777777" w:rsidR="00C83733" w:rsidRPr="00C83733" w:rsidRDefault="00C83733" w:rsidP="004B00B9">
      <w:pPr>
        <w:pStyle w:val="ListParagraph"/>
        <w:numPr>
          <w:ilvl w:val="0"/>
          <w:numId w:val="66"/>
        </w:numPr>
        <w:rPr>
          <w:rFonts w:ascii="Courier" w:hAnsi="Courier"/>
        </w:rPr>
      </w:pPr>
      <w:r w:rsidRPr="00C83733">
        <w:rPr>
          <w:rFonts w:ascii="Courier" w:hAnsi="Courier"/>
        </w:rPr>
        <w:t>Soldering:</w:t>
      </w:r>
    </w:p>
    <w:p w14:paraId="51BD3F37" w14:textId="77777777" w:rsidR="00C83733" w:rsidRPr="00C83733" w:rsidRDefault="00C83733" w:rsidP="004B00B9">
      <w:pPr>
        <w:pStyle w:val="ListParagraph"/>
        <w:numPr>
          <w:ilvl w:val="1"/>
          <w:numId w:val="66"/>
        </w:numPr>
        <w:rPr>
          <w:rFonts w:ascii="Courier" w:hAnsi="Courier"/>
        </w:rPr>
      </w:pPr>
      <w:r w:rsidRPr="00C83733">
        <w:rPr>
          <w:rFonts w:ascii="Courier" w:hAnsi="Courier"/>
        </w:rPr>
        <w:t>Soldering iron (preferably temp controlled solder station)</w:t>
      </w:r>
    </w:p>
    <w:p w14:paraId="642EF965" w14:textId="77777777" w:rsidR="00C83733" w:rsidRPr="00C83733" w:rsidRDefault="00C83733" w:rsidP="004B00B9">
      <w:pPr>
        <w:pStyle w:val="ListParagraph"/>
        <w:numPr>
          <w:ilvl w:val="1"/>
          <w:numId w:val="66"/>
        </w:numPr>
        <w:rPr>
          <w:rFonts w:ascii="Courier" w:hAnsi="Courier"/>
        </w:rPr>
      </w:pPr>
      <w:r w:rsidRPr="00C83733">
        <w:rPr>
          <w:rFonts w:ascii="Courier" w:hAnsi="Courier"/>
        </w:rPr>
        <w:t>Tip cleaner</w:t>
      </w:r>
    </w:p>
    <w:p w14:paraId="79227E6A" w14:textId="77777777" w:rsidR="00C83733" w:rsidRPr="00C83733" w:rsidRDefault="00C83733" w:rsidP="004B00B9">
      <w:pPr>
        <w:pStyle w:val="ListParagraph"/>
        <w:numPr>
          <w:ilvl w:val="1"/>
          <w:numId w:val="66"/>
        </w:numPr>
        <w:rPr>
          <w:rFonts w:ascii="Courier" w:hAnsi="Courier"/>
        </w:rPr>
      </w:pPr>
      <w:r w:rsidRPr="00C83733">
        <w:rPr>
          <w:rFonts w:ascii="Courier" w:hAnsi="Courier"/>
        </w:rPr>
        <w:t>Rosin core solder</w:t>
      </w:r>
    </w:p>
    <w:p w14:paraId="3B58A9D6" w14:textId="77777777" w:rsidR="00C83733" w:rsidRPr="00C83733" w:rsidRDefault="00C83733" w:rsidP="004B00B9">
      <w:pPr>
        <w:pStyle w:val="ListParagraph"/>
        <w:numPr>
          <w:ilvl w:val="1"/>
          <w:numId w:val="66"/>
        </w:numPr>
        <w:rPr>
          <w:rFonts w:ascii="Courier" w:hAnsi="Courier"/>
        </w:rPr>
      </w:pPr>
      <w:r w:rsidRPr="00C83733">
        <w:rPr>
          <w:rFonts w:ascii="Courier" w:hAnsi="Courier"/>
        </w:rPr>
        <w:t>Solder sucker or solder wick</w:t>
      </w:r>
    </w:p>
    <w:p w14:paraId="53783E00" w14:textId="77777777" w:rsidR="00C83733" w:rsidRPr="00C83733" w:rsidRDefault="00C83733" w:rsidP="004B00B9">
      <w:pPr>
        <w:pStyle w:val="ListParagraph"/>
        <w:numPr>
          <w:ilvl w:val="0"/>
          <w:numId w:val="66"/>
        </w:numPr>
        <w:rPr>
          <w:rFonts w:ascii="Courier" w:hAnsi="Courier"/>
        </w:rPr>
      </w:pPr>
      <w:r w:rsidRPr="00C83733">
        <w:rPr>
          <w:rFonts w:ascii="Courier" w:hAnsi="Courier"/>
        </w:rPr>
        <w:t>Cutting:</w:t>
      </w:r>
    </w:p>
    <w:p w14:paraId="66BE3DFA" w14:textId="22E8E22E" w:rsidR="00C83733" w:rsidRPr="00C83733" w:rsidDel="00002E2C" w:rsidRDefault="00C83733" w:rsidP="004B00B9">
      <w:pPr>
        <w:pStyle w:val="ListParagraph"/>
        <w:numPr>
          <w:ilvl w:val="1"/>
          <w:numId w:val="66"/>
        </w:numPr>
        <w:rPr>
          <w:del w:id="349" w:author="Cindy W" w:date="2019-02-01T10:21:00Z"/>
          <w:rFonts w:ascii="Courier" w:hAnsi="Courier"/>
        </w:rPr>
      </w:pPr>
      <w:del w:id="350" w:author="Cindy W" w:date="2019-02-01T10:21:00Z">
        <w:r w:rsidRPr="00C83733" w:rsidDel="00002E2C">
          <w:rPr>
            <w:rFonts w:ascii="Courier" w:hAnsi="Courier"/>
          </w:rPr>
          <w:delText>Coping saw (or hacksaw)</w:delText>
        </w:r>
      </w:del>
    </w:p>
    <w:p w14:paraId="2B5C843A" w14:textId="77777777" w:rsidR="00C83733" w:rsidRPr="00C83733" w:rsidRDefault="00C83733" w:rsidP="004B00B9">
      <w:pPr>
        <w:pStyle w:val="ListParagraph"/>
        <w:numPr>
          <w:ilvl w:val="1"/>
          <w:numId w:val="66"/>
        </w:numPr>
        <w:rPr>
          <w:rFonts w:ascii="Courier" w:hAnsi="Courier"/>
        </w:rPr>
      </w:pPr>
      <w:r w:rsidRPr="00C83733">
        <w:rPr>
          <w:rFonts w:ascii="Courier" w:hAnsi="Courier"/>
        </w:rPr>
        <w:t>Wire cutter (flush cut)</w:t>
      </w:r>
    </w:p>
    <w:p w14:paraId="174967D6" w14:textId="77777777" w:rsidR="00C83733" w:rsidRPr="00C83733" w:rsidRDefault="00C83733" w:rsidP="004B00B9">
      <w:pPr>
        <w:pStyle w:val="ListParagraph"/>
        <w:numPr>
          <w:ilvl w:val="1"/>
          <w:numId w:val="66"/>
        </w:numPr>
        <w:rPr>
          <w:rFonts w:ascii="Courier" w:hAnsi="Courier"/>
        </w:rPr>
      </w:pPr>
      <w:r w:rsidRPr="00C83733">
        <w:rPr>
          <w:rFonts w:ascii="Courier" w:hAnsi="Courier"/>
        </w:rPr>
        <w:t>Wire stripper</w:t>
      </w:r>
    </w:p>
    <w:p w14:paraId="76212A25" w14:textId="77777777" w:rsidR="00C83733" w:rsidRPr="00C83733" w:rsidRDefault="00C83733" w:rsidP="004B00B9">
      <w:pPr>
        <w:pStyle w:val="ListParagraph"/>
        <w:numPr>
          <w:ilvl w:val="0"/>
          <w:numId w:val="66"/>
        </w:numPr>
        <w:rPr>
          <w:rFonts w:ascii="Courier" w:hAnsi="Courier"/>
        </w:rPr>
      </w:pPr>
      <w:r w:rsidRPr="00C83733">
        <w:rPr>
          <w:rFonts w:ascii="Courier" w:hAnsi="Courier"/>
        </w:rPr>
        <w:t>Drilling:</w:t>
      </w:r>
    </w:p>
    <w:p w14:paraId="715AD07D" w14:textId="77777777" w:rsidR="00C83733" w:rsidRPr="00C83733" w:rsidRDefault="00C83733" w:rsidP="004B00B9">
      <w:pPr>
        <w:pStyle w:val="ListParagraph"/>
        <w:numPr>
          <w:ilvl w:val="1"/>
          <w:numId w:val="66"/>
        </w:numPr>
        <w:rPr>
          <w:rFonts w:ascii="Courier" w:hAnsi="Courier"/>
        </w:rPr>
      </w:pPr>
      <w:r w:rsidRPr="00C83733">
        <w:rPr>
          <w:rFonts w:ascii="Courier" w:hAnsi="Courier"/>
        </w:rPr>
        <w:t>Drill</w:t>
      </w:r>
    </w:p>
    <w:p w14:paraId="43FD3FC6" w14:textId="77777777" w:rsidR="00C83733" w:rsidRPr="00C83733" w:rsidRDefault="00C83733" w:rsidP="004B00B9">
      <w:pPr>
        <w:pStyle w:val="ListParagraph"/>
        <w:numPr>
          <w:ilvl w:val="1"/>
          <w:numId w:val="66"/>
        </w:numPr>
        <w:rPr>
          <w:rFonts w:ascii="Courier" w:hAnsi="Courier"/>
        </w:rPr>
      </w:pPr>
      <w:r w:rsidRPr="00C83733">
        <w:rPr>
          <w:rFonts w:ascii="Courier" w:hAnsi="Courier"/>
        </w:rPr>
        <w:t>1/16" bit (pilot for 9/64")</w:t>
      </w:r>
    </w:p>
    <w:p w14:paraId="2438594B" w14:textId="77777777" w:rsidR="00C83733" w:rsidRPr="00C83733" w:rsidRDefault="00C83733" w:rsidP="004B00B9">
      <w:pPr>
        <w:pStyle w:val="ListParagraph"/>
        <w:numPr>
          <w:ilvl w:val="1"/>
          <w:numId w:val="66"/>
        </w:numPr>
        <w:rPr>
          <w:rFonts w:ascii="Courier" w:hAnsi="Courier"/>
        </w:rPr>
      </w:pPr>
      <w:r w:rsidRPr="00C83733">
        <w:rPr>
          <w:rFonts w:ascii="Courier" w:hAnsi="Courier"/>
        </w:rPr>
        <w:t>9/64" bit (standoffs)</w:t>
      </w:r>
    </w:p>
    <w:p w14:paraId="20C64786" w14:textId="77777777" w:rsidR="00C83733" w:rsidRPr="00C83733" w:rsidRDefault="00C83733" w:rsidP="004B00B9">
      <w:pPr>
        <w:pStyle w:val="ListParagraph"/>
        <w:numPr>
          <w:ilvl w:val="1"/>
          <w:numId w:val="66"/>
        </w:numPr>
        <w:rPr>
          <w:rFonts w:ascii="Courier" w:hAnsi="Courier"/>
        </w:rPr>
      </w:pPr>
      <w:r w:rsidRPr="00C83733">
        <w:rPr>
          <w:rFonts w:ascii="Courier" w:hAnsi="Courier"/>
        </w:rPr>
        <w:t>11/64" bit (pilot for 13/64")</w:t>
      </w:r>
    </w:p>
    <w:p w14:paraId="71B298C6" w14:textId="77777777" w:rsidR="00C83733" w:rsidRPr="00C83733" w:rsidRDefault="00C83733" w:rsidP="004B00B9">
      <w:pPr>
        <w:pStyle w:val="ListParagraph"/>
        <w:numPr>
          <w:ilvl w:val="1"/>
          <w:numId w:val="66"/>
        </w:numPr>
        <w:rPr>
          <w:rFonts w:ascii="Courier" w:hAnsi="Courier"/>
        </w:rPr>
      </w:pPr>
      <w:r w:rsidRPr="00C83733">
        <w:rPr>
          <w:rFonts w:ascii="Courier" w:hAnsi="Courier"/>
        </w:rPr>
        <w:t>13/64" bit (binding posts)</w:t>
      </w:r>
    </w:p>
    <w:p w14:paraId="6B9BCD80" w14:textId="77777777" w:rsidR="00C83733" w:rsidRDefault="00C83733" w:rsidP="004B00B9">
      <w:pPr>
        <w:pStyle w:val="ListParagraph"/>
        <w:numPr>
          <w:ilvl w:val="1"/>
          <w:numId w:val="66"/>
        </w:numPr>
        <w:rPr>
          <w:rFonts w:ascii="Courier" w:hAnsi="Courier"/>
        </w:rPr>
      </w:pPr>
      <w:r w:rsidRPr="00C83733">
        <w:rPr>
          <w:rFonts w:ascii="Courier" w:hAnsi="Courier"/>
        </w:rPr>
        <w:t>3/8" Forstner bit (preferred - USB cable hole)</w:t>
      </w:r>
    </w:p>
    <w:p w14:paraId="270D4936" w14:textId="04280BB1" w:rsidR="001A5CD4" w:rsidRPr="00C83733" w:rsidRDefault="001A5CD4" w:rsidP="001A5CD4">
      <w:pPr>
        <w:pStyle w:val="ListParagraph"/>
        <w:numPr>
          <w:ilvl w:val="2"/>
          <w:numId w:val="66"/>
        </w:numPr>
        <w:rPr>
          <w:rFonts w:ascii="Courier" w:hAnsi="Courier"/>
        </w:rPr>
      </w:pPr>
      <w:r>
        <w:rPr>
          <w:rFonts w:ascii="Courier" w:hAnsi="Courier"/>
        </w:rPr>
        <w:lastRenderedPageBreak/>
        <w:t>Alternate: 1/8”, 3/16”, 7/32”, 1/4”, 9/32”, 5/16”, 11/32”, 3/8”, and 25/64” normal bits</w:t>
      </w:r>
    </w:p>
    <w:p w14:paraId="5327A527" w14:textId="77777777" w:rsidR="00C83733" w:rsidRPr="00C83733" w:rsidRDefault="00C83733" w:rsidP="004B00B9">
      <w:pPr>
        <w:pStyle w:val="ListParagraph"/>
        <w:numPr>
          <w:ilvl w:val="0"/>
          <w:numId w:val="66"/>
        </w:numPr>
        <w:rPr>
          <w:rFonts w:ascii="Courier" w:hAnsi="Courier"/>
        </w:rPr>
      </w:pPr>
      <w:r w:rsidRPr="00C83733">
        <w:rPr>
          <w:rFonts w:ascii="Courier" w:hAnsi="Courier"/>
        </w:rPr>
        <w:t>Other:</w:t>
      </w:r>
    </w:p>
    <w:p w14:paraId="32F7BA89" w14:textId="77777777" w:rsidR="00C83733" w:rsidRPr="00C83733" w:rsidRDefault="00C83733" w:rsidP="004B00B9">
      <w:pPr>
        <w:pStyle w:val="ListParagraph"/>
        <w:numPr>
          <w:ilvl w:val="1"/>
          <w:numId w:val="66"/>
        </w:numPr>
        <w:rPr>
          <w:rFonts w:ascii="Courier" w:hAnsi="Courier"/>
        </w:rPr>
      </w:pPr>
      <w:r w:rsidRPr="00C83733">
        <w:rPr>
          <w:rFonts w:ascii="Courier" w:hAnsi="Courier"/>
        </w:rPr>
        <w:t>Digital Multimeter (DMM)</w:t>
      </w:r>
    </w:p>
    <w:p w14:paraId="64BBECCA" w14:textId="77777777" w:rsidR="00C83733" w:rsidRPr="00C83733" w:rsidRDefault="00C83733" w:rsidP="004B00B9">
      <w:pPr>
        <w:pStyle w:val="ListParagraph"/>
        <w:numPr>
          <w:ilvl w:val="1"/>
          <w:numId w:val="66"/>
        </w:numPr>
        <w:rPr>
          <w:rFonts w:ascii="Courier" w:hAnsi="Courier"/>
        </w:rPr>
      </w:pPr>
      <w:r w:rsidRPr="00C83733">
        <w:rPr>
          <w:rFonts w:ascii="Courier" w:hAnsi="Courier"/>
        </w:rPr>
        <w:t>Small Phillips screwdriver</w:t>
      </w:r>
    </w:p>
    <w:p w14:paraId="1877E51D" w14:textId="0F5544B2" w:rsidR="00C83733" w:rsidRPr="00C83733" w:rsidRDefault="00C83733" w:rsidP="004B00B9">
      <w:pPr>
        <w:pStyle w:val="ListParagraph"/>
        <w:numPr>
          <w:ilvl w:val="1"/>
          <w:numId w:val="66"/>
        </w:numPr>
        <w:rPr>
          <w:rFonts w:ascii="Courier" w:hAnsi="Courier"/>
        </w:rPr>
      </w:pPr>
      <w:r w:rsidRPr="00C83733">
        <w:rPr>
          <w:rFonts w:ascii="Courier" w:hAnsi="Courier"/>
        </w:rPr>
        <w:t>9V battery</w:t>
      </w:r>
      <w:del w:id="351" w:author="Cindy W" w:date="2019-02-01T10:21:00Z">
        <w:r w:rsidR="001A5CD4" w:rsidDel="00002E2C">
          <w:rPr>
            <w:rFonts w:ascii="Courier" w:hAnsi="Courier"/>
          </w:rPr>
          <w:delText xml:space="preserve"> (1.5V for cell versions)</w:delText>
        </w:r>
      </w:del>
    </w:p>
    <w:p w14:paraId="48C2CB5F" w14:textId="4A9D5A4F" w:rsidR="00C83733" w:rsidRDefault="00C83733" w:rsidP="004B00B9">
      <w:pPr>
        <w:pStyle w:val="ListParagraph"/>
        <w:numPr>
          <w:ilvl w:val="1"/>
          <w:numId w:val="66"/>
        </w:numPr>
        <w:rPr>
          <w:rFonts w:ascii="Courier" w:hAnsi="Courier"/>
        </w:rPr>
      </w:pPr>
      <w:r w:rsidRPr="00C83733">
        <w:rPr>
          <w:rFonts w:ascii="Courier" w:hAnsi="Courier"/>
        </w:rPr>
        <w:t>Sharpie</w:t>
      </w:r>
    </w:p>
    <w:p w14:paraId="3EBE5442" w14:textId="46CB36C5" w:rsidR="005774B2" w:rsidRDefault="005774B2" w:rsidP="004B00B9">
      <w:pPr>
        <w:pStyle w:val="ListParagraph"/>
        <w:numPr>
          <w:ilvl w:val="1"/>
          <w:numId w:val="66"/>
        </w:numPr>
        <w:rPr>
          <w:rFonts w:ascii="Courier" w:hAnsi="Courier"/>
        </w:rPr>
      </w:pPr>
      <w:r>
        <w:rPr>
          <w:rFonts w:ascii="Courier" w:hAnsi="Courier"/>
        </w:rPr>
        <w:t>Ruler</w:t>
      </w:r>
    </w:p>
    <w:p w14:paraId="26B34783" w14:textId="210F3C62" w:rsidR="005774B2" w:rsidRPr="00C83733" w:rsidRDefault="005774B2" w:rsidP="004B00B9">
      <w:pPr>
        <w:pStyle w:val="ListParagraph"/>
        <w:numPr>
          <w:ilvl w:val="1"/>
          <w:numId w:val="66"/>
        </w:numPr>
        <w:rPr>
          <w:rFonts w:ascii="Courier" w:hAnsi="Courier"/>
        </w:rPr>
      </w:pPr>
      <w:r>
        <w:rPr>
          <w:rFonts w:ascii="Courier" w:hAnsi="Courier"/>
        </w:rPr>
        <w:t>Water spray bottle</w:t>
      </w:r>
    </w:p>
    <w:p w14:paraId="2F82323E" w14:textId="0136F4DB" w:rsidR="00042397" w:rsidRPr="00C83733" w:rsidRDefault="00103ED4" w:rsidP="00C83733">
      <w:pPr>
        <w:pStyle w:val="Heading1"/>
      </w:pPr>
      <w:bookmarkStart w:id="352" w:name="_Toc410731203"/>
      <w:r>
        <w:t>Manually test the relay m</w:t>
      </w:r>
      <w:r w:rsidR="00C83733">
        <w:t>odule</w:t>
      </w:r>
      <w:bookmarkEnd w:id="352"/>
      <w:del w:id="353" w:author="Cindy W" w:date="2019-02-01T10:21:00Z">
        <w:r w:rsidR="00E435FF" w:rsidDel="00002E2C">
          <w:delText xml:space="preserve"> </w:delText>
        </w:r>
        <w:r w:rsidR="00E435FF" w:rsidRPr="00E435FF" w:rsidDel="00002E2C">
          <w:rPr>
            <w:color w:val="FF0000"/>
          </w:rPr>
          <w:delText>(EMR versions only)</w:delText>
        </w:r>
      </w:del>
      <w:r w:rsidR="001106DF" w:rsidRPr="00C83733">
        <w:rPr>
          <w:rFonts w:ascii="Courier" w:hAnsi="Courier"/>
          <w:sz w:val="28"/>
          <w:szCs w:val="28"/>
        </w:rPr>
        <w:br/>
      </w:r>
    </w:p>
    <w:p w14:paraId="30CE4D9D" w14:textId="60824199" w:rsidR="00042397" w:rsidRPr="00C83733" w:rsidRDefault="00103ED4" w:rsidP="00C83733">
      <w:pPr>
        <w:ind w:left="100"/>
        <w:rPr>
          <w:rFonts w:ascii="Courier" w:hAnsi="Courier"/>
        </w:rPr>
      </w:pPr>
      <w:r>
        <w:rPr>
          <w:rFonts w:ascii="Courier" w:hAnsi="Courier"/>
        </w:rPr>
        <w:t xml:space="preserve">This </w:t>
      </w:r>
      <w:r w:rsidR="00042397" w:rsidRPr="00C83733">
        <w:rPr>
          <w:rFonts w:ascii="Courier" w:hAnsi="Courier"/>
        </w:rPr>
        <w:t xml:space="preserve">will confirm that your relay module is the correct type </w:t>
      </w:r>
      <w:r w:rsidR="00E435FF">
        <w:rPr>
          <w:rFonts w:ascii="Courier" w:hAnsi="Courier"/>
        </w:rPr>
        <w:t xml:space="preserve">(active-low trigger) </w:t>
      </w:r>
      <w:r w:rsidR="00042397" w:rsidRPr="00C83733">
        <w:rPr>
          <w:rFonts w:ascii="Courier" w:hAnsi="Courier"/>
        </w:rPr>
        <w:t>and that it is functional</w:t>
      </w:r>
      <w:r>
        <w:rPr>
          <w:rFonts w:ascii="Courier" w:hAnsi="Courier"/>
        </w:rPr>
        <w:t>.</w:t>
      </w:r>
      <w:r w:rsidR="001106DF" w:rsidRPr="00C83733">
        <w:rPr>
          <w:rFonts w:ascii="Courier" w:hAnsi="Courier"/>
        </w:rPr>
        <w:br/>
      </w:r>
    </w:p>
    <w:p w14:paraId="758458BF" w14:textId="77777777" w:rsidR="00042397" w:rsidRPr="005130CA" w:rsidRDefault="00042397" w:rsidP="00C83733">
      <w:pPr>
        <w:pStyle w:val="ListParagraph"/>
        <w:numPr>
          <w:ilvl w:val="1"/>
          <w:numId w:val="2"/>
        </w:numPr>
        <w:ind w:left="460"/>
        <w:rPr>
          <w:rFonts w:ascii="Courier" w:hAnsi="Courier"/>
        </w:rPr>
      </w:pPr>
      <w:r w:rsidRPr="005130CA">
        <w:rPr>
          <w:rFonts w:ascii="Courier" w:hAnsi="Courier"/>
        </w:rPr>
        <w:t>With Arduino powered off:</w:t>
      </w:r>
      <w:r w:rsidR="001106DF">
        <w:rPr>
          <w:rFonts w:ascii="Courier" w:hAnsi="Courier"/>
        </w:rPr>
        <w:br/>
      </w:r>
    </w:p>
    <w:p w14:paraId="714D99FC" w14:textId="53700F02" w:rsidR="00042397" w:rsidRPr="005130CA" w:rsidRDefault="00042397" w:rsidP="004B00B9">
      <w:pPr>
        <w:pStyle w:val="ListParagraph"/>
        <w:numPr>
          <w:ilvl w:val="2"/>
          <w:numId w:val="5"/>
        </w:numPr>
        <w:ind w:left="1240"/>
        <w:rPr>
          <w:rFonts w:ascii="Courier" w:hAnsi="Courier"/>
        </w:rPr>
      </w:pPr>
      <w:r w:rsidRPr="005130CA">
        <w:rPr>
          <w:rFonts w:ascii="Courier" w:hAnsi="Courier"/>
        </w:rPr>
        <w:t xml:space="preserve">Connect relay </w:t>
      </w:r>
      <w:r w:rsidR="00385AC8">
        <w:rPr>
          <w:rFonts w:ascii="Courier" w:hAnsi="Courier"/>
        </w:rPr>
        <w:t xml:space="preserve">module </w:t>
      </w:r>
      <w:r w:rsidRPr="005130CA">
        <w:rPr>
          <w:rFonts w:ascii="Courier" w:hAnsi="Courier"/>
        </w:rPr>
        <w:t>GND to Arduino GND with female-to-male jumper</w:t>
      </w:r>
      <w:r w:rsidR="005130CA" w:rsidRPr="005130CA">
        <w:rPr>
          <w:rFonts w:ascii="Courier" w:hAnsi="Courier"/>
        </w:rPr>
        <w:t xml:space="preserve">  ___________</w:t>
      </w:r>
      <w:r w:rsidR="001106DF">
        <w:rPr>
          <w:rFonts w:ascii="Courier" w:hAnsi="Courier"/>
        </w:rPr>
        <w:br/>
      </w:r>
    </w:p>
    <w:p w14:paraId="49194977" w14:textId="0CFC98D2" w:rsidR="00042397" w:rsidRPr="005130CA" w:rsidRDefault="00042397" w:rsidP="004B00B9">
      <w:pPr>
        <w:pStyle w:val="ListParagraph"/>
        <w:numPr>
          <w:ilvl w:val="2"/>
          <w:numId w:val="5"/>
        </w:numPr>
        <w:ind w:left="1240"/>
        <w:rPr>
          <w:rFonts w:ascii="Courier" w:hAnsi="Courier"/>
        </w:rPr>
      </w:pPr>
      <w:r w:rsidRPr="005130CA">
        <w:rPr>
          <w:rFonts w:ascii="Courier" w:hAnsi="Courier"/>
        </w:rPr>
        <w:t xml:space="preserve">Connect relay </w:t>
      </w:r>
      <w:r w:rsidR="00385AC8">
        <w:rPr>
          <w:rFonts w:ascii="Courier" w:hAnsi="Courier"/>
        </w:rPr>
        <w:t xml:space="preserve">module </w:t>
      </w:r>
      <w:r w:rsidRPr="005130CA">
        <w:rPr>
          <w:rFonts w:ascii="Courier" w:hAnsi="Courier"/>
        </w:rPr>
        <w:t>VCC to Arduino 5V with female-to-male jumper</w:t>
      </w:r>
      <w:r w:rsidR="005130CA" w:rsidRPr="005130CA">
        <w:rPr>
          <w:rFonts w:ascii="Courier" w:hAnsi="Courier"/>
        </w:rPr>
        <w:t xml:space="preserve">  ___________</w:t>
      </w:r>
      <w:r w:rsidR="001106DF">
        <w:rPr>
          <w:rFonts w:ascii="Courier" w:hAnsi="Courier"/>
        </w:rPr>
        <w:br/>
      </w:r>
    </w:p>
    <w:p w14:paraId="6A2429E1" w14:textId="517F62A4" w:rsidR="00042397" w:rsidRPr="005130CA" w:rsidRDefault="00042397" w:rsidP="004B00B9">
      <w:pPr>
        <w:pStyle w:val="ListParagraph"/>
        <w:numPr>
          <w:ilvl w:val="2"/>
          <w:numId w:val="5"/>
        </w:numPr>
        <w:ind w:left="1240"/>
        <w:rPr>
          <w:rFonts w:ascii="Courier" w:hAnsi="Courier"/>
        </w:rPr>
      </w:pPr>
      <w:r w:rsidRPr="005130CA">
        <w:rPr>
          <w:rFonts w:ascii="Courier" w:hAnsi="Courier"/>
        </w:rPr>
        <w:t xml:space="preserve">Connect female-to-male jumper to relay </w:t>
      </w:r>
      <w:r w:rsidR="00385AC8">
        <w:rPr>
          <w:rFonts w:ascii="Courier" w:hAnsi="Courier"/>
        </w:rPr>
        <w:t xml:space="preserve">module </w:t>
      </w:r>
      <w:r w:rsidRPr="005130CA">
        <w:rPr>
          <w:rFonts w:ascii="Courier" w:hAnsi="Courier"/>
        </w:rPr>
        <w:t>IN (male end not connected)</w:t>
      </w:r>
      <w:r w:rsidR="005130CA" w:rsidRPr="005130CA">
        <w:rPr>
          <w:rFonts w:ascii="Courier" w:hAnsi="Courier"/>
        </w:rPr>
        <w:t xml:space="preserve">  ___________</w:t>
      </w:r>
      <w:r w:rsidR="001106DF">
        <w:rPr>
          <w:rFonts w:ascii="Courier" w:hAnsi="Courier"/>
        </w:rPr>
        <w:br/>
      </w:r>
    </w:p>
    <w:p w14:paraId="086779CE" w14:textId="3B34F5B1" w:rsidR="00042397" w:rsidRPr="005130CA" w:rsidRDefault="00042397" w:rsidP="00C83733">
      <w:pPr>
        <w:pStyle w:val="ListParagraph"/>
        <w:numPr>
          <w:ilvl w:val="1"/>
          <w:numId w:val="1"/>
        </w:numPr>
        <w:ind w:left="520"/>
        <w:rPr>
          <w:rFonts w:ascii="Courier" w:hAnsi="Courier"/>
        </w:rPr>
      </w:pPr>
      <w:r w:rsidRPr="005130CA">
        <w:rPr>
          <w:rFonts w:ascii="Courier" w:hAnsi="Courier"/>
        </w:rPr>
        <w:t>Connect Arduino to laptop with USB cable</w:t>
      </w:r>
      <w:r w:rsidR="00866F54">
        <w:rPr>
          <w:rFonts w:ascii="Courier" w:hAnsi="Courier"/>
        </w:rPr>
        <w:t>:</w:t>
      </w:r>
      <w:r w:rsidR="001106DF">
        <w:rPr>
          <w:rFonts w:ascii="Courier" w:hAnsi="Courier"/>
        </w:rPr>
        <w:br/>
      </w:r>
    </w:p>
    <w:p w14:paraId="04B877E1" w14:textId="77777777" w:rsidR="00042397" w:rsidRPr="005130CA" w:rsidRDefault="00042397" w:rsidP="004B00B9">
      <w:pPr>
        <w:pStyle w:val="ListParagraph"/>
        <w:numPr>
          <w:ilvl w:val="2"/>
          <w:numId w:val="6"/>
        </w:numPr>
        <w:ind w:left="1240"/>
        <w:rPr>
          <w:rFonts w:ascii="Courier" w:hAnsi="Courier"/>
        </w:rPr>
      </w:pPr>
      <w:r w:rsidRPr="005130CA">
        <w:rPr>
          <w:rFonts w:ascii="Courier" w:hAnsi="Courier"/>
        </w:rPr>
        <w:t>Arduino: green LED should be on</w:t>
      </w:r>
      <w:r w:rsidR="005130CA" w:rsidRPr="005130CA">
        <w:rPr>
          <w:rFonts w:ascii="Courier" w:hAnsi="Courier"/>
        </w:rPr>
        <w:t xml:space="preserve">  ___________</w:t>
      </w:r>
      <w:r w:rsidR="001106DF">
        <w:rPr>
          <w:rFonts w:ascii="Courier" w:hAnsi="Courier"/>
        </w:rPr>
        <w:br/>
      </w:r>
    </w:p>
    <w:p w14:paraId="33DBB460" w14:textId="44A1FB27" w:rsidR="00042397" w:rsidRPr="005130CA" w:rsidRDefault="00042397" w:rsidP="004B00B9">
      <w:pPr>
        <w:pStyle w:val="ListParagraph"/>
        <w:numPr>
          <w:ilvl w:val="2"/>
          <w:numId w:val="6"/>
        </w:numPr>
        <w:ind w:left="1240"/>
        <w:rPr>
          <w:rFonts w:ascii="Courier" w:hAnsi="Courier"/>
        </w:rPr>
      </w:pPr>
      <w:r w:rsidRPr="005130CA">
        <w:rPr>
          <w:rFonts w:ascii="Courier" w:hAnsi="Courier"/>
        </w:rPr>
        <w:t>Arduino: yellow LED should be blinking once per second (assuming fresh-out-of box Arduino, runn</w:t>
      </w:r>
      <w:r w:rsidR="00940838">
        <w:rPr>
          <w:rFonts w:ascii="Courier" w:hAnsi="Courier"/>
        </w:rPr>
        <w:t>ing the default "B</w:t>
      </w:r>
      <w:r w:rsidR="002A1997">
        <w:rPr>
          <w:rFonts w:ascii="Courier" w:hAnsi="Courier"/>
        </w:rPr>
        <w:t>link" sketch)</w:t>
      </w:r>
      <w:r w:rsidR="005130CA" w:rsidRPr="005130CA">
        <w:rPr>
          <w:rFonts w:ascii="Courier" w:hAnsi="Courier"/>
        </w:rPr>
        <w:t xml:space="preserve">  ___________</w:t>
      </w:r>
      <w:r w:rsidR="001106DF">
        <w:rPr>
          <w:rFonts w:ascii="Courier" w:hAnsi="Courier"/>
        </w:rPr>
        <w:br/>
      </w:r>
    </w:p>
    <w:p w14:paraId="0EA3A537" w14:textId="42E8F195" w:rsidR="00042397" w:rsidRPr="005130CA" w:rsidRDefault="00042397" w:rsidP="004B00B9">
      <w:pPr>
        <w:pStyle w:val="ListParagraph"/>
        <w:numPr>
          <w:ilvl w:val="2"/>
          <w:numId w:val="6"/>
        </w:numPr>
        <w:ind w:left="1240"/>
        <w:rPr>
          <w:rFonts w:ascii="Courier" w:hAnsi="Courier"/>
        </w:rPr>
      </w:pPr>
      <w:r w:rsidRPr="005130CA">
        <w:rPr>
          <w:rFonts w:ascii="Courier" w:hAnsi="Courier"/>
        </w:rPr>
        <w:t>Relay</w:t>
      </w:r>
      <w:r w:rsidR="00385AC8">
        <w:rPr>
          <w:rFonts w:ascii="Courier" w:hAnsi="Courier"/>
        </w:rPr>
        <w:t xml:space="preserve"> module</w:t>
      </w:r>
      <w:r w:rsidRPr="005130CA">
        <w:rPr>
          <w:rFonts w:ascii="Courier" w:hAnsi="Courier"/>
        </w:rPr>
        <w:t xml:space="preserve">: red </w:t>
      </w:r>
      <w:ins w:id="354" w:author="Cindy W" w:date="2019-02-01T15:45:00Z">
        <w:r w:rsidR="0030429F">
          <w:rPr>
            <w:rFonts w:ascii="Courier" w:hAnsi="Courier"/>
          </w:rPr>
          <w:t xml:space="preserve">power </w:t>
        </w:r>
      </w:ins>
      <w:r w:rsidRPr="005130CA">
        <w:rPr>
          <w:rFonts w:ascii="Courier" w:hAnsi="Courier"/>
        </w:rPr>
        <w:t>LED should be on, green LED should be off</w:t>
      </w:r>
      <w:r w:rsidR="005130CA" w:rsidRPr="005130CA">
        <w:rPr>
          <w:rFonts w:ascii="Courier" w:hAnsi="Courier"/>
        </w:rPr>
        <w:t xml:space="preserve">  ___________</w:t>
      </w:r>
      <w:r w:rsidR="001106DF">
        <w:rPr>
          <w:rFonts w:ascii="Courier" w:hAnsi="Courier"/>
        </w:rPr>
        <w:br/>
      </w:r>
    </w:p>
    <w:p w14:paraId="3705D665" w14:textId="2C9D6168" w:rsidR="00042397" w:rsidRPr="005130CA" w:rsidRDefault="00042397" w:rsidP="004B00B9">
      <w:pPr>
        <w:pStyle w:val="ListParagraph"/>
        <w:numPr>
          <w:ilvl w:val="2"/>
          <w:numId w:val="6"/>
        </w:numPr>
        <w:ind w:left="1240"/>
        <w:rPr>
          <w:rFonts w:ascii="Courier" w:hAnsi="Courier"/>
        </w:rPr>
      </w:pPr>
      <w:r w:rsidRPr="005130CA">
        <w:rPr>
          <w:rFonts w:ascii="Courier" w:hAnsi="Courier"/>
        </w:rPr>
        <w:t>Relay</w:t>
      </w:r>
      <w:r w:rsidR="00385AC8">
        <w:rPr>
          <w:rFonts w:ascii="Courier" w:hAnsi="Courier"/>
        </w:rPr>
        <w:t xml:space="preserve"> module</w:t>
      </w:r>
      <w:r w:rsidRPr="005130CA">
        <w:rPr>
          <w:rFonts w:ascii="Courier" w:hAnsi="Courier"/>
        </w:rPr>
        <w:t>: C (middle) terminal should have continuity with NC</w:t>
      </w:r>
      <w:r w:rsidR="00326E27">
        <w:rPr>
          <w:rFonts w:ascii="Courier" w:hAnsi="Courier"/>
        </w:rPr>
        <w:t xml:space="preserve"> </w:t>
      </w:r>
      <w:r w:rsidRPr="005130CA">
        <w:rPr>
          <w:rFonts w:ascii="Courier" w:hAnsi="Courier"/>
        </w:rPr>
        <w:t>(bottom) terminal and no</w:t>
      </w:r>
      <w:r w:rsidR="00866F54">
        <w:rPr>
          <w:rFonts w:ascii="Courier" w:hAnsi="Courier"/>
        </w:rPr>
        <w:t xml:space="preserve"> </w:t>
      </w:r>
      <w:r w:rsidRPr="005130CA">
        <w:rPr>
          <w:rFonts w:ascii="Courier" w:hAnsi="Courier"/>
        </w:rPr>
        <w:t>continuity with NO (top) terminal</w:t>
      </w:r>
      <w:r w:rsidR="005130CA" w:rsidRPr="005130CA">
        <w:rPr>
          <w:rFonts w:ascii="Courier" w:hAnsi="Courier"/>
        </w:rPr>
        <w:t xml:space="preserve">  ___________</w:t>
      </w:r>
      <w:r w:rsidR="00866F54">
        <w:rPr>
          <w:rFonts w:ascii="Courier" w:hAnsi="Courier"/>
        </w:rPr>
        <w:br/>
      </w:r>
    </w:p>
    <w:p w14:paraId="75FEA8FF" w14:textId="2CAE9B63" w:rsidR="00042397" w:rsidRPr="005130CA" w:rsidRDefault="00042397" w:rsidP="00C83733">
      <w:pPr>
        <w:pStyle w:val="ListParagraph"/>
        <w:numPr>
          <w:ilvl w:val="1"/>
          <w:numId w:val="1"/>
        </w:numPr>
        <w:ind w:left="520"/>
        <w:rPr>
          <w:rFonts w:ascii="Courier" w:hAnsi="Courier"/>
        </w:rPr>
      </w:pPr>
      <w:r w:rsidRPr="005130CA">
        <w:rPr>
          <w:rFonts w:ascii="Courier" w:hAnsi="Courier"/>
        </w:rPr>
        <w:t>Connect the male end of the jumper from the relay</w:t>
      </w:r>
      <w:r w:rsidR="00385AC8">
        <w:rPr>
          <w:rFonts w:ascii="Courier" w:hAnsi="Courier"/>
        </w:rPr>
        <w:t xml:space="preserve"> module</w:t>
      </w:r>
      <w:r w:rsidRPr="005130CA">
        <w:rPr>
          <w:rFonts w:ascii="Courier" w:hAnsi="Courier"/>
        </w:rPr>
        <w:t xml:space="preserve"> IN pin to the GND socket near the blinking yellow LED on the Arduino</w:t>
      </w:r>
      <w:r w:rsidR="005130CA" w:rsidRPr="005130CA">
        <w:rPr>
          <w:rFonts w:ascii="Courier" w:hAnsi="Courier"/>
        </w:rPr>
        <w:t xml:space="preserve">  ___________</w:t>
      </w:r>
      <w:r w:rsidR="001106DF">
        <w:rPr>
          <w:rFonts w:ascii="Courier" w:hAnsi="Courier"/>
        </w:rPr>
        <w:br/>
      </w:r>
    </w:p>
    <w:p w14:paraId="45A62357" w14:textId="418BFF2E" w:rsidR="00042397" w:rsidRPr="005130CA" w:rsidRDefault="00042397" w:rsidP="004B00B9">
      <w:pPr>
        <w:pStyle w:val="ListParagraph"/>
        <w:numPr>
          <w:ilvl w:val="2"/>
          <w:numId w:val="7"/>
        </w:numPr>
        <w:ind w:left="1240"/>
        <w:rPr>
          <w:rFonts w:ascii="Courier" w:hAnsi="Courier"/>
        </w:rPr>
      </w:pPr>
      <w:r w:rsidRPr="005130CA">
        <w:rPr>
          <w:rFonts w:ascii="Courier" w:hAnsi="Courier"/>
        </w:rPr>
        <w:lastRenderedPageBreak/>
        <w:t>Relay</w:t>
      </w:r>
      <w:r w:rsidR="00385AC8">
        <w:rPr>
          <w:rFonts w:ascii="Courier" w:hAnsi="Courier"/>
        </w:rPr>
        <w:t xml:space="preserve"> module</w:t>
      </w:r>
      <w:r w:rsidRPr="005130CA">
        <w:rPr>
          <w:rFonts w:ascii="Courier" w:hAnsi="Courier"/>
        </w:rPr>
        <w:t>: should click and green LED should come on</w:t>
      </w:r>
      <w:r w:rsidR="005130CA" w:rsidRPr="005130CA">
        <w:rPr>
          <w:rFonts w:ascii="Courier" w:hAnsi="Courier"/>
        </w:rPr>
        <w:t xml:space="preserve">  ___________</w:t>
      </w:r>
      <w:r w:rsidR="001106DF">
        <w:rPr>
          <w:rFonts w:ascii="Courier" w:hAnsi="Courier"/>
        </w:rPr>
        <w:br/>
      </w:r>
    </w:p>
    <w:p w14:paraId="11A69F3E" w14:textId="3CC23455" w:rsidR="00042397" w:rsidRPr="00E435FF" w:rsidRDefault="00042397" w:rsidP="004B00B9">
      <w:pPr>
        <w:pStyle w:val="ListParagraph"/>
        <w:numPr>
          <w:ilvl w:val="2"/>
          <w:numId w:val="7"/>
        </w:numPr>
        <w:ind w:left="1240"/>
        <w:rPr>
          <w:rFonts w:ascii="Courier" w:hAnsi="Courier"/>
        </w:rPr>
      </w:pPr>
      <w:r w:rsidRPr="005130CA">
        <w:rPr>
          <w:rFonts w:ascii="Courier" w:hAnsi="Courier"/>
        </w:rPr>
        <w:t>Relay</w:t>
      </w:r>
      <w:r w:rsidR="00385AC8">
        <w:rPr>
          <w:rFonts w:ascii="Courier" w:hAnsi="Courier"/>
        </w:rPr>
        <w:t xml:space="preserve"> module</w:t>
      </w:r>
      <w:r w:rsidRPr="005130CA">
        <w:rPr>
          <w:rFonts w:ascii="Courier" w:hAnsi="Courier"/>
        </w:rPr>
        <w:t>: C (middle) terminal should have continuity with NO (top) terminal and no continuity with NC (bottom) terminal</w:t>
      </w:r>
      <w:r w:rsidR="005130CA" w:rsidRPr="005130CA">
        <w:rPr>
          <w:rFonts w:ascii="Courier" w:hAnsi="Courier"/>
        </w:rPr>
        <w:t xml:space="preserve">  ___________</w:t>
      </w:r>
      <w:r w:rsidR="001106DF" w:rsidRPr="00E435FF">
        <w:rPr>
          <w:rFonts w:ascii="Courier" w:hAnsi="Courier"/>
        </w:rPr>
        <w:br/>
      </w:r>
    </w:p>
    <w:p w14:paraId="4037D0CF" w14:textId="70EFC411" w:rsidR="00042397" w:rsidRPr="005130CA" w:rsidRDefault="00042397" w:rsidP="00C83733">
      <w:pPr>
        <w:pStyle w:val="ListParagraph"/>
        <w:numPr>
          <w:ilvl w:val="1"/>
          <w:numId w:val="1"/>
        </w:numPr>
        <w:ind w:left="520"/>
        <w:rPr>
          <w:rFonts w:ascii="Courier" w:hAnsi="Courier"/>
        </w:rPr>
      </w:pPr>
      <w:r w:rsidRPr="005130CA">
        <w:rPr>
          <w:rFonts w:ascii="Courier" w:hAnsi="Courier"/>
        </w:rPr>
        <w:t>Connect the male end of the jumper from the relay</w:t>
      </w:r>
      <w:r w:rsidR="00385AC8">
        <w:rPr>
          <w:rFonts w:ascii="Courier" w:hAnsi="Courier"/>
        </w:rPr>
        <w:t xml:space="preserve"> module</w:t>
      </w:r>
      <w:r w:rsidRPr="005130CA">
        <w:rPr>
          <w:rFonts w:ascii="Courier" w:hAnsi="Courier"/>
        </w:rPr>
        <w:t xml:space="preserve"> IN pin to the "13" socket near the blinking yellow LED on the Arduino</w:t>
      </w:r>
      <w:r w:rsidR="005130CA" w:rsidRPr="005130CA">
        <w:rPr>
          <w:rFonts w:ascii="Courier" w:hAnsi="Courier"/>
        </w:rPr>
        <w:t xml:space="preserve">  ___________</w:t>
      </w:r>
      <w:r w:rsidR="001106DF">
        <w:rPr>
          <w:rFonts w:ascii="Courier" w:hAnsi="Courier"/>
        </w:rPr>
        <w:br/>
      </w:r>
    </w:p>
    <w:p w14:paraId="38527363" w14:textId="3941B6A3" w:rsidR="00042397" w:rsidRPr="005130CA" w:rsidRDefault="00042397" w:rsidP="004B00B9">
      <w:pPr>
        <w:pStyle w:val="ListParagraph"/>
        <w:numPr>
          <w:ilvl w:val="2"/>
          <w:numId w:val="8"/>
        </w:numPr>
        <w:ind w:left="1240"/>
        <w:rPr>
          <w:rFonts w:ascii="Courier" w:hAnsi="Courier"/>
        </w:rPr>
      </w:pPr>
      <w:r w:rsidRPr="005130CA">
        <w:rPr>
          <w:rFonts w:ascii="Courier" w:hAnsi="Courier"/>
        </w:rPr>
        <w:t>Relay</w:t>
      </w:r>
      <w:r w:rsidR="00385AC8">
        <w:rPr>
          <w:rFonts w:ascii="Courier" w:hAnsi="Courier"/>
        </w:rPr>
        <w:t xml:space="preserve"> module</w:t>
      </w:r>
      <w:r w:rsidRPr="005130CA">
        <w:rPr>
          <w:rFonts w:ascii="Courier" w:hAnsi="Courier"/>
        </w:rPr>
        <w:t>: should click once per second</w:t>
      </w:r>
      <w:r w:rsidR="005130CA" w:rsidRPr="005130CA">
        <w:rPr>
          <w:rFonts w:ascii="Courier" w:hAnsi="Courier"/>
        </w:rPr>
        <w:t xml:space="preserve">  ___________</w:t>
      </w:r>
      <w:r w:rsidR="001106DF">
        <w:rPr>
          <w:rFonts w:ascii="Courier" w:hAnsi="Courier"/>
        </w:rPr>
        <w:br/>
      </w:r>
    </w:p>
    <w:p w14:paraId="4E215CCE" w14:textId="29086BCD" w:rsidR="00042397" w:rsidRPr="005130CA" w:rsidRDefault="00042397" w:rsidP="004B00B9">
      <w:pPr>
        <w:pStyle w:val="ListParagraph"/>
        <w:numPr>
          <w:ilvl w:val="2"/>
          <w:numId w:val="8"/>
        </w:numPr>
        <w:ind w:left="1240"/>
        <w:rPr>
          <w:rFonts w:ascii="Courier" w:hAnsi="Courier"/>
        </w:rPr>
      </w:pPr>
      <w:r w:rsidRPr="005130CA">
        <w:rPr>
          <w:rFonts w:ascii="Courier" w:hAnsi="Courier"/>
        </w:rPr>
        <w:t>Relay</w:t>
      </w:r>
      <w:r w:rsidR="00385AC8">
        <w:rPr>
          <w:rFonts w:ascii="Courier" w:hAnsi="Courier"/>
        </w:rPr>
        <w:t xml:space="preserve"> module</w:t>
      </w:r>
      <w:r w:rsidRPr="005130CA">
        <w:rPr>
          <w:rFonts w:ascii="Courier" w:hAnsi="Courier"/>
        </w:rPr>
        <w:t>: green LED should blink exactly opposite from the Arduino's yellow LED</w:t>
      </w:r>
      <w:r w:rsidR="005130CA" w:rsidRPr="005130CA">
        <w:rPr>
          <w:rFonts w:ascii="Courier" w:hAnsi="Courier"/>
        </w:rPr>
        <w:t xml:space="preserve">  ___________</w:t>
      </w:r>
    </w:p>
    <w:p w14:paraId="0E16DF53" w14:textId="77777777" w:rsidR="00E435FF" w:rsidRDefault="00E435FF" w:rsidP="00E435FF">
      <w:pPr>
        <w:rPr>
          <w:rFonts w:ascii="Courier" w:hAnsi="Courier"/>
        </w:rPr>
      </w:pPr>
    </w:p>
    <w:p w14:paraId="51592A80" w14:textId="77777777" w:rsidR="00E435FF" w:rsidDel="00002E2C" w:rsidRDefault="00E435FF" w:rsidP="00E435FF">
      <w:pPr>
        <w:rPr>
          <w:del w:id="355" w:author="Cindy W" w:date="2019-02-01T10:22:00Z"/>
          <w:rFonts w:ascii="Courier" w:hAnsi="Courier"/>
        </w:rPr>
      </w:pPr>
      <w:r w:rsidRPr="00E435FF">
        <w:rPr>
          <w:rFonts w:ascii="Courier" w:hAnsi="Courier"/>
          <w:b/>
        </w:rPr>
        <w:t>NOTE</w:t>
      </w:r>
      <w:del w:id="356" w:author="Cindy W" w:date="2019-02-01T15:46:00Z">
        <w:r w:rsidDel="0030429F">
          <w:rPr>
            <w:rFonts w:ascii="Courier" w:hAnsi="Courier"/>
            <w:b/>
          </w:rPr>
          <w:delText xml:space="preserve"> 1</w:delText>
        </w:r>
      </w:del>
      <w:r w:rsidRPr="00E435FF">
        <w:rPr>
          <w:rFonts w:ascii="Courier" w:hAnsi="Courier"/>
          <w:b/>
        </w:rPr>
        <w:t>:</w:t>
      </w:r>
      <w:r>
        <w:rPr>
          <w:rFonts w:ascii="Courier" w:hAnsi="Courier"/>
        </w:rPr>
        <w:t xml:space="preserve"> If your relay module behaves in the opposite manner to that described in each of the above three steps, that indicates that it is the wrong type, i.e. it has an active-high trigger instead of an active-low trigger. Your relay module may have a jumper that selects active-high/low, in which case you should change the jumper and try again. Otherwise, don’t despair – there is a configuration setting in the software Preferences that will allow you to use your active-high relay.</w:t>
      </w:r>
    </w:p>
    <w:p w14:paraId="42F31A9E" w14:textId="77777777" w:rsidR="00E435FF" w:rsidDel="006A2DC3" w:rsidRDefault="00E435FF" w:rsidP="00E435FF">
      <w:pPr>
        <w:rPr>
          <w:del w:id="357" w:author="Cindy W" w:date="2019-02-02T11:05:00Z"/>
          <w:rFonts w:ascii="Courier" w:hAnsi="Courier"/>
        </w:rPr>
      </w:pPr>
    </w:p>
    <w:p w14:paraId="608C5165" w14:textId="5D940540" w:rsidR="005774B2" w:rsidRPr="005130CA" w:rsidRDefault="00E435FF" w:rsidP="00E435FF">
      <w:pPr>
        <w:rPr>
          <w:rFonts w:ascii="Courier" w:hAnsi="Courier"/>
        </w:rPr>
      </w:pPr>
      <w:del w:id="358" w:author="Cindy W" w:date="2019-02-01T10:22:00Z">
        <w:r w:rsidRPr="00E435FF" w:rsidDel="00002E2C">
          <w:rPr>
            <w:rFonts w:ascii="Courier" w:hAnsi="Courier"/>
            <w:b/>
          </w:rPr>
          <w:delText>NOTE 2</w:delText>
        </w:r>
        <w:r w:rsidDel="00002E2C">
          <w:rPr>
            <w:rFonts w:ascii="Courier" w:hAnsi="Courier"/>
          </w:rPr>
          <w:delText xml:space="preserve">: If you are building the </w:delText>
        </w:r>
        <w:r w:rsidRPr="004B00B9" w:rsidDel="00002E2C">
          <w:rPr>
            <w:rFonts w:ascii="Courier" w:hAnsi="Courier"/>
            <w:color w:val="FF0000"/>
          </w:rPr>
          <w:delText>EMR cell version</w:delText>
        </w:r>
        <w:r w:rsidDel="00002E2C">
          <w:rPr>
            <w:rFonts w:ascii="Courier" w:hAnsi="Courier"/>
          </w:rPr>
          <w:delText xml:space="preserve">, you will be using a 2-relay module. Perform the last two tests above for both the IN1 and IN2 inputs and test the continuity on the associated relay’s screw terminal block. </w:delText>
        </w:r>
        <w:r w:rsidRPr="00C83733" w:rsidDel="00002E2C">
          <w:rPr>
            <w:rFonts w:ascii="Courier" w:hAnsi="Courier"/>
          </w:rPr>
          <w:br/>
        </w:r>
        <w:r w:rsidDel="00002E2C">
          <w:rPr>
            <w:rFonts w:ascii="Courier" w:hAnsi="Courier"/>
          </w:rPr>
          <w:delText xml:space="preserve"> </w:delText>
        </w:r>
      </w:del>
    </w:p>
    <w:p w14:paraId="1311628F" w14:textId="345C27D6" w:rsidR="005130CA" w:rsidRDefault="00C83733" w:rsidP="00C83733">
      <w:pPr>
        <w:pStyle w:val="Heading1"/>
      </w:pPr>
      <w:bookmarkStart w:id="359" w:name="_Toc410731204"/>
      <w:r>
        <w:t>Prepare for Soldering</w:t>
      </w:r>
      <w:bookmarkEnd w:id="359"/>
      <w:r>
        <w:br/>
      </w:r>
    </w:p>
    <w:p w14:paraId="1CFEC76A" w14:textId="77777777" w:rsidR="005130CA" w:rsidRPr="00C83733" w:rsidRDefault="005130CA" w:rsidP="007B5C9C">
      <w:pPr>
        <w:pStyle w:val="ListParagraph"/>
        <w:numPr>
          <w:ilvl w:val="0"/>
          <w:numId w:val="3"/>
        </w:numPr>
        <w:rPr>
          <w:rFonts w:ascii="Courier" w:hAnsi="Courier"/>
          <w:b/>
          <w:sz w:val="28"/>
          <w:szCs w:val="28"/>
          <w:u w:val="single"/>
        </w:rPr>
      </w:pPr>
      <w:r w:rsidRPr="00C83733">
        <w:rPr>
          <w:rFonts w:ascii="Courier" w:hAnsi="Courier"/>
          <w:b/>
          <w:sz w:val="28"/>
          <w:szCs w:val="28"/>
          <w:u w:val="single"/>
        </w:rPr>
        <w:t>Soldering NOTES:</w:t>
      </w:r>
    </w:p>
    <w:p w14:paraId="5EAC1D1E" w14:textId="4E258261" w:rsidR="005130CA" w:rsidRPr="005130CA" w:rsidRDefault="005130CA" w:rsidP="00E435FF">
      <w:pPr>
        <w:ind w:left="360"/>
        <w:rPr>
          <w:rFonts w:ascii="Courier" w:hAnsi="Courier"/>
        </w:rPr>
      </w:pPr>
      <w:r w:rsidRPr="005130CA">
        <w:rPr>
          <w:rFonts w:ascii="Courier" w:hAnsi="Courier"/>
        </w:rPr>
        <w:t xml:space="preserve">  </w:t>
      </w:r>
    </w:p>
    <w:p w14:paraId="0BE5EF87" w14:textId="233A5778" w:rsidR="005130CA" w:rsidRPr="005130CA" w:rsidRDefault="005130CA" w:rsidP="004B00B9">
      <w:pPr>
        <w:pStyle w:val="ListParagraph"/>
        <w:numPr>
          <w:ilvl w:val="0"/>
          <w:numId w:val="4"/>
        </w:numPr>
        <w:rPr>
          <w:rFonts w:ascii="Courier" w:hAnsi="Courier"/>
        </w:rPr>
      </w:pPr>
      <w:r w:rsidRPr="005130CA">
        <w:rPr>
          <w:rFonts w:ascii="Courier" w:hAnsi="Courier"/>
        </w:rPr>
        <w:t>If you don't have a lot of soldering experience</w:t>
      </w:r>
      <w:r w:rsidR="001918D2">
        <w:rPr>
          <w:rFonts w:ascii="Courier" w:hAnsi="Courier"/>
        </w:rPr>
        <w:t>,</w:t>
      </w:r>
      <w:r w:rsidRPr="005130CA">
        <w:rPr>
          <w:rFonts w:ascii="Courier" w:hAnsi="Courier"/>
        </w:rPr>
        <w:t xml:space="preserve"> read this:</w:t>
      </w:r>
      <w:r w:rsidR="007B5C9C">
        <w:rPr>
          <w:rFonts w:ascii="Courier" w:hAnsi="Courier"/>
        </w:rPr>
        <w:br/>
      </w:r>
    </w:p>
    <w:p w14:paraId="0F22C98A" w14:textId="77777777" w:rsidR="005130CA" w:rsidRPr="00303466" w:rsidRDefault="00B7342E" w:rsidP="005130CA">
      <w:pPr>
        <w:ind w:left="360"/>
        <w:rPr>
          <w:rStyle w:val="Hyperlink"/>
          <w:rFonts w:ascii="Courier" w:hAnsi="Courier"/>
          <w:sz w:val="16"/>
          <w:szCs w:val="16"/>
        </w:rPr>
      </w:pPr>
      <w:r>
        <w:fldChar w:fldCharType="begin"/>
      </w:r>
      <w:r>
        <w:instrText xml:space="preserve"> HYPERLINK "https://learn.adafruit.com/adafruit-guide-excellent-soldering/common-problems" </w:instrText>
      </w:r>
      <w:ins w:id="360" w:author="Cindy W" w:date="2019-02-01T15:23:00Z"/>
      <w:r>
        <w:fldChar w:fldCharType="separate"/>
      </w:r>
      <w:r w:rsidR="005130CA" w:rsidRPr="00303466">
        <w:rPr>
          <w:rStyle w:val="Hyperlink"/>
          <w:rFonts w:ascii="Courier" w:hAnsi="Courier"/>
          <w:sz w:val="16"/>
          <w:szCs w:val="16"/>
        </w:rPr>
        <w:t>https://learn.adafruit.com/adafruit-guide-excellent-soldering/common-problems</w:t>
      </w:r>
      <w:r>
        <w:rPr>
          <w:rStyle w:val="Hyperlink"/>
          <w:rFonts w:ascii="Courier" w:hAnsi="Courier"/>
          <w:sz w:val="16"/>
          <w:szCs w:val="16"/>
        </w:rPr>
        <w:fldChar w:fldCharType="end"/>
      </w:r>
    </w:p>
    <w:p w14:paraId="0834C48D" w14:textId="77777777" w:rsidR="00E435FF" w:rsidRDefault="00E435FF" w:rsidP="005130CA">
      <w:pPr>
        <w:ind w:left="360"/>
        <w:rPr>
          <w:rFonts w:ascii="Courier" w:hAnsi="Courier"/>
        </w:rPr>
      </w:pPr>
    </w:p>
    <w:p w14:paraId="042460C5" w14:textId="77777777" w:rsidR="00E435FF" w:rsidRDefault="00E435FF" w:rsidP="004B00B9">
      <w:pPr>
        <w:pStyle w:val="ListParagraph"/>
        <w:numPr>
          <w:ilvl w:val="0"/>
          <w:numId w:val="4"/>
        </w:numPr>
        <w:rPr>
          <w:rFonts w:ascii="Courier" w:hAnsi="Courier"/>
        </w:rPr>
      </w:pPr>
      <w:r>
        <w:rPr>
          <w:rFonts w:ascii="Courier" w:hAnsi="Courier"/>
        </w:rPr>
        <w:t>Soldering components to the PCB is pretty mistake-proof, but doing it in the order described is recommended (shortest -&gt; tallest).</w:t>
      </w:r>
    </w:p>
    <w:p w14:paraId="53CEEF22" w14:textId="77777777" w:rsidR="00E435FF" w:rsidRDefault="00E435FF" w:rsidP="00E435FF">
      <w:pPr>
        <w:pStyle w:val="ListParagraph"/>
        <w:ind w:left="1080"/>
        <w:rPr>
          <w:rFonts w:ascii="Courier" w:hAnsi="Courier"/>
        </w:rPr>
      </w:pPr>
    </w:p>
    <w:p w14:paraId="7664AF78" w14:textId="77777777" w:rsidR="008F696F" w:rsidRDefault="00E435FF" w:rsidP="004B00B9">
      <w:pPr>
        <w:pStyle w:val="ListParagraph"/>
        <w:numPr>
          <w:ilvl w:val="0"/>
          <w:numId w:val="4"/>
        </w:numPr>
        <w:rPr>
          <w:rFonts w:ascii="Courier" w:hAnsi="Courier"/>
        </w:rPr>
      </w:pPr>
      <w:r>
        <w:rPr>
          <w:rFonts w:ascii="Courier" w:hAnsi="Courier"/>
        </w:rPr>
        <w:t>Some components have a correct and an incorrect orientation and some don’t matter. Pay attention to the instructions.</w:t>
      </w:r>
    </w:p>
    <w:p w14:paraId="68230E8C" w14:textId="77777777" w:rsidR="008F696F" w:rsidRPr="008F696F" w:rsidRDefault="008F696F" w:rsidP="008F696F">
      <w:pPr>
        <w:rPr>
          <w:rFonts w:ascii="Courier" w:hAnsi="Courier"/>
        </w:rPr>
      </w:pPr>
    </w:p>
    <w:p w14:paraId="27EAD3D7" w14:textId="43EE562E" w:rsidR="005130CA" w:rsidRPr="00E435FF" w:rsidRDefault="008F696F" w:rsidP="004B00B9">
      <w:pPr>
        <w:pStyle w:val="ListParagraph"/>
        <w:numPr>
          <w:ilvl w:val="0"/>
          <w:numId w:val="4"/>
        </w:numPr>
        <w:rPr>
          <w:rFonts w:ascii="Courier" w:hAnsi="Courier"/>
        </w:rPr>
      </w:pPr>
      <w:r>
        <w:rPr>
          <w:rFonts w:ascii="Courier" w:hAnsi="Courier"/>
        </w:rPr>
        <w:t xml:space="preserve">I highly recommend using 63/37 0.031” (or 0.8mm) rosin core solder. Yes, it is 37% lead, but it is </w:t>
      </w:r>
      <w:r>
        <w:rPr>
          <w:rFonts w:ascii="Courier" w:hAnsi="Courier"/>
        </w:rPr>
        <w:lastRenderedPageBreak/>
        <w:t>not a health risk for you (really), and environmentally insignificant when used by hobbyists. You’ll solder like a pro.</w:t>
      </w:r>
      <w:r w:rsidR="00E435FF">
        <w:rPr>
          <w:rFonts w:ascii="Courier" w:hAnsi="Courier"/>
        </w:rPr>
        <w:br/>
      </w:r>
    </w:p>
    <w:p w14:paraId="0A8E2C9D" w14:textId="47500D33" w:rsidR="00E435FF" w:rsidRDefault="00C83733" w:rsidP="00C83733">
      <w:pPr>
        <w:pStyle w:val="Heading1"/>
        <w:rPr>
          <w:rFonts w:ascii="Courier" w:hAnsi="Courier"/>
          <w:color w:val="auto"/>
          <w:sz w:val="24"/>
          <w:szCs w:val="24"/>
        </w:rPr>
      </w:pPr>
      <w:bookmarkStart w:id="361" w:name="_Ref409342829"/>
      <w:bookmarkStart w:id="362" w:name="_Ref409342846"/>
      <w:bookmarkStart w:id="363" w:name="_Toc410731205"/>
      <w:r>
        <w:t>1/4W resistors</w:t>
      </w:r>
      <w:bookmarkEnd w:id="361"/>
      <w:bookmarkEnd w:id="362"/>
      <w:bookmarkEnd w:id="363"/>
      <w:r w:rsidR="00D16522">
        <w:br/>
      </w:r>
    </w:p>
    <w:p w14:paraId="3FAA4E57" w14:textId="77777777" w:rsidR="00C268C6" w:rsidRPr="00D16522" w:rsidRDefault="00E435FF" w:rsidP="00D16522">
      <w:pPr>
        <w:rPr>
          <w:rFonts w:ascii="Courier" w:hAnsi="Courier"/>
        </w:rPr>
      </w:pPr>
      <w:r w:rsidRPr="00D16522">
        <w:rPr>
          <w:rFonts w:ascii="Courier" w:hAnsi="Courier"/>
        </w:rPr>
        <w:t>Resistors can be inserted in either orientation. It is very important to use the correct value for each, however.</w:t>
      </w:r>
    </w:p>
    <w:p w14:paraId="2893E6CC" w14:textId="038C321B" w:rsidR="005130CA" w:rsidRPr="00D16522" w:rsidRDefault="00E435FF" w:rsidP="00D16522">
      <w:pPr>
        <w:rPr>
          <w:rFonts w:ascii="Courier" w:hAnsi="Courier"/>
        </w:rPr>
      </w:pPr>
      <w:r w:rsidRPr="00D16522">
        <w:rPr>
          <w:rFonts w:ascii="Courier" w:hAnsi="Courier"/>
        </w:rPr>
        <w:t xml:space="preserve">                        </w:t>
      </w:r>
      <w:r w:rsidR="005130CA" w:rsidRPr="00D16522">
        <w:rPr>
          <w:rFonts w:ascii="Courier" w:hAnsi="Courier"/>
        </w:rPr>
        <w:t xml:space="preserve"> </w:t>
      </w:r>
    </w:p>
    <w:p w14:paraId="4D09E531" w14:textId="32C70855" w:rsidR="005130CA" w:rsidRPr="00C83733" w:rsidRDefault="005130CA"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sidR="00E435FF">
        <w:rPr>
          <w:rFonts w:ascii="Courier" w:hAnsi="Courier"/>
          <w:b/>
          <w:sz w:val="28"/>
          <w:szCs w:val="28"/>
          <w:u w:val="single"/>
        </w:rPr>
        <w:t>er 1/4W resistors to PCB</w:t>
      </w:r>
      <w:r w:rsidRPr="00C83733">
        <w:rPr>
          <w:rFonts w:ascii="Courier" w:hAnsi="Courier"/>
          <w:b/>
          <w:sz w:val="28"/>
          <w:szCs w:val="28"/>
          <w:u w:val="single"/>
        </w:rPr>
        <w:t>:</w:t>
      </w:r>
    </w:p>
    <w:p w14:paraId="0FAA74C7" w14:textId="77777777" w:rsidR="005130CA" w:rsidRDefault="005130CA" w:rsidP="007B5C9C">
      <w:pPr>
        <w:ind w:left="-360" w:firstLine="280"/>
        <w:rPr>
          <w:rFonts w:ascii="Courier" w:hAnsi="Courier"/>
        </w:rPr>
      </w:pPr>
    </w:p>
    <w:p w14:paraId="12E8AE3B" w14:textId="77777777" w:rsidR="003E2D8D" w:rsidRPr="005130CA" w:rsidRDefault="003E2D8D" w:rsidP="007B5C9C">
      <w:pPr>
        <w:ind w:left="-360" w:firstLine="280"/>
        <w:rPr>
          <w:rFonts w:ascii="Courier" w:hAnsi="Courier"/>
        </w:rPr>
      </w:pPr>
    </w:p>
    <w:p w14:paraId="49D0A242" w14:textId="434AD980" w:rsidR="00E435FF" w:rsidRDefault="005130CA" w:rsidP="004B00B9">
      <w:pPr>
        <w:pStyle w:val="ListParagraph"/>
        <w:numPr>
          <w:ilvl w:val="0"/>
          <w:numId w:val="37"/>
        </w:numPr>
        <w:rPr>
          <w:rFonts w:ascii="Courier" w:hAnsi="Courier"/>
        </w:rPr>
      </w:pPr>
      <w:r w:rsidRPr="007B5C9C">
        <w:rPr>
          <w:rFonts w:ascii="Courier" w:hAnsi="Courier"/>
        </w:rPr>
        <w:t>Insert all resistors before soldering. Tape down on front to hold</w:t>
      </w:r>
      <w:r w:rsidR="007B5C9C">
        <w:rPr>
          <w:rFonts w:ascii="Courier" w:hAnsi="Courier"/>
        </w:rPr>
        <w:t xml:space="preserve"> </w:t>
      </w:r>
      <w:r w:rsidR="00E435FF">
        <w:rPr>
          <w:rFonts w:ascii="Courier" w:hAnsi="Courier"/>
        </w:rPr>
        <w:t xml:space="preserve">in place OR bend leads slightly on back. </w:t>
      </w:r>
      <w:del w:id="364" w:author="Cindy W" w:date="2019-02-01T10:22:00Z">
        <w:r w:rsidR="00E435FF" w:rsidDel="00002E2C">
          <w:rPr>
            <w:rFonts w:ascii="Courier" w:hAnsi="Courier"/>
          </w:rPr>
          <w:delText>Make sure you use the checklist below that is for the variant that you are building.</w:delText>
        </w:r>
      </w:del>
    </w:p>
    <w:p w14:paraId="785B2D2D" w14:textId="63ED8E00" w:rsidR="005130CA" w:rsidRDefault="00E435FF" w:rsidP="00E435FF">
      <w:pPr>
        <w:pStyle w:val="ListParagraph"/>
        <w:rPr>
          <w:rFonts w:ascii="Courier" w:hAnsi="Courier"/>
        </w:rPr>
      </w:pPr>
      <w:r>
        <w:rPr>
          <w:rFonts w:ascii="Courier" w:hAnsi="Courier"/>
        </w:rPr>
        <w:t xml:space="preserve"> </w:t>
      </w:r>
    </w:p>
    <w:p w14:paraId="588EB2B1" w14:textId="725E4E89" w:rsidR="00E435FF" w:rsidRPr="00E435FF" w:rsidRDefault="00E435FF" w:rsidP="00E435FF">
      <w:pPr>
        <w:pStyle w:val="ListParagraph"/>
        <w:rPr>
          <w:rFonts w:ascii="Courier" w:hAnsi="Courier"/>
          <w:b/>
          <w:u w:val="single"/>
        </w:rPr>
      </w:pPr>
      <w:r w:rsidRPr="00E435FF">
        <w:rPr>
          <w:rFonts w:ascii="Courier" w:hAnsi="Courier"/>
          <w:b/>
          <w:u w:val="single"/>
        </w:rPr>
        <w:t>PV module version (EMR)</w:t>
      </w:r>
      <w:r w:rsidR="007E1521">
        <w:rPr>
          <w:rFonts w:ascii="Courier" w:hAnsi="Courier"/>
          <w:b/>
          <w:u w:val="single"/>
        </w:rPr>
        <w:t xml:space="preserve"> – 16 joints</w:t>
      </w:r>
      <w:r w:rsidRPr="00E435FF">
        <w:rPr>
          <w:rFonts w:ascii="Courier" w:hAnsi="Courier"/>
          <w:b/>
          <w:u w:val="single"/>
        </w:rPr>
        <w:t>:</w:t>
      </w:r>
    </w:p>
    <w:p w14:paraId="6957576B" w14:textId="77777777" w:rsidR="00E435FF" w:rsidRPr="00E435FF" w:rsidRDefault="00E435FF" w:rsidP="00E435FF">
      <w:pPr>
        <w:pStyle w:val="ListParagraph"/>
        <w:rPr>
          <w:rFonts w:ascii="Courier" w:hAnsi="Courier"/>
          <w:b/>
        </w:rPr>
      </w:pPr>
    </w:p>
    <w:p w14:paraId="5CE119DF" w14:textId="6894E0BB" w:rsidR="005130CA" w:rsidRPr="00DB1972" w:rsidRDefault="00E435FF" w:rsidP="004B00B9">
      <w:pPr>
        <w:pStyle w:val="ListParagraph"/>
        <w:numPr>
          <w:ilvl w:val="0"/>
          <w:numId w:val="38"/>
        </w:numPr>
        <w:ind w:left="1080"/>
        <w:rPr>
          <w:rFonts w:ascii="Courier" w:hAnsi="Courier"/>
        </w:rPr>
      </w:pPr>
      <w:r>
        <w:rPr>
          <w:rFonts w:ascii="Courier" w:hAnsi="Courier"/>
        </w:rPr>
        <w:t>R1  (150k):</w:t>
      </w:r>
      <w:r w:rsidR="005130CA" w:rsidRPr="00DB1972">
        <w:rPr>
          <w:rFonts w:ascii="Courier" w:hAnsi="Courier"/>
        </w:rPr>
        <w:t xml:space="preserve">  _______</w:t>
      </w:r>
      <w:r>
        <w:rPr>
          <w:rFonts w:ascii="Courier" w:hAnsi="Courier"/>
        </w:rPr>
        <w:t xml:space="preserve">  </w:t>
      </w:r>
    </w:p>
    <w:p w14:paraId="42AA6A09" w14:textId="77777777" w:rsidR="005130CA" w:rsidRPr="005130CA" w:rsidRDefault="005130CA" w:rsidP="00DB1972">
      <w:pPr>
        <w:ind w:left="2660"/>
        <w:rPr>
          <w:rFonts w:ascii="Courier" w:hAnsi="Courier"/>
        </w:rPr>
      </w:pPr>
    </w:p>
    <w:p w14:paraId="1EB2B5EF" w14:textId="327E440B" w:rsidR="005130CA" w:rsidRPr="00DB1972" w:rsidRDefault="00E435FF" w:rsidP="004B00B9">
      <w:pPr>
        <w:pStyle w:val="ListParagraph"/>
        <w:numPr>
          <w:ilvl w:val="0"/>
          <w:numId w:val="38"/>
        </w:numPr>
        <w:ind w:left="1080"/>
        <w:rPr>
          <w:rFonts w:ascii="Courier" w:hAnsi="Courier"/>
        </w:rPr>
      </w:pPr>
      <w:r>
        <w:rPr>
          <w:rFonts w:ascii="Courier" w:hAnsi="Courier"/>
        </w:rPr>
        <w:t>R2  (7.5k):</w:t>
      </w:r>
      <w:r w:rsidR="005130CA" w:rsidRPr="00DB1972">
        <w:rPr>
          <w:rFonts w:ascii="Courier" w:hAnsi="Courier"/>
        </w:rPr>
        <w:t xml:space="preserve">  _______</w:t>
      </w:r>
      <w:r>
        <w:rPr>
          <w:rFonts w:ascii="Courier" w:hAnsi="Courier"/>
        </w:rPr>
        <w:t xml:space="preserve">  </w:t>
      </w:r>
    </w:p>
    <w:p w14:paraId="48FA636C" w14:textId="77777777" w:rsidR="005130CA" w:rsidRPr="005130CA" w:rsidRDefault="005130CA" w:rsidP="00DB1972">
      <w:pPr>
        <w:ind w:left="2660"/>
        <w:rPr>
          <w:rFonts w:ascii="Courier" w:hAnsi="Courier"/>
        </w:rPr>
      </w:pPr>
    </w:p>
    <w:p w14:paraId="48C4F8A8" w14:textId="3105393B" w:rsidR="005130CA" w:rsidRPr="00DB1972" w:rsidRDefault="005130CA" w:rsidP="004B00B9">
      <w:pPr>
        <w:pStyle w:val="ListParagraph"/>
        <w:numPr>
          <w:ilvl w:val="0"/>
          <w:numId w:val="38"/>
        </w:numPr>
        <w:ind w:left="1080"/>
        <w:rPr>
          <w:rFonts w:ascii="Courier" w:hAnsi="Courier"/>
        </w:rPr>
      </w:pPr>
      <w:r w:rsidRPr="00DB1972">
        <w:rPr>
          <w:rFonts w:ascii="Courier" w:hAnsi="Courier"/>
        </w:rPr>
        <w:t xml:space="preserve">R3 </w:t>
      </w:r>
      <w:r w:rsidR="00E435FF">
        <w:rPr>
          <w:rFonts w:ascii="Courier" w:hAnsi="Courier"/>
        </w:rPr>
        <w:t xml:space="preserve"> </w:t>
      </w:r>
      <w:r w:rsidRPr="00DB1972">
        <w:rPr>
          <w:rFonts w:ascii="Courier" w:hAnsi="Courier"/>
        </w:rPr>
        <w:t xml:space="preserve">  (1k</w:t>
      </w:r>
      <w:r w:rsidR="00E435FF">
        <w:rPr>
          <w:rFonts w:ascii="Courier" w:hAnsi="Courier"/>
        </w:rPr>
        <w:t>):</w:t>
      </w:r>
      <w:r w:rsidRPr="00DB1972">
        <w:rPr>
          <w:rFonts w:ascii="Courier" w:hAnsi="Courier"/>
        </w:rPr>
        <w:t xml:space="preserve">  _______</w:t>
      </w:r>
    </w:p>
    <w:p w14:paraId="47841761" w14:textId="77777777" w:rsidR="005130CA" w:rsidRPr="005130CA" w:rsidRDefault="005130CA" w:rsidP="00DB1972">
      <w:pPr>
        <w:ind w:left="2660"/>
        <w:rPr>
          <w:rFonts w:ascii="Courier" w:hAnsi="Courier"/>
        </w:rPr>
      </w:pPr>
    </w:p>
    <w:p w14:paraId="3181AF9E" w14:textId="3071611B" w:rsidR="005130CA" w:rsidRPr="00DB1972" w:rsidRDefault="00E435FF" w:rsidP="004B00B9">
      <w:pPr>
        <w:pStyle w:val="ListParagraph"/>
        <w:numPr>
          <w:ilvl w:val="0"/>
          <w:numId w:val="38"/>
        </w:numPr>
        <w:ind w:left="1080"/>
        <w:rPr>
          <w:rFonts w:ascii="Courier" w:hAnsi="Courier"/>
        </w:rPr>
      </w:pPr>
      <w:r>
        <w:rPr>
          <w:rFonts w:ascii="Courier" w:hAnsi="Courier"/>
        </w:rPr>
        <w:t>R4    (1k):</w:t>
      </w:r>
      <w:r w:rsidR="005130CA" w:rsidRPr="00DB1972">
        <w:rPr>
          <w:rFonts w:ascii="Courier" w:hAnsi="Courier"/>
        </w:rPr>
        <w:t xml:space="preserve">  _______</w:t>
      </w:r>
    </w:p>
    <w:p w14:paraId="573B0FE5" w14:textId="77777777" w:rsidR="005130CA" w:rsidRPr="005130CA" w:rsidRDefault="005130CA" w:rsidP="00DB1972">
      <w:pPr>
        <w:ind w:left="2660"/>
        <w:rPr>
          <w:rFonts w:ascii="Courier" w:hAnsi="Courier"/>
        </w:rPr>
      </w:pPr>
    </w:p>
    <w:p w14:paraId="0FDDB9AF" w14:textId="08A70607" w:rsidR="005130CA" w:rsidRPr="00DB1972" w:rsidRDefault="00E435FF" w:rsidP="004B00B9">
      <w:pPr>
        <w:pStyle w:val="ListParagraph"/>
        <w:numPr>
          <w:ilvl w:val="0"/>
          <w:numId w:val="38"/>
        </w:numPr>
        <w:ind w:left="1080"/>
        <w:rPr>
          <w:rFonts w:ascii="Courier" w:hAnsi="Courier"/>
        </w:rPr>
      </w:pPr>
      <w:r>
        <w:rPr>
          <w:rFonts w:ascii="Courier" w:hAnsi="Courier"/>
        </w:rPr>
        <w:t>R5   (22k):</w:t>
      </w:r>
      <w:r w:rsidR="005130CA" w:rsidRPr="00DB1972">
        <w:rPr>
          <w:rFonts w:ascii="Courier" w:hAnsi="Courier"/>
        </w:rPr>
        <w:t xml:space="preserve">  _______</w:t>
      </w:r>
    </w:p>
    <w:p w14:paraId="48291ADB" w14:textId="77777777" w:rsidR="005130CA" w:rsidRPr="005130CA" w:rsidRDefault="005130CA" w:rsidP="00DB1972">
      <w:pPr>
        <w:ind w:left="2660"/>
        <w:rPr>
          <w:rFonts w:ascii="Courier" w:hAnsi="Courier"/>
        </w:rPr>
      </w:pPr>
    </w:p>
    <w:p w14:paraId="6BF82ACF" w14:textId="0A9EFD62" w:rsidR="005130CA" w:rsidRDefault="00E435FF" w:rsidP="004B00B9">
      <w:pPr>
        <w:pStyle w:val="ListParagraph"/>
        <w:numPr>
          <w:ilvl w:val="0"/>
          <w:numId w:val="38"/>
        </w:numPr>
        <w:ind w:left="1080"/>
        <w:rPr>
          <w:rFonts w:ascii="Courier" w:hAnsi="Courier"/>
        </w:rPr>
      </w:pPr>
      <w:r>
        <w:rPr>
          <w:rFonts w:ascii="Courier" w:hAnsi="Courier"/>
        </w:rPr>
        <w:t>R6   (22k):</w:t>
      </w:r>
      <w:r w:rsidR="005130CA" w:rsidRPr="00DB1972">
        <w:rPr>
          <w:rFonts w:ascii="Courier" w:hAnsi="Courier"/>
        </w:rPr>
        <w:t xml:space="preserve">  _______</w:t>
      </w:r>
    </w:p>
    <w:p w14:paraId="2A8F2C94" w14:textId="77777777" w:rsidR="005130CA" w:rsidRPr="005130CA" w:rsidRDefault="005130CA" w:rsidP="00E435FF">
      <w:pPr>
        <w:rPr>
          <w:rFonts w:ascii="Courier" w:hAnsi="Courier"/>
        </w:rPr>
      </w:pPr>
    </w:p>
    <w:p w14:paraId="51ADFA76" w14:textId="106B4CFB" w:rsidR="005130CA" w:rsidRPr="00DB1972" w:rsidRDefault="00E435FF" w:rsidP="004B00B9">
      <w:pPr>
        <w:pStyle w:val="ListParagraph"/>
        <w:numPr>
          <w:ilvl w:val="0"/>
          <w:numId w:val="38"/>
        </w:numPr>
        <w:ind w:left="1080"/>
        <w:rPr>
          <w:rFonts w:ascii="Courier" w:hAnsi="Courier"/>
        </w:rPr>
      </w:pPr>
      <w:r>
        <w:rPr>
          <w:rFonts w:ascii="Courier" w:hAnsi="Courier"/>
        </w:rPr>
        <w:t>RF   (75k):</w:t>
      </w:r>
      <w:r w:rsidR="005130CA" w:rsidRPr="00DB1972">
        <w:rPr>
          <w:rFonts w:ascii="Courier" w:hAnsi="Courier"/>
        </w:rPr>
        <w:t xml:space="preserve">  _______</w:t>
      </w:r>
    </w:p>
    <w:p w14:paraId="1A6E72C3" w14:textId="77777777" w:rsidR="005130CA" w:rsidRPr="005130CA" w:rsidRDefault="005130CA" w:rsidP="00DB1972">
      <w:pPr>
        <w:ind w:left="2660"/>
        <w:rPr>
          <w:rFonts w:ascii="Courier" w:hAnsi="Courier"/>
        </w:rPr>
      </w:pPr>
    </w:p>
    <w:p w14:paraId="1A3559EA" w14:textId="7F74EB62" w:rsidR="005130CA" w:rsidDel="00002E2C" w:rsidRDefault="00E435FF" w:rsidP="004B00B9">
      <w:pPr>
        <w:pStyle w:val="ListParagraph"/>
        <w:numPr>
          <w:ilvl w:val="0"/>
          <w:numId w:val="38"/>
        </w:numPr>
        <w:ind w:left="1080"/>
        <w:rPr>
          <w:del w:id="365" w:author="Cindy W" w:date="2019-02-01T10:23:00Z"/>
          <w:rFonts w:ascii="Courier" w:hAnsi="Courier"/>
        </w:rPr>
      </w:pPr>
      <w:r>
        <w:rPr>
          <w:rFonts w:ascii="Courier" w:hAnsi="Courier"/>
        </w:rPr>
        <w:t>RG    (1k):</w:t>
      </w:r>
      <w:r w:rsidR="005130CA" w:rsidRPr="00DB1972">
        <w:rPr>
          <w:rFonts w:ascii="Courier" w:hAnsi="Courier"/>
        </w:rPr>
        <w:t xml:space="preserve">  _______</w:t>
      </w:r>
    </w:p>
    <w:p w14:paraId="0989DB00" w14:textId="77777777" w:rsidR="00E435FF" w:rsidRPr="00002E2C" w:rsidRDefault="00E435FF" w:rsidP="00E435FF">
      <w:pPr>
        <w:pStyle w:val="ListParagraph"/>
        <w:numPr>
          <w:ilvl w:val="0"/>
          <w:numId w:val="38"/>
        </w:numPr>
        <w:ind w:left="1080"/>
        <w:rPr>
          <w:rFonts w:ascii="Courier" w:hAnsi="Courier"/>
          <w:rPrChange w:id="366" w:author="Cindy W" w:date="2019-02-01T10:23:00Z">
            <w:rPr/>
          </w:rPrChange>
        </w:rPr>
        <w:pPrChange w:id="367" w:author="Cindy W" w:date="2019-02-01T10:23:00Z">
          <w:pPr/>
        </w:pPrChange>
      </w:pPr>
    </w:p>
    <w:p w14:paraId="0AE01102" w14:textId="78A15699" w:rsidR="00E435FF" w:rsidRPr="00E435FF" w:rsidDel="00002E2C" w:rsidRDefault="00E435FF" w:rsidP="00E435FF">
      <w:pPr>
        <w:pStyle w:val="ListParagraph"/>
        <w:rPr>
          <w:del w:id="368" w:author="Cindy W" w:date="2019-02-01T10:23:00Z"/>
          <w:rFonts w:ascii="Courier" w:hAnsi="Courier"/>
          <w:b/>
          <w:u w:val="single"/>
        </w:rPr>
      </w:pPr>
      <w:del w:id="369" w:author="Cindy W" w:date="2019-02-01T10:23:00Z">
        <w:r w:rsidRPr="00E435FF" w:rsidDel="00002E2C">
          <w:rPr>
            <w:rFonts w:ascii="Courier" w:hAnsi="Courier"/>
            <w:b/>
            <w:u w:val="single"/>
          </w:rPr>
          <w:delText>PV module version (</w:delText>
        </w:r>
        <w:r w:rsidDel="00002E2C">
          <w:rPr>
            <w:rFonts w:ascii="Courier" w:hAnsi="Courier"/>
            <w:b/>
            <w:u w:val="single"/>
          </w:rPr>
          <w:delText>SS</w:delText>
        </w:r>
        <w:r w:rsidRPr="00E435FF" w:rsidDel="00002E2C">
          <w:rPr>
            <w:rFonts w:ascii="Courier" w:hAnsi="Courier"/>
            <w:b/>
            <w:u w:val="single"/>
          </w:rPr>
          <w:delText>R)</w:delText>
        </w:r>
        <w:r w:rsidR="007E1521" w:rsidDel="00002E2C">
          <w:rPr>
            <w:rFonts w:ascii="Courier" w:hAnsi="Courier"/>
            <w:b/>
            <w:u w:val="single"/>
          </w:rPr>
          <w:delText xml:space="preserve"> – 20 joints</w:delText>
        </w:r>
        <w:r w:rsidRPr="00E435FF" w:rsidDel="00002E2C">
          <w:rPr>
            <w:rFonts w:ascii="Courier" w:hAnsi="Courier"/>
            <w:b/>
            <w:u w:val="single"/>
          </w:rPr>
          <w:delText>:</w:delText>
        </w:r>
      </w:del>
    </w:p>
    <w:p w14:paraId="50F9385E" w14:textId="608427D0" w:rsidR="00E435FF" w:rsidRPr="00E435FF" w:rsidDel="00002E2C" w:rsidRDefault="00E435FF" w:rsidP="00E435FF">
      <w:pPr>
        <w:pStyle w:val="ListParagraph"/>
        <w:rPr>
          <w:del w:id="370" w:author="Cindy W" w:date="2019-02-01T10:23:00Z"/>
          <w:rFonts w:ascii="Courier" w:hAnsi="Courier"/>
          <w:b/>
        </w:rPr>
      </w:pPr>
    </w:p>
    <w:p w14:paraId="03F4424C" w14:textId="76C5F6B7" w:rsidR="00E435FF" w:rsidRPr="00DB1972" w:rsidDel="00002E2C" w:rsidRDefault="00E435FF" w:rsidP="004B00B9">
      <w:pPr>
        <w:pStyle w:val="ListParagraph"/>
        <w:numPr>
          <w:ilvl w:val="0"/>
          <w:numId w:val="38"/>
        </w:numPr>
        <w:ind w:left="1080"/>
        <w:rPr>
          <w:del w:id="371" w:author="Cindy W" w:date="2019-02-01T10:23:00Z"/>
          <w:rFonts w:ascii="Courier" w:hAnsi="Courier"/>
        </w:rPr>
      </w:pPr>
      <w:del w:id="372" w:author="Cindy W" w:date="2019-02-01T10:23:00Z">
        <w:r w:rsidDel="00002E2C">
          <w:rPr>
            <w:rFonts w:ascii="Courier" w:hAnsi="Courier"/>
          </w:rPr>
          <w:delText>R1  (150k):</w:delText>
        </w:r>
        <w:r w:rsidRPr="00DB1972" w:rsidDel="00002E2C">
          <w:rPr>
            <w:rFonts w:ascii="Courier" w:hAnsi="Courier"/>
          </w:rPr>
          <w:delText xml:space="preserve">  _______</w:delText>
        </w:r>
        <w:r w:rsidDel="00002E2C">
          <w:rPr>
            <w:rFonts w:ascii="Courier" w:hAnsi="Courier"/>
          </w:rPr>
          <w:delText xml:space="preserve">  </w:delText>
        </w:r>
      </w:del>
    </w:p>
    <w:p w14:paraId="4CA01069" w14:textId="2396CEA8" w:rsidR="00E435FF" w:rsidRPr="005130CA" w:rsidDel="00002E2C" w:rsidRDefault="00E435FF" w:rsidP="00E435FF">
      <w:pPr>
        <w:ind w:left="2660"/>
        <w:rPr>
          <w:del w:id="373" w:author="Cindy W" w:date="2019-02-01T10:23:00Z"/>
          <w:rFonts w:ascii="Courier" w:hAnsi="Courier"/>
        </w:rPr>
      </w:pPr>
    </w:p>
    <w:p w14:paraId="33A26BD4" w14:textId="4EAE86DE" w:rsidR="00E435FF" w:rsidRPr="00DB1972" w:rsidDel="00002E2C" w:rsidRDefault="00E435FF" w:rsidP="004B00B9">
      <w:pPr>
        <w:pStyle w:val="ListParagraph"/>
        <w:numPr>
          <w:ilvl w:val="0"/>
          <w:numId w:val="38"/>
        </w:numPr>
        <w:ind w:left="1080"/>
        <w:rPr>
          <w:del w:id="374" w:author="Cindy W" w:date="2019-02-01T10:23:00Z"/>
          <w:rFonts w:ascii="Courier" w:hAnsi="Courier"/>
        </w:rPr>
      </w:pPr>
      <w:del w:id="375" w:author="Cindy W" w:date="2019-02-01T10:23:00Z">
        <w:r w:rsidDel="00002E2C">
          <w:rPr>
            <w:rFonts w:ascii="Courier" w:hAnsi="Courier"/>
          </w:rPr>
          <w:delText>R2  (7.5k):</w:delText>
        </w:r>
        <w:r w:rsidRPr="00DB1972" w:rsidDel="00002E2C">
          <w:rPr>
            <w:rFonts w:ascii="Courier" w:hAnsi="Courier"/>
          </w:rPr>
          <w:delText xml:space="preserve">  _______</w:delText>
        </w:r>
        <w:r w:rsidDel="00002E2C">
          <w:rPr>
            <w:rFonts w:ascii="Courier" w:hAnsi="Courier"/>
          </w:rPr>
          <w:delText xml:space="preserve">  </w:delText>
        </w:r>
      </w:del>
    </w:p>
    <w:p w14:paraId="790F7C21" w14:textId="1878CAD7" w:rsidR="00E435FF" w:rsidRPr="005130CA" w:rsidDel="00002E2C" w:rsidRDefault="00E435FF" w:rsidP="00E435FF">
      <w:pPr>
        <w:ind w:left="2660"/>
        <w:rPr>
          <w:del w:id="376" w:author="Cindy W" w:date="2019-02-01T10:23:00Z"/>
          <w:rFonts w:ascii="Courier" w:hAnsi="Courier"/>
        </w:rPr>
      </w:pPr>
    </w:p>
    <w:p w14:paraId="6219EF34" w14:textId="7E395D41" w:rsidR="00E435FF" w:rsidRPr="00DB1972" w:rsidDel="00002E2C" w:rsidRDefault="00E435FF" w:rsidP="004B00B9">
      <w:pPr>
        <w:pStyle w:val="ListParagraph"/>
        <w:numPr>
          <w:ilvl w:val="0"/>
          <w:numId w:val="38"/>
        </w:numPr>
        <w:ind w:left="1080"/>
        <w:rPr>
          <w:del w:id="377" w:author="Cindy W" w:date="2019-02-01T10:23:00Z"/>
          <w:rFonts w:ascii="Courier" w:hAnsi="Courier"/>
        </w:rPr>
      </w:pPr>
      <w:del w:id="378" w:author="Cindy W" w:date="2019-02-01T10:23:00Z">
        <w:r w:rsidRPr="00DB1972" w:rsidDel="00002E2C">
          <w:rPr>
            <w:rFonts w:ascii="Courier" w:hAnsi="Courier"/>
          </w:rPr>
          <w:delText xml:space="preserve">R3   </w:delText>
        </w:r>
        <w:r w:rsidDel="00002E2C">
          <w:rPr>
            <w:rFonts w:ascii="Courier" w:hAnsi="Courier"/>
          </w:rPr>
          <w:delText xml:space="preserve"> </w:delText>
        </w:r>
        <w:r w:rsidRPr="00DB1972" w:rsidDel="00002E2C">
          <w:rPr>
            <w:rFonts w:ascii="Courier" w:hAnsi="Courier"/>
          </w:rPr>
          <w:delText>(1k</w:delText>
        </w:r>
        <w:r w:rsidDel="00002E2C">
          <w:rPr>
            <w:rFonts w:ascii="Courier" w:hAnsi="Courier"/>
          </w:rPr>
          <w:delText>):</w:delText>
        </w:r>
        <w:r w:rsidRPr="00DB1972" w:rsidDel="00002E2C">
          <w:rPr>
            <w:rFonts w:ascii="Courier" w:hAnsi="Courier"/>
          </w:rPr>
          <w:delText xml:space="preserve">  _______</w:delText>
        </w:r>
      </w:del>
    </w:p>
    <w:p w14:paraId="17FA896A" w14:textId="79BB81B8" w:rsidR="00E435FF" w:rsidRPr="005130CA" w:rsidDel="00002E2C" w:rsidRDefault="00E435FF" w:rsidP="00E435FF">
      <w:pPr>
        <w:ind w:left="2660"/>
        <w:rPr>
          <w:del w:id="379" w:author="Cindy W" w:date="2019-02-01T10:23:00Z"/>
          <w:rFonts w:ascii="Courier" w:hAnsi="Courier"/>
        </w:rPr>
      </w:pPr>
    </w:p>
    <w:p w14:paraId="01767417" w14:textId="307121A8" w:rsidR="00E435FF" w:rsidRPr="00DB1972" w:rsidDel="00002E2C" w:rsidRDefault="00E435FF" w:rsidP="004B00B9">
      <w:pPr>
        <w:pStyle w:val="ListParagraph"/>
        <w:numPr>
          <w:ilvl w:val="0"/>
          <w:numId w:val="38"/>
        </w:numPr>
        <w:ind w:left="1080"/>
        <w:rPr>
          <w:del w:id="380" w:author="Cindy W" w:date="2019-02-01T10:23:00Z"/>
          <w:rFonts w:ascii="Courier" w:hAnsi="Courier"/>
        </w:rPr>
      </w:pPr>
      <w:del w:id="381" w:author="Cindy W" w:date="2019-02-01T10:23:00Z">
        <w:r w:rsidDel="00002E2C">
          <w:rPr>
            <w:rFonts w:ascii="Courier" w:hAnsi="Courier"/>
          </w:rPr>
          <w:delText>R4    (1k):</w:delText>
        </w:r>
        <w:r w:rsidRPr="00DB1972" w:rsidDel="00002E2C">
          <w:rPr>
            <w:rFonts w:ascii="Courier" w:hAnsi="Courier"/>
          </w:rPr>
          <w:delText xml:space="preserve">  _______</w:delText>
        </w:r>
      </w:del>
    </w:p>
    <w:p w14:paraId="38503BE5" w14:textId="7F24FB53" w:rsidR="00E435FF" w:rsidRPr="005130CA" w:rsidDel="00002E2C" w:rsidRDefault="00E435FF" w:rsidP="00E435FF">
      <w:pPr>
        <w:ind w:left="2660"/>
        <w:rPr>
          <w:del w:id="382" w:author="Cindy W" w:date="2019-02-01T10:23:00Z"/>
          <w:rFonts w:ascii="Courier" w:hAnsi="Courier"/>
        </w:rPr>
      </w:pPr>
    </w:p>
    <w:p w14:paraId="79169A1A" w14:textId="69BDCFD7" w:rsidR="00E435FF" w:rsidRPr="00DB1972" w:rsidDel="00002E2C" w:rsidRDefault="00E435FF" w:rsidP="004B00B9">
      <w:pPr>
        <w:pStyle w:val="ListParagraph"/>
        <w:numPr>
          <w:ilvl w:val="0"/>
          <w:numId w:val="38"/>
        </w:numPr>
        <w:ind w:left="1080"/>
        <w:rPr>
          <w:del w:id="383" w:author="Cindy W" w:date="2019-02-01T10:23:00Z"/>
          <w:rFonts w:ascii="Courier" w:hAnsi="Courier"/>
        </w:rPr>
      </w:pPr>
      <w:del w:id="384" w:author="Cindy W" w:date="2019-02-01T10:23:00Z">
        <w:r w:rsidDel="00002E2C">
          <w:rPr>
            <w:rFonts w:ascii="Courier" w:hAnsi="Courier"/>
          </w:rPr>
          <w:delText>R5   (22k):</w:delText>
        </w:r>
        <w:r w:rsidRPr="00DB1972" w:rsidDel="00002E2C">
          <w:rPr>
            <w:rFonts w:ascii="Courier" w:hAnsi="Courier"/>
          </w:rPr>
          <w:delText xml:space="preserve">  _______</w:delText>
        </w:r>
      </w:del>
    </w:p>
    <w:p w14:paraId="7322E1E9" w14:textId="31DB48B1" w:rsidR="00E435FF" w:rsidRPr="005130CA" w:rsidDel="00002E2C" w:rsidRDefault="00E435FF" w:rsidP="00E435FF">
      <w:pPr>
        <w:ind w:left="2660"/>
        <w:rPr>
          <w:del w:id="385" w:author="Cindy W" w:date="2019-02-01T10:23:00Z"/>
          <w:rFonts w:ascii="Courier" w:hAnsi="Courier"/>
        </w:rPr>
      </w:pPr>
    </w:p>
    <w:p w14:paraId="1C419B43" w14:textId="660BCB78" w:rsidR="00E435FF" w:rsidDel="00002E2C" w:rsidRDefault="00E435FF" w:rsidP="004B00B9">
      <w:pPr>
        <w:pStyle w:val="ListParagraph"/>
        <w:numPr>
          <w:ilvl w:val="0"/>
          <w:numId w:val="38"/>
        </w:numPr>
        <w:ind w:left="1080"/>
        <w:rPr>
          <w:del w:id="386" w:author="Cindy W" w:date="2019-02-01T10:23:00Z"/>
          <w:rFonts w:ascii="Courier" w:hAnsi="Courier"/>
        </w:rPr>
      </w:pPr>
      <w:del w:id="387" w:author="Cindy W" w:date="2019-02-01T10:23:00Z">
        <w:r w:rsidDel="00002E2C">
          <w:rPr>
            <w:rFonts w:ascii="Courier" w:hAnsi="Courier"/>
          </w:rPr>
          <w:delText>R6  (180Ω):</w:delText>
        </w:r>
        <w:r w:rsidRPr="00DB1972" w:rsidDel="00002E2C">
          <w:rPr>
            <w:rFonts w:ascii="Courier" w:hAnsi="Courier"/>
          </w:rPr>
          <w:delText xml:space="preserve">  _______</w:delText>
        </w:r>
        <w:r w:rsidR="007E1521" w:rsidDel="00002E2C">
          <w:rPr>
            <w:rFonts w:ascii="Courier" w:hAnsi="Courier"/>
          </w:rPr>
          <w:delText xml:space="preserve">  (180 </w:delText>
        </w:r>
        <w:r w:rsidR="007E1521" w:rsidRPr="007E1521" w:rsidDel="00002E2C">
          <w:rPr>
            <w:rFonts w:ascii="Courier" w:hAnsi="Courier"/>
            <w:u w:val="single"/>
          </w:rPr>
          <w:delText>ohms</w:delText>
        </w:r>
        <w:r w:rsidR="007E1521" w:rsidDel="00002E2C">
          <w:rPr>
            <w:rFonts w:ascii="Courier" w:hAnsi="Courier"/>
          </w:rPr>
          <w:delText xml:space="preserve"> not k!)</w:delText>
        </w:r>
      </w:del>
    </w:p>
    <w:p w14:paraId="47DF4B28" w14:textId="6D89B34D" w:rsidR="00E435FF" w:rsidRPr="00E435FF" w:rsidDel="00002E2C" w:rsidRDefault="00E435FF" w:rsidP="00E435FF">
      <w:pPr>
        <w:rPr>
          <w:del w:id="388" w:author="Cindy W" w:date="2019-02-01T10:23:00Z"/>
          <w:rFonts w:ascii="Courier" w:hAnsi="Courier"/>
        </w:rPr>
      </w:pPr>
    </w:p>
    <w:p w14:paraId="7E7E21B0" w14:textId="5027AD0C" w:rsidR="00E435FF" w:rsidDel="00002E2C" w:rsidRDefault="00E435FF" w:rsidP="004B00B9">
      <w:pPr>
        <w:pStyle w:val="ListParagraph"/>
        <w:numPr>
          <w:ilvl w:val="0"/>
          <w:numId w:val="38"/>
        </w:numPr>
        <w:ind w:left="1080"/>
        <w:rPr>
          <w:del w:id="389" w:author="Cindy W" w:date="2019-02-01T10:23:00Z"/>
          <w:rFonts w:ascii="Courier" w:hAnsi="Courier"/>
        </w:rPr>
      </w:pPr>
      <w:del w:id="390" w:author="Cindy W" w:date="2019-02-01T10:23:00Z">
        <w:r w:rsidDel="00002E2C">
          <w:rPr>
            <w:rFonts w:ascii="Courier" w:hAnsi="Courier"/>
          </w:rPr>
          <w:delText>R7  (180Ω):</w:delText>
        </w:r>
        <w:r w:rsidRPr="00DB1972" w:rsidDel="00002E2C">
          <w:rPr>
            <w:rFonts w:ascii="Courier" w:hAnsi="Courier"/>
          </w:rPr>
          <w:delText xml:space="preserve">  _______</w:delText>
        </w:r>
      </w:del>
    </w:p>
    <w:p w14:paraId="7E6D7F56" w14:textId="1D269621" w:rsidR="00E435FF" w:rsidRPr="00E435FF" w:rsidDel="00002E2C" w:rsidRDefault="00E435FF" w:rsidP="00E435FF">
      <w:pPr>
        <w:rPr>
          <w:del w:id="391" w:author="Cindy W" w:date="2019-02-01T10:23:00Z"/>
          <w:rFonts w:ascii="Courier" w:hAnsi="Courier"/>
        </w:rPr>
      </w:pPr>
    </w:p>
    <w:p w14:paraId="44D6C5C2" w14:textId="278E6DB8" w:rsidR="00E435FF" w:rsidDel="00002E2C" w:rsidRDefault="00E435FF" w:rsidP="004B00B9">
      <w:pPr>
        <w:pStyle w:val="ListParagraph"/>
        <w:numPr>
          <w:ilvl w:val="0"/>
          <w:numId w:val="38"/>
        </w:numPr>
        <w:ind w:left="1080"/>
        <w:rPr>
          <w:del w:id="392" w:author="Cindy W" w:date="2019-02-01T10:23:00Z"/>
          <w:rFonts w:ascii="Courier" w:hAnsi="Courier"/>
        </w:rPr>
      </w:pPr>
      <w:del w:id="393" w:author="Cindy W" w:date="2019-02-01T10:23:00Z">
        <w:r w:rsidDel="00002E2C">
          <w:rPr>
            <w:rFonts w:ascii="Courier" w:hAnsi="Courier"/>
          </w:rPr>
          <w:delText>R8  (180Ω):</w:delText>
        </w:r>
        <w:r w:rsidRPr="00DB1972" w:rsidDel="00002E2C">
          <w:rPr>
            <w:rFonts w:ascii="Courier" w:hAnsi="Courier"/>
          </w:rPr>
          <w:delText xml:space="preserve">  _______</w:delText>
        </w:r>
      </w:del>
    </w:p>
    <w:p w14:paraId="1BEE174F" w14:textId="1E13FB1F" w:rsidR="00E435FF" w:rsidRPr="005130CA" w:rsidDel="00002E2C" w:rsidRDefault="00E435FF" w:rsidP="00E435FF">
      <w:pPr>
        <w:rPr>
          <w:del w:id="394" w:author="Cindy W" w:date="2019-02-01T10:23:00Z"/>
          <w:rFonts w:ascii="Courier" w:hAnsi="Courier"/>
        </w:rPr>
      </w:pPr>
    </w:p>
    <w:p w14:paraId="1800ED7F" w14:textId="0BBFBC8B" w:rsidR="00E435FF" w:rsidRPr="00DB1972" w:rsidDel="00002E2C" w:rsidRDefault="00E435FF" w:rsidP="004B00B9">
      <w:pPr>
        <w:pStyle w:val="ListParagraph"/>
        <w:numPr>
          <w:ilvl w:val="0"/>
          <w:numId w:val="38"/>
        </w:numPr>
        <w:ind w:left="1080"/>
        <w:rPr>
          <w:del w:id="395" w:author="Cindy W" w:date="2019-02-01T10:23:00Z"/>
          <w:rFonts w:ascii="Courier" w:hAnsi="Courier"/>
        </w:rPr>
      </w:pPr>
      <w:del w:id="396" w:author="Cindy W" w:date="2019-02-01T10:23:00Z">
        <w:r w:rsidDel="00002E2C">
          <w:rPr>
            <w:rFonts w:ascii="Courier" w:hAnsi="Courier"/>
          </w:rPr>
          <w:delText>RF   (75k):</w:delText>
        </w:r>
        <w:r w:rsidRPr="00DB1972" w:rsidDel="00002E2C">
          <w:rPr>
            <w:rFonts w:ascii="Courier" w:hAnsi="Courier"/>
          </w:rPr>
          <w:delText xml:space="preserve">  _______</w:delText>
        </w:r>
      </w:del>
    </w:p>
    <w:p w14:paraId="76A3D2A9" w14:textId="55B0E235" w:rsidR="00E435FF" w:rsidRPr="005130CA" w:rsidDel="00002E2C" w:rsidRDefault="00E435FF" w:rsidP="00E435FF">
      <w:pPr>
        <w:ind w:left="2660"/>
        <w:rPr>
          <w:del w:id="397" w:author="Cindy W" w:date="2019-02-01T10:23:00Z"/>
          <w:rFonts w:ascii="Courier" w:hAnsi="Courier"/>
        </w:rPr>
      </w:pPr>
    </w:p>
    <w:p w14:paraId="05D5A013" w14:textId="7D1A6E10" w:rsidR="00E435FF" w:rsidDel="00002E2C" w:rsidRDefault="00E435FF" w:rsidP="004B00B9">
      <w:pPr>
        <w:pStyle w:val="ListParagraph"/>
        <w:numPr>
          <w:ilvl w:val="0"/>
          <w:numId w:val="38"/>
        </w:numPr>
        <w:ind w:left="1080"/>
        <w:rPr>
          <w:del w:id="398" w:author="Cindy W" w:date="2019-02-01T10:23:00Z"/>
          <w:rFonts w:ascii="Courier" w:hAnsi="Courier"/>
        </w:rPr>
      </w:pPr>
      <w:del w:id="399" w:author="Cindy W" w:date="2019-02-01T10:23:00Z">
        <w:r w:rsidDel="00002E2C">
          <w:rPr>
            <w:rFonts w:ascii="Courier" w:hAnsi="Courier"/>
          </w:rPr>
          <w:delText>RG    (1k):</w:delText>
        </w:r>
        <w:r w:rsidRPr="00DB1972" w:rsidDel="00002E2C">
          <w:rPr>
            <w:rFonts w:ascii="Courier" w:hAnsi="Courier"/>
          </w:rPr>
          <w:delText xml:space="preserve">  _______</w:delText>
        </w:r>
      </w:del>
    </w:p>
    <w:p w14:paraId="6F6AA3FC" w14:textId="79FD43F6" w:rsidR="00E435FF" w:rsidRPr="00E435FF" w:rsidDel="00002E2C" w:rsidRDefault="00E435FF" w:rsidP="00E435FF">
      <w:pPr>
        <w:rPr>
          <w:del w:id="400" w:author="Cindy W" w:date="2019-02-01T10:23:00Z"/>
          <w:rFonts w:ascii="Courier" w:hAnsi="Courier"/>
        </w:rPr>
      </w:pPr>
    </w:p>
    <w:p w14:paraId="37973545" w14:textId="042520CB" w:rsidR="00E435FF" w:rsidDel="00002E2C" w:rsidRDefault="00E435FF" w:rsidP="00E435FF">
      <w:pPr>
        <w:pStyle w:val="ListParagraph"/>
        <w:rPr>
          <w:del w:id="401" w:author="Cindy W" w:date="2019-02-01T10:23:00Z"/>
          <w:rFonts w:ascii="Courier" w:hAnsi="Courier"/>
          <w:b/>
          <w:u w:val="single"/>
        </w:rPr>
      </w:pPr>
    </w:p>
    <w:p w14:paraId="384F3A48" w14:textId="30D0B03D" w:rsidR="00E435FF" w:rsidRPr="00E435FF" w:rsidDel="00002E2C" w:rsidRDefault="00E435FF" w:rsidP="00E435FF">
      <w:pPr>
        <w:pStyle w:val="ListParagraph"/>
        <w:rPr>
          <w:del w:id="402" w:author="Cindy W" w:date="2019-02-01T10:23:00Z"/>
          <w:rFonts w:ascii="Courier" w:hAnsi="Courier"/>
          <w:b/>
          <w:u w:val="single"/>
        </w:rPr>
      </w:pPr>
      <w:del w:id="403" w:author="Cindy W" w:date="2019-02-01T10:23:00Z">
        <w:r w:rsidDel="00002E2C">
          <w:rPr>
            <w:rFonts w:ascii="Courier" w:hAnsi="Courier"/>
            <w:b/>
            <w:u w:val="single"/>
          </w:rPr>
          <w:delText>PV cell</w:delText>
        </w:r>
        <w:r w:rsidRPr="00E435FF" w:rsidDel="00002E2C">
          <w:rPr>
            <w:rFonts w:ascii="Courier" w:hAnsi="Courier"/>
            <w:b/>
            <w:u w:val="single"/>
          </w:rPr>
          <w:delText xml:space="preserve"> version (EMR)</w:delText>
        </w:r>
        <w:r w:rsidR="007E1521" w:rsidDel="00002E2C">
          <w:rPr>
            <w:rFonts w:ascii="Courier" w:hAnsi="Courier"/>
            <w:b/>
            <w:u w:val="single"/>
          </w:rPr>
          <w:delText xml:space="preserve"> – 16 joints</w:delText>
        </w:r>
        <w:r w:rsidRPr="00E435FF" w:rsidDel="00002E2C">
          <w:rPr>
            <w:rFonts w:ascii="Courier" w:hAnsi="Courier"/>
            <w:b/>
            <w:u w:val="single"/>
          </w:rPr>
          <w:delText>:</w:delText>
        </w:r>
      </w:del>
    </w:p>
    <w:p w14:paraId="5F7DF291" w14:textId="5105E4A2" w:rsidR="00E435FF" w:rsidRPr="005130CA" w:rsidDel="00002E2C" w:rsidRDefault="00E435FF" w:rsidP="00E435FF">
      <w:pPr>
        <w:rPr>
          <w:del w:id="404" w:author="Cindy W" w:date="2019-02-01T10:23:00Z"/>
          <w:rFonts w:ascii="Courier" w:hAnsi="Courier"/>
        </w:rPr>
      </w:pPr>
    </w:p>
    <w:p w14:paraId="7DCF94B1" w14:textId="73A572F0" w:rsidR="00E435FF" w:rsidRPr="00DB1972" w:rsidDel="00002E2C" w:rsidRDefault="00E435FF" w:rsidP="004B00B9">
      <w:pPr>
        <w:pStyle w:val="ListParagraph"/>
        <w:numPr>
          <w:ilvl w:val="0"/>
          <w:numId w:val="38"/>
        </w:numPr>
        <w:ind w:left="1080"/>
        <w:rPr>
          <w:del w:id="405" w:author="Cindy W" w:date="2019-02-01T10:23:00Z"/>
          <w:rFonts w:ascii="Courier" w:hAnsi="Courier"/>
        </w:rPr>
      </w:pPr>
      <w:del w:id="406" w:author="Cindy W" w:date="2019-02-01T10:23:00Z">
        <w:r w:rsidRPr="00DB1972" w:rsidDel="00002E2C">
          <w:rPr>
            <w:rFonts w:ascii="Courier" w:hAnsi="Courier"/>
          </w:rPr>
          <w:delText xml:space="preserve">R3  </w:delText>
        </w:r>
        <w:r w:rsidDel="00002E2C">
          <w:rPr>
            <w:rFonts w:ascii="Courier" w:hAnsi="Courier"/>
          </w:rPr>
          <w:delText xml:space="preserve"> </w:delText>
        </w:r>
        <w:r w:rsidRPr="00DB1972" w:rsidDel="00002E2C">
          <w:rPr>
            <w:rFonts w:ascii="Courier" w:hAnsi="Courier"/>
          </w:rPr>
          <w:delText xml:space="preserve"> (1k</w:delText>
        </w:r>
        <w:r w:rsidDel="00002E2C">
          <w:rPr>
            <w:rFonts w:ascii="Courier" w:hAnsi="Courier"/>
          </w:rPr>
          <w:delText>):</w:delText>
        </w:r>
        <w:r w:rsidRPr="00DB1972" w:rsidDel="00002E2C">
          <w:rPr>
            <w:rFonts w:ascii="Courier" w:hAnsi="Courier"/>
          </w:rPr>
          <w:delText xml:space="preserve">  _______</w:delText>
        </w:r>
      </w:del>
    </w:p>
    <w:p w14:paraId="1F883959" w14:textId="2D374405" w:rsidR="00E435FF" w:rsidRPr="005130CA" w:rsidDel="00002E2C" w:rsidRDefault="00E435FF" w:rsidP="00E435FF">
      <w:pPr>
        <w:ind w:left="2660"/>
        <w:rPr>
          <w:del w:id="407" w:author="Cindy W" w:date="2019-02-01T10:23:00Z"/>
          <w:rFonts w:ascii="Courier" w:hAnsi="Courier"/>
        </w:rPr>
      </w:pPr>
    </w:p>
    <w:p w14:paraId="480CC64D" w14:textId="532FDCF5" w:rsidR="00E435FF" w:rsidRPr="00DB1972" w:rsidDel="00002E2C" w:rsidRDefault="00E435FF" w:rsidP="004B00B9">
      <w:pPr>
        <w:pStyle w:val="ListParagraph"/>
        <w:numPr>
          <w:ilvl w:val="0"/>
          <w:numId w:val="38"/>
        </w:numPr>
        <w:ind w:left="1080"/>
        <w:rPr>
          <w:del w:id="408" w:author="Cindy W" w:date="2019-02-01T10:23:00Z"/>
          <w:rFonts w:ascii="Courier" w:hAnsi="Courier"/>
        </w:rPr>
      </w:pPr>
      <w:del w:id="409" w:author="Cindy W" w:date="2019-02-01T10:23:00Z">
        <w:r w:rsidDel="00002E2C">
          <w:rPr>
            <w:rFonts w:ascii="Courier" w:hAnsi="Courier"/>
          </w:rPr>
          <w:delText>R4    (1k):</w:delText>
        </w:r>
        <w:r w:rsidRPr="00DB1972" w:rsidDel="00002E2C">
          <w:rPr>
            <w:rFonts w:ascii="Courier" w:hAnsi="Courier"/>
          </w:rPr>
          <w:delText xml:space="preserve">  _______</w:delText>
        </w:r>
      </w:del>
    </w:p>
    <w:p w14:paraId="2D204FF1" w14:textId="6E3C94F8" w:rsidR="00E435FF" w:rsidRPr="005130CA" w:rsidDel="00002E2C" w:rsidRDefault="00E435FF" w:rsidP="00E435FF">
      <w:pPr>
        <w:ind w:left="2660"/>
        <w:rPr>
          <w:del w:id="410" w:author="Cindy W" w:date="2019-02-01T10:23:00Z"/>
          <w:rFonts w:ascii="Courier" w:hAnsi="Courier"/>
        </w:rPr>
      </w:pPr>
    </w:p>
    <w:p w14:paraId="4BA78D78" w14:textId="6AE94D1B" w:rsidR="00E435FF" w:rsidRPr="00DB1972" w:rsidDel="00002E2C" w:rsidRDefault="00E435FF" w:rsidP="004B00B9">
      <w:pPr>
        <w:pStyle w:val="ListParagraph"/>
        <w:numPr>
          <w:ilvl w:val="0"/>
          <w:numId w:val="38"/>
        </w:numPr>
        <w:ind w:left="1080"/>
        <w:rPr>
          <w:del w:id="411" w:author="Cindy W" w:date="2019-02-01T10:23:00Z"/>
          <w:rFonts w:ascii="Courier" w:hAnsi="Courier"/>
        </w:rPr>
      </w:pPr>
      <w:del w:id="412" w:author="Cindy W" w:date="2019-02-01T10:23:00Z">
        <w:r w:rsidDel="00002E2C">
          <w:rPr>
            <w:rFonts w:ascii="Courier" w:hAnsi="Courier"/>
          </w:rPr>
          <w:delText>R5   (22k):</w:delText>
        </w:r>
        <w:r w:rsidRPr="00DB1972" w:rsidDel="00002E2C">
          <w:rPr>
            <w:rFonts w:ascii="Courier" w:hAnsi="Courier"/>
          </w:rPr>
          <w:delText xml:space="preserve">  _______</w:delText>
        </w:r>
      </w:del>
    </w:p>
    <w:p w14:paraId="75EB01EB" w14:textId="134007DC" w:rsidR="00E435FF" w:rsidRPr="005130CA" w:rsidDel="00002E2C" w:rsidRDefault="00E435FF" w:rsidP="00E435FF">
      <w:pPr>
        <w:ind w:left="2660"/>
        <w:rPr>
          <w:del w:id="413" w:author="Cindy W" w:date="2019-02-01T10:23:00Z"/>
          <w:rFonts w:ascii="Courier" w:hAnsi="Courier"/>
        </w:rPr>
      </w:pPr>
    </w:p>
    <w:p w14:paraId="53B57F98" w14:textId="6B6AFE41" w:rsidR="00E435FF" w:rsidDel="00002E2C" w:rsidRDefault="00E435FF" w:rsidP="004B00B9">
      <w:pPr>
        <w:pStyle w:val="ListParagraph"/>
        <w:numPr>
          <w:ilvl w:val="0"/>
          <w:numId w:val="38"/>
        </w:numPr>
        <w:ind w:left="1080"/>
        <w:rPr>
          <w:del w:id="414" w:author="Cindy W" w:date="2019-02-01T10:23:00Z"/>
          <w:rFonts w:ascii="Courier" w:hAnsi="Courier"/>
        </w:rPr>
      </w:pPr>
      <w:del w:id="415" w:author="Cindy W" w:date="2019-02-01T10:23:00Z">
        <w:r w:rsidDel="00002E2C">
          <w:rPr>
            <w:rFonts w:ascii="Courier" w:hAnsi="Courier"/>
          </w:rPr>
          <w:delText>R6   (22k):</w:delText>
        </w:r>
        <w:r w:rsidRPr="00DB1972" w:rsidDel="00002E2C">
          <w:rPr>
            <w:rFonts w:ascii="Courier" w:hAnsi="Courier"/>
          </w:rPr>
          <w:delText xml:space="preserve">  _______</w:delText>
        </w:r>
      </w:del>
    </w:p>
    <w:p w14:paraId="37A0F6ED" w14:textId="02A8E360" w:rsidR="00E435FF" w:rsidRPr="00E435FF" w:rsidDel="00002E2C" w:rsidRDefault="00E435FF" w:rsidP="00E435FF">
      <w:pPr>
        <w:rPr>
          <w:del w:id="416" w:author="Cindy W" w:date="2019-02-01T10:23:00Z"/>
          <w:rFonts w:ascii="Courier" w:hAnsi="Courier"/>
        </w:rPr>
      </w:pPr>
    </w:p>
    <w:p w14:paraId="3EE378E0" w14:textId="2831D9AC" w:rsidR="00E435FF" w:rsidRPr="00E435FF" w:rsidDel="00002E2C" w:rsidRDefault="00E435FF" w:rsidP="004B00B9">
      <w:pPr>
        <w:pStyle w:val="ListParagraph"/>
        <w:numPr>
          <w:ilvl w:val="0"/>
          <w:numId w:val="38"/>
        </w:numPr>
        <w:ind w:left="1080"/>
        <w:rPr>
          <w:del w:id="417" w:author="Cindy W" w:date="2019-02-01T10:23:00Z"/>
          <w:rFonts w:ascii="Courier" w:hAnsi="Courier"/>
        </w:rPr>
      </w:pPr>
      <w:del w:id="418" w:author="Cindy W" w:date="2019-02-01T10:23:00Z">
        <w:r w:rsidDel="00002E2C">
          <w:rPr>
            <w:rFonts w:ascii="Courier" w:hAnsi="Courier"/>
          </w:rPr>
          <w:delText>R7   (22k):</w:delText>
        </w:r>
        <w:r w:rsidRPr="00DB1972" w:rsidDel="00002E2C">
          <w:rPr>
            <w:rFonts w:ascii="Courier" w:hAnsi="Courier"/>
          </w:rPr>
          <w:delText xml:space="preserve">  _______</w:delText>
        </w:r>
      </w:del>
    </w:p>
    <w:p w14:paraId="74ECC15C" w14:textId="1B785542" w:rsidR="00E435FF" w:rsidRPr="005130CA" w:rsidDel="00002E2C" w:rsidRDefault="00E435FF" w:rsidP="00E435FF">
      <w:pPr>
        <w:rPr>
          <w:del w:id="419" w:author="Cindy W" w:date="2019-02-01T10:23:00Z"/>
          <w:rFonts w:ascii="Courier" w:hAnsi="Courier"/>
        </w:rPr>
      </w:pPr>
    </w:p>
    <w:p w14:paraId="39C2C9C7" w14:textId="0F034784" w:rsidR="00E435FF" w:rsidDel="00002E2C" w:rsidRDefault="00E435FF" w:rsidP="004B00B9">
      <w:pPr>
        <w:pStyle w:val="ListParagraph"/>
        <w:numPr>
          <w:ilvl w:val="0"/>
          <w:numId w:val="38"/>
        </w:numPr>
        <w:ind w:left="1080"/>
        <w:rPr>
          <w:del w:id="420" w:author="Cindy W" w:date="2019-02-01T10:23:00Z"/>
          <w:rFonts w:ascii="Courier" w:hAnsi="Courier"/>
        </w:rPr>
      </w:pPr>
      <w:del w:id="421" w:author="Cindy W" w:date="2019-02-01T10:23:00Z">
        <w:r w:rsidDel="00002E2C">
          <w:rPr>
            <w:rFonts w:ascii="Courier" w:hAnsi="Courier"/>
          </w:rPr>
          <w:delText>RF   (75k):</w:delText>
        </w:r>
        <w:r w:rsidRPr="00DB1972" w:rsidDel="00002E2C">
          <w:rPr>
            <w:rFonts w:ascii="Courier" w:hAnsi="Courier"/>
          </w:rPr>
          <w:delText xml:space="preserve">  _______</w:delText>
        </w:r>
      </w:del>
    </w:p>
    <w:p w14:paraId="5FE76F95" w14:textId="0BDB4A67" w:rsidR="00E435FF" w:rsidRPr="00E435FF" w:rsidDel="00002E2C" w:rsidRDefault="00E435FF" w:rsidP="00E435FF">
      <w:pPr>
        <w:rPr>
          <w:del w:id="422" w:author="Cindy W" w:date="2019-02-01T10:23:00Z"/>
          <w:rFonts w:ascii="Courier" w:hAnsi="Courier"/>
        </w:rPr>
      </w:pPr>
    </w:p>
    <w:p w14:paraId="219EB08A" w14:textId="43F226A5" w:rsidR="00E435FF" w:rsidRPr="00DB1972" w:rsidDel="00002E2C" w:rsidRDefault="00E435FF" w:rsidP="004B00B9">
      <w:pPr>
        <w:pStyle w:val="ListParagraph"/>
        <w:numPr>
          <w:ilvl w:val="0"/>
          <w:numId w:val="38"/>
        </w:numPr>
        <w:ind w:left="1080"/>
        <w:rPr>
          <w:del w:id="423" w:author="Cindy W" w:date="2019-02-01T10:23:00Z"/>
          <w:rFonts w:ascii="Courier" w:hAnsi="Courier"/>
        </w:rPr>
      </w:pPr>
      <w:del w:id="424" w:author="Cindy W" w:date="2019-02-01T10:23:00Z">
        <w:r w:rsidDel="00002E2C">
          <w:rPr>
            <w:rFonts w:ascii="Courier" w:hAnsi="Courier"/>
          </w:rPr>
          <w:delText>RF1 (680k):</w:delText>
        </w:r>
        <w:r w:rsidRPr="00DB1972" w:rsidDel="00002E2C">
          <w:rPr>
            <w:rFonts w:ascii="Courier" w:hAnsi="Courier"/>
          </w:rPr>
          <w:delText xml:space="preserve">  _______</w:delText>
        </w:r>
      </w:del>
    </w:p>
    <w:p w14:paraId="00C3ABBE" w14:textId="3BC166CD" w:rsidR="00E435FF" w:rsidRPr="005130CA" w:rsidDel="00002E2C" w:rsidRDefault="00E435FF" w:rsidP="00E435FF">
      <w:pPr>
        <w:ind w:left="2660"/>
        <w:rPr>
          <w:del w:id="425" w:author="Cindy W" w:date="2019-02-01T10:23:00Z"/>
          <w:rFonts w:ascii="Courier" w:hAnsi="Courier"/>
        </w:rPr>
      </w:pPr>
    </w:p>
    <w:p w14:paraId="6DA04055" w14:textId="6A296217" w:rsidR="00E435FF" w:rsidDel="00002E2C" w:rsidRDefault="00E435FF" w:rsidP="004B00B9">
      <w:pPr>
        <w:pStyle w:val="ListParagraph"/>
        <w:numPr>
          <w:ilvl w:val="0"/>
          <w:numId w:val="38"/>
        </w:numPr>
        <w:ind w:left="1080"/>
        <w:rPr>
          <w:del w:id="426" w:author="Cindy W" w:date="2019-02-01T10:23:00Z"/>
          <w:rFonts w:ascii="Courier" w:hAnsi="Courier"/>
        </w:rPr>
      </w:pPr>
      <w:del w:id="427" w:author="Cindy W" w:date="2019-02-01T10:23:00Z">
        <w:r w:rsidDel="00002E2C">
          <w:rPr>
            <w:rFonts w:ascii="Courier" w:hAnsi="Courier"/>
          </w:rPr>
          <w:delText>Rg    (1k):</w:delText>
        </w:r>
        <w:r w:rsidRPr="00DB1972" w:rsidDel="00002E2C">
          <w:rPr>
            <w:rFonts w:ascii="Courier" w:hAnsi="Courier"/>
          </w:rPr>
          <w:delText xml:space="preserve">  _______</w:delText>
        </w:r>
      </w:del>
    </w:p>
    <w:p w14:paraId="37D0F272" w14:textId="50A4F8B3" w:rsidR="00E435FF" w:rsidDel="00002E2C" w:rsidRDefault="00E435FF" w:rsidP="00E435FF">
      <w:pPr>
        <w:rPr>
          <w:del w:id="428" w:author="Cindy W" w:date="2019-02-01T10:23:00Z"/>
          <w:rFonts w:ascii="Courier" w:hAnsi="Courier"/>
        </w:rPr>
      </w:pPr>
    </w:p>
    <w:p w14:paraId="144D3B6C" w14:textId="63E5DDE4" w:rsidR="00E435FF" w:rsidRPr="00E435FF" w:rsidDel="00002E2C" w:rsidRDefault="00E435FF" w:rsidP="00E435FF">
      <w:pPr>
        <w:rPr>
          <w:del w:id="429" w:author="Cindy W" w:date="2019-02-01T10:23:00Z"/>
          <w:rFonts w:ascii="Courier" w:hAnsi="Courier"/>
        </w:rPr>
      </w:pPr>
    </w:p>
    <w:p w14:paraId="759178AF" w14:textId="494A6341" w:rsidR="00E435FF" w:rsidRPr="00E435FF" w:rsidDel="00002E2C" w:rsidRDefault="00E435FF" w:rsidP="00E435FF">
      <w:pPr>
        <w:pStyle w:val="ListParagraph"/>
        <w:rPr>
          <w:del w:id="430" w:author="Cindy W" w:date="2019-02-01T10:23:00Z"/>
          <w:rFonts w:ascii="Courier" w:hAnsi="Courier"/>
          <w:b/>
          <w:u w:val="single"/>
        </w:rPr>
      </w:pPr>
      <w:del w:id="431" w:author="Cindy W" w:date="2019-02-01T10:23:00Z">
        <w:r w:rsidDel="00002E2C">
          <w:rPr>
            <w:rFonts w:ascii="Courier" w:hAnsi="Courier"/>
            <w:b/>
            <w:u w:val="single"/>
          </w:rPr>
          <w:delText>PV cell</w:delText>
        </w:r>
        <w:r w:rsidRPr="00E435FF" w:rsidDel="00002E2C">
          <w:rPr>
            <w:rFonts w:ascii="Courier" w:hAnsi="Courier"/>
            <w:b/>
            <w:u w:val="single"/>
          </w:rPr>
          <w:delText xml:space="preserve"> version (</w:delText>
        </w:r>
        <w:r w:rsidDel="00002E2C">
          <w:rPr>
            <w:rFonts w:ascii="Courier" w:hAnsi="Courier"/>
            <w:b/>
            <w:u w:val="single"/>
          </w:rPr>
          <w:delText>SS</w:delText>
        </w:r>
        <w:r w:rsidRPr="00E435FF" w:rsidDel="00002E2C">
          <w:rPr>
            <w:rFonts w:ascii="Courier" w:hAnsi="Courier"/>
            <w:b/>
            <w:u w:val="single"/>
          </w:rPr>
          <w:delText>R)</w:delText>
        </w:r>
        <w:r w:rsidR="007E1521" w:rsidDel="00002E2C">
          <w:rPr>
            <w:rFonts w:ascii="Courier" w:hAnsi="Courier"/>
            <w:b/>
            <w:u w:val="single"/>
          </w:rPr>
          <w:delText xml:space="preserve"> – 20 joints</w:delText>
        </w:r>
        <w:r w:rsidRPr="00E435FF" w:rsidDel="00002E2C">
          <w:rPr>
            <w:rFonts w:ascii="Courier" w:hAnsi="Courier"/>
            <w:b/>
            <w:u w:val="single"/>
          </w:rPr>
          <w:delText>:</w:delText>
        </w:r>
      </w:del>
    </w:p>
    <w:p w14:paraId="35CB6ED0" w14:textId="45CE91AD" w:rsidR="00E435FF" w:rsidRPr="005130CA" w:rsidDel="00002E2C" w:rsidRDefault="00E435FF" w:rsidP="00E435FF">
      <w:pPr>
        <w:rPr>
          <w:del w:id="432" w:author="Cindy W" w:date="2019-02-01T10:23:00Z"/>
          <w:rFonts w:ascii="Courier" w:hAnsi="Courier"/>
        </w:rPr>
      </w:pPr>
    </w:p>
    <w:p w14:paraId="5866EDEA" w14:textId="6F8337F4" w:rsidR="00E435FF" w:rsidRPr="00DB1972" w:rsidDel="00002E2C" w:rsidRDefault="00E435FF" w:rsidP="004B00B9">
      <w:pPr>
        <w:pStyle w:val="ListParagraph"/>
        <w:numPr>
          <w:ilvl w:val="0"/>
          <w:numId w:val="38"/>
        </w:numPr>
        <w:ind w:left="1080"/>
        <w:rPr>
          <w:del w:id="433" w:author="Cindy W" w:date="2019-02-01T10:23:00Z"/>
          <w:rFonts w:ascii="Courier" w:hAnsi="Courier"/>
        </w:rPr>
      </w:pPr>
      <w:del w:id="434" w:author="Cindy W" w:date="2019-02-01T10:23:00Z">
        <w:r w:rsidRPr="00DB1972" w:rsidDel="00002E2C">
          <w:rPr>
            <w:rFonts w:ascii="Courier" w:hAnsi="Courier"/>
          </w:rPr>
          <w:delText xml:space="preserve">R3  </w:delText>
        </w:r>
        <w:r w:rsidDel="00002E2C">
          <w:rPr>
            <w:rFonts w:ascii="Courier" w:hAnsi="Courier"/>
          </w:rPr>
          <w:delText xml:space="preserve"> </w:delText>
        </w:r>
        <w:r w:rsidRPr="00DB1972" w:rsidDel="00002E2C">
          <w:rPr>
            <w:rFonts w:ascii="Courier" w:hAnsi="Courier"/>
          </w:rPr>
          <w:delText xml:space="preserve"> (1k</w:delText>
        </w:r>
        <w:r w:rsidDel="00002E2C">
          <w:rPr>
            <w:rFonts w:ascii="Courier" w:hAnsi="Courier"/>
          </w:rPr>
          <w:delText>):</w:delText>
        </w:r>
        <w:r w:rsidRPr="00DB1972" w:rsidDel="00002E2C">
          <w:rPr>
            <w:rFonts w:ascii="Courier" w:hAnsi="Courier"/>
          </w:rPr>
          <w:delText xml:space="preserve">  _______</w:delText>
        </w:r>
      </w:del>
    </w:p>
    <w:p w14:paraId="7FC2075D" w14:textId="18068866" w:rsidR="00E435FF" w:rsidRPr="005130CA" w:rsidDel="00002E2C" w:rsidRDefault="00E435FF" w:rsidP="00E435FF">
      <w:pPr>
        <w:ind w:left="2660"/>
        <w:rPr>
          <w:del w:id="435" w:author="Cindy W" w:date="2019-02-01T10:23:00Z"/>
          <w:rFonts w:ascii="Courier" w:hAnsi="Courier"/>
        </w:rPr>
      </w:pPr>
    </w:p>
    <w:p w14:paraId="51A1876D" w14:textId="2526B762" w:rsidR="00E435FF" w:rsidRPr="00DB1972" w:rsidDel="00002E2C" w:rsidRDefault="00E435FF" w:rsidP="004B00B9">
      <w:pPr>
        <w:pStyle w:val="ListParagraph"/>
        <w:numPr>
          <w:ilvl w:val="0"/>
          <w:numId w:val="38"/>
        </w:numPr>
        <w:ind w:left="1080"/>
        <w:rPr>
          <w:del w:id="436" w:author="Cindy W" w:date="2019-02-01T10:23:00Z"/>
          <w:rFonts w:ascii="Courier" w:hAnsi="Courier"/>
        </w:rPr>
      </w:pPr>
      <w:del w:id="437" w:author="Cindy W" w:date="2019-02-01T10:23:00Z">
        <w:r w:rsidDel="00002E2C">
          <w:rPr>
            <w:rFonts w:ascii="Courier" w:hAnsi="Courier"/>
          </w:rPr>
          <w:delText>R4    (1k):</w:delText>
        </w:r>
        <w:r w:rsidRPr="00DB1972" w:rsidDel="00002E2C">
          <w:rPr>
            <w:rFonts w:ascii="Courier" w:hAnsi="Courier"/>
          </w:rPr>
          <w:delText xml:space="preserve">  _______</w:delText>
        </w:r>
      </w:del>
    </w:p>
    <w:p w14:paraId="3CD53830" w14:textId="5955FF45" w:rsidR="00E435FF" w:rsidRPr="005130CA" w:rsidDel="00002E2C" w:rsidRDefault="00E435FF" w:rsidP="00E435FF">
      <w:pPr>
        <w:ind w:left="2660"/>
        <w:rPr>
          <w:del w:id="438" w:author="Cindy W" w:date="2019-02-01T10:23:00Z"/>
          <w:rFonts w:ascii="Courier" w:hAnsi="Courier"/>
        </w:rPr>
      </w:pPr>
    </w:p>
    <w:p w14:paraId="5AD9703D" w14:textId="59E4FBD1" w:rsidR="00E435FF" w:rsidRPr="00DB1972" w:rsidDel="00002E2C" w:rsidRDefault="00E435FF" w:rsidP="004B00B9">
      <w:pPr>
        <w:pStyle w:val="ListParagraph"/>
        <w:numPr>
          <w:ilvl w:val="0"/>
          <w:numId w:val="38"/>
        </w:numPr>
        <w:ind w:left="1080"/>
        <w:rPr>
          <w:del w:id="439" w:author="Cindy W" w:date="2019-02-01T10:23:00Z"/>
          <w:rFonts w:ascii="Courier" w:hAnsi="Courier"/>
        </w:rPr>
      </w:pPr>
      <w:del w:id="440" w:author="Cindy W" w:date="2019-02-01T10:23:00Z">
        <w:r w:rsidDel="00002E2C">
          <w:rPr>
            <w:rFonts w:ascii="Courier" w:hAnsi="Courier"/>
          </w:rPr>
          <w:delText>R5   (22k):</w:delText>
        </w:r>
        <w:r w:rsidRPr="00DB1972" w:rsidDel="00002E2C">
          <w:rPr>
            <w:rFonts w:ascii="Courier" w:hAnsi="Courier"/>
          </w:rPr>
          <w:delText xml:space="preserve">  _______</w:delText>
        </w:r>
      </w:del>
    </w:p>
    <w:p w14:paraId="62B3B617" w14:textId="409D597E" w:rsidR="00E435FF" w:rsidRPr="005130CA" w:rsidDel="00002E2C" w:rsidRDefault="00E435FF" w:rsidP="00E435FF">
      <w:pPr>
        <w:ind w:left="2660"/>
        <w:rPr>
          <w:del w:id="441" w:author="Cindy W" w:date="2019-02-01T10:23:00Z"/>
          <w:rFonts w:ascii="Courier" w:hAnsi="Courier"/>
        </w:rPr>
      </w:pPr>
    </w:p>
    <w:p w14:paraId="235D79B5" w14:textId="6EA9CCA6" w:rsidR="00E435FF" w:rsidDel="00002E2C" w:rsidRDefault="00E435FF" w:rsidP="004B00B9">
      <w:pPr>
        <w:pStyle w:val="ListParagraph"/>
        <w:numPr>
          <w:ilvl w:val="0"/>
          <w:numId w:val="38"/>
        </w:numPr>
        <w:ind w:left="1080"/>
        <w:rPr>
          <w:del w:id="442" w:author="Cindy W" w:date="2019-02-01T10:23:00Z"/>
          <w:rFonts w:ascii="Courier" w:hAnsi="Courier"/>
        </w:rPr>
      </w:pPr>
      <w:del w:id="443" w:author="Cindy W" w:date="2019-02-01T10:23:00Z">
        <w:r w:rsidDel="00002E2C">
          <w:rPr>
            <w:rFonts w:ascii="Courier" w:hAnsi="Courier"/>
          </w:rPr>
          <w:delText>R6  (180Ω):</w:delText>
        </w:r>
        <w:r w:rsidRPr="00DB1972" w:rsidDel="00002E2C">
          <w:rPr>
            <w:rFonts w:ascii="Courier" w:hAnsi="Courier"/>
          </w:rPr>
          <w:delText xml:space="preserve">  _______</w:delText>
        </w:r>
        <w:r w:rsidR="007E1521" w:rsidDel="00002E2C">
          <w:rPr>
            <w:rFonts w:ascii="Courier" w:hAnsi="Courier"/>
          </w:rPr>
          <w:delText xml:space="preserve">  (180 </w:delText>
        </w:r>
        <w:r w:rsidR="007E1521" w:rsidRPr="007E1521" w:rsidDel="00002E2C">
          <w:rPr>
            <w:rFonts w:ascii="Courier" w:hAnsi="Courier"/>
            <w:u w:val="single"/>
          </w:rPr>
          <w:delText>ohms</w:delText>
        </w:r>
        <w:r w:rsidR="007E1521" w:rsidDel="00002E2C">
          <w:rPr>
            <w:rFonts w:ascii="Courier" w:hAnsi="Courier"/>
          </w:rPr>
          <w:delText xml:space="preserve"> not k!)</w:delText>
        </w:r>
      </w:del>
    </w:p>
    <w:p w14:paraId="5412D711" w14:textId="031CEFFF" w:rsidR="00E435FF" w:rsidRPr="00E435FF" w:rsidDel="00002E2C" w:rsidRDefault="00E435FF" w:rsidP="00E435FF">
      <w:pPr>
        <w:rPr>
          <w:del w:id="444" w:author="Cindy W" w:date="2019-02-01T10:23:00Z"/>
          <w:rFonts w:ascii="Courier" w:hAnsi="Courier"/>
        </w:rPr>
      </w:pPr>
    </w:p>
    <w:p w14:paraId="71D1777F" w14:textId="1B617F46" w:rsidR="00E435FF" w:rsidDel="00002E2C" w:rsidRDefault="00E435FF" w:rsidP="004B00B9">
      <w:pPr>
        <w:pStyle w:val="ListParagraph"/>
        <w:numPr>
          <w:ilvl w:val="0"/>
          <w:numId w:val="38"/>
        </w:numPr>
        <w:ind w:left="1080"/>
        <w:rPr>
          <w:del w:id="445" w:author="Cindy W" w:date="2019-02-01T10:23:00Z"/>
          <w:rFonts w:ascii="Courier" w:hAnsi="Courier"/>
        </w:rPr>
      </w:pPr>
      <w:del w:id="446" w:author="Cindy W" w:date="2019-02-01T10:23:00Z">
        <w:r w:rsidDel="00002E2C">
          <w:rPr>
            <w:rFonts w:ascii="Courier" w:hAnsi="Courier"/>
          </w:rPr>
          <w:delText>R9  (180Ω):</w:delText>
        </w:r>
        <w:r w:rsidRPr="00DB1972" w:rsidDel="00002E2C">
          <w:rPr>
            <w:rFonts w:ascii="Courier" w:hAnsi="Courier"/>
          </w:rPr>
          <w:delText xml:space="preserve">  _______</w:delText>
        </w:r>
      </w:del>
    </w:p>
    <w:p w14:paraId="0BE2388E" w14:textId="065C6089" w:rsidR="00E435FF" w:rsidRPr="00E435FF" w:rsidDel="00002E2C" w:rsidRDefault="00E435FF" w:rsidP="00E435FF">
      <w:pPr>
        <w:rPr>
          <w:del w:id="447" w:author="Cindy W" w:date="2019-02-01T10:23:00Z"/>
          <w:rFonts w:ascii="Courier" w:hAnsi="Courier"/>
        </w:rPr>
      </w:pPr>
    </w:p>
    <w:p w14:paraId="00A044FB" w14:textId="0B7AE94D" w:rsidR="00E435FF" w:rsidDel="00002E2C" w:rsidRDefault="00E435FF" w:rsidP="004B00B9">
      <w:pPr>
        <w:pStyle w:val="ListParagraph"/>
        <w:numPr>
          <w:ilvl w:val="0"/>
          <w:numId w:val="38"/>
        </w:numPr>
        <w:ind w:left="1080"/>
        <w:rPr>
          <w:del w:id="448" w:author="Cindy W" w:date="2019-02-01T10:23:00Z"/>
          <w:rFonts w:ascii="Courier" w:hAnsi="Courier"/>
        </w:rPr>
      </w:pPr>
      <w:del w:id="449" w:author="Cindy W" w:date="2019-02-01T10:23:00Z">
        <w:r w:rsidDel="00002E2C">
          <w:rPr>
            <w:rFonts w:ascii="Courier" w:hAnsi="Courier"/>
          </w:rPr>
          <w:delText>R10 (180Ω):</w:delText>
        </w:r>
        <w:r w:rsidRPr="00DB1972" w:rsidDel="00002E2C">
          <w:rPr>
            <w:rFonts w:ascii="Courier" w:hAnsi="Courier"/>
          </w:rPr>
          <w:delText xml:space="preserve">  _______</w:delText>
        </w:r>
      </w:del>
    </w:p>
    <w:p w14:paraId="6EFCAF06" w14:textId="0554E8D2" w:rsidR="00E435FF" w:rsidRPr="00E435FF" w:rsidDel="00002E2C" w:rsidRDefault="00E435FF" w:rsidP="00E435FF">
      <w:pPr>
        <w:rPr>
          <w:del w:id="450" w:author="Cindy W" w:date="2019-02-01T10:23:00Z"/>
          <w:rFonts w:ascii="Courier" w:hAnsi="Courier"/>
        </w:rPr>
      </w:pPr>
    </w:p>
    <w:p w14:paraId="6543A423" w14:textId="62DF2114" w:rsidR="00E435FF" w:rsidRPr="00E435FF" w:rsidDel="00002E2C" w:rsidRDefault="00E435FF" w:rsidP="004B00B9">
      <w:pPr>
        <w:pStyle w:val="ListParagraph"/>
        <w:numPr>
          <w:ilvl w:val="0"/>
          <w:numId w:val="38"/>
        </w:numPr>
        <w:ind w:left="1080"/>
        <w:rPr>
          <w:del w:id="451" w:author="Cindy W" w:date="2019-02-01T10:23:00Z"/>
          <w:rFonts w:ascii="Courier" w:hAnsi="Courier"/>
        </w:rPr>
      </w:pPr>
      <w:del w:id="452" w:author="Cindy W" w:date="2019-02-01T10:23:00Z">
        <w:r w:rsidDel="00002E2C">
          <w:rPr>
            <w:rFonts w:ascii="Courier" w:hAnsi="Courier"/>
          </w:rPr>
          <w:delText>R11 (180Ω):</w:delText>
        </w:r>
        <w:r w:rsidRPr="00DB1972" w:rsidDel="00002E2C">
          <w:rPr>
            <w:rFonts w:ascii="Courier" w:hAnsi="Courier"/>
          </w:rPr>
          <w:delText xml:space="preserve">  _______</w:delText>
        </w:r>
      </w:del>
    </w:p>
    <w:p w14:paraId="1F82F6CD" w14:textId="2504F5F4" w:rsidR="00E435FF" w:rsidRPr="005130CA" w:rsidDel="00002E2C" w:rsidRDefault="00E435FF" w:rsidP="00E435FF">
      <w:pPr>
        <w:rPr>
          <w:del w:id="453" w:author="Cindy W" w:date="2019-02-01T10:23:00Z"/>
          <w:rFonts w:ascii="Courier" w:hAnsi="Courier"/>
        </w:rPr>
      </w:pPr>
    </w:p>
    <w:p w14:paraId="7E42D0FD" w14:textId="3951CAC5" w:rsidR="00E435FF" w:rsidDel="00002E2C" w:rsidRDefault="00E435FF" w:rsidP="004B00B9">
      <w:pPr>
        <w:pStyle w:val="ListParagraph"/>
        <w:numPr>
          <w:ilvl w:val="0"/>
          <w:numId w:val="38"/>
        </w:numPr>
        <w:ind w:left="1080"/>
        <w:rPr>
          <w:del w:id="454" w:author="Cindy W" w:date="2019-02-01T10:23:00Z"/>
          <w:rFonts w:ascii="Courier" w:hAnsi="Courier"/>
        </w:rPr>
      </w:pPr>
      <w:del w:id="455" w:author="Cindy W" w:date="2019-02-01T10:23:00Z">
        <w:r w:rsidDel="00002E2C">
          <w:rPr>
            <w:rFonts w:ascii="Courier" w:hAnsi="Courier"/>
          </w:rPr>
          <w:delText xml:space="preserve">RF </w:delText>
        </w:r>
        <w:r w:rsidR="007E1521" w:rsidDel="00002E2C">
          <w:rPr>
            <w:rFonts w:ascii="Courier" w:hAnsi="Courier"/>
          </w:rPr>
          <w:delText xml:space="preserve"> </w:delText>
        </w:r>
        <w:r w:rsidDel="00002E2C">
          <w:rPr>
            <w:rFonts w:ascii="Courier" w:hAnsi="Courier"/>
          </w:rPr>
          <w:delText xml:space="preserve"> (75k):</w:delText>
        </w:r>
        <w:r w:rsidRPr="00DB1972" w:rsidDel="00002E2C">
          <w:rPr>
            <w:rFonts w:ascii="Courier" w:hAnsi="Courier"/>
          </w:rPr>
          <w:delText xml:space="preserve">  _______</w:delText>
        </w:r>
      </w:del>
    </w:p>
    <w:p w14:paraId="312E12F5" w14:textId="11DCBF16" w:rsidR="00E435FF" w:rsidRPr="00E435FF" w:rsidDel="00002E2C" w:rsidRDefault="00E435FF" w:rsidP="00E435FF">
      <w:pPr>
        <w:rPr>
          <w:del w:id="456" w:author="Cindy W" w:date="2019-02-01T10:23:00Z"/>
          <w:rFonts w:ascii="Courier" w:hAnsi="Courier"/>
        </w:rPr>
      </w:pPr>
    </w:p>
    <w:p w14:paraId="5ECE7367" w14:textId="09108C59" w:rsidR="00E435FF" w:rsidRPr="00DB1972" w:rsidDel="00002E2C" w:rsidRDefault="00E435FF" w:rsidP="004B00B9">
      <w:pPr>
        <w:pStyle w:val="ListParagraph"/>
        <w:numPr>
          <w:ilvl w:val="0"/>
          <w:numId w:val="38"/>
        </w:numPr>
        <w:ind w:left="1080"/>
        <w:rPr>
          <w:del w:id="457" w:author="Cindy W" w:date="2019-02-01T10:23:00Z"/>
          <w:rFonts w:ascii="Courier" w:hAnsi="Courier"/>
        </w:rPr>
      </w:pPr>
      <w:del w:id="458" w:author="Cindy W" w:date="2019-02-01T10:23:00Z">
        <w:r w:rsidDel="00002E2C">
          <w:rPr>
            <w:rFonts w:ascii="Courier" w:hAnsi="Courier"/>
          </w:rPr>
          <w:delText>RF1 (680k):</w:delText>
        </w:r>
        <w:r w:rsidRPr="00DB1972" w:rsidDel="00002E2C">
          <w:rPr>
            <w:rFonts w:ascii="Courier" w:hAnsi="Courier"/>
          </w:rPr>
          <w:delText xml:space="preserve">  _______</w:delText>
        </w:r>
      </w:del>
    </w:p>
    <w:p w14:paraId="6458804B" w14:textId="5AE4F82A" w:rsidR="00E435FF" w:rsidRPr="005130CA" w:rsidDel="00002E2C" w:rsidRDefault="00E435FF" w:rsidP="00E435FF">
      <w:pPr>
        <w:ind w:left="2660"/>
        <w:rPr>
          <w:del w:id="459" w:author="Cindy W" w:date="2019-02-01T10:23:00Z"/>
          <w:rFonts w:ascii="Courier" w:hAnsi="Courier"/>
        </w:rPr>
      </w:pPr>
    </w:p>
    <w:p w14:paraId="323EA194" w14:textId="4EF85319" w:rsidR="00E435FF" w:rsidDel="00002E2C" w:rsidRDefault="00E435FF" w:rsidP="004B00B9">
      <w:pPr>
        <w:pStyle w:val="ListParagraph"/>
        <w:numPr>
          <w:ilvl w:val="0"/>
          <w:numId w:val="38"/>
        </w:numPr>
        <w:ind w:left="1080"/>
        <w:rPr>
          <w:del w:id="460" w:author="Cindy W" w:date="2019-02-01T10:23:00Z"/>
          <w:rFonts w:ascii="Courier" w:hAnsi="Courier"/>
        </w:rPr>
      </w:pPr>
      <w:del w:id="461" w:author="Cindy W" w:date="2019-02-01T10:23:00Z">
        <w:r w:rsidDel="00002E2C">
          <w:rPr>
            <w:rFonts w:ascii="Courier" w:hAnsi="Courier"/>
          </w:rPr>
          <w:delText>RG    (1k):</w:delText>
        </w:r>
        <w:r w:rsidRPr="00DB1972" w:rsidDel="00002E2C">
          <w:rPr>
            <w:rFonts w:ascii="Courier" w:hAnsi="Courier"/>
          </w:rPr>
          <w:delText xml:space="preserve">  _______</w:delText>
        </w:r>
      </w:del>
    </w:p>
    <w:p w14:paraId="5C0366C1" w14:textId="77777777" w:rsidR="00E435FF" w:rsidRPr="00E435FF" w:rsidRDefault="00E435FF" w:rsidP="00E435FF">
      <w:pPr>
        <w:rPr>
          <w:rFonts w:ascii="Courier" w:hAnsi="Courier"/>
        </w:rPr>
      </w:pPr>
    </w:p>
    <w:p w14:paraId="0BC72CE5" w14:textId="77777777" w:rsidR="005130CA" w:rsidRPr="005130CA" w:rsidRDefault="005130CA" w:rsidP="005130CA">
      <w:pPr>
        <w:ind w:left="360"/>
        <w:rPr>
          <w:rFonts w:ascii="Courier" w:hAnsi="Courier"/>
        </w:rPr>
      </w:pPr>
      <w:r w:rsidRPr="005130CA">
        <w:rPr>
          <w:rFonts w:ascii="Courier" w:hAnsi="Courier"/>
        </w:rPr>
        <w:t xml:space="preserve">                </w:t>
      </w:r>
    </w:p>
    <w:p w14:paraId="7311FA38" w14:textId="12EEA554" w:rsidR="005130CA" w:rsidRPr="004C014A" w:rsidRDefault="005130CA" w:rsidP="004B00B9">
      <w:pPr>
        <w:pStyle w:val="ListParagraph"/>
        <w:numPr>
          <w:ilvl w:val="0"/>
          <w:numId w:val="9"/>
        </w:numPr>
        <w:ind w:left="720"/>
        <w:rPr>
          <w:rFonts w:ascii="Courier" w:hAnsi="Courier"/>
        </w:rPr>
      </w:pPr>
      <w:r w:rsidRPr="004C014A">
        <w:rPr>
          <w:rFonts w:ascii="Courier" w:hAnsi="Courier"/>
        </w:rPr>
        <w:t>Flip board upside down and hold with vise or 3rd hand</w:t>
      </w:r>
      <w:r w:rsidR="004C014A" w:rsidRPr="004C014A">
        <w:rPr>
          <w:rFonts w:ascii="Courier" w:hAnsi="Courier"/>
        </w:rPr>
        <w:t xml:space="preserve"> </w:t>
      </w:r>
      <w:r w:rsidRPr="004C014A">
        <w:rPr>
          <w:rFonts w:ascii="Courier" w:hAnsi="Courier"/>
        </w:rPr>
        <w:t>tool</w:t>
      </w:r>
      <w:r w:rsidR="00E435FF">
        <w:rPr>
          <w:rFonts w:ascii="Courier" w:hAnsi="Courier"/>
        </w:rPr>
        <w:t xml:space="preserve"> OR tape board to work surface</w:t>
      </w:r>
      <w:r w:rsidRPr="004C014A">
        <w:rPr>
          <w:rFonts w:ascii="Courier" w:hAnsi="Courier"/>
        </w:rPr>
        <w:t xml:space="preserve">. </w:t>
      </w:r>
      <w:r w:rsidR="00E435FF">
        <w:rPr>
          <w:rFonts w:ascii="Courier" w:hAnsi="Courier"/>
        </w:rPr>
        <w:t xml:space="preserve">Solder all </w:t>
      </w:r>
      <w:r w:rsidR="007E1521">
        <w:rPr>
          <w:rFonts w:ascii="Courier" w:hAnsi="Courier"/>
        </w:rPr>
        <w:t>16</w:t>
      </w:r>
      <w:del w:id="462" w:author="Cindy W" w:date="2019-02-01T10:23:00Z">
        <w:r w:rsidR="007E1521" w:rsidDel="00002E2C">
          <w:rPr>
            <w:rFonts w:ascii="Courier" w:hAnsi="Courier"/>
          </w:rPr>
          <w:delText xml:space="preserve"> (or 20)</w:delText>
        </w:r>
      </w:del>
      <w:r w:rsidR="007E1521">
        <w:rPr>
          <w:rFonts w:ascii="Courier" w:hAnsi="Courier"/>
        </w:rPr>
        <w:t xml:space="preserve"> leads</w:t>
      </w:r>
      <w:r w:rsidRPr="004C014A">
        <w:rPr>
          <w:rFonts w:ascii="Courier" w:hAnsi="Courier"/>
        </w:rPr>
        <w:t xml:space="preserve"> _______</w:t>
      </w:r>
    </w:p>
    <w:p w14:paraId="13B93CEB" w14:textId="77777777" w:rsidR="005130CA" w:rsidRPr="005130CA" w:rsidRDefault="005130CA" w:rsidP="004C014A">
      <w:pPr>
        <w:ind w:firstLine="720"/>
        <w:rPr>
          <w:rFonts w:ascii="Courier" w:hAnsi="Courier"/>
        </w:rPr>
      </w:pPr>
    </w:p>
    <w:p w14:paraId="4462BF8A" w14:textId="012B2E26" w:rsidR="005130CA" w:rsidRPr="004C014A" w:rsidRDefault="005130CA" w:rsidP="004B00B9">
      <w:pPr>
        <w:pStyle w:val="ListParagraph"/>
        <w:numPr>
          <w:ilvl w:val="0"/>
          <w:numId w:val="9"/>
        </w:numPr>
        <w:ind w:left="720"/>
        <w:rPr>
          <w:rFonts w:ascii="Courier" w:hAnsi="Courier"/>
        </w:rPr>
      </w:pPr>
      <w:r w:rsidRPr="004C014A">
        <w:rPr>
          <w:rFonts w:ascii="Courier" w:hAnsi="Courier"/>
        </w:rPr>
        <w:t>Inspect with magnifying glass to make sure all joints are good</w:t>
      </w:r>
      <w:r w:rsidR="004C014A" w:rsidRPr="004C014A">
        <w:rPr>
          <w:rFonts w:ascii="Courier" w:hAnsi="Courier"/>
        </w:rPr>
        <w:t xml:space="preserve"> </w:t>
      </w:r>
      <w:r w:rsidRPr="004C014A">
        <w:rPr>
          <w:rFonts w:ascii="Courier" w:hAnsi="Courier"/>
        </w:rPr>
        <w:t xml:space="preserve">and there are no </w:t>
      </w:r>
      <w:r w:rsidR="00EE0200">
        <w:rPr>
          <w:rFonts w:ascii="Courier" w:hAnsi="Courier"/>
        </w:rPr>
        <w:t>solder bridges</w:t>
      </w:r>
      <w:r w:rsidRPr="004C014A">
        <w:rPr>
          <w:rFonts w:ascii="Courier" w:hAnsi="Courier"/>
        </w:rPr>
        <w:t xml:space="preserve">                          _______</w:t>
      </w:r>
      <w:r w:rsidR="00B91C75">
        <w:rPr>
          <w:rFonts w:ascii="Courier" w:hAnsi="Courier"/>
        </w:rPr>
        <w:br/>
      </w:r>
      <w:r w:rsidR="00B91C75">
        <w:rPr>
          <w:rFonts w:ascii="Courier" w:hAnsi="Courier"/>
        </w:rPr>
        <w:br/>
        <w:t>NOTE: A solder bridge is ok between the ends of RF and RG</w:t>
      </w:r>
    </w:p>
    <w:p w14:paraId="1B5AE581" w14:textId="77777777" w:rsidR="005130CA" w:rsidRPr="005130CA" w:rsidRDefault="005130CA" w:rsidP="004C014A">
      <w:pPr>
        <w:ind w:firstLine="1000"/>
        <w:rPr>
          <w:rFonts w:ascii="Courier" w:hAnsi="Courier"/>
        </w:rPr>
      </w:pPr>
    </w:p>
    <w:p w14:paraId="09234D93" w14:textId="27E52E0B" w:rsidR="005130CA" w:rsidRPr="004C014A" w:rsidRDefault="00E435FF" w:rsidP="004B00B9">
      <w:pPr>
        <w:pStyle w:val="ListParagraph"/>
        <w:numPr>
          <w:ilvl w:val="0"/>
          <w:numId w:val="9"/>
        </w:numPr>
        <w:ind w:left="720"/>
        <w:rPr>
          <w:rFonts w:ascii="Courier" w:hAnsi="Courier"/>
        </w:rPr>
      </w:pPr>
      <w:r>
        <w:rPr>
          <w:rFonts w:ascii="Courier" w:hAnsi="Courier"/>
        </w:rPr>
        <w:t xml:space="preserve">Trim all </w:t>
      </w:r>
      <w:r w:rsidR="005130CA" w:rsidRPr="004C014A">
        <w:rPr>
          <w:rFonts w:ascii="Courier" w:hAnsi="Courier"/>
        </w:rPr>
        <w:t>leads</w:t>
      </w:r>
      <w:r w:rsidR="00477D8A">
        <w:rPr>
          <w:rFonts w:ascii="Courier" w:hAnsi="Courier"/>
        </w:rPr>
        <w:t xml:space="preserve"> _______</w:t>
      </w:r>
      <w:r w:rsidR="005130CA" w:rsidRPr="004C014A">
        <w:rPr>
          <w:rFonts w:ascii="Courier" w:hAnsi="Courier"/>
        </w:rPr>
        <w:t xml:space="preserve">                </w:t>
      </w:r>
      <w:r w:rsidR="00477D8A">
        <w:rPr>
          <w:rFonts w:ascii="Courier" w:hAnsi="Courier"/>
        </w:rPr>
        <w:t xml:space="preserve">                        </w:t>
      </w:r>
    </w:p>
    <w:p w14:paraId="2A63AD5C" w14:textId="77777777" w:rsidR="005130CA" w:rsidRPr="005130CA" w:rsidRDefault="005130CA" w:rsidP="005130CA">
      <w:pPr>
        <w:ind w:left="360"/>
        <w:rPr>
          <w:rFonts w:ascii="Courier" w:hAnsi="Courier"/>
        </w:rPr>
      </w:pPr>
      <w:r w:rsidRPr="005130CA">
        <w:rPr>
          <w:rFonts w:ascii="Courier" w:hAnsi="Courier"/>
        </w:rPr>
        <w:lastRenderedPageBreak/>
        <w:t xml:space="preserve">     </w:t>
      </w:r>
    </w:p>
    <w:p w14:paraId="4CFE7BA9" w14:textId="22337577" w:rsidR="005130CA" w:rsidRPr="005130CA" w:rsidRDefault="00477D8A" w:rsidP="005130CA">
      <w:pPr>
        <w:ind w:left="360"/>
        <w:rPr>
          <w:rFonts w:ascii="Courier" w:hAnsi="Courier"/>
        </w:rPr>
      </w:pPr>
      <w:r>
        <w:rPr>
          <w:rFonts w:ascii="Courier" w:hAnsi="Courier"/>
        </w:rPr>
        <w:t xml:space="preserve">   </w:t>
      </w:r>
    </w:p>
    <w:p w14:paraId="59DAE90C" w14:textId="77777777" w:rsidR="005130CA" w:rsidRPr="005130CA" w:rsidRDefault="005130CA" w:rsidP="005130CA">
      <w:pPr>
        <w:ind w:left="360"/>
        <w:rPr>
          <w:rFonts w:ascii="Courier" w:hAnsi="Courier"/>
        </w:rPr>
      </w:pPr>
      <w:r w:rsidRPr="005130CA">
        <w:rPr>
          <w:rFonts w:ascii="Courier" w:hAnsi="Courier"/>
        </w:rPr>
        <w:t xml:space="preserve">     </w:t>
      </w:r>
    </w:p>
    <w:p w14:paraId="3E2B455B" w14:textId="067FE63B" w:rsidR="005130CA" w:rsidRPr="006554B7" w:rsidRDefault="005130CA" w:rsidP="004B00B9">
      <w:pPr>
        <w:pStyle w:val="ListParagraph"/>
        <w:numPr>
          <w:ilvl w:val="0"/>
          <w:numId w:val="10"/>
        </w:numPr>
        <w:rPr>
          <w:rFonts w:ascii="Courier" w:hAnsi="Courier"/>
        </w:rPr>
      </w:pPr>
      <w:r w:rsidRPr="00C83733">
        <w:rPr>
          <w:rFonts w:ascii="Courier" w:hAnsi="Courier"/>
          <w:b/>
          <w:sz w:val="28"/>
          <w:szCs w:val="28"/>
          <w:u w:val="single"/>
        </w:rPr>
        <w:t>Use multimeter to measure exact resistances of soldered</w:t>
      </w:r>
      <w:r w:rsidR="004C014A" w:rsidRPr="00C83733">
        <w:rPr>
          <w:rFonts w:ascii="Courier" w:hAnsi="Courier"/>
          <w:b/>
          <w:sz w:val="28"/>
          <w:szCs w:val="28"/>
          <w:u w:val="single"/>
        </w:rPr>
        <w:t xml:space="preserve"> </w:t>
      </w:r>
      <w:r w:rsidR="006554B7" w:rsidRPr="00C83733">
        <w:rPr>
          <w:rFonts w:ascii="Courier" w:hAnsi="Courier"/>
          <w:b/>
          <w:sz w:val="28"/>
          <w:szCs w:val="28"/>
          <w:u w:val="single"/>
        </w:rPr>
        <w:t>resistors:</w:t>
      </w:r>
      <w:r w:rsidR="004C014A" w:rsidRPr="00C83733">
        <w:rPr>
          <w:rFonts w:ascii="Courier" w:hAnsi="Courier"/>
          <w:b/>
          <w:sz w:val="28"/>
          <w:szCs w:val="28"/>
          <w:u w:val="single"/>
        </w:rPr>
        <w:t xml:space="preserve"> </w:t>
      </w:r>
      <w:r w:rsidR="006554B7" w:rsidRPr="00C83733">
        <w:rPr>
          <w:rFonts w:ascii="Courier" w:hAnsi="Courier"/>
          <w:b/>
          <w:sz w:val="28"/>
          <w:szCs w:val="28"/>
          <w:u w:val="single"/>
        </w:rPr>
        <w:br/>
      </w:r>
      <w:r w:rsidR="006554B7">
        <w:rPr>
          <w:rFonts w:ascii="Courier" w:hAnsi="Courier"/>
          <w:b/>
          <w:sz w:val="28"/>
          <w:szCs w:val="28"/>
        </w:rPr>
        <w:br/>
      </w:r>
      <w:r w:rsidR="007E1521">
        <w:rPr>
          <w:rFonts w:ascii="Courier" w:hAnsi="Courier"/>
        </w:rPr>
        <w:t>With the PCB still upside down, measure the resistances with a DMM</w:t>
      </w:r>
      <w:r w:rsidRPr="006554B7">
        <w:rPr>
          <w:rFonts w:ascii="Courier" w:hAnsi="Courier"/>
        </w:rPr>
        <w:t>.</w:t>
      </w:r>
      <w:r w:rsidR="007E1521">
        <w:rPr>
          <w:rFonts w:ascii="Courier" w:hAnsi="Courier"/>
        </w:rPr>
        <w:t xml:space="preserve"> The resistances (but unfortunately not the names) are marked on the back. Record the exact values of the </w:t>
      </w:r>
      <w:r w:rsidR="007E1521" w:rsidRPr="004B00B9">
        <w:rPr>
          <w:rFonts w:ascii="Courier" w:hAnsi="Courier"/>
        </w:rPr>
        <w:t>ones marked with an asterisk</w:t>
      </w:r>
      <w:r w:rsidR="008A01B4" w:rsidRPr="004B00B9">
        <w:rPr>
          <w:rFonts w:ascii="Courier" w:hAnsi="Courier"/>
        </w:rPr>
        <w:t xml:space="preserve"> (*)</w:t>
      </w:r>
      <w:r w:rsidR="007E1521" w:rsidRPr="004B00B9">
        <w:rPr>
          <w:rFonts w:ascii="Courier" w:hAnsi="Courier"/>
        </w:rPr>
        <w:t xml:space="preserve"> below – these val</w:t>
      </w:r>
      <w:r w:rsidR="004B00B9" w:rsidRPr="004B00B9">
        <w:rPr>
          <w:rFonts w:ascii="Courier" w:hAnsi="Courier"/>
        </w:rPr>
        <w:t>ues will be used later (</w:t>
      </w:r>
      <w:r w:rsidR="004B00B9">
        <w:rPr>
          <w:rFonts w:ascii="Courier" w:hAnsi="Courier"/>
        </w:rPr>
        <w:t>“</w:t>
      </w:r>
      <w:ins w:id="463" w:author="Cindy W" w:date="2019-02-01T12:47:00Z">
        <w:r w:rsidR="00777C30">
          <w:rPr>
            <w:rFonts w:ascii="Courier" w:hAnsi="Courier"/>
          </w:rPr>
          <w:fldChar w:fldCharType="begin"/>
        </w:r>
        <w:r w:rsidR="00777C30">
          <w:rPr>
            <w:rFonts w:ascii="Courier" w:hAnsi="Courier"/>
          </w:rPr>
          <w:instrText xml:space="preserve"> REF _Ref409343234 \r \h </w:instrText>
        </w:r>
        <w:r w:rsidR="00777C30">
          <w:rPr>
            <w:rFonts w:ascii="Courier" w:hAnsi="Courier"/>
          </w:rPr>
        </w:r>
      </w:ins>
      <w:r w:rsidR="00777C30">
        <w:rPr>
          <w:rFonts w:ascii="Courier" w:hAnsi="Courier"/>
        </w:rPr>
        <w:fldChar w:fldCharType="separate"/>
      </w:r>
      <w:ins w:id="464" w:author="Cindy W" w:date="2019-02-02T12:51:00Z">
        <w:r w:rsidR="00B7342E">
          <w:rPr>
            <w:rFonts w:ascii="Courier" w:hAnsi="Courier"/>
          </w:rPr>
          <w:t>Step 29:</w:t>
        </w:r>
      </w:ins>
      <w:ins w:id="465" w:author="Cindy W" w:date="2019-02-01T12:47:00Z">
        <w:r w:rsidR="00777C30">
          <w:rPr>
            <w:rFonts w:ascii="Courier" w:hAnsi="Courier"/>
          </w:rPr>
          <w:fldChar w:fldCharType="end"/>
        </w:r>
        <w:r w:rsidR="00777C30">
          <w:rPr>
            <w:rFonts w:ascii="Courier" w:hAnsi="Courier"/>
          </w:rPr>
          <w:t xml:space="preserve"> </w:t>
        </w:r>
      </w:ins>
      <w:r w:rsidR="004B00B9" w:rsidRPr="004B00B9">
        <w:rPr>
          <w:rFonts w:ascii="Courier" w:hAnsi="Courier"/>
        </w:rPr>
        <w:fldChar w:fldCharType="begin"/>
      </w:r>
      <w:r w:rsidR="004B00B9" w:rsidRPr="004B00B9">
        <w:rPr>
          <w:rFonts w:ascii="Courier" w:hAnsi="Courier"/>
        </w:rPr>
        <w:instrText xml:space="preserve"> REF _Ref409343234 \h </w:instrText>
      </w:r>
      <w:r w:rsidR="004B00B9" w:rsidRPr="004B00B9">
        <w:rPr>
          <w:rFonts w:ascii="Courier" w:hAnsi="Courier"/>
        </w:rPr>
      </w:r>
      <w:r w:rsidR="004B00B9" w:rsidRPr="004B00B9">
        <w:rPr>
          <w:rFonts w:ascii="Courier" w:hAnsi="Courier"/>
        </w:rPr>
        <w:fldChar w:fldCharType="separate"/>
      </w:r>
      <w:ins w:id="466" w:author="Cindy W" w:date="2019-02-02T12:51:00Z">
        <w:r w:rsidR="00B7342E">
          <w:t>Apply resistor calibration</w:t>
        </w:r>
      </w:ins>
      <w:del w:id="467" w:author="Cindy W" w:date="2019-02-01T12:46:00Z">
        <w:r w:rsidR="005E6199" w:rsidDel="00777C30">
          <w:delText>Step 31: Apply resistor calibration</w:delText>
        </w:r>
      </w:del>
      <w:r w:rsidR="004B00B9" w:rsidRPr="004B00B9">
        <w:rPr>
          <w:rFonts w:ascii="Courier" w:hAnsi="Courier"/>
        </w:rPr>
        <w:fldChar w:fldCharType="end"/>
      </w:r>
      <w:r w:rsidR="004B00B9">
        <w:rPr>
          <w:rFonts w:ascii="Courier" w:hAnsi="Courier"/>
        </w:rPr>
        <w:t>”</w:t>
      </w:r>
      <w:r w:rsidR="004B00B9" w:rsidRPr="004B00B9">
        <w:rPr>
          <w:rFonts w:ascii="Courier" w:hAnsi="Courier"/>
        </w:rPr>
        <w:t>)</w:t>
      </w:r>
      <w:r w:rsidR="007E1521" w:rsidRPr="004B00B9">
        <w:rPr>
          <w:rFonts w:ascii="Courier" w:hAnsi="Courier"/>
        </w:rPr>
        <w:t>. The</w:t>
      </w:r>
      <w:r w:rsidR="007E1521">
        <w:rPr>
          <w:rFonts w:ascii="Courier" w:hAnsi="Courier"/>
        </w:rPr>
        <w:t xml:space="preserve"> others should just be close to their specified value</w:t>
      </w:r>
      <w:r w:rsidR="004B00B9">
        <w:rPr>
          <w:rFonts w:ascii="Courier" w:hAnsi="Courier"/>
        </w:rPr>
        <w:t xml:space="preserve"> (should be 1%, but don’t worry as long as it is &lt; 10%)</w:t>
      </w:r>
      <w:r w:rsidR="007E1521">
        <w:rPr>
          <w:rFonts w:ascii="Courier" w:hAnsi="Courier"/>
        </w:rPr>
        <w:t xml:space="preserve"> - the main point is to catch any mistakes you might have made. </w:t>
      </w:r>
    </w:p>
    <w:p w14:paraId="2E7578E9" w14:textId="77777777" w:rsidR="007E1521" w:rsidRDefault="007E1521" w:rsidP="007E1521">
      <w:pPr>
        <w:pStyle w:val="ListParagraph"/>
        <w:rPr>
          <w:rFonts w:ascii="Courier" w:hAnsi="Courier"/>
        </w:rPr>
      </w:pPr>
    </w:p>
    <w:p w14:paraId="6BAC3FB5" w14:textId="77777777" w:rsidR="007E1521" w:rsidRPr="00E435FF" w:rsidRDefault="007E1521" w:rsidP="007E1521">
      <w:pPr>
        <w:pStyle w:val="ListParagraph"/>
        <w:rPr>
          <w:rFonts w:ascii="Courier" w:hAnsi="Courier"/>
          <w:b/>
          <w:u w:val="single"/>
        </w:rPr>
      </w:pPr>
      <w:r w:rsidRPr="00E435FF">
        <w:rPr>
          <w:rFonts w:ascii="Courier" w:hAnsi="Courier"/>
          <w:b/>
          <w:u w:val="single"/>
        </w:rPr>
        <w:t>PV module version (EMR):</w:t>
      </w:r>
    </w:p>
    <w:p w14:paraId="4A150461" w14:textId="77777777" w:rsidR="007E1521" w:rsidRPr="00E435FF" w:rsidRDefault="007E1521" w:rsidP="007E1521">
      <w:pPr>
        <w:pStyle w:val="ListParagraph"/>
        <w:rPr>
          <w:rFonts w:ascii="Courier" w:hAnsi="Courier"/>
          <w:b/>
        </w:rPr>
      </w:pPr>
    </w:p>
    <w:p w14:paraId="2355E05F" w14:textId="6B43992E" w:rsidR="007E1521" w:rsidRPr="00DB1972" w:rsidRDefault="007E1521" w:rsidP="004B00B9">
      <w:pPr>
        <w:pStyle w:val="ListParagraph"/>
        <w:numPr>
          <w:ilvl w:val="0"/>
          <w:numId w:val="38"/>
        </w:numPr>
        <w:ind w:left="1080"/>
        <w:rPr>
          <w:rFonts w:ascii="Courier" w:hAnsi="Courier"/>
        </w:rPr>
      </w:pPr>
      <w:r>
        <w:rPr>
          <w:rFonts w:ascii="Courier" w:hAnsi="Courier"/>
        </w:rPr>
        <w:t>R1  (150k):</w:t>
      </w:r>
      <w:r w:rsidRPr="00DB1972">
        <w:rPr>
          <w:rFonts w:ascii="Courier" w:hAnsi="Courier"/>
        </w:rPr>
        <w:t xml:space="preserve">  _______</w:t>
      </w:r>
      <w:r>
        <w:rPr>
          <w:rFonts w:ascii="Courier" w:hAnsi="Courier"/>
        </w:rPr>
        <w:t xml:space="preserve">  *</w:t>
      </w:r>
    </w:p>
    <w:p w14:paraId="308D5BE7" w14:textId="77777777" w:rsidR="007E1521" w:rsidRPr="005130CA" w:rsidRDefault="007E1521" w:rsidP="007E1521">
      <w:pPr>
        <w:ind w:left="2660"/>
        <w:rPr>
          <w:rFonts w:ascii="Courier" w:hAnsi="Courier"/>
        </w:rPr>
      </w:pPr>
    </w:p>
    <w:p w14:paraId="3A0B7A05" w14:textId="1B586EAD" w:rsidR="007E1521" w:rsidRPr="00DB1972" w:rsidRDefault="007E1521" w:rsidP="004B00B9">
      <w:pPr>
        <w:pStyle w:val="ListParagraph"/>
        <w:numPr>
          <w:ilvl w:val="0"/>
          <w:numId w:val="38"/>
        </w:numPr>
        <w:ind w:left="1080"/>
        <w:rPr>
          <w:rFonts w:ascii="Courier" w:hAnsi="Courier"/>
        </w:rPr>
      </w:pPr>
      <w:r>
        <w:rPr>
          <w:rFonts w:ascii="Courier" w:hAnsi="Courier"/>
        </w:rPr>
        <w:t>R2  (7.5k):</w:t>
      </w:r>
      <w:r w:rsidRPr="00DB1972">
        <w:rPr>
          <w:rFonts w:ascii="Courier" w:hAnsi="Courier"/>
        </w:rPr>
        <w:t xml:space="preserve">  _______</w:t>
      </w:r>
      <w:r>
        <w:rPr>
          <w:rFonts w:ascii="Courier" w:hAnsi="Courier"/>
        </w:rPr>
        <w:t xml:space="preserve">  *</w:t>
      </w:r>
    </w:p>
    <w:p w14:paraId="6554E822" w14:textId="77777777" w:rsidR="007E1521" w:rsidRPr="005130CA" w:rsidRDefault="007E1521" w:rsidP="007E1521">
      <w:pPr>
        <w:ind w:left="2660"/>
        <w:rPr>
          <w:rFonts w:ascii="Courier" w:hAnsi="Courier"/>
        </w:rPr>
      </w:pPr>
    </w:p>
    <w:p w14:paraId="055A43C9" w14:textId="77777777" w:rsidR="007E1521" w:rsidRPr="00DB1972" w:rsidRDefault="007E1521" w:rsidP="004B00B9">
      <w:pPr>
        <w:pStyle w:val="ListParagraph"/>
        <w:numPr>
          <w:ilvl w:val="0"/>
          <w:numId w:val="38"/>
        </w:numPr>
        <w:ind w:left="1080"/>
        <w:rPr>
          <w:rFonts w:ascii="Courier" w:hAnsi="Courier"/>
        </w:rPr>
      </w:pPr>
      <w:r w:rsidRPr="00DB1972">
        <w:rPr>
          <w:rFonts w:ascii="Courier" w:hAnsi="Courier"/>
        </w:rPr>
        <w:t xml:space="preserve">R3 </w:t>
      </w:r>
      <w:r>
        <w:rPr>
          <w:rFonts w:ascii="Courier" w:hAnsi="Courier"/>
        </w:rPr>
        <w:t xml:space="preserve"> </w:t>
      </w:r>
      <w:r w:rsidRPr="00DB1972">
        <w:rPr>
          <w:rFonts w:ascii="Courier" w:hAnsi="Courier"/>
        </w:rPr>
        <w:t xml:space="preserve">  (1k</w:t>
      </w:r>
      <w:r>
        <w:rPr>
          <w:rFonts w:ascii="Courier" w:hAnsi="Courier"/>
        </w:rPr>
        <w:t>):</w:t>
      </w:r>
      <w:r w:rsidRPr="00DB1972">
        <w:rPr>
          <w:rFonts w:ascii="Courier" w:hAnsi="Courier"/>
        </w:rPr>
        <w:t xml:space="preserve">  _______</w:t>
      </w:r>
    </w:p>
    <w:p w14:paraId="72E72AEB" w14:textId="77777777" w:rsidR="007E1521" w:rsidRPr="005130CA" w:rsidRDefault="007E1521" w:rsidP="007E1521">
      <w:pPr>
        <w:ind w:left="2660"/>
        <w:rPr>
          <w:rFonts w:ascii="Courier" w:hAnsi="Courier"/>
        </w:rPr>
      </w:pPr>
    </w:p>
    <w:p w14:paraId="29665C5A" w14:textId="77777777" w:rsidR="007E1521" w:rsidRPr="00DB1972" w:rsidRDefault="007E1521" w:rsidP="004B00B9">
      <w:pPr>
        <w:pStyle w:val="ListParagraph"/>
        <w:numPr>
          <w:ilvl w:val="0"/>
          <w:numId w:val="38"/>
        </w:numPr>
        <w:ind w:left="1080"/>
        <w:rPr>
          <w:rFonts w:ascii="Courier" w:hAnsi="Courier"/>
        </w:rPr>
      </w:pPr>
      <w:r>
        <w:rPr>
          <w:rFonts w:ascii="Courier" w:hAnsi="Courier"/>
        </w:rPr>
        <w:t>R4    (1k):</w:t>
      </w:r>
      <w:r w:rsidRPr="00DB1972">
        <w:rPr>
          <w:rFonts w:ascii="Courier" w:hAnsi="Courier"/>
        </w:rPr>
        <w:t xml:space="preserve">  _______</w:t>
      </w:r>
    </w:p>
    <w:p w14:paraId="56F1C096" w14:textId="77777777" w:rsidR="007E1521" w:rsidRPr="005130CA" w:rsidRDefault="007E1521" w:rsidP="007E1521">
      <w:pPr>
        <w:ind w:left="2660"/>
        <w:rPr>
          <w:rFonts w:ascii="Courier" w:hAnsi="Courier"/>
        </w:rPr>
      </w:pPr>
    </w:p>
    <w:p w14:paraId="137616CF" w14:textId="77777777" w:rsidR="007E1521" w:rsidRPr="00DB1972" w:rsidRDefault="007E1521" w:rsidP="004B00B9">
      <w:pPr>
        <w:pStyle w:val="ListParagraph"/>
        <w:numPr>
          <w:ilvl w:val="0"/>
          <w:numId w:val="38"/>
        </w:numPr>
        <w:ind w:left="1080"/>
        <w:rPr>
          <w:rFonts w:ascii="Courier" w:hAnsi="Courier"/>
        </w:rPr>
      </w:pPr>
      <w:r>
        <w:rPr>
          <w:rFonts w:ascii="Courier" w:hAnsi="Courier"/>
        </w:rPr>
        <w:t>R5   (22k):</w:t>
      </w:r>
      <w:r w:rsidRPr="00DB1972">
        <w:rPr>
          <w:rFonts w:ascii="Courier" w:hAnsi="Courier"/>
        </w:rPr>
        <w:t xml:space="preserve">  _______</w:t>
      </w:r>
    </w:p>
    <w:p w14:paraId="3455AE49" w14:textId="77777777" w:rsidR="007E1521" w:rsidRPr="005130CA" w:rsidRDefault="007E1521" w:rsidP="007E1521">
      <w:pPr>
        <w:ind w:left="2660"/>
        <w:rPr>
          <w:rFonts w:ascii="Courier" w:hAnsi="Courier"/>
        </w:rPr>
      </w:pPr>
    </w:p>
    <w:p w14:paraId="560BEB01" w14:textId="77777777" w:rsidR="007E1521" w:rsidRDefault="007E1521" w:rsidP="004B00B9">
      <w:pPr>
        <w:pStyle w:val="ListParagraph"/>
        <w:numPr>
          <w:ilvl w:val="0"/>
          <w:numId w:val="38"/>
        </w:numPr>
        <w:ind w:left="1080"/>
        <w:rPr>
          <w:rFonts w:ascii="Courier" w:hAnsi="Courier"/>
        </w:rPr>
      </w:pPr>
      <w:r>
        <w:rPr>
          <w:rFonts w:ascii="Courier" w:hAnsi="Courier"/>
        </w:rPr>
        <w:t>R6   (22k):</w:t>
      </w:r>
      <w:r w:rsidRPr="00DB1972">
        <w:rPr>
          <w:rFonts w:ascii="Courier" w:hAnsi="Courier"/>
        </w:rPr>
        <w:t xml:space="preserve">  _______</w:t>
      </w:r>
    </w:p>
    <w:p w14:paraId="22435FF4" w14:textId="77777777" w:rsidR="007E1521" w:rsidRPr="005130CA" w:rsidRDefault="007E1521" w:rsidP="007E1521">
      <w:pPr>
        <w:rPr>
          <w:rFonts w:ascii="Courier" w:hAnsi="Courier"/>
        </w:rPr>
      </w:pPr>
    </w:p>
    <w:p w14:paraId="0DC4DE46" w14:textId="2A9AAB28" w:rsidR="007E1521" w:rsidRPr="00DB1972" w:rsidRDefault="007E1521" w:rsidP="004B00B9">
      <w:pPr>
        <w:pStyle w:val="ListParagraph"/>
        <w:numPr>
          <w:ilvl w:val="0"/>
          <w:numId w:val="38"/>
        </w:numPr>
        <w:ind w:left="1080"/>
        <w:rPr>
          <w:rFonts w:ascii="Courier" w:hAnsi="Courier"/>
        </w:rPr>
      </w:pPr>
      <w:r>
        <w:rPr>
          <w:rFonts w:ascii="Courier" w:hAnsi="Courier"/>
        </w:rPr>
        <w:t>RF   (75k):</w:t>
      </w:r>
      <w:r w:rsidRPr="00DB1972">
        <w:rPr>
          <w:rFonts w:ascii="Courier" w:hAnsi="Courier"/>
        </w:rPr>
        <w:t xml:space="preserve">  _______</w:t>
      </w:r>
      <w:r>
        <w:rPr>
          <w:rFonts w:ascii="Courier" w:hAnsi="Courier"/>
        </w:rPr>
        <w:t xml:space="preserve">  *</w:t>
      </w:r>
    </w:p>
    <w:p w14:paraId="548FD39C" w14:textId="77777777" w:rsidR="007E1521" w:rsidRPr="005130CA" w:rsidRDefault="007E1521" w:rsidP="007E1521">
      <w:pPr>
        <w:ind w:left="2660"/>
        <w:rPr>
          <w:rFonts w:ascii="Courier" w:hAnsi="Courier"/>
        </w:rPr>
      </w:pPr>
    </w:p>
    <w:p w14:paraId="2CB5D9A5" w14:textId="0AA4DBE0" w:rsidR="007E1521" w:rsidRDefault="007E1521" w:rsidP="004B00B9">
      <w:pPr>
        <w:pStyle w:val="ListParagraph"/>
        <w:numPr>
          <w:ilvl w:val="0"/>
          <w:numId w:val="38"/>
        </w:numPr>
        <w:ind w:left="1080"/>
        <w:rPr>
          <w:rFonts w:ascii="Courier" w:hAnsi="Courier"/>
        </w:rPr>
      </w:pPr>
      <w:r>
        <w:rPr>
          <w:rFonts w:ascii="Courier" w:hAnsi="Courier"/>
        </w:rPr>
        <w:t>RG    (1k):</w:t>
      </w:r>
      <w:r w:rsidRPr="00DB1972">
        <w:rPr>
          <w:rFonts w:ascii="Courier" w:hAnsi="Courier"/>
        </w:rPr>
        <w:t xml:space="preserve">  _______</w:t>
      </w:r>
      <w:r>
        <w:rPr>
          <w:rFonts w:ascii="Courier" w:hAnsi="Courier"/>
        </w:rPr>
        <w:t xml:space="preserve">  *</w:t>
      </w:r>
    </w:p>
    <w:p w14:paraId="576B5DD7" w14:textId="77777777" w:rsidR="007E1521" w:rsidRPr="00E435FF" w:rsidRDefault="007E1521" w:rsidP="007E1521">
      <w:pPr>
        <w:rPr>
          <w:rFonts w:ascii="Courier" w:hAnsi="Courier"/>
        </w:rPr>
      </w:pPr>
    </w:p>
    <w:p w14:paraId="4CFBE536" w14:textId="3FCCA264" w:rsidR="007E1521" w:rsidRPr="00E435FF" w:rsidDel="00002E2C" w:rsidRDefault="007E1521" w:rsidP="007E1521">
      <w:pPr>
        <w:pStyle w:val="ListParagraph"/>
        <w:rPr>
          <w:del w:id="468" w:author="Cindy W" w:date="2019-02-01T10:24:00Z"/>
          <w:rFonts w:ascii="Courier" w:hAnsi="Courier"/>
          <w:b/>
          <w:u w:val="single"/>
        </w:rPr>
      </w:pPr>
      <w:del w:id="469" w:author="Cindy W" w:date="2019-02-01T10:24:00Z">
        <w:r w:rsidRPr="00E435FF" w:rsidDel="00002E2C">
          <w:rPr>
            <w:rFonts w:ascii="Courier" w:hAnsi="Courier"/>
            <w:b/>
            <w:u w:val="single"/>
          </w:rPr>
          <w:delText>PV module version (</w:delText>
        </w:r>
        <w:r w:rsidDel="00002E2C">
          <w:rPr>
            <w:rFonts w:ascii="Courier" w:hAnsi="Courier"/>
            <w:b/>
            <w:u w:val="single"/>
          </w:rPr>
          <w:delText>SS</w:delText>
        </w:r>
        <w:r w:rsidRPr="00E435FF" w:rsidDel="00002E2C">
          <w:rPr>
            <w:rFonts w:ascii="Courier" w:hAnsi="Courier"/>
            <w:b/>
            <w:u w:val="single"/>
          </w:rPr>
          <w:delText>R):</w:delText>
        </w:r>
      </w:del>
    </w:p>
    <w:p w14:paraId="769515DE" w14:textId="287EAA2D" w:rsidR="007E1521" w:rsidRPr="00E435FF" w:rsidDel="00002E2C" w:rsidRDefault="007E1521" w:rsidP="007E1521">
      <w:pPr>
        <w:pStyle w:val="ListParagraph"/>
        <w:rPr>
          <w:del w:id="470" w:author="Cindy W" w:date="2019-02-01T10:24:00Z"/>
          <w:rFonts w:ascii="Courier" w:hAnsi="Courier"/>
          <w:b/>
        </w:rPr>
      </w:pPr>
    </w:p>
    <w:p w14:paraId="5074C9E7" w14:textId="39402149" w:rsidR="007E1521" w:rsidRPr="00DB1972" w:rsidDel="00002E2C" w:rsidRDefault="007E1521" w:rsidP="004B00B9">
      <w:pPr>
        <w:pStyle w:val="ListParagraph"/>
        <w:numPr>
          <w:ilvl w:val="0"/>
          <w:numId w:val="38"/>
        </w:numPr>
        <w:ind w:left="1080"/>
        <w:rPr>
          <w:del w:id="471" w:author="Cindy W" w:date="2019-02-01T10:24:00Z"/>
          <w:rFonts w:ascii="Courier" w:hAnsi="Courier"/>
        </w:rPr>
      </w:pPr>
      <w:del w:id="472" w:author="Cindy W" w:date="2019-02-01T10:24:00Z">
        <w:r w:rsidDel="00002E2C">
          <w:rPr>
            <w:rFonts w:ascii="Courier" w:hAnsi="Courier"/>
          </w:rPr>
          <w:delText>R1  (150k):</w:delText>
        </w:r>
        <w:r w:rsidRPr="00DB1972" w:rsidDel="00002E2C">
          <w:rPr>
            <w:rFonts w:ascii="Courier" w:hAnsi="Courier"/>
          </w:rPr>
          <w:delText xml:space="preserve">  _______</w:delText>
        </w:r>
        <w:r w:rsidDel="00002E2C">
          <w:rPr>
            <w:rFonts w:ascii="Courier" w:hAnsi="Courier"/>
          </w:rPr>
          <w:delText xml:space="preserve">  *</w:delText>
        </w:r>
      </w:del>
    </w:p>
    <w:p w14:paraId="2B727E42" w14:textId="6C49B84C" w:rsidR="007E1521" w:rsidRPr="005130CA" w:rsidDel="00002E2C" w:rsidRDefault="007E1521" w:rsidP="007E1521">
      <w:pPr>
        <w:ind w:left="2660"/>
        <w:rPr>
          <w:del w:id="473" w:author="Cindy W" w:date="2019-02-01T10:24:00Z"/>
          <w:rFonts w:ascii="Courier" w:hAnsi="Courier"/>
        </w:rPr>
      </w:pPr>
    </w:p>
    <w:p w14:paraId="62626D8F" w14:textId="2B436588" w:rsidR="007E1521" w:rsidRPr="00DB1972" w:rsidDel="00002E2C" w:rsidRDefault="007E1521" w:rsidP="004B00B9">
      <w:pPr>
        <w:pStyle w:val="ListParagraph"/>
        <w:numPr>
          <w:ilvl w:val="0"/>
          <w:numId w:val="38"/>
        </w:numPr>
        <w:ind w:left="1080"/>
        <w:rPr>
          <w:del w:id="474" w:author="Cindy W" w:date="2019-02-01T10:24:00Z"/>
          <w:rFonts w:ascii="Courier" w:hAnsi="Courier"/>
        </w:rPr>
      </w:pPr>
      <w:del w:id="475" w:author="Cindy W" w:date="2019-02-01T10:24:00Z">
        <w:r w:rsidDel="00002E2C">
          <w:rPr>
            <w:rFonts w:ascii="Courier" w:hAnsi="Courier"/>
          </w:rPr>
          <w:delText>R2  (7.5k):</w:delText>
        </w:r>
        <w:r w:rsidRPr="00DB1972" w:rsidDel="00002E2C">
          <w:rPr>
            <w:rFonts w:ascii="Courier" w:hAnsi="Courier"/>
          </w:rPr>
          <w:delText xml:space="preserve">  _______</w:delText>
        </w:r>
        <w:r w:rsidDel="00002E2C">
          <w:rPr>
            <w:rFonts w:ascii="Courier" w:hAnsi="Courier"/>
          </w:rPr>
          <w:delText xml:space="preserve">  *</w:delText>
        </w:r>
      </w:del>
    </w:p>
    <w:p w14:paraId="75120101" w14:textId="539ADD2F" w:rsidR="007E1521" w:rsidRPr="005130CA" w:rsidDel="00002E2C" w:rsidRDefault="007E1521" w:rsidP="007E1521">
      <w:pPr>
        <w:ind w:left="2660"/>
        <w:rPr>
          <w:del w:id="476" w:author="Cindy W" w:date="2019-02-01T10:24:00Z"/>
          <w:rFonts w:ascii="Courier" w:hAnsi="Courier"/>
        </w:rPr>
      </w:pPr>
    </w:p>
    <w:p w14:paraId="4EBD7F72" w14:textId="03576B5B" w:rsidR="007E1521" w:rsidRPr="00DB1972" w:rsidDel="00002E2C" w:rsidRDefault="007E1521" w:rsidP="004B00B9">
      <w:pPr>
        <w:pStyle w:val="ListParagraph"/>
        <w:numPr>
          <w:ilvl w:val="0"/>
          <w:numId w:val="38"/>
        </w:numPr>
        <w:ind w:left="1080"/>
        <w:rPr>
          <w:del w:id="477" w:author="Cindy W" w:date="2019-02-01T10:24:00Z"/>
          <w:rFonts w:ascii="Courier" w:hAnsi="Courier"/>
        </w:rPr>
      </w:pPr>
      <w:del w:id="478" w:author="Cindy W" w:date="2019-02-01T10:24:00Z">
        <w:r w:rsidRPr="00DB1972" w:rsidDel="00002E2C">
          <w:rPr>
            <w:rFonts w:ascii="Courier" w:hAnsi="Courier"/>
          </w:rPr>
          <w:delText xml:space="preserve">R3   </w:delText>
        </w:r>
        <w:r w:rsidDel="00002E2C">
          <w:rPr>
            <w:rFonts w:ascii="Courier" w:hAnsi="Courier"/>
          </w:rPr>
          <w:delText xml:space="preserve"> </w:delText>
        </w:r>
        <w:r w:rsidRPr="00DB1972" w:rsidDel="00002E2C">
          <w:rPr>
            <w:rFonts w:ascii="Courier" w:hAnsi="Courier"/>
          </w:rPr>
          <w:delText>(1k</w:delText>
        </w:r>
        <w:r w:rsidDel="00002E2C">
          <w:rPr>
            <w:rFonts w:ascii="Courier" w:hAnsi="Courier"/>
          </w:rPr>
          <w:delText>):</w:delText>
        </w:r>
        <w:r w:rsidRPr="00DB1972" w:rsidDel="00002E2C">
          <w:rPr>
            <w:rFonts w:ascii="Courier" w:hAnsi="Courier"/>
          </w:rPr>
          <w:delText xml:space="preserve">  _______</w:delText>
        </w:r>
      </w:del>
    </w:p>
    <w:p w14:paraId="56CF0A76" w14:textId="4BBE3A08" w:rsidR="007E1521" w:rsidRPr="005130CA" w:rsidDel="00002E2C" w:rsidRDefault="007E1521" w:rsidP="007E1521">
      <w:pPr>
        <w:ind w:left="2660"/>
        <w:rPr>
          <w:del w:id="479" w:author="Cindy W" w:date="2019-02-01T10:24:00Z"/>
          <w:rFonts w:ascii="Courier" w:hAnsi="Courier"/>
        </w:rPr>
      </w:pPr>
    </w:p>
    <w:p w14:paraId="5FD126BC" w14:textId="3C851B71" w:rsidR="007E1521" w:rsidRPr="00DB1972" w:rsidDel="00002E2C" w:rsidRDefault="007E1521" w:rsidP="004B00B9">
      <w:pPr>
        <w:pStyle w:val="ListParagraph"/>
        <w:numPr>
          <w:ilvl w:val="0"/>
          <w:numId w:val="38"/>
        </w:numPr>
        <w:ind w:left="1080"/>
        <w:rPr>
          <w:del w:id="480" w:author="Cindy W" w:date="2019-02-01T10:24:00Z"/>
          <w:rFonts w:ascii="Courier" w:hAnsi="Courier"/>
        </w:rPr>
      </w:pPr>
      <w:del w:id="481" w:author="Cindy W" w:date="2019-02-01T10:24:00Z">
        <w:r w:rsidDel="00002E2C">
          <w:rPr>
            <w:rFonts w:ascii="Courier" w:hAnsi="Courier"/>
          </w:rPr>
          <w:delText>R4    (1k):</w:delText>
        </w:r>
        <w:r w:rsidRPr="00DB1972" w:rsidDel="00002E2C">
          <w:rPr>
            <w:rFonts w:ascii="Courier" w:hAnsi="Courier"/>
          </w:rPr>
          <w:delText xml:space="preserve">  _______</w:delText>
        </w:r>
      </w:del>
    </w:p>
    <w:p w14:paraId="75C7DA47" w14:textId="597A9CAF" w:rsidR="007E1521" w:rsidRPr="005130CA" w:rsidDel="00002E2C" w:rsidRDefault="007E1521" w:rsidP="007E1521">
      <w:pPr>
        <w:ind w:left="2660"/>
        <w:rPr>
          <w:del w:id="482" w:author="Cindy W" w:date="2019-02-01T10:24:00Z"/>
          <w:rFonts w:ascii="Courier" w:hAnsi="Courier"/>
        </w:rPr>
      </w:pPr>
    </w:p>
    <w:p w14:paraId="0F0DC9C9" w14:textId="103C6009" w:rsidR="007E1521" w:rsidRPr="00DB1972" w:rsidDel="00002E2C" w:rsidRDefault="007E1521" w:rsidP="004B00B9">
      <w:pPr>
        <w:pStyle w:val="ListParagraph"/>
        <w:numPr>
          <w:ilvl w:val="0"/>
          <w:numId w:val="38"/>
        </w:numPr>
        <w:ind w:left="1080"/>
        <w:rPr>
          <w:del w:id="483" w:author="Cindy W" w:date="2019-02-01T10:24:00Z"/>
          <w:rFonts w:ascii="Courier" w:hAnsi="Courier"/>
        </w:rPr>
      </w:pPr>
      <w:del w:id="484" w:author="Cindy W" w:date="2019-02-01T10:24:00Z">
        <w:r w:rsidDel="00002E2C">
          <w:rPr>
            <w:rFonts w:ascii="Courier" w:hAnsi="Courier"/>
          </w:rPr>
          <w:delText>R5   (22k):</w:delText>
        </w:r>
        <w:r w:rsidRPr="00DB1972" w:rsidDel="00002E2C">
          <w:rPr>
            <w:rFonts w:ascii="Courier" w:hAnsi="Courier"/>
          </w:rPr>
          <w:delText xml:space="preserve">  _______</w:delText>
        </w:r>
      </w:del>
    </w:p>
    <w:p w14:paraId="1F02DE64" w14:textId="773CE373" w:rsidR="007E1521" w:rsidRPr="005130CA" w:rsidDel="00002E2C" w:rsidRDefault="007E1521" w:rsidP="007E1521">
      <w:pPr>
        <w:ind w:left="2660"/>
        <w:rPr>
          <w:del w:id="485" w:author="Cindy W" w:date="2019-02-01T10:24:00Z"/>
          <w:rFonts w:ascii="Courier" w:hAnsi="Courier"/>
        </w:rPr>
      </w:pPr>
    </w:p>
    <w:p w14:paraId="4C1A68E9" w14:textId="76DD42AF" w:rsidR="007E1521" w:rsidDel="00002E2C" w:rsidRDefault="007E1521" w:rsidP="004B00B9">
      <w:pPr>
        <w:pStyle w:val="ListParagraph"/>
        <w:numPr>
          <w:ilvl w:val="0"/>
          <w:numId w:val="38"/>
        </w:numPr>
        <w:ind w:left="1080"/>
        <w:rPr>
          <w:del w:id="486" w:author="Cindy W" w:date="2019-02-01T10:24:00Z"/>
          <w:rFonts w:ascii="Courier" w:hAnsi="Courier"/>
        </w:rPr>
      </w:pPr>
      <w:del w:id="487" w:author="Cindy W" w:date="2019-02-01T10:24:00Z">
        <w:r w:rsidDel="00002E2C">
          <w:rPr>
            <w:rFonts w:ascii="Courier" w:hAnsi="Courier"/>
          </w:rPr>
          <w:delText>R6  (180Ω):</w:delText>
        </w:r>
        <w:r w:rsidRPr="00DB1972" w:rsidDel="00002E2C">
          <w:rPr>
            <w:rFonts w:ascii="Courier" w:hAnsi="Courier"/>
          </w:rPr>
          <w:delText xml:space="preserve">  _______</w:delText>
        </w:r>
        <w:r w:rsidDel="00002E2C">
          <w:rPr>
            <w:rFonts w:ascii="Courier" w:hAnsi="Courier"/>
          </w:rPr>
          <w:delText xml:space="preserve">  (180 </w:delText>
        </w:r>
        <w:r w:rsidRPr="007E1521" w:rsidDel="00002E2C">
          <w:rPr>
            <w:rFonts w:ascii="Courier" w:hAnsi="Courier"/>
            <w:u w:val="single"/>
          </w:rPr>
          <w:delText>ohms</w:delText>
        </w:r>
        <w:r w:rsidDel="00002E2C">
          <w:rPr>
            <w:rFonts w:ascii="Courier" w:hAnsi="Courier"/>
          </w:rPr>
          <w:delText xml:space="preserve"> not k!)</w:delText>
        </w:r>
      </w:del>
    </w:p>
    <w:p w14:paraId="2C379088" w14:textId="21543BCC" w:rsidR="007E1521" w:rsidRPr="00E435FF" w:rsidDel="00002E2C" w:rsidRDefault="007E1521" w:rsidP="007E1521">
      <w:pPr>
        <w:rPr>
          <w:del w:id="488" w:author="Cindy W" w:date="2019-02-01T10:24:00Z"/>
          <w:rFonts w:ascii="Courier" w:hAnsi="Courier"/>
        </w:rPr>
      </w:pPr>
    </w:p>
    <w:p w14:paraId="6AB07BBC" w14:textId="03BD0FF8" w:rsidR="007E1521" w:rsidDel="00002E2C" w:rsidRDefault="007E1521" w:rsidP="004B00B9">
      <w:pPr>
        <w:pStyle w:val="ListParagraph"/>
        <w:numPr>
          <w:ilvl w:val="0"/>
          <w:numId w:val="38"/>
        </w:numPr>
        <w:ind w:left="1080"/>
        <w:rPr>
          <w:del w:id="489" w:author="Cindy W" w:date="2019-02-01T10:24:00Z"/>
          <w:rFonts w:ascii="Courier" w:hAnsi="Courier"/>
        </w:rPr>
      </w:pPr>
      <w:del w:id="490" w:author="Cindy W" w:date="2019-02-01T10:24:00Z">
        <w:r w:rsidDel="00002E2C">
          <w:rPr>
            <w:rFonts w:ascii="Courier" w:hAnsi="Courier"/>
          </w:rPr>
          <w:delText>R7  (180Ω):</w:delText>
        </w:r>
        <w:r w:rsidRPr="00DB1972" w:rsidDel="00002E2C">
          <w:rPr>
            <w:rFonts w:ascii="Courier" w:hAnsi="Courier"/>
          </w:rPr>
          <w:delText xml:space="preserve">  _______</w:delText>
        </w:r>
      </w:del>
    </w:p>
    <w:p w14:paraId="0F87BC55" w14:textId="071A4A0E" w:rsidR="007E1521" w:rsidRPr="00E435FF" w:rsidDel="00002E2C" w:rsidRDefault="007E1521" w:rsidP="007E1521">
      <w:pPr>
        <w:rPr>
          <w:del w:id="491" w:author="Cindy W" w:date="2019-02-01T10:24:00Z"/>
          <w:rFonts w:ascii="Courier" w:hAnsi="Courier"/>
        </w:rPr>
      </w:pPr>
    </w:p>
    <w:p w14:paraId="6550C4F8" w14:textId="2A099CD0" w:rsidR="007E1521" w:rsidDel="00002E2C" w:rsidRDefault="007E1521" w:rsidP="004B00B9">
      <w:pPr>
        <w:pStyle w:val="ListParagraph"/>
        <w:numPr>
          <w:ilvl w:val="0"/>
          <w:numId w:val="38"/>
        </w:numPr>
        <w:ind w:left="1080"/>
        <w:rPr>
          <w:del w:id="492" w:author="Cindy W" w:date="2019-02-01T10:24:00Z"/>
          <w:rFonts w:ascii="Courier" w:hAnsi="Courier"/>
        </w:rPr>
      </w:pPr>
      <w:del w:id="493" w:author="Cindy W" w:date="2019-02-01T10:24:00Z">
        <w:r w:rsidDel="00002E2C">
          <w:rPr>
            <w:rFonts w:ascii="Courier" w:hAnsi="Courier"/>
          </w:rPr>
          <w:delText>R8  (180Ω):</w:delText>
        </w:r>
        <w:r w:rsidRPr="00DB1972" w:rsidDel="00002E2C">
          <w:rPr>
            <w:rFonts w:ascii="Courier" w:hAnsi="Courier"/>
          </w:rPr>
          <w:delText xml:space="preserve">  _______</w:delText>
        </w:r>
      </w:del>
    </w:p>
    <w:p w14:paraId="66A151DB" w14:textId="4DD1A2CA" w:rsidR="007E1521" w:rsidRPr="005130CA" w:rsidDel="00002E2C" w:rsidRDefault="007E1521" w:rsidP="007E1521">
      <w:pPr>
        <w:rPr>
          <w:del w:id="494" w:author="Cindy W" w:date="2019-02-01T10:24:00Z"/>
          <w:rFonts w:ascii="Courier" w:hAnsi="Courier"/>
        </w:rPr>
      </w:pPr>
    </w:p>
    <w:p w14:paraId="55CE30C0" w14:textId="02C84794" w:rsidR="007E1521" w:rsidRPr="00DB1972" w:rsidDel="00002E2C" w:rsidRDefault="007E1521" w:rsidP="004B00B9">
      <w:pPr>
        <w:pStyle w:val="ListParagraph"/>
        <w:numPr>
          <w:ilvl w:val="0"/>
          <w:numId w:val="38"/>
        </w:numPr>
        <w:ind w:left="1080"/>
        <w:rPr>
          <w:del w:id="495" w:author="Cindy W" w:date="2019-02-01T10:24:00Z"/>
          <w:rFonts w:ascii="Courier" w:hAnsi="Courier"/>
        </w:rPr>
      </w:pPr>
      <w:del w:id="496" w:author="Cindy W" w:date="2019-02-01T10:24:00Z">
        <w:r w:rsidDel="00002E2C">
          <w:rPr>
            <w:rFonts w:ascii="Courier" w:hAnsi="Courier"/>
          </w:rPr>
          <w:delText>RF   (75k):</w:delText>
        </w:r>
        <w:r w:rsidRPr="00DB1972" w:rsidDel="00002E2C">
          <w:rPr>
            <w:rFonts w:ascii="Courier" w:hAnsi="Courier"/>
          </w:rPr>
          <w:delText xml:space="preserve">  _______</w:delText>
        </w:r>
        <w:r w:rsidDel="00002E2C">
          <w:rPr>
            <w:rFonts w:ascii="Courier" w:hAnsi="Courier"/>
          </w:rPr>
          <w:delText xml:space="preserve">  *</w:delText>
        </w:r>
      </w:del>
    </w:p>
    <w:p w14:paraId="623108B2" w14:textId="586EB262" w:rsidR="007E1521" w:rsidRPr="005130CA" w:rsidDel="00002E2C" w:rsidRDefault="007E1521" w:rsidP="007E1521">
      <w:pPr>
        <w:ind w:left="2660"/>
        <w:rPr>
          <w:del w:id="497" w:author="Cindy W" w:date="2019-02-01T10:24:00Z"/>
          <w:rFonts w:ascii="Courier" w:hAnsi="Courier"/>
        </w:rPr>
      </w:pPr>
    </w:p>
    <w:p w14:paraId="0E27716E" w14:textId="2EB1D802" w:rsidR="007E1521" w:rsidDel="00002E2C" w:rsidRDefault="007E1521" w:rsidP="004B00B9">
      <w:pPr>
        <w:pStyle w:val="ListParagraph"/>
        <w:numPr>
          <w:ilvl w:val="0"/>
          <w:numId w:val="38"/>
        </w:numPr>
        <w:ind w:left="1080"/>
        <w:rPr>
          <w:del w:id="498" w:author="Cindy W" w:date="2019-02-01T10:24:00Z"/>
          <w:rFonts w:ascii="Courier" w:hAnsi="Courier"/>
        </w:rPr>
      </w:pPr>
      <w:del w:id="499" w:author="Cindy W" w:date="2019-02-01T10:24:00Z">
        <w:r w:rsidDel="00002E2C">
          <w:rPr>
            <w:rFonts w:ascii="Courier" w:hAnsi="Courier"/>
          </w:rPr>
          <w:delText>RG    (1k):</w:delText>
        </w:r>
        <w:r w:rsidRPr="00DB1972" w:rsidDel="00002E2C">
          <w:rPr>
            <w:rFonts w:ascii="Courier" w:hAnsi="Courier"/>
          </w:rPr>
          <w:delText xml:space="preserve">  _______</w:delText>
        </w:r>
        <w:r w:rsidDel="00002E2C">
          <w:rPr>
            <w:rFonts w:ascii="Courier" w:hAnsi="Courier"/>
          </w:rPr>
          <w:delText xml:space="preserve">  *</w:delText>
        </w:r>
      </w:del>
    </w:p>
    <w:p w14:paraId="1A37377E" w14:textId="77B88EFA" w:rsidR="007E1521" w:rsidRPr="00E435FF" w:rsidDel="00002E2C" w:rsidRDefault="007E1521" w:rsidP="007E1521">
      <w:pPr>
        <w:rPr>
          <w:del w:id="500" w:author="Cindy W" w:date="2019-02-01T10:24:00Z"/>
          <w:rFonts w:ascii="Courier" w:hAnsi="Courier"/>
        </w:rPr>
      </w:pPr>
    </w:p>
    <w:p w14:paraId="5358AEE5" w14:textId="7E520D3E" w:rsidR="007E1521" w:rsidDel="00002E2C" w:rsidRDefault="007E1521" w:rsidP="007E1521">
      <w:pPr>
        <w:pStyle w:val="ListParagraph"/>
        <w:rPr>
          <w:del w:id="501" w:author="Cindy W" w:date="2019-02-01T10:24:00Z"/>
          <w:rFonts w:ascii="Courier" w:hAnsi="Courier"/>
          <w:b/>
          <w:u w:val="single"/>
        </w:rPr>
      </w:pPr>
    </w:p>
    <w:p w14:paraId="0C3A6408" w14:textId="525AD0FA" w:rsidR="007E1521" w:rsidRPr="00E435FF" w:rsidDel="00002E2C" w:rsidRDefault="007E1521" w:rsidP="007E1521">
      <w:pPr>
        <w:pStyle w:val="ListParagraph"/>
        <w:rPr>
          <w:del w:id="502" w:author="Cindy W" w:date="2019-02-01T10:24:00Z"/>
          <w:rFonts w:ascii="Courier" w:hAnsi="Courier"/>
          <w:b/>
          <w:u w:val="single"/>
        </w:rPr>
      </w:pPr>
      <w:del w:id="503" w:author="Cindy W" w:date="2019-02-01T10:24:00Z">
        <w:r w:rsidDel="00002E2C">
          <w:rPr>
            <w:rFonts w:ascii="Courier" w:hAnsi="Courier"/>
            <w:b/>
            <w:u w:val="single"/>
          </w:rPr>
          <w:delText>PV cell</w:delText>
        </w:r>
        <w:r w:rsidRPr="00E435FF" w:rsidDel="00002E2C">
          <w:rPr>
            <w:rFonts w:ascii="Courier" w:hAnsi="Courier"/>
            <w:b/>
            <w:u w:val="single"/>
          </w:rPr>
          <w:delText xml:space="preserve"> version (EMR):</w:delText>
        </w:r>
      </w:del>
    </w:p>
    <w:p w14:paraId="371C3C68" w14:textId="010FEB01" w:rsidR="007E1521" w:rsidRPr="005130CA" w:rsidDel="00002E2C" w:rsidRDefault="007E1521" w:rsidP="007E1521">
      <w:pPr>
        <w:rPr>
          <w:del w:id="504" w:author="Cindy W" w:date="2019-02-01T10:24:00Z"/>
          <w:rFonts w:ascii="Courier" w:hAnsi="Courier"/>
        </w:rPr>
      </w:pPr>
    </w:p>
    <w:p w14:paraId="51462FC8" w14:textId="6281CD16" w:rsidR="007E1521" w:rsidRPr="00DB1972" w:rsidDel="00002E2C" w:rsidRDefault="007E1521" w:rsidP="004B00B9">
      <w:pPr>
        <w:pStyle w:val="ListParagraph"/>
        <w:numPr>
          <w:ilvl w:val="0"/>
          <w:numId w:val="38"/>
        </w:numPr>
        <w:ind w:left="1080"/>
        <w:rPr>
          <w:del w:id="505" w:author="Cindy W" w:date="2019-02-01T10:24:00Z"/>
          <w:rFonts w:ascii="Courier" w:hAnsi="Courier"/>
        </w:rPr>
      </w:pPr>
      <w:del w:id="506" w:author="Cindy W" w:date="2019-02-01T10:24:00Z">
        <w:r w:rsidRPr="00DB1972" w:rsidDel="00002E2C">
          <w:rPr>
            <w:rFonts w:ascii="Courier" w:hAnsi="Courier"/>
          </w:rPr>
          <w:delText xml:space="preserve">R3  </w:delText>
        </w:r>
        <w:r w:rsidDel="00002E2C">
          <w:rPr>
            <w:rFonts w:ascii="Courier" w:hAnsi="Courier"/>
          </w:rPr>
          <w:delText xml:space="preserve"> </w:delText>
        </w:r>
        <w:r w:rsidRPr="00DB1972" w:rsidDel="00002E2C">
          <w:rPr>
            <w:rFonts w:ascii="Courier" w:hAnsi="Courier"/>
          </w:rPr>
          <w:delText xml:space="preserve"> (1k</w:delText>
        </w:r>
        <w:r w:rsidDel="00002E2C">
          <w:rPr>
            <w:rFonts w:ascii="Courier" w:hAnsi="Courier"/>
          </w:rPr>
          <w:delText>):</w:delText>
        </w:r>
        <w:r w:rsidRPr="00DB1972" w:rsidDel="00002E2C">
          <w:rPr>
            <w:rFonts w:ascii="Courier" w:hAnsi="Courier"/>
          </w:rPr>
          <w:delText xml:space="preserve">  _______</w:delText>
        </w:r>
      </w:del>
    </w:p>
    <w:p w14:paraId="0CA3E8DF" w14:textId="28A5B11E" w:rsidR="007E1521" w:rsidRPr="005130CA" w:rsidDel="00002E2C" w:rsidRDefault="007E1521" w:rsidP="007E1521">
      <w:pPr>
        <w:ind w:left="2660"/>
        <w:rPr>
          <w:del w:id="507" w:author="Cindy W" w:date="2019-02-01T10:24:00Z"/>
          <w:rFonts w:ascii="Courier" w:hAnsi="Courier"/>
        </w:rPr>
      </w:pPr>
    </w:p>
    <w:p w14:paraId="072964FE" w14:textId="0FCB2F50" w:rsidR="007E1521" w:rsidRPr="00DB1972" w:rsidDel="00002E2C" w:rsidRDefault="007E1521" w:rsidP="004B00B9">
      <w:pPr>
        <w:pStyle w:val="ListParagraph"/>
        <w:numPr>
          <w:ilvl w:val="0"/>
          <w:numId w:val="38"/>
        </w:numPr>
        <w:ind w:left="1080"/>
        <w:rPr>
          <w:del w:id="508" w:author="Cindy W" w:date="2019-02-01T10:24:00Z"/>
          <w:rFonts w:ascii="Courier" w:hAnsi="Courier"/>
        </w:rPr>
      </w:pPr>
      <w:del w:id="509" w:author="Cindy W" w:date="2019-02-01T10:24:00Z">
        <w:r w:rsidDel="00002E2C">
          <w:rPr>
            <w:rFonts w:ascii="Courier" w:hAnsi="Courier"/>
          </w:rPr>
          <w:delText>R4    (1k):</w:delText>
        </w:r>
        <w:r w:rsidRPr="00DB1972" w:rsidDel="00002E2C">
          <w:rPr>
            <w:rFonts w:ascii="Courier" w:hAnsi="Courier"/>
          </w:rPr>
          <w:delText xml:space="preserve">  _______</w:delText>
        </w:r>
      </w:del>
    </w:p>
    <w:p w14:paraId="5A141DAB" w14:textId="00E2D381" w:rsidR="007E1521" w:rsidRPr="005130CA" w:rsidDel="00002E2C" w:rsidRDefault="007E1521" w:rsidP="007E1521">
      <w:pPr>
        <w:ind w:left="2660"/>
        <w:rPr>
          <w:del w:id="510" w:author="Cindy W" w:date="2019-02-01T10:24:00Z"/>
          <w:rFonts w:ascii="Courier" w:hAnsi="Courier"/>
        </w:rPr>
      </w:pPr>
    </w:p>
    <w:p w14:paraId="50C30834" w14:textId="649BA3FC" w:rsidR="007E1521" w:rsidRPr="00DB1972" w:rsidDel="00002E2C" w:rsidRDefault="007E1521" w:rsidP="004B00B9">
      <w:pPr>
        <w:pStyle w:val="ListParagraph"/>
        <w:numPr>
          <w:ilvl w:val="0"/>
          <w:numId w:val="38"/>
        </w:numPr>
        <w:ind w:left="1080"/>
        <w:rPr>
          <w:del w:id="511" w:author="Cindy W" w:date="2019-02-01T10:24:00Z"/>
          <w:rFonts w:ascii="Courier" w:hAnsi="Courier"/>
        </w:rPr>
      </w:pPr>
      <w:del w:id="512" w:author="Cindy W" w:date="2019-02-01T10:24:00Z">
        <w:r w:rsidDel="00002E2C">
          <w:rPr>
            <w:rFonts w:ascii="Courier" w:hAnsi="Courier"/>
          </w:rPr>
          <w:delText>R5   (22k):</w:delText>
        </w:r>
        <w:r w:rsidRPr="00DB1972" w:rsidDel="00002E2C">
          <w:rPr>
            <w:rFonts w:ascii="Courier" w:hAnsi="Courier"/>
          </w:rPr>
          <w:delText xml:space="preserve">  _______</w:delText>
        </w:r>
      </w:del>
    </w:p>
    <w:p w14:paraId="651E9FFC" w14:textId="41EEE625" w:rsidR="007E1521" w:rsidRPr="005130CA" w:rsidDel="00002E2C" w:rsidRDefault="007E1521" w:rsidP="007E1521">
      <w:pPr>
        <w:ind w:left="2660"/>
        <w:rPr>
          <w:del w:id="513" w:author="Cindy W" w:date="2019-02-01T10:24:00Z"/>
          <w:rFonts w:ascii="Courier" w:hAnsi="Courier"/>
        </w:rPr>
      </w:pPr>
    </w:p>
    <w:p w14:paraId="62EC725E" w14:textId="7503F996" w:rsidR="007E1521" w:rsidDel="00002E2C" w:rsidRDefault="007E1521" w:rsidP="004B00B9">
      <w:pPr>
        <w:pStyle w:val="ListParagraph"/>
        <w:numPr>
          <w:ilvl w:val="0"/>
          <w:numId w:val="38"/>
        </w:numPr>
        <w:ind w:left="1080"/>
        <w:rPr>
          <w:del w:id="514" w:author="Cindy W" w:date="2019-02-01T10:24:00Z"/>
          <w:rFonts w:ascii="Courier" w:hAnsi="Courier"/>
        </w:rPr>
      </w:pPr>
      <w:del w:id="515" w:author="Cindy W" w:date="2019-02-01T10:24:00Z">
        <w:r w:rsidDel="00002E2C">
          <w:rPr>
            <w:rFonts w:ascii="Courier" w:hAnsi="Courier"/>
          </w:rPr>
          <w:delText>R6   (22k):</w:delText>
        </w:r>
        <w:r w:rsidRPr="00DB1972" w:rsidDel="00002E2C">
          <w:rPr>
            <w:rFonts w:ascii="Courier" w:hAnsi="Courier"/>
          </w:rPr>
          <w:delText xml:space="preserve">  _______</w:delText>
        </w:r>
      </w:del>
    </w:p>
    <w:p w14:paraId="23EC689A" w14:textId="348AEAFA" w:rsidR="007E1521" w:rsidRPr="00E435FF" w:rsidDel="00002E2C" w:rsidRDefault="007E1521" w:rsidP="007E1521">
      <w:pPr>
        <w:rPr>
          <w:del w:id="516" w:author="Cindy W" w:date="2019-02-01T10:24:00Z"/>
          <w:rFonts w:ascii="Courier" w:hAnsi="Courier"/>
        </w:rPr>
      </w:pPr>
    </w:p>
    <w:p w14:paraId="3F75975D" w14:textId="00153D4F" w:rsidR="007E1521" w:rsidRPr="00E435FF" w:rsidDel="00002E2C" w:rsidRDefault="007E1521" w:rsidP="004B00B9">
      <w:pPr>
        <w:pStyle w:val="ListParagraph"/>
        <w:numPr>
          <w:ilvl w:val="0"/>
          <w:numId w:val="38"/>
        </w:numPr>
        <w:ind w:left="1080"/>
        <w:rPr>
          <w:del w:id="517" w:author="Cindy W" w:date="2019-02-01T10:24:00Z"/>
          <w:rFonts w:ascii="Courier" w:hAnsi="Courier"/>
        </w:rPr>
      </w:pPr>
      <w:del w:id="518" w:author="Cindy W" w:date="2019-02-01T10:24:00Z">
        <w:r w:rsidDel="00002E2C">
          <w:rPr>
            <w:rFonts w:ascii="Courier" w:hAnsi="Courier"/>
          </w:rPr>
          <w:delText>R7   (22k):</w:delText>
        </w:r>
        <w:r w:rsidRPr="00DB1972" w:rsidDel="00002E2C">
          <w:rPr>
            <w:rFonts w:ascii="Courier" w:hAnsi="Courier"/>
          </w:rPr>
          <w:delText xml:space="preserve">  _______</w:delText>
        </w:r>
      </w:del>
    </w:p>
    <w:p w14:paraId="1D3CA633" w14:textId="49DD9CC5" w:rsidR="007E1521" w:rsidRPr="005130CA" w:rsidDel="00002E2C" w:rsidRDefault="007E1521" w:rsidP="007E1521">
      <w:pPr>
        <w:rPr>
          <w:del w:id="519" w:author="Cindy W" w:date="2019-02-01T10:24:00Z"/>
          <w:rFonts w:ascii="Courier" w:hAnsi="Courier"/>
        </w:rPr>
      </w:pPr>
    </w:p>
    <w:p w14:paraId="3AC0BD15" w14:textId="7DBE6E34" w:rsidR="007E1521" w:rsidDel="00002E2C" w:rsidRDefault="007E1521" w:rsidP="004B00B9">
      <w:pPr>
        <w:pStyle w:val="ListParagraph"/>
        <w:numPr>
          <w:ilvl w:val="0"/>
          <w:numId w:val="38"/>
        </w:numPr>
        <w:ind w:left="1080"/>
        <w:rPr>
          <w:del w:id="520" w:author="Cindy W" w:date="2019-02-01T10:24:00Z"/>
          <w:rFonts w:ascii="Courier" w:hAnsi="Courier"/>
        </w:rPr>
      </w:pPr>
      <w:del w:id="521" w:author="Cindy W" w:date="2019-02-01T10:24:00Z">
        <w:r w:rsidDel="00002E2C">
          <w:rPr>
            <w:rFonts w:ascii="Courier" w:hAnsi="Courier"/>
          </w:rPr>
          <w:delText>RF   (75k):</w:delText>
        </w:r>
        <w:r w:rsidRPr="00DB1972" w:rsidDel="00002E2C">
          <w:rPr>
            <w:rFonts w:ascii="Courier" w:hAnsi="Courier"/>
          </w:rPr>
          <w:delText xml:space="preserve">  _______</w:delText>
        </w:r>
        <w:r w:rsidDel="00002E2C">
          <w:rPr>
            <w:rFonts w:ascii="Courier" w:hAnsi="Courier"/>
          </w:rPr>
          <w:delText xml:space="preserve">  *</w:delText>
        </w:r>
      </w:del>
    </w:p>
    <w:p w14:paraId="0F229E35" w14:textId="0D96C1B2" w:rsidR="007E1521" w:rsidRPr="00E435FF" w:rsidDel="00002E2C" w:rsidRDefault="007E1521" w:rsidP="007E1521">
      <w:pPr>
        <w:rPr>
          <w:del w:id="522" w:author="Cindy W" w:date="2019-02-01T10:24:00Z"/>
          <w:rFonts w:ascii="Courier" w:hAnsi="Courier"/>
        </w:rPr>
      </w:pPr>
    </w:p>
    <w:p w14:paraId="3E1C06FC" w14:textId="07716631" w:rsidR="007E1521" w:rsidRPr="00DB1972" w:rsidDel="00002E2C" w:rsidRDefault="007E1521" w:rsidP="004B00B9">
      <w:pPr>
        <w:pStyle w:val="ListParagraph"/>
        <w:numPr>
          <w:ilvl w:val="0"/>
          <w:numId w:val="38"/>
        </w:numPr>
        <w:ind w:left="1080"/>
        <w:rPr>
          <w:del w:id="523" w:author="Cindy W" w:date="2019-02-01T10:24:00Z"/>
          <w:rFonts w:ascii="Courier" w:hAnsi="Courier"/>
        </w:rPr>
      </w:pPr>
      <w:del w:id="524" w:author="Cindy W" w:date="2019-02-01T10:24:00Z">
        <w:r w:rsidDel="00002E2C">
          <w:rPr>
            <w:rFonts w:ascii="Courier" w:hAnsi="Courier"/>
          </w:rPr>
          <w:delText>RF1 (680k):</w:delText>
        </w:r>
        <w:r w:rsidRPr="00DB1972" w:rsidDel="00002E2C">
          <w:rPr>
            <w:rFonts w:ascii="Courier" w:hAnsi="Courier"/>
          </w:rPr>
          <w:delText xml:space="preserve">  _______</w:delText>
        </w:r>
        <w:r w:rsidDel="00002E2C">
          <w:rPr>
            <w:rFonts w:ascii="Courier" w:hAnsi="Courier"/>
          </w:rPr>
          <w:delText xml:space="preserve">  *</w:delText>
        </w:r>
      </w:del>
    </w:p>
    <w:p w14:paraId="5444C012" w14:textId="246A1AA1" w:rsidR="007E1521" w:rsidRPr="005130CA" w:rsidDel="00002E2C" w:rsidRDefault="007E1521" w:rsidP="007E1521">
      <w:pPr>
        <w:ind w:left="2660"/>
        <w:rPr>
          <w:del w:id="525" w:author="Cindy W" w:date="2019-02-01T10:24:00Z"/>
          <w:rFonts w:ascii="Courier" w:hAnsi="Courier"/>
        </w:rPr>
      </w:pPr>
    </w:p>
    <w:p w14:paraId="6C895A2A" w14:textId="4A98340D" w:rsidR="007E1521" w:rsidDel="00002E2C" w:rsidRDefault="008A01B4" w:rsidP="004B00B9">
      <w:pPr>
        <w:pStyle w:val="ListParagraph"/>
        <w:numPr>
          <w:ilvl w:val="0"/>
          <w:numId w:val="38"/>
        </w:numPr>
        <w:ind w:left="1080"/>
        <w:rPr>
          <w:del w:id="526" w:author="Cindy W" w:date="2019-02-01T10:24:00Z"/>
          <w:rFonts w:ascii="Courier" w:hAnsi="Courier"/>
        </w:rPr>
      </w:pPr>
      <w:del w:id="527" w:author="Cindy W" w:date="2019-02-01T10:24:00Z">
        <w:r w:rsidDel="00002E2C">
          <w:rPr>
            <w:rFonts w:ascii="Courier" w:hAnsi="Courier"/>
          </w:rPr>
          <w:delText>RG</w:delText>
        </w:r>
        <w:r w:rsidR="007E1521" w:rsidDel="00002E2C">
          <w:rPr>
            <w:rFonts w:ascii="Courier" w:hAnsi="Courier"/>
          </w:rPr>
          <w:delText xml:space="preserve">    (1k):</w:delText>
        </w:r>
        <w:r w:rsidR="007E1521" w:rsidRPr="00DB1972" w:rsidDel="00002E2C">
          <w:rPr>
            <w:rFonts w:ascii="Courier" w:hAnsi="Courier"/>
          </w:rPr>
          <w:delText xml:space="preserve">  _______</w:delText>
        </w:r>
        <w:r w:rsidR="007E1521" w:rsidDel="00002E2C">
          <w:rPr>
            <w:rFonts w:ascii="Courier" w:hAnsi="Courier"/>
          </w:rPr>
          <w:delText xml:space="preserve">  *</w:delText>
        </w:r>
      </w:del>
    </w:p>
    <w:p w14:paraId="6C54DF1D" w14:textId="4C11B2F5" w:rsidR="007E1521" w:rsidDel="00002E2C" w:rsidRDefault="007E1521" w:rsidP="007E1521">
      <w:pPr>
        <w:rPr>
          <w:del w:id="528" w:author="Cindy W" w:date="2019-02-01T10:24:00Z"/>
          <w:rFonts w:ascii="Courier" w:hAnsi="Courier"/>
        </w:rPr>
      </w:pPr>
    </w:p>
    <w:p w14:paraId="0F003E12" w14:textId="5E0B51D8" w:rsidR="007E1521" w:rsidRPr="00E435FF" w:rsidDel="00002E2C" w:rsidRDefault="007E1521" w:rsidP="007E1521">
      <w:pPr>
        <w:rPr>
          <w:del w:id="529" w:author="Cindy W" w:date="2019-02-01T10:24:00Z"/>
          <w:rFonts w:ascii="Courier" w:hAnsi="Courier"/>
        </w:rPr>
      </w:pPr>
    </w:p>
    <w:p w14:paraId="1759E69F" w14:textId="566A4B40" w:rsidR="007E1521" w:rsidRPr="00E435FF" w:rsidDel="00002E2C" w:rsidRDefault="007E1521" w:rsidP="007E1521">
      <w:pPr>
        <w:pStyle w:val="ListParagraph"/>
        <w:rPr>
          <w:del w:id="530" w:author="Cindy W" w:date="2019-02-01T10:24:00Z"/>
          <w:rFonts w:ascii="Courier" w:hAnsi="Courier"/>
          <w:b/>
          <w:u w:val="single"/>
        </w:rPr>
      </w:pPr>
      <w:del w:id="531" w:author="Cindy W" w:date="2019-02-01T10:24:00Z">
        <w:r w:rsidDel="00002E2C">
          <w:rPr>
            <w:rFonts w:ascii="Courier" w:hAnsi="Courier"/>
            <w:b/>
            <w:u w:val="single"/>
          </w:rPr>
          <w:delText>PV cell</w:delText>
        </w:r>
        <w:r w:rsidRPr="00E435FF" w:rsidDel="00002E2C">
          <w:rPr>
            <w:rFonts w:ascii="Courier" w:hAnsi="Courier"/>
            <w:b/>
            <w:u w:val="single"/>
          </w:rPr>
          <w:delText xml:space="preserve"> version (</w:delText>
        </w:r>
        <w:r w:rsidDel="00002E2C">
          <w:rPr>
            <w:rFonts w:ascii="Courier" w:hAnsi="Courier"/>
            <w:b/>
            <w:u w:val="single"/>
          </w:rPr>
          <w:delText>SS</w:delText>
        </w:r>
        <w:r w:rsidRPr="00E435FF" w:rsidDel="00002E2C">
          <w:rPr>
            <w:rFonts w:ascii="Courier" w:hAnsi="Courier"/>
            <w:b/>
            <w:u w:val="single"/>
          </w:rPr>
          <w:delText>R):</w:delText>
        </w:r>
      </w:del>
    </w:p>
    <w:p w14:paraId="6EF1306F" w14:textId="46D5B6C2" w:rsidR="007E1521" w:rsidRPr="005130CA" w:rsidDel="00002E2C" w:rsidRDefault="007E1521" w:rsidP="007E1521">
      <w:pPr>
        <w:rPr>
          <w:del w:id="532" w:author="Cindy W" w:date="2019-02-01T10:24:00Z"/>
          <w:rFonts w:ascii="Courier" w:hAnsi="Courier"/>
        </w:rPr>
      </w:pPr>
    </w:p>
    <w:p w14:paraId="35DC07E3" w14:textId="4FEDB850" w:rsidR="007E1521" w:rsidRPr="00DB1972" w:rsidDel="00002E2C" w:rsidRDefault="007E1521" w:rsidP="004B00B9">
      <w:pPr>
        <w:pStyle w:val="ListParagraph"/>
        <w:numPr>
          <w:ilvl w:val="0"/>
          <w:numId w:val="38"/>
        </w:numPr>
        <w:ind w:left="1080"/>
        <w:rPr>
          <w:del w:id="533" w:author="Cindy W" w:date="2019-02-01T10:24:00Z"/>
          <w:rFonts w:ascii="Courier" w:hAnsi="Courier"/>
        </w:rPr>
      </w:pPr>
      <w:del w:id="534" w:author="Cindy W" w:date="2019-02-01T10:24:00Z">
        <w:r w:rsidRPr="00DB1972" w:rsidDel="00002E2C">
          <w:rPr>
            <w:rFonts w:ascii="Courier" w:hAnsi="Courier"/>
          </w:rPr>
          <w:delText xml:space="preserve">R3  </w:delText>
        </w:r>
        <w:r w:rsidDel="00002E2C">
          <w:rPr>
            <w:rFonts w:ascii="Courier" w:hAnsi="Courier"/>
          </w:rPr>
          <w:delText xml:space="preserve"> </w:delText>
        </w:r>
        <w:r w:rsidRPr="00DB1972" w:rsidDel="00002E2C">
          <w:rPr>
            <w:rFonts w:ascii="Courier" w:hAnsi="Courier"/>
          </w:rPr>
          <w:delText xml:space="preserve"> (1k</w:delText>
        </w:r>
        <w:r w:rsidDel="00002E2C">
          <w:rPr>
            <w:rFonts w:ascii="Courier" w:hAnsi="Courier"/>
          </w:rPr>
          <w:delText>):</w:delText>
        </w:r>
        <w:r w:rsidRPr="00DB1972" w:rsidDel="00002E2C">
          <w:rPr>
            <w:rFonts w:ascii="Courier" w:hAnsi="Courier"/>
          </w:rPr>
          <w:delText xml:space="preserve">  _______</w:delText>
        </w:r>
      </w:del>
    </w:p>
    <w:p w14:paraId="55276927" w14:textId="6DC4B651" w:rsidR="007E1521" w:rsidRPr="005130CA" w:rsidDel="00002E2C" w:rsidRDefault="007E1521" w:rsidP="007E1521">
      <w:pPr>
        <w:ind w:left="2660"/>
        <w:rPr>
          <w:del w:id="535" w:author="Cindy W" w:date="2019-02-01T10:24:00Z"/>
          <w:rFonts w:ascii="Courier" w:hAnsi="Courier"/>
        </w:rPr>
      </w:pPr>
    </w:p>
    <w:p w14:paraId="63F9E744" w14:textId="6694020E" w:rsidR="007E1521" w:rsidRPr="00DB1972" w:rsidDel="00002E2C" w:rsidRDefault="007E1521" w:rsidP="004B00B9">
      <w:pPr>
        <w:pStyle w:val="ListParagraph"/>
        <w:numPr>
          <w:ilvl w:val="0"/>
          <w:numId w:val="38"/>
        </w:numPr>
        <w:ind w:left="1080"/>
        <w:rPr>
          <w:del w:id="536" w:author="Cindy W" w:date="2019-02-01T10:24:00Z"/>
          <w:rFonts w:ascii="Courier" w:hAnsi="Courier"/>
        </w:rPr>
      </w:pPr>
      <w:del w:id="537" w:author="Cindy W" w:date="2019-02-01T10:24:00Z">
        <w:r w:rsidDel="00002E2C">
          <w:rPr>
            <w:rFonts w:ascii="Courier" w:hAnsi="Courier"/>
          </w:rPr>
          <w:delText>R4    (1k):</w:delText>
        </w:r>
        <w:r w:rsidRPr="00DB1972" w:rsidDel="00002E2C">
          <w:rPr>
            <w:rFonts w:ascii="Courier" w:hAnsi="Courier"/>
          </w:rPr>
          <w:delText xml:space="preserve">  _______</w:delText>
        </w:r>
      </w:del>
    </w:p>
    <w:p w14:paraId="0529FD57" w14:textId="571FBDB5" w:rsidR="007E1521" w:rsidRPr="005130CA" w:rsidDel="00002E2C" w:rsidRDefault="007E1521" w:rsidP="007E1521">
      <w:pPr>
        <w:ind w:left="2660"/>
        <w:rPr>
          <w:del w:id="538" w:author="Cindy W" w:date="2019-02-01T10:24:00Z"/>
          <w:rFonts w:ascii="Courier" w:hAnsi="Courier"/>
        </w:rPr>
      </w:pPr>
    </w:p>
    <w:p w14:paraId="36E899B8" w14:textId="4F01F1B9" w:rsidR="007E1521" w:rsidRPr="00DB1972" w:rsidDel="00002E2C" w:rsidRDefault="007E1521" w:rsidP="004B00B9">
      <w:pPr>
        <w:pStyle w:val="ListParagraph"/>
        <w:numPr>
          <w:ilvl w:val="0"/>
          <w:numId w:val="38"/>
        </w:numPr>
        <w:ind w:left="1080"/>
        <w:rPr>
          <w:del w:id="539" w:author="Cindy W" w:date="2019-02-01T10:24:00Z"/>
          <w:rFonts w:ascii="Courier" w:hAnsi="Courier"/>
        </w:rPr>
      </w:pPr>
      <w:del w:id="540" w:author="Cindy W" w:date="2019-02-01T10:24:00Z">
        <w:r w:rsidDel="00002E2C">
          <w:rPr>
            <w:rFonts w:ascii="Courier" w:hAnsi="Courier"/>
          </w:rPr>
          <w:delText>R5   (22k):</w:delText>
        </w:r>
        <w:r w:rsidRPr="00DB1972" w:rsidDel="00002E2C">
          <w:rPr>
            <w:rFonts w:ascii="Courier" w:hAnsi="Courier"/>
          </w:rPr>
          <w:delText xml:space="preserve">  _______</w:delText>
        </w:r>
      </w:del>
    </w:p>
    <w:p w14:paraId="145DFAA4" w14:textId="18A329B7" w:rsidR="007E1521" w:rsidRPr="005130CA" w:rsidDel="00002E2C" w:rsidRDefault="007E1521" w:rsidP="007E1521">
      <w:pPr>
        <w:ind w:left="2660"/>
        <w:rPr>
          <w:del w:id="541" w:author="Cindy W" w:date="2019-02-01T10:24:00Z"/>
          <w:rFonts w:ascii="Courier" w:hAnsi="Courier"/>
        </w:rPr>
      </w:pPr>
    </w:p>
    <w:p w14:paraId="74653466" w14:textId="597BBD57" w:rsidR="007E1521" w:rsidDel="00002E2C" w:rsidRDefault="007E1521" w:rsidP="004B00B9">
      <w:pPr>
        <w:pStyle w:val="ListParagraph"/>
        <w:numPr>
          <w:ilvl w:val="0"/>
          <w:numId w:val="38"/>
        </w:numPr>
        <w:ind w:left="1080"/>
        <w:rPr>
          <w:del w:id="542" w:author="Cindy W" w:date="2019-02-01T10:24:00Z"/>
          <w:rFonts w:ascii="Courier" w:hAnsi="Courier"/>
        </w:rPr>
      </w:pPr>
      <w:del w:id="543" w:author="Cindy W" w:date="2019-02-01T10:24:00Z">
        <w:r w:rsidDel="00002E2C">
          <w:rPr>
            <w:rFonts w:ascii="Courier" w:hAnsi="Courier"/>
          </w:rPr>
          <w:delText>R6  (180Ω):</w:delText>
        </w:r>
        <w:r w:rsidRPr="00DB1972" w:rsidDel="00002E2C">
          <w:rPr>
            <w:rFonts w:ascii="Courier" w:hAnsi="Courier"/>
          </w:rPr>
          <w:delText xml:space="preserve">  _______</w:delText>
        </w:r>
        <w:r w:rsidDel="00002E2C">
          <w:rPr>
            <w:rFonts w:ascii="Courier" w:hAnsi="Courier"/>
          </w:rPr>
          <w:delText xml:space="preserve">  (180 </w:delText>
        </w:r>
        <w:r w:rsidRPr="007E1521" w:rsidDel="00002E2C">
          <w:rPr>
            <w:rFonts w:ascii="Courier" w:hAnsi="Courier"/>
            <w:u w:val="single"/>
          </w:rPr>
          <w:delText>ohms</w:delText>
        </w:r>
        <w:r w:rsidDel="00002E2C">
          <w:rPr>
            <w:rFonts w:ascii="Courier" w:hAnsi="Courier"/>
          </w:rPr>
          <w:delText xml:space="preserve"> not k!)</w:delText>
        </w:r>
      </w:del>
    </w:p>
    <w:p w14:paraId="6998308D" w14:textId="7B1BA578" w:rsidR="007E1521" w:rsidRPr="00E435FF" w:rsidDel="00002E2C" w:rsidRDefault="007E1521" w:rsidP="007E1521">
      <w:pPr>
        <w:rPr>
          <w:del w:id="544" w:author="Cindy W" w:date="2019-02-01T10:24:00Z"/>
          <w:rFonts w:ascii="Courier" w:hAnsi="Courier"/>
        </w:rPr>
      </w:pPr>
    </w:p>
    <w:p w14:paraId="0E8B8909" w14:textId="2AF6ADA1" w:rsidR="007E1521" w:rsidDel="00002E2C" w:rsidRDefault="007E1521" w:rsidP="004B00B9">
      <w:pPr>
        <w:pStyle w:val="ListParagraph"/>
        <w:numPr>
          <w:ilvl w:val="0"/>
          <w:numId w:val="38"/>
        </w:numPr>
        <w:ind w:left="1080"/>
        <w:rPr>
          <w:del w:id="545" w:author="Cindy W" w:date="2019-02-01T10:24:00Z"/>
          <w:rFonts w:ascii="Courier" w:hAnsi="Courier"/>
        </w:rPr>
      </w:pPr>
      <w:del w:id="546" w:author="Cindy W" w:date="2019-02-01T10:24:00Z">
        <w:r w:rsidDel="00002E2C">
          <w:rPr>
            <w:rFonts w:ascii="Courier" w:hAnsi="Courier"/>
          </w:rPr>
          <w:delText>R9  (180Ω):</w:delText>
        </w:r>
        <w:r w:rsidRPr="00DB1972" w:rsidDel="00002E2C">
          <w:rPr>
            <w:rFonts w:ascii="Courier" w:hAnsi="Courier"/>
          </w:rPr>
          <w:delText xml:space="preserve">  _______</w:delText>
        </w:r>
      </w:del>
    </w:p>
    <w:p w14:paraId="1A14E2C2" w14:textId="546FB2E2" w:rsidR="007E1521" w:rsidRPr="00E435FF" w:rsidDel="00002E2C" w:rsidRDefault="007E1521" w:rsidP="007E1521">
      <w:pPr>
        <w:rPr>
          <w:del w:id="547" w:author="Cindy W" w:date="2019-02-01T10:24:00Z"/>
          <w:rFonts w:ascii="Courier" w:hAnsi="Courier"/>
        </w:rPr>
      </w:pPr>
    </w:p>
    <w:p w14:paraId="2E4BE0B4" w14:textId="639E5471" w:rsidR="007E1521" w:rsidDel="00002E2C" w:rsidRDefault="007E1521" w:rsidP="004B00B9">
      <w:pPr>
        <w:pStyle w:val="ListParagraph"/>
        <w:numPr>
          <w:ilvl w:val="0"/>
          <w:numId w:val="38"/>
        </w:numPr>
        <w:ind w:left="1080"/>
        <w:rPr>
          <w:del w:id="548" w:author="Cindy W" w:date="2019-02-01T10:24:00Z"/>
          <w:rFonts w:ascii="Courier" w:hAnsi="Courier"/>
        </w:rPr>
      </w:pPr>
      <w:del w:id="549" w:author="Cindy W" w:date="2019-02-01T10:24:00Z">
        <w:r w:rsidDel="00002E2C">
          <w:rPr>
            <w:rFonts w:ascii="Courier" w:hAnsi="Courier"/>
          </w:rPr>
          <w:delText>R10 (180Ω):</w:delText>
        </w:r>
        <w:r w:rsidRPr="00DB1972" w:rsidDel="00002E2C">
          <w:rPr>
            <w:rFonts w:ascii="Courier" w:hAnsi="Courier"/>
          </w:rPr>
          <w:delText xml:space="preserve">  _______</w:delText>
        </w:r>
      </w:del>
    </w:p>
    <w:p w14:paraId="2FF82405" w14:textId="4C1A5B93" w:rsidR="007E1521" w:rsidRPr="00E435FF" w:rsidDel="00002E2C" w:rsidRDefault="007E1521" w:rsidP="007E1521">
      <w:pPr>
        <w:rPr>
          <w:del w:id="550" w:author="Cindy W" w:date="2019-02-01T10:24:00Z"/>
          <w:rFonts w:ascii="Courier" w:hAnsi="Courier"/>
        </w:rPr>
      </w:pPr>
    </w:p>
    <w:p w14:paraId="5D8AAA5B" w14:textId="751C43CB" w:rsidR="007E1521" w:rsidRPr="00E435FF" w:rsidDel="00002E2C" w:rsidRDefault="007E1521" w:rsidP="004B00B9">
      <w:pPr>
        <w:pStyle w:val="ListParagraph"/>
        <w:numPr>
          <w:ilvl w:val="0"/>
          <w:numId w:val="38"/>
        </w:numPr>
        <w:ind w:left="1080"/>
        <w:rPr>
          <w:del w:id="551" w:author="Cindy W" w:date="2019-02-01T10:24:00Z"/>
          <w:rFonts w:ascii="Courier" w:hAnsi="Courier"/>
        </w:rPr>
      </w:pPr>
      <w:del w:id="552" w:author="Cindy W" w:date="2019-02-01T10:24:00Z">
        <w:r w:rsidDel="00002E2C">
          <w:rPr>
            <w:rFonts w:ascii="Courier" w:hAnsi="Courier"/>
          </w:rPr>
          <w:delText>R11 (180Ω):</w:delText>
        </w:r>
        <w:r w:rsidRPr="00DB1972" w:rsidDel="00002E2C">
          <w:rPr>
            <w:rFonts w:ascii="Courier" w:hAnsi="Courier"/>
          </w:rPr>
          <w:delText xml:space="preserve">  _______</w:delText>
        </w:r>
      </w:del>
    </w:p>
    <w:p w14:paraId="2BB65D65" w14:textId="5861B529" w:rsidR="007E1521" w:rsidRPr="005130CA" w:rsidDel="00002E2C" w:rsidRDefault="007E1521" w:rsidP="007E1521">
      <w:pPr>
        <w:rPr>
          <w:del w:id="553" w:author="Cindy W" w:date="2019-02-01T10:24:00Z"/>
          <w:rFonts w:ascii="Courier" w:hAnsi="Courier"/>
        </w:rPr>
      </w:pPr>
    </w:p>
    <w:p w14:paraId="0E29BA98" w14:textId="7D25C064" w:rsidR="007E1521" w:rsidDel="00002E2C" w:rsidRDefault="007E1521" w:rsidP="004B00B9">
      <w:pPr>
        <w:pStyle w:val="ListParagraph"/>
        <w:numPr>
          <w:ilvl w:val="0"/>
          <w:numId w:val="38"/>
        </w:numPr>
        <w:ind w:left="1080"/>
        <w:rPr>
          <w:del w:id="554" w:author="Cindy W" w:date="2019-02-01T10:24:00Z"/>
          <w:rFonts w:ascii="Courier" w:hAnsi="Courier"/>
        </w:rPr>
      </w:pPr>
      <w:del w:id="555" w:author="Cindy W" w:date="2019-02-01T10:24:00Z">
        <w:r w:rsidDel="00002E2C">
          <w:rPr>
            <w:rFonts w:ascii="Courier" w:hAnsi="Courier"/>
          </w:rPr>
          <w:delText>RF   (75k):</w:delText>
        </w:r>
        <w:r w:rsidRPr="00DB1972" w:rsidDel="00002E2C">
          <w:rPr>
            <w:rFonts w:ascii="Courier" w:hAnsi="Courier"/>
          </w:rPr>
          <w:delText xml:space="preserve">  _______</w:delText>
        </w:r>
        <w:r w:rsidDel="00002E2C">
          <w:rPr>
            <w:rFonts w:ascii="Courier" w:hAnsi="Courier"/>
          </w:rPr>
          <w:delText xml:space="preserve">  *</w:delText>
        </w:r>
      </w:del>
    </w:p>
    <w:p w14:paraId="71E816F5" w14:textId="2C52A48E" w:rsidR="007E1521" w:rsidRPr="00E435FF" w:rsidDel="00002E2C" w:rsidRDefault="007E1521" w:rsidP="007E1521">
      <w:pPr>
        <w:rPr>
          <w:del w:id="556" w:author="Cindy W" w:date="2019-02-01T10:24:00Z"/>
          <w:rFonts w:ascii="Courier" w:hAnsi="Courier"/>
        </w:rPr>
      </w:pPr>
    </w:p>
    <w:p w14:paraId="6FC5A89E" w14:textId="68FFCB98" w:rsidR="007E1521" w:rsidRPr="00DB1972" w:rsidDel="00002E2C" w:rsidRDefault="007E1521" w:rsidP="004B00B9">
      <w:pPr>
        <w:pStyle w:val="ListParagraph"/>
        <w:numPr>
          <w:ilvl w:val="0"/>
          <w:numId w:val="38"/>
        </w:numPr>
        <w:ind w:left="1080"/>
        <w:rPr>
          <w:del w:id="557" w:author="Cindy W" w:date="2019-02-01T10:24:00Z"/>
          <w:rFonts w:ascii="Courier" w:hAnsi="Courier"/>
        </w:rPr>
      </w:pPr>
      <w:del w:id="558" w:author="Cindy W" w:date="2019-02-01T10:24:00Z">
        <w:r w:rsidDel="00002E2C">
          <w:rPr>
            <w:rFonts w:ascii="Courier" w:hAnsi="Courier"/>
          </w:rPr>
          <w:delText>RF1 (680k):</w:delText>
        </w:r>
        <w:r w:rsidRPr="00DB1972" w:rsidDel="00002E2C">
          <w:rPr>
            <w:rFonts w:ascii="Courier" w:hAnsi="Courier"/>
          </w:rPr>
          <w:delText xml:space="preserve">  _______</w:delText>
        </w:r>
        <w:r w:rsidDel="00002E2C">
          <w:rPr>
            <w:rFonts w:ascii="Courier" w:hAnsi="Courier"/>
          </w:rPr>
          <w:delText xml:space="preserve">  *</w:delText>
        </w:r>
      </w:del>
    </w:p>
    <w:p w14:paraId="0CE299BB" w14:textId="38326800" w:rsidR="007E1521" w:rsidRPr="005130CA" w:rsidDel="00002E2C" w:rsidRDefault="007E1521" w:rsidP="007E1521">
      <w:pPr>
        <w:ind w:left="2660"/>
        <w:rPr>
          <w:del w:id="559" w:author="Cindy W" w:date="2019-02-01T10:24:00Z"/>
          <w:rFonts w:ascii="Courier" w:hAnsi="Courier"/>
        </w:rPr>
      </w:pPr>
    </w:p>
    <w:p w14:paraId="6C3056CD" w14:textId="7613FC85" w:rsidR="007E1521" w:rsidDel="00002E2C" w:rsidRDefault="007E1521" w:rsidP="004B00B9">
      <w:pPr>
        <w:pStyle w:val="ListParagraph"/>
        <w:numPr>
          <w:ilvl w:val="0"/>
          <w:numId w:val="38"/>
        </w:numPr>
        <w:ind w:left="1080"/>
        <w:rPr>
          <w:del w:id="560" w:author="Cindy W" w:date="2019-02-01T10:24:00Z"/>
          <w:rFonts w:ascii="Courier" w:hAnsi="Courier"/>
        </w:rPr>
      </w:pPr>
      <w:del w:id="561" w:author="Cindy W" w:date="2019-02-01T10:24:00Z">
        <w:r w:rsidDel="00002E2C">
          <w:rPr>
            <w:rFonts w:ascii="Courier" w:hAnsi="Courier"/>
          </w:rPr>
          <w:delText>RG    (1k):</w:delText>
        </w:r>
        <w:r w:rsidRPr="00DB1972" w:rsidDel="00002E2C">
          <w:rPr>
            <w:rFonts w:ascii="Courier" w:hAnsi="Courier"/>
          </w:rPr>
          <w:delText xml:space="preserve">  _______</w:delText>
        </w:r>
        <w:r w:rsidDel="00002E2C">
          <w:rPr>
            <w:rFonts w:ascii="Courier" w:hAnsi="Courier"/>
          </w:rPr>
          <w:delText xml:space="preserve">  *</w:delText>
        </w:r>
      </w:del>
    </w:p>
    <w:p w14:paraId="157ED556" w14:textId="77777777" w:rsidR="007E1521" w:rsidRPr="00E435FF" w:rsidRDefault="007E1521" w:rsidP="007E1521">
      <w:pPr>
        <w:rPr>
          <w:rFonts w:ascii="Courier" w:hAnsi="Courier"/>
        </w:rPr>
      </w:pPr>
    </w:p>
    <w:p w14:paraId="44C62A25" w14:textId="26BAAFD5" w:rsidR="005130CA" w:rsidRPr="005130CA" w:rsidRDefault="00C83733" w:rsidP="00C83733">
      <w:pPr>
        <w:pStyle w:val="Heading1"/>
      </w:pPr>
      <w:bookmarkStart w:id="562" w:name="_Toc410731206"/>
      <w:r>
        <w:t>IC sockets</w:t>
      </w:r>
      <w:bookmarkEnd w:id="562"/>
      <w:r>
        <w:br/>
      </w:r>
      <w:r w:rsidR="005130CA" w:rsidRPr="005130CA">
        <w:t xml:space="preserve">        </w:t>
      </w:r>
    </w:p>
    <w:p w14:paraId="014BAE41" w14:textId="7F52FA07" w:rsidR="005130CA" w:rsidRPr="00C83733" w:rsidRDefault="005130CA" w:rsidP="004B00B9">
      <w:pPr>
        <w:pStyle w:val="ListParagraph"/>
        <w:numPr>
          <w:ilvl w:val="0"/>
          <w:numId w:val="11"/>
        </w:numPr>
        <w:rPr>
          <w:rFonts w:ascii="Courier" w:hAnsi="Courier"/>
          <w:b/>
          <w:sz w:val="28"/>
          <w:szCs w:val="28"/>
          <w:u w:val="single"/>
        </w:rPr>
      </w:pPr>
      <w:r w:rsidRPr="00C83733">
        <w:rPr>
          <w:rFonts w:ascii="Courier" w:hAnsi="Courier"/>
          <w:b/>
          <w:sz w:val="28"/>
          <w:szCs w:val="28"/>
          <w:u w:val="single"/>
        </w:rPr>
        <w:t>Solder IC so</w:t>
      </w:r>
      <w:r w:rsidR="007E1521">
        <w:rPr>
          <w:rFonts w:ascii="Courier" w:hAnsi="Courier"/>
          <w:b/>
          <w:sz w:val="28"/>
          <w:szCs w:val="28"/>
          <w:u w:val="single"/>
        </w:rPr>
        <w:t>ckets to PCB</w:t>
      </w:r>
      <w:r w:rsidR="00C268C6">
        <w:rPr>
          <w:rFonts w:ascii="Courier" w:hAnsi="Courier"/>
          <w:b/>
          <w:sz w:val="28"/>
          <w:szCs w:val="28"/>
          <w:u w:val="single"/>
        </w:rPr>
        <w:t xml:space="preserve"> – 16 joints</w:t>
      </w:r>
      <w:r w:rsidRPr="00C83733">
        <w:rPr>
          <w:rFonts w:ascii="Courier" w:hAnsi="Courier"/>
          <w:b/>
          <w:sz w:val="28"/>
          <w:szCs w:val="28"/>
          <w:u w:val="single"/>
        </w:rPr>
        <w:t>:</w:t>
      </w:r>
    </w:p>
    <w:p w14:paraId="4F689ACD" w14:textId="77777777" w:rsidR="005130CA" w:rsidRPr="005130CA" w:rsidRDefault="005130CA" w:rsidP="005130CA">
      <w:pPr>
        <w:ind w:left="360"/>
        <w:rPr>
          <w:rFonts w:ascii="Courier" w:hAnsi="Courier"/>
        </w:rPr>
      </w:pPr>
      <w:r w:rsidRPr="005130CA">
        <w:rPr>
          <w:rFonts w:ascii="Courier" w:hAnsi="Courier"/>
        </w:rPr>
        <w:t xml:space="preserve">  </w:t>
      </w:r>
    </w:p>
    <w:p w14:paraId="7B07843C" w14:textId="2A9E150A" w:rsidR="005130CA" w:rsidRPr="004C014A" w:rsidRDefault="005130CA" w:rsidP="004B00B9">
      <w:pPr>
        <w:pStyle w:val="ListParagraph"/>
        <w:numPr>
          <w:ilvl w:val="0"/>
          <w:numId w:val="12"/>
        </w:numPr>
        <w:ind w:left="720"/>
        <w:rPr>
          <w:rFonts w:ascii="Courier" w:hAnsi="Courier"/>
        </w:rPr>
      </w:pPr>
      <w:r w:rsidRPr="004C014A">
        <w:rPr>
          <w:rFonts w:ascii="Courier" w:hAnsi="Courier"/>
        </w:rPr>
        <w:t>Insert both sockets</w:t>
      </w:r>
      <w:r w:rsidR="00DB1972">
        <w:rPr>
          <w:rFonts w:ascii="Courier" w:hAnsi="Courier"/>
        </w:rPr>
        <w:t xml:space="preserve"> before soldering. Tape down on </w:t>
      </w:r>
      <w:r w:rsidRPr="004C014A">
        <w:rPr>
          <w:rFonts w:ascii="Courier" w:hAnsi="Courier"/>
        </w:rPr>
        <w:t>front to hold</w:t>
      </w:r>
      <w:r w:rsidR="004C014A" w:rsidRPr="004C014A">
        <w:rPr>
          <w:rFonts w:ascii="Courier" w:hAnsi="Courier"/>
        </w:rPr>
        <w:t xml:space="preserve"> </w:t>
      </w:r>
      <w:r w:rsidRPr="004C014A">
        <w:rPr>
          <w:rFonts w:ascii="Courier" w:hAnsi="Courier"/>
        </w:rPr>
        <w:t>in place.</w:t>
      </w:r>
    </w:p>
    <w:p w14:paraId="6A68EE53" w14:textId="77777777" w:rsidR="005130CA" w:rsidRPr="005130CA" w:rsidRDefault="005130CA" w:rsidP="004C014A">
      <w:pPr>
        <w:ind w:firstLine="1000"/>
        <w:rPr>
          <w:rFonts w:ascii="Courier" w:hAnsi="Courier"/>
        </w:rPr>
      </w:pPr>
    </w:p>
    <w:p w14:paraId="568BE228" w14:textId="4270C10F" w:rsidR="005130CA" w:rsidRPr="004C014A" w:rsidRDefault="005130CA" w:rsidP="004B00B9">
      <w:pPr>
        <w:pStyle w:val="ListParagraph"/>
        <w:numPr>
          <w:ilvl w:val="0"/>
          <w:numId w:val="12"/>
        </w:numPr>
        <w:ind w:left="720"/>
        <w:rPr>
          <w:rFonts w:ascii="Courier" w:hAnsi="Courier"/>
        </w:rPr>
      </w:pPr>
      <w:r w:rsidRPr="004C014A">
        <w:rPr>
          <w:rFonts w:ascii="Courier" w:hAnsi="Courier"/>
        </w:rPr>
        <w:t>Make sure notch is on the left end</w:t>
      </w:r>
      <w:r w:rsidR="007E1521">
        <w:rPr>
          <w:rFonts w:ascii="Courier" w:hAnsi="Courier"/>
        </w:rPr>
        <w:t xml:space="preserve"> as marked on the PCB</w:t>
      </w:r>
    </w:p>
    <w:p w14:paraId="1D93C757" w14:textId="7AAB3636" w:rsidR="005130CA" w:rsidRPr="005130CA" w:rsidRDefault="005130CA" w:rsidP="007E1521">
      <w:pPr>
        <w:rPr>
          <w:rFonts w:ascii="Courier" w:hAnsi="Courier"/>
        </w:rPr>
      </w:pPr>
    </w:p>
    <w:p w14:paraId="49532228" w14:textId="0BBA2D8D" w:rsidR="005130CA" w:rsidRPr="004C014A" w:rsidRDefault="005130CA" w:rsidP="004B00B9">
      <w:pPr>
        <w:pStyle w:val="ListParagraph"/>
        <w:numPr>
          <w:ilvl w:val="0"/>
          <w:numId w:val="13"/>
        </w:numPr>
        <w:rPr>
          <w:rFonts w:ascii="Courier" w:hAnsi="Courier"/>
        </w:rPr>
      </w:pPr>
      <w:r w:rsidRPr="004C014A">
        <w:rPr>
          <w:rFonts w:ascii="Courier" w:hAnsi="Courier"/>
        </w:rPr>
        <w:lastRenderedPageBreak/>
        <w:t xml:space="preserve">Flip board upside down and hold with vise or 3rd hand tool </w:t>
      </w:r>
      <w:r w:rsidR="007E1521">
        <w:rPr>
          <w:rFonts w:ascii="Courier" w:hAnsi="Courier"/>
        </w:rPr>
        <w:t>OR tape board to work surface</w:t>
      </w:r>
      <w:r w:rsidR="007E1521" w:rsidRPr="004C014A">
        <w:rPr>
          <w:rFonts w:ascii="Courier" w:hAnsi="Courier"/>
        </w:rPr>
        <w:t xml:space="preserve"> </w:t>
      </w:r>
      <w:r w:rsidRPr="004C014A">
        <w:rPr>
          <w:rFonts w:ascii="Courier" w:hAnsi="Courier"/>
        </w:rPr>
        <w:t>and</w:t>
      </w:r>
      <w:r w:rsidR="004C014A" w:rsidRPr="004C014A">
        <w:rPr>
          <w:rFonts w:ascii="Courier" w:hAnsi="Courier"/>
        </w:rPr>
        <w:t xml:space="preserve"> </w:t>
      </w:r>
      <w:r w:rsidR="007E1521">
        <w:rPr>
          <w:rFonts w:ascii="Courier" w:hAnsi="Courier"/>
        </w:rPr>
        <w:t xml:space="preserve">solder all 16 pins  </w:t>
      </w:r>
      <w:r w:rsidRPr="004C014A">
        <w:rPr>
          <w:rFonts w:ascii="Courier" w:hAnsi="Courier"/>
        </w:rPr>
        <w:t>________</w:t>
      </w:r>
    </w:p>
    <w:p w14:paraId="1552324C" w14:textId="77777777" w:rsidR="005130CA" w:rsidRPr="005130CA" w:rsidRDefault="005130CA" w:rsidP="005130CA">
      <w:pPr>
        <w:ind w:left="360"/>
        <w:rPr>
          <w:rFonts w:ascii="Courier" w:hAnsi="Courier"/>
        </w:rPr>
      </w:pPr>
      <w:r w:rsidRPr="005130CA">
        <w:rPr>
          <w:rFonts w:ascii="Courier" w:hAnsi="Courier"/>
        </w:rPr>
        <w:t xml:space="preserve">     </w:t>
      </w:r>
    </w:p>
    <w:p w14:paraId="0D605851" w14:textId="77777777" w:rsidR="005130CA" w:rsidRPr="004C014A" w:rsidRDefault="005130CA" w:rsidP="004B00B9">
      <w:pPr>
        <w:pStyle w:val="ListParagraph"/>
        <w:numPr>
          <w:ilvl w:val="0"/>
          <w:numId w:val="14"/>
        </w:numPr>
        <w:ind w:left="720"/>
        <w:rPr>
          <w:rFonts w:ascii="Courier" w:hAnsi="Courier"/>
        </w:rPr>
      </w:pPr>
      <w:r w:rsidRPr="004C014A">
        <w:rPr>
          <w:rFonts w:ascii="Courier" w:hAnsi="Courier"/>
        </w:rPr>
        <w:t>Inspect with magnifying glass to make sure all joints are good</w:t>
      </w:r>
    </w:p>
    <w:p w14:paraId="6E13232F" w14:textId="138C7702" w:rsidR="005130CA" w:rsidRDefault="005130CA" w:rsidP="00477D8A">
      <w:pPr>
        <w:pStyle w:val="ListParagraph"/>
        <w:rPr>
          <w:rFonts w:ascii="Courier" w:hAnsi="Courier"/>
        </w:rPr>
      </w:pPr>
      <w:r w:rsidRPr="004C014A">
        <w:rPr>
          <w:rFonts w:ascii="Courier" w:hAnsi="Courier"/>
        </w:rPr>
        <w:t>________</w:t>
      </w:r>
    </w:p>
    <w:p w14:paraId="0EBE3F07" w14:textId="4979B734" w:rsidR="00477D8A" w:rsidRDefault="00477D8A" w:rsidP="00477D8A">
      <w:pPr>
        <w:pStyle w:val="ListParagraph"/>
        <w:rPr>
          <w:rFonts w:ascii="Courier" w:hAnsi="Courier"/>
        </w:rPr>
      </w:pPr>
    </w:p>
    <w:p w14:paraId="3B3B4636" w14:textId="77777777" w:rsidR="007E1521" w:rsidRDefault="007E1521" w:rsidP="00477D8A">
      <w:pPr>
        <w:pStyle w:val="ListParagraph"/>
        <w:rPr>
          <w:rFonts w:ascii="Courier" w:hAnsi="Courier"/>
        </w:rPr>
      </w:pPr>
    </w:p>
    <w:p w14:paraId="6C016513" w14:textId="3E11F499" w:rsidR="007E1521" w:rsidRPr="005130CA" w:rsidRDefault="007E1521" w:rsidP="007E1521">
      <w:pPr>
        <w:pStyle w:val="ListParagraph"/>
        <w:ind w:left="0"/>
        <w:rPr>
          <w:rFonts w:ascii="Courier" w:hAnsi="Courier"/>
        </w:rPr>
      </w:pPr>
      <w:r>
        <w:rPr>
          <w:rFonts w:ascii="Courier" w:hAnsi="Courier"/>
        </w:rPr>
        <w:t xml:space="preserve">If you have opted not to use sockets, solder the ICs directly to the PCB instead of the sockets. </w:t>
      </w:r>
      <w:r w:rsidRPr="00604B8E">
        <w:rPr>
          <w:rFonts w:ascii="Courier" w:hAnsi="Courier"/>
        </w:rPr>
        <w:t xml:space="preserve">Make sure </w:t>
      </w:r>
      <w:r>
        <w:rPr>
          <w:rFonts w:ascii="Courier" w:hAnsi="Courier"/>
        </w:rPr>
        <w:t>dot</w:t>
      </w:r>
      <w:r w:rsidRPr="00604B8E">
        <w:rPr>
          <w:rFonts w:ascii="Courier" w:hAnsi="Courier"/>
        </w:rPr>
        <w:t xml:space="preserve"> is on the left end</w:t>
      </w:r>
      <w:r>
        <w:rPr>
          <w:rFonts w:ascii="Courier" w:hAnsi="Courier"/>
        </w:rPr>
        <w:t xml:space="preserve"> of the TLV2462 (pin 1). </w:t>
      </w:r>
      <w:r w:rsidRPr="00604B8E">
        <w:rPr>
          <w:rFonts w:ascii="Courier" w:hAnsi="Courier"/>
        </w:rPr>
        <w:t>Make sure notch</w:t>
      </w:r>
      <w:r>
        <w:rPr>
          <w:rFonts w:ascii="Courier" w:hAnsi="Courier"/>
        </w:rPr>
        <w:t xml:space="preserve"> and dot are</w:t>
      </w:r>
      <w:r w:rsidRPr="00604B8E">
        <w:rPr>
          <w:rFonts w:ascii="Courier" w:hAnsi="Courier"/>
        </w:rPr>
        <w:t xml:space="preserve"> on the left end</w:t>
      </w:r>
      <w:r>
        <w:rPr>
          <w:rFonts w:ascii="Courier" w:hAnsi="Courier"/>
        </w:rPr>
        <w:t xml:space="preserve"> of the MCP3202 (pin 1).  </w:t>
      </w:r>
    </w:p>
    <w:p w14:paraId="6F39A6ED" w14:textId="77777777" w:rsidR="005130CA" w:rsidRPr="005130CA" w:rsidRDefault="005130CA" w:rsidP="005130CA">
      <w:pPr>
        <w:ind w:left="360"/>
        <w:rPr>
          <w:rFonts w:ascii="Courier" w:hAnsi="Courier"/>
        </w:rPr>
      </w:pPr>
      <w:r w:rsidRPr="005130CA">
        <w:rPr>
          <w:rFonts w:ascii="Courier" w:hAnsi="Courier"/>
        </w:rPr>
        <w:t xml:space="preserve">     </w:t>
      </w:r>
    </w:p>
    <w:p w14:paraId="247E5C50" w14:textId="19776188" w:rsidR="007E1521" w:rsidDel="00002E2C" w:rsidRDefault="007E1521" w:rsidP="007E1521">
      <w:pPr>
        <w:pStyle w:val="Heading1"/>
        <w:rPr>
          <w:del w:id="563" w:author="Cindy W" w:date="2019-02-01T10:25:00Z"/>
        </w:rPr>
      </w:pPr>
      <w:del w:id="564" w:author="Cindy W" w:date="2019-02-01T10:25:00Z">
        <w:r w:rsidDel="00002E2C">
          <w:delText xml:space="preserve">Horizontal shunt resistor </w:delText>
        </w:r>
        <w:r w:rsidRPr="007E1521" w:rsidDel="00002E2C">
          <w:rPr>
            <w:color w:val="FF0000"/>
          </w:rPr>
          <w:delText>(cell versions only)</w:delText>
        </w:r>
      </w:del>
    </w:p>
    <w:p w14:paraId="2CBDEC89" w14:textId="13E56C1C" w:rsidR="007E1521" w:rsidDel="00002E2C" w:rsidRDefault="007E1521" w:rsidP="007E1521">
      <w:pPr>
        <w:rPr>
          <w:del w:id="565" w:author="Cindy W" w:date="2019-02-01T10:25:00Z"/>
        </w:rPr>
      </w:pPr>
    </w:p>
    <w:p w14:paraId="1719355A" w14:textId="793C0BFB" w:rsidR="007E1521" w:rsidDel="00002E2C" w:rsidRDefault="007E1521" w:rsidP="007E1521">
      <w:pPr>
        <w:rPr>
          <w:del w:id="566" w:author="Cindy W" w:date="2019-02-01T10:25:00Z"/>
          <w:rFonts w:ascii="Courier" w:hAnsi="Courier"/>
        </w:rPr>
      </w:pPr>
      <w:del w:id="567" w:author="Cindy W" w:date="2019-02-01T10:25:00Z">
        <w:r w:rsidDel="00002E2C">
          <w:rPr>
            <w:rFonts w:ascii="Courier" w:hAnsi="Courier"/>
          </w:rPr>
          <w:delText>On the cell versions, the shunt resistor lies flat on the PCB and should be soldered down at this point. (It is vertical on the module versions, and comes later).</w:delText>
        </w:r>
      </w:del>
    </w:p>
    <w:p w14:paraId="3D206C3A" w14:textId="0FA4895B" w:rsidR="007E1521" w:rsidRPr="007E1521" w:rsidDel="00002E2C" w:rsidRDefault="007E1521" w:rsidP="007E1521">
      <w:pPr>
        <w:rPr>
          <w:del w:id="568" w:author="Cindy W" w:date="2019-02-01T10:25:00Z"/>
          <w:rFonts w:ascii="Courier" w:hAnsi="Courier"/>
        </w:rPr>
      </w:pPr>
    </w:p>
    <w:p w14:paraId="0D27FE71" w14:textId="3F3B1954" w:rsidR="007E1521" w:rsidRPr="007E1521" w:rsidDel="00002E2C" w:rsidRDefault="007E1521" w:rsidP="004B00B9">
      <w:pPr>
        <w:pStyle w:val="ListParagraph"/>
        <w:numPr>
          <w:ilvl w:val="0"/>
          <w:numId w:val="36"/>
        </w:numPr>
        <w:rPr>
          <w:del w:id="569" w:author="Cindy W" w:date="2019-02-01T10:25:00Z"/>
          <w:rFonts w:ascii="Courier" w:hAnsi="Courier"/>
          <w:b/>
          <w:sz w:val="28"/>
          <w:szCs w:val="28"/>
          <w:u w:val="single"/>
        </w:rPr>
      </w:pPr>
      <w:del w:id="570" w:author="Cindy W" w:date="2019-02-01T10:25:00Z">
        <w:r w:rsidRPr="00C83733" w:rsidDel="00002E2C">
          <w:rPr>
            <w:rFonts w:ascii="Courier" w:hAnsi="Courier"/>
            <w:b/>
            <w:sz w:val="28"/>
            <w:szCs w:val="28"/>
            <w:u w:val="single"/>
          </w:rPr>
          <w:delText>Sold</w:delText>
        </w:r>
        <w:r w:rsidDel="00002E2C">
          <w:rPr>
            <w:rFonts w:ascii="Courier" w:hAnsi="Courier"/>
            <w:b/>
            <w:sz w:val="28"/>
            <w:szCs w:val="28"/>
            <w:u w:val="single"/>
          </w:rPr>
          <w:delText>er horizontal shunt resistor to PCB</w:delText>
        </w:r>
        <w:r w:rsidR="00C268C6" w:rsidDel="00002E2C">
          <w:rPr>
            <w:rFonts w:ascii="Courier" w:hAnsi="Courier"/>
            <w:b/>
            <w:sz w:val="28"/>
            <w:szCs w:val="28"/>
            <w:u w:val="single"/>
          </w:rPr>
          <w:delText xml:space="preserve"> – 2 joints</w:delText>
        </w:r>
        <w:r w:rsidRPr="00C83733" w:rsidDel="00002E2C">
          <w:rPr>
            <w:rFonts w:ascii="Courier" w:hAnsi="Courier"/>
            <w:b/>
            <w:sz w:val="28"/>
            <w:szCs w:val="28"/>
            <w:u w:val="single"/>
          </w:rPr>
          <w:delText>:</w:delText>
        </w:r>
        <w:r w:rsidRPr="007E1521" w:rsidDel="00002E2C">
          <w:rPr>
            <w:rFonts w:ascii="Courier" w:hAnsi="Courier"/>
            <w:b/>
            <w:sz w:val="28"/>
            <w:szCs w:val="28"/>
            <w:u w:val="single"/>
          </w:rPr>
          <w:br/>
        </w:r>
      </w:del>
    </w:p>
    <w:p w14:paraId="5258F124" w14:textId="58774163" w:rsidR="007E1521" w:rsidRPr="004C014A" w:rsidDel="00002E2C" w:rsidRDefault="007E1521" w:rsidP="004B00B9">
      <w:pPr>
        <w:pStyle w:val="ListParagraph"/>
        <w:numPr>
          <w:ilvl w:val="0"/>
          <w:numId w:val="16"/>
        </w:numPr>
        <w:rPr>
          <w:del w:id="571" w:author="Cindy W" w:date="2019-02-01T10:25:00Z"/>
          <w:rFonts w:ascii="Courier" w:hAnsi="Courier"/>
        </w:rPr>
      </w:pPr>
      <w:del w:id="572" w:author="Cindy W" w:date="2019-02-01T10:25:00Z">
        <w:r w:rsidDel="00002E2C">
          <w:rPr>
            <w:rFonts w:ascii="Courier" w:hAnsi="Courier"/>
          </w:rPr>
          <w:delText>Insert 5mΩ shunt resistor</w:delText>
        </w:r>
        <w:r w:rsidR="00C268C6" w:rsidDel="00002E2C">
          <w:rPr>
            <w:rFonts w:ascii="Courier" w:hAnsi="Courier"/>
          </w:rPr>
          <w:delText xml:space="preserve"> (either way)</w:delText>
        </w:r>
        <w:r w:rsidDel="00002E2C">
          <w:rPr>
            <w:rFonts w:ascii="Courier" w:hAnsi="Courier"/>
          </w:rPr>
          <w:delText xml:space="preserve">. Tape down to </w:delText>
        </w:r>
        <w:r w:rsidRPr="004C014A" w:rsidDel="00002E2C">
          <w:rPr>
            <w:rFonts w:ascii="Courier" w:hAnsi="Courier"/>
          </w:rPr>
          <w:delText>hold in place.</w:delText>
        </w:r>
      </w:del>
    </w:p>
    <w:p w14:paraId="3927E5D8" w14:textId="11F573F0" w:rsidR="007E1521" w:rsidRPr="005130CA" w:rsidDel="00002E2C" w:rsidRDefault="007E1521" w:rsidP="007E1521">
      <w:pPr>
        <w:ind w:left="360"/>
        <w:rPr>
          <w:del w:id="573" w:author="Cindy W" w:date="2019-02-01T10:25:00Z"/>
          <w:rFonts w:ascii="Courier" w:hAnsi="Courier"/>
        </w:rPr>
      </w:pPr>
      <w:del w:id="574" w:author="Cindy W" w:date="2019-02-01T10:25:00Z">
        <w:r w:rsidRPr="005130CA" w:rsidDel="00002E2C">
          <w:rPr>
            <w:rFonts w:ascii="Courier" w:hAnsi="Courier"/>
          </w:rPr>
          <w:delText xml:space="preserve">       </w:delText>
        </w:r>
      </w:del>
    </w:p>
    <w:p w14:paraId="4AA95B4C" w14:textId="29EDBCFD" w:rsidR="007E1521" w:rsidDel="00002E2C" w:rsidRDefault="007E1521" w:rsidP="004B00B9">
      <w:pPr>
        <w:pStyle w:val="ListParagraph"/>
        <w:numPr>
          <w:ilvl w:val="3"/>
          <w:numId w:val="17"/>
        </w:numPr>
        <w:ind w:left="1080"/>
        <w:rPr>
          <w:del w:id="575" w:author="Cindy W" w:date="2019-02-01T10:25:00Z"/>
          <w:rFonts w:ascii="Courier" w:hAnsi="Courier"/>
        </w:rPr>
      </w:pPr>
      <w:del w:id="576" w:author="Cindy W" w:date="2019-02-01T10:25:00Z">
        <w:r w:rsidDel="00002E2C">
          <w:rPr>
            <w:rFonts w:ascii="Courier" w:hAnsi="Courier"/>
          </w:rPr>
          <w:delText xml:space="preserve">SHUNT:  </w:delText>
        </w:r>
        <w:r w:rsidRPr="004C014A" w:rsidDel="00002E2C">
          <w:rPr>
            <w:rFonts w:ascii="Courier" w:hAnsi="Courier"/>
          </w:rPr>
          <w:delText>________</w:delText>
        </w:r>
      </w:del>
    </w:p>
    <w:p w14:paraId="1B873D5F" w14:textId="2077FFF1" w:rsidR="007E1521" w:rsidDel="00002E2C" w:rsidRDefault="007E1521" w:rsidP="007E1521">
      <w:pPr>
        <w:pStyle w:val="ListParagraph"/>
        <w:ind w:left="1080"/>
        <w:rPr>
          <w:del w:id="577" w:author="Cindy W" w:date="2019-02-01T10:25:00Z"/>
          <w:rFonts w:ascii="Courier" w:hAnsi="Courier"/>
        </w:rPr>
      </w:pPr>
    </w:p>
    <w:p w14:paraId="14420705" w14:textId="52BA3161" w:rsidR="007E1521" w:rsidRPr="004C014A" w:rsidDel="00002E2C" w:rsidRDefault="007E1521" w:rsidP="004B00B9">
      <w:pPr>
        <w:pStyle w:val="ListParagraph"/>
        <w:numPr>
          <w:ilvl w:val="0"/>
          <w:numId w:val="13"/>
        </w:numPr>
        <w:rPr>
          <w:del w:id="578" w:author="Cindy W" w:date="2019-02-01T10:25:00Z"/>
          <w:rFonts w:ascii="Courier" w:hAnsi="Courier"/>
        </w:rPr>
      </w:pPr>
      <w:del w:id="579" w:author="Cindy W" w:date="2019-02-01T10:25:00Z">
        <w:r w:rsidRPr="004C014A" w:rsidDel="00002E2C">
          <w:rPr>
            <w:rFonts w:ascii="Courier" w:hAnsi="Courier"/>
          </w:rPr>
          <w:delText xml:space="preserve">Flip board upside down and hold with vise or 3rd hand tool </w:delText>
        </w:r>
        <w:r w:rsidDel="00002E2C">
          <w:rPr>
            <w:rFonts w:ascii="Courier" w:hAnsi="Courier"/>
          </w:rPr>
          <w:delText>OR tape board to work surface</w:delText>
        </w:r>
        <w:r w:rsidRPr="004C014A" w:rsidDel="00002E2C">
          <w:rPr>
            <w:rFonts w:ascii="Courier" w:hAnsi="Courier"/>
          </w:rPr>
          <w:delText xml:space="preserve"> and </w:delText>
        </w:r>
        <w:r w:rsidDel="00002E2C">
          <w:rPr>
            <w:rFonts w:ascii="Courier" w:hAnsi="Courier"/>
          </w:rPr>
          <w:delText xml:space="preserve">solder both leads  </w:delText>
        </w:r>
        <w:r w:rsidRPr="004C014A" w:rsidDel="00002E2C">
          <w:rPr>
            <w:rFonts w:ascii="Courier" w:hAnsi="Courier"/>
          </w:rPr>
          <w:delText>________</w:delText>
        </w:r>
      </w:del>
    </w:p>
    <w:p w14:paraId="37F7261B" w14:textId="012E7D1E" w:rsidR="007E1521" w:rsidRPr="00C268C6" w:rsidDel="00002E2C" w:rsidRDefault="007E1521" w:rsidP="00C268C6">
      <w:pPr>
        <w:ind w:left="360"/>
        <w:rPr>
          <w:del w:id="580" w:author="Cindy W" w:date="2019-02-01T10:25:00Z"/>
          <w:rFonts w:ascii="Courier" w:hAnsi="Courier"/>
        </w:rPr>
      </w:pPr>
      <w:del w:id="581" w:author="Cindy W" w:date="2019-02-01T10:25:00Z">
        <w:r w:rsidRPr="005130CA" w:rsidDel="00002E2C">
          <w:rPr>
            <w:rFonts w:ascii="Courier" w:hAnsi="Courier"/>
          </w:rPr>
          <w:delText xml:space="preserve">     </w:delText>
        </w:r>
      </w:del>
    </w:p>
    <w:p w14:paraId="322FFBE1" w14:textId="27741890" w:rsidR="00C268C6" w:rsidDel="00002E2C" w:rsidRDefault="007E1521" w:rsidP="004B00B9">
      <w:pPr>
        <w:pStyle w:val="ListParagraph"/>
        <w:numPr>
          <w:ilvl w:val="0"/>
          <w:numId w:val="9"/>
        </w:numPr>
        <w:ind w:left="720"/>
        <w:rPr>
          <w:del w:id="582" w:author="Cindy W" w:date="2019-02-01T10:25:00Z"/>
          <w:rFonts w:ascii="Courier" w:hAnsi="Courier"/>
        </w:rPr>
      </w:pPr>
      <w:del w:id="583" w:author="Cindy W" w:date="2019-02-01T10:25:00Z">
        <w:r w:rsidDel="00002E2C">
          <w:rPr>
            <w:rFonts w:ascii="Courier" w:hAnsi="Courier"/>
          </w:rPr>
          <w:delText xml:space="preserve">Trim both </w:delText>
        </w:r>
        <w:r w:rsidRPr="004C014A" w:rsidDel="00002E2C">
          <w:rPr>
            <w:rFonts w:ascii="Courier" w:hAnsi="Courier"/>
          </w:rPr>
          <w:delText>leads</w:delText>
        </w:r>
        <w:r w:rsidDel="00002E2C">
          <w:rPr>
            <w:rFonts w:ascii="Courier" w:hAnsi="Courier"/>
          </w:rPr>
          <w:delText xml:space="preserve"> _______</w:delText>
        </w:r>
      </w:del>
    </w:p>
    <w:p w14:paraId="796CEF07" w14:textId="2BDF190A" w:rsidR="00C268C6" w:rsidDel="00002E2C" w:rsidRDefault="00C268C6" w:rsidP="00C268C6">
      <w:pPr>
        <w:pStyle w:val="ListParagraph"/>
        <w:rPr>
          <w:del w:id="584" w:author="Cindy W" w:date="2019-02-01T10:25:00Z"/>
          <w:rFonts w:ascii="Courier" w:hAnsi="Courier"/>
        </w:rPr>
      </w:pPr>
    </w:p>
    <w:p w14:paraId="5A71B1EE" w14:textId="3248EBF7" w:rsidR="00C268C6" w:rsidDel="00002E2C" w:rsidRDefault="00C268C6" w:rsidP="004B00B9">
      <w:pPr>
        <w:pStyle w:val="ListParagraph"/>
        <w:numPr>
          <w:ilvl w:val="0"/>
          <w:numId w:val="9"/>
        </w:numPr>
        <w:ind w:left="720"/>
        <w:rPr>
          <w:del w:id="585" w:author="Cindy W" w:date="2019-02-01T10:25:00Z"/>
          <w:rFonts w:ascii="Courier" w:hAnsi="Courier"/>
        </w:rPr>
      </w:pPr>
      <w:del w:id="586" w:author="Cindy W" w:date="2019-02-01T10:25:00Z">
        <w:r w:rsidDel="00002E2C">
          <w:rPr>
            <w:rFonts w:ascii="Courier" w:hAnsi="Courier"/>
          </w:rPr>
          <w:delText>Re-flow</w:delText>
        </w:r>
        <w:r w:rsidR="005E6199" w:rsidDel="00002E2C">
          <w:rPr>
            <w:rFonts w:ascii="Courier" w:hAnsi="Courier"/>
          </w:rPr>
          <w:delText>/add</w:delText>
        </w:r>
        <w:r w:rsidDel="00002E2C">
          <w:rPr>
            <w:rFonts w:ascii="Courier" w:hAnsi="Courier"/>
          </w:rPr>
          <w:delText xml:space="preserve"> solder on both leads  _______</w:delText>
        </w:r>
      </w:del>
    </w:p>
    <w:p w14:paraId="60CFB7BA" w14:textId="32912E7C" w:rsidR="00C268C6" w:rsidRPr="00C268C6" w:rsidDel="00002E2C" w:rsidRDefault="00C268C6" w:rsidP="00C268C6">
      <w:pPr>
        <w:rPr>
          <w:del w:id="587" w:author="Cindy W" w:date="2019-02-01T10:25:00Z"/>
          <w:rFonts w:ascii="Courier" w:hAnsi="Courier"/>
        </w:rPr>
      </w:pPr>
    </w:p>
    <w:p w14:paraId="07EE6CC7" w14:textId="52CD2210" w:rsidR="00C268C6" w:rsidDel="00002E2C" w:rsidRDefault="00C268C6" w:rsidP="00C268C6">
      <w:pPr>
        <w:pStyle w:val="ListParagraph"/>
        <w:rPr>
          <w:del w:id="588" w:author="Cindy W" w:date="2019-02-01T10:25:00Z"/>
          <w:rFonts w:ascii="Courier" w:hAnsi="Courier"/>
        </w:rPr>
      </w:pPr>
      <w:del w:id="589" w:author="Cindy W" w:date="2019-02-01T10:25:00Z">
        <w:r w:rsidDel="00002E2C">
          <w:rPr>
            <w:rFonts w:ascii="Courier" w:hAnsi="Courier"/>
          </w:rPr>
          <w:delText>(This is because leads are thick, and may not have heated well before trimming)</w:delText>
        </w:r>
      </w:del>
    </w:p>
    <w:p w14:paraId="34B6A0D0" w14:textId="22A09455" w:rsidR="00C268C6" w:rsidRPr="00C268C6" w:rsidDel="00002E2C" w:rsidRDefault="00C268C6" w:rsidP="00C268C6">
      <w:pPr>
        <w:rPr>
          <w:del w:id="590" w:author="Cindy W" w:date="2019-02-01T10:25:00Z"/>
          <w:rFonts w:ascii="Courier" w:hAnsi="Courier"/>
        </w:rPr>
      </w:pPr>
    </w:p>
    <w:p w14:paraId="4558D033" w14:textId="1F064A41" w:rsidR="00C268C6" w:rsidRPr="004C014A" w:rsidDel="00002E2C" w:rsidRDefault="00C268C6" w:rsidP="004B00B9">
      <w:pPr>
        <w:pStyle w:val="ListParagraph"/>
        <w:numPr>
          <w:ilvl w:val="0"/>
          <w:numId w:val="14"/>
        </w:numPr>
        <w:ind w:left="720"/>
        <w:rPr>
          <w:del w:id="591" w:author="Cindy W" w:date="2019-02-01T10:25:00Z"/>
          <w:rFonts w:ascii="Courier" w:hAnsi="Courier"/>
        </w:rPr>
      </w:pPr>
      <w:del w:id="592" w:author="Cindy W" w:date="2019-02-01T10:25:00Z">
        <w:r w:rsidRPr="004C014A" w:rsidDel="00002E2C">
          <w:rPr>
            <w:rFonts w:ascii="Courier" w:hAnsi="Courier"/>
          </w:rPr>
          <w:delText>Inspect with ma</w:delText>
        </w:r>
        <w:r w:rsidDel="00002E2C">
          <w:rPr>
            <w:rFonts w:ascii="Courier" w:hAnsi="Courier"/>
          </w:rPr>
          <w:delText xml:space="preserve">gnifying glass to make sure </w:delText>
        </w:r>
        <w:r w:rsidRPr="004C014A" w:rsidDel="00002E2C">
          <w:rPr>
            <w:rFonts w:ascii="Courier" w:hAnsi="Courier"/>
          </w:rPr>
          <w:delText>joints are good</w:delText>
        </w:r>
      </w:del>
    </w:p>
    <w:p w14:paraId="7B3804C6" w14:textId="01AE5B92" w:rsidR="00C268C6" w:rsidDel="00002E2C" w:rsidRDefault="00C268C6" w:rsidP="00C268C6">
      <w:pPr>
        <w:pStyle w:val="ListParagraph"/>
        <w:rPr>
          <w:del w:id="593" w:author="Cindy W" w:date="2019-02-01T10:25:00Z"/>
          <w:rFonts w:ascii="Courier" w:hAnsi="Courier"/>
        </w:rPr>
      </w:pPr>
      <w:del w:id="594" w:author="Cindy W" w:date="2019-02-01T10:25:00Z">
        <w:r w:rsidRPr="004C014A" w:rsidDel="00002E2C">
          <w:rPr>
            <w:rFonts w:ascii="Courier" w:hAnsi="Courier"/>
          </w:rPr>
          <w:delText>________</w:delText>
        </w:r>
      </w:del>
    </w:p>
    <w:p w14:paraId="0A6CA06F" w14:textId="063BCD79" w:rsidR="007E1521" w:rsidRPr="00C268C6" w:rsidDel="00002E2C" w:rsidRDefault="007E1521" w:rsidP="00C268C6">
      <w:pPr>
        <w:pStyle w:val="ListParagraph"/>
        <w:rPr>
          <w:del w:id="595" w:author="Cindy W" w:date="2019-02-01T10:25:00Z"/>
          <w:rFonts w:ascii="Courier" w:hAnsi="Courier"/>
        </w:rPr>
      </w:pPr>
      <w:del w:id="596" w:author="Cindy W" w:date="2019-02-01T10:25:00Z">
        <w:r w:rsidRPr="00C268C6" w:rsidDel="00002E2C">
          <w:rPr>
            <w:rFonts w:ascii="Courier" w:hAnsi="Courier"/>
          </w:rPr>
          <w:delText xml:space="preserve">                                       </w:delText>
        </w:r>
      </w:del>
    </w:p>
    <w:p w14:paraId="5E20458E" w14:textId="77777777" w:rsidR="007E1521" w:rsidRPr="005130CA" w:rsidDel="006A2DC3" w:rsidRDefault="007E1521" w:rsidP="007E1521">
      <w:pPr>
        <w:rPr>
          <w:del w:id="597" w:author="Cindy W" w:date="2019-02-02T11:06:00Z"/>
          <w:rFonts w:ascii="Courier" w:hAnsi="Courier"/>
        </w:rPr>
      </w:pPr>
    </w:p>
    <w:p w14:paraId="5832AB04" w14:textId="77777777" w:rsidR="00903057" w:rsidRPr="007E1521" w:rsidRDefault="00903057" w:rsidP="007E1521"/>
    <w:p w14:paraId="385A44E5" w14:textId="69A86D2E" w:rsidR="007E1521" w:rsidRDefault="007E1521" w:rsidP="007E1521">
      <w:pPr>
        <w:pStyle w:val="Heading1"/>
      </w:pPr>
      <w:bookmarkStart w:id="598" w:name="_Toc410731207"/>
      <w:r>
        <w:t>Stacking connectors and female header</w:t>
      </w:r>
      <w:bookmarkEnd w:id="598"/>
    </w:p>
    <w:p w14:paraId="64218288" w14:textId="77777777" w:rsidR="007E1521" w:rsidRPr="007E1521" w:rsidRDefault="007E1521" w:rsidP="007E1521"/>
    <w:p w14:paraId="190DCC40" w14:textId="269D95CA" w:rsidR="007E1521" w:rsidRPr="007E1521" w:rsidRDefault="007E1521"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Pr>
          <w:rFonts w:ascii="Courier" w:hAnsi="Courier"/>
          <w:b/>
          <w:sz w:val="28"/>
          <w:szCs w:val="28"/>
          <w:u w:val="single"/>
        </w:rPr>
        <w:t>er stacking connectors and female header to PCB</w:t>
      </w:r>
      <w:r w:rsidR="00C268C6">
        <w:rPr>
          <w:rFonts w:ascii="Courier" w:hAnsi="Courier"/>
          <w:b/>
          <w:sz w:val="28"/>
          <w:szCs w:val="28"/>
          <w:u w:val="single"/>
        </w:rPr>
        <w:t xml:space="preserve"> – 30 joints</w:t>
      </w:r>
      <w:r w:rsidRPr="00C83733">
        <w:rPr>
          <w:rFonts w:ascii="Courier" w:hAnsi="Courier"/>
          <w:b/>
          <w:sz w:val="28"/>
          <w:szCs w:val="28"/>
          <w:u w:val="single"/>
        </w:rPr>
        <w:t>:</w:t>
      </w:r>
      <w:r w:rsidRPr="007E1521">
        <w:rPr>
          <w:rFonts w:ascii="Courier" w:hAnsi="Courier"/>
          <w:b/>
          <w:sz w:val="28"/>
          <w:szCs w:val="28"/>
          <w:u w:val="single"/>
        </w:rPr>
        <w:br/>
      </w:r>
    </w:p>
    <w:p w14:paraId="4161806D" w14:textId="165F5C2F" w:rsidR="007E1521" w:rsidRPr="004C014A" w:rsidRDefault="007E1521" w:rsidP="004B00B9">
      <w:pPr>
        <w:pStyle w:val="ListParagraph"/>
        <w:numPr>
          <w:ilvl w:val="0"/>
          <w:numId w:val="16"/>
        </w:numPr>
        <w:rPr>
          <w:rFonts w:ascii="Courier" w:hAnsi="Courier"/>
        </w:rPr>
      </w:pPr>
      <w:r>
        <w:rPr>
          <w:rFonts w:ascii="Courier" w:hAnsi="Courier"/>
        </w:rPr>
        <w:t xml:space="preserve">Insert stacking connectors A1, A2, and A3 and female header FH. </w:t>
      </w:r>
      <w:r w:rsidR="00C268C6">
        <w:rPr>
          <w:rFonts w:ascii="Courier" w:hAnsi="Courier"/>
        </w:rPr>
        <w:t xml:space="preserve">These connectors are symmetrical, so there’s no “backwards”. </w:t>
      </w:r>
      <w:r>
        <w:rPr>
          <w:rFonts w:ascii="Courier" w:hAnsi="Courier"/>
        </w:rPr>
        <w:t xml:space="preserve">Tape down to </w:t>
      </w:r>
      <w:r w:rsidRPr="004C014A">
        <w:rPr>
          <w:rFonts w:ascii="Courier" w:hAnsi="Courier"/>
        </w:rPr>
        <w:t>hold in place.</w:t>
      </w:r>
    </w:p>
    <w:p w14:paraId="5488B2E2" w14:textId="77777777" w:rsidR="007E1521" w:rsidRPr="005130CA" w:rsidRDefault="007E1521" w:rsidP="007E1521">
      <w:pPr>
        <w:ind w:left="360"/>
        <w:rPr>
          <w:rFonts w:ascii="Courier" w:hAnsi="Courier"/>
        </w:rPr>
      </w:pPr>
      <w:r w:rsidRPr="005130CA">
        <w:rPr>
          <w:rFonts w:ascii="Courier" w:hAnsi="Courier"/>
        </w:rPr>
        <w:t xml:space="preserve">       </w:t>
      </w:r>
    </w:p>
    <w:p w14:paraId="1B43676A" w14:textId="10157410" w:rsidR="007E1521" w:rsidRPr="004C014A" w:rsidRDefault="007E1521" w:rsidP="004B00B9">
      <w:pPr>
        <w:pStyle w:val="ListParagraph"/>
        <w:numPr>
          <w:ilvl w:val="3"/>
          <w:numId w:val="17"/>
        </w:numPr>
        <w:ind w:left="1080"/>
        <w:rPr>
          <w:rFonts w:ascii="Courier" w:hAnsi="Courier"/>
        </w:rPr>
      </w:pPr>
      <w:r>
        <w:rPr>
          <w:rFonts w:ascii="Courier" w:hAnsi="Courier"/>
        </w:rPr>
        <w:t xml:space="preserve">A1 (10 pin):  </w:t>
      </w:r>
      <w:r w:rsidRPr="004C014A">
        <w:rPr>
          <w:rFonts w:ascii="Courier" w:hAnsi="Courier"/>
        </w:rPr>
        <w:t>________</w:t>
      </w:r>
    </w:p>
    <w:p w14:paraId="03E302C9" w14:textId="77777777" w:rsidR="007E1521" w:rsidRPr="005130CA" w:rsidRDefault="007E1521" w:rsidP="007E1521">
      <w:pPr>
        <w:ind w:left="-1800" w:firstLine="2300"/>
        <w:rPr>
          <w:rFonts w:ascii="Courier" w:hAnsi="Courier"/>
        </w:rPr>
      </w:pPr>
    </w:p>
    <w:p w14:paraId="36EE921E" w14:textId="7BA063B8" w:rsidR="007E1521" w:rsidRDefault="007E1521" w:rsidP="004B00B9">
      <w:pPr>
        <w:pStyle w:val="ListParagraph"/>
        <w:numPr>
          <w:ilvl w:val="3"/>
          <w:numId w:val="17"/>
        </w:numPr>
        <w:ind w:left="1080"/>
        <w:rPr>
          <w:rFonts w:ascii="Courier" w:hAnsi="Courier"/>
        </w:rPr>
      </w:pPr>
      <w:r>
        <w:rPr>
          <w:rFonts w:ascii="Courier" w:hAnsi="Courier"/>
        </w:rPr>
        <w:t>A2  (8 pin):</w:t>
      </w:r>
      <w:r w:rsidRPr="004C014A">
        <w:rPr>
          <w:rFonts w:ascii="Courier" w:hAnsi="Courier"/>
        </w:rPr>
        <w:t xml:space="preserve">  ________</w:t>
      </w:r>
    </w:p>
    <w:p w14:paraId="5EB8240B" w14:textId="77777777" w:rsidR="007E1521" w:rsidRPr="007E1521" w:rsidRDefault="007E1521" w:rsidP="007E1521">
      <w:pPr>
        <w:rPr>
          <w:rFonts w:ascii="Courier" w:hAnsi="Courier"/>
        </w:rPr>
      </w:pPr>
    </w:p>
    <w:p w14:paraId="31E72FC7" w14:textId="531E8699" w:rsidR="007E1521" w:rsidRDefault="007E1521" w:rsidP="004B00B9">
      <w:pPr>
        <w:pStyle w:val="ListParagraph"/>
        <w:numPr>
          <w:ilvl w:val="3"/>
          <w:numId w:val="17"/>
        </w:numPr>
        <w:ind w:left="1080"/>
        <w:rPr>
          <w:rFonts w:ascii="Courier" w:hAnsi="Courier"/>
        </w:rPr>
      </w:pPr>
      <w:r>
        <w:rPr>
          <w:rFonts w:ascii="Courier" w:hAnsi="Courier"/>
        </w:rPr>
        <w:t>A3  (8 pin):</w:t>
      </w:r>
      <w:r w:rsidRPr="004C014A">
        <w:rPr>
          <w:rFonts w:ascii="Courier" w:hAnsi="Courier"/>
        </w:rPr>
        <w:t xml:space="preserve">  ________</w:t>
      </w:r>
    </w:p>
    <w:p w14:paraId="6374899E" w14:textId="77777777" w:rsidR="007E1521" w:rsidRPr="007E1521" w:rsidRDefault="007E1521" w:rsidP="007E1521">
      <w:pPr>
        <w:rPr>
          <w:rFonts w:ascii="Courier" w:hAnsi="Courier"/>
        </w:rPr>
      </w:pPr>
    </w:p>
    <w:p w14:paraId="01DF02A1" w14:textId="6D8A8757" w:rsidR="007E1521" w:rsidRPr="007E1521" w:rsidRDefault="007E1521" w:rsidP="004B00B9">
      <w:pPr>
        <w:pStyle w:val="ListParagraph"/>
        <w:numPr>
          <w:ilvl w:val="3"/>
          <w:numId w:val="17"/>
        </w:numPr>
        <w:ind w:left="1080"/>
        <w:rPr>
          <w:rFonts w:ascii="Courier" w:hAnsi="Courier"/>
        </w:rPr>
      </w:pPr>
      <w:r>
        <w:rPr>
          <w:rFonts w:ascii="Courier" w:hAnsi="Courier"/>
        </w:rPr>
        <w:t>FH  (4 pin):</w:t>
      </w:r>
      <w:r w:rsidRPr="004C014A">
        <w:rPr>
          <w:rFonts w:ascii="Courier" w:hAnsi="Courier"/>
        </w:rPr>
        <w:t xml:space="preserve">  ________</w:t>
      </w:r>
    </w:p>
    <w:p w14:paraId="329D7C59" w14:textId="77777777" w:rsidR="007E1521" w:rsidRDefault="007E1521" w:rsidP="007E1521">
      <w:pPr>
        <w:pStyle w:val="ListParagraph"/>
        <w:ind w:left="1080"/>
        <w:rPr>
          <w:rFonts w:ascii="Courier" w:hAnsi="Courier"/>
        </w:rPr>
      </w:pPr>
    </w:p>
    <w:p w14:paraId="7676FBA1" w14:textId="558F2C52" w:rsidR="007E1521" w:rsidRDefault="007E1521" w:rsidP="007E1521">
      <w:pPr>
        <w:pStyle w:val="ListParagraph"/>
        <w:ind w:left="710"/>
        <w:rPr>
          <w:rFonts w:ascii="Courier" w:hAnsi="Courier"/>
        </w:rPr>
      </w:pPr>
      <w:r w:rsidRPr="007E1521">
        <w:rPr>
          <w:rFonts w:ascii="Courier" w:hAnsi="Courier"/>
          <w:b/>
        </w:rPr>
        <w:t>NOTES</w:t>
      </w:r>
      <w:r>
        <w:rPr>
          <w:rFonts w:ascii="Courier" w:hAnsi="Courier"/>
        </w:rPr>
        <w:t>: Stacking connector A4 is not needed. Sta</w:t>
      </w:r>
      <w:r w:rsidR="005E6199">
        <w:rPr>
          <w:rFonts w:ascii="Courier" w:hAnsi="Courier"/>
        </w:rPr>
        <w:t>cking connector A1 can be 8-pin</w:t>
      </w:r>
      <w:ins w:id="599" w:author="Cindy W" w:date="2019-02-01T10:25:00Z">
        <w:r w:rsidR="00002E2C">
          <w:rPr>
            <w:rFonts w:ascii="Courier" w:hAnsi="Courier"/>
          </w:rPr>
          <w:t xml:space="preserve"> </w:t>
        </w:r>
      </w:ins>
      <w:del w:id="600" w:author="Cindy W" w:date="2019-02-01T10:25:00Z">
        <w:r w:rsidR="005E6199" w:rsidDel="00002E2C">
          <w:rPr>
            <w:rFonts w:ascii="Courier" w:hAnsi="Courier"/>
          </w:rPr>
          <w:delText xml:space="preserve"> on </w:delText>
        </w:r>
        <w:r w:rsidR="005E6199" w:rsidRPr="005E6199" w:rsidDel="00002E2C">
          <w:rPr>
            <w:rFonts w:ascii="Courier" w:hAnsi="Courier"/>
            <w:color w:val="FF0000"/>
          </w:rPr>
          <w:delText>all but the SSR cell version</w:delText>
        </w:r>
        <w:r w:rsidR="005E6199" w:rsidDel="00002E2C">
          <w:rPr>
            <w:rFonts w:ascii="Courier" w:hAnsi="Courier"/>
          </w:rPr>
          <w:delText xml:space="preserve"> </w:delText>
        </w:r>
      </w:del>
      <w:r w:rsidR="005E6199">
        <w:rPr>
          <w:rFonts w:ascii="Courier" w:hAnsi="Courier"/>
        </w:rPr>
        <w:t>(pins 9 and 10 are not used)</w:t>
      </w:r>
      <w:r>
        <w:rPr>
          <w:rFonts w:ascii="Courier" w:hAnsi="Courier"/>
        </w:rPr>
        <w:t>.</w:t>
      </w:r>
    </w:p>
    <w:p w14:paraId="79684C1B" w14:textId="77777777" w:rsidR="007E1521" w:rsidRPr="00395E4A" w:rsidRDefault="007E1521" w:rsidP="007E1521">
      <w:pPr>
        <w:rPr>
          <w:rFonts w:ascii="Courier" w:hAnsi="Courier"/>
        </w:rPr>
      </w:pPr>
    </w:p>
    <w:p w14:paraId="313CA564" w14:textId="4CF8D93B" w:rsidR="007E1521" w:rsidRDefault="007E1521" w:rsidP="004B00B9">
      <w:pPr>
        <w:pStyle w:val="ListParagraph"/>
        <w:numPr>
          <w:ilvl w:val="0"/>
          <w:numId w:val="39"/>
        </w:numPr>
        <w:rPr>
          <w:rFonts w:ascii="Courier" w:hAnsi="Courier"/>
        </w:rPr>
      </w:pPr>
      <w:r w:rsidRPr="00647BCC">
        <w:rPr>
          <w:rFonts w:ascii="Courier" w:hAnsi="Courier"/>
        </w:rPr>
        <w:t xml:space="preserve">Flip board upside down and hold with vise or 3rd hand tool </w:t>
      </w:r>
      <w:r>
        <w:rPr>
          <w:rFonts w:ascii="Courier" w:hAnsi="Courier"/>
        </w:rPr>
        <w:t>OR tape board to work surface</w:t>
      </w:r>
      <w:r w:rsidRPr="004C014A">
        <w:rPr>
          <w:rFonts w:ascii="Courier" w:hAnsi="Courier"/>
        </w:rPr>
        <w:t xml:space="preserve"> </w:t>
      </w:r>
      <w:r>
        <w:rPr>
          <w:rFonts w:ascii="Courier" w:hAnsi="Courier"/>
        </w:rPr>
        <w:t>and solder all</w:t>
      </w:r>
      <w:r w:rsidRPr="00647BCC">
        <w:rPr>
          <w:rFonts w:ascii="Courier" w:hAnsi="Courier"/>
        </w:rPr>
        <w:t xml:space="preserve"> </w:t>
      </w:r>
      <w:r>
        <w:rPr>
          <w:rFonts w:ascii="Courier" w:hAnsi="Courier"/>
        </w:rPr>
        <w:t>pin</w:t>
      </w:r>
      <w:r w:rsidRPr="00647BCC">
        <w:rPr>
          <w:rFonts w:ascii="Courier" w:hAnsi="Courier"/>
        </w:rPr>
        <w:t>s                                         ________</w:t>
      </w:r>
    </w:p>
    <w:p w14:paraId="05B226D8" w14:textId="77777777" w:rsidR="007E1521" w:rsidRDefault="007E1521" w:rsidP="007E1521">
      <w:pPr>
        <w:rPr>
          <w:rFonts w:ascii="Courier" w:hAnsi="Courier"/>
        </w:rPr>
      </w:pPr>
    </w:p>
    <w:p w14:paraId="36FAD8E5" w14:textId="0A55FAFD" w:rsidR="007E1521" w:rsidRPr="007E1521" w:rsidRDefault="007E1521" w:rsidP="007E1521">
      <w:pPr>
        <w:ind w:left="710"/>
        <w:rPr>
          <w:rFonts w:ascii="Courier" w:hAnsi="Courier"/>
        </w:rPr>
      </w:pPr>
      <w:r w:rsidRPr="007E1521">
        <w:rPr>
          <w:rFonts w:ascii="Courier" w:hAnsi="Courier"/>
          <w:b/>
        </w:rPr>
        <w:t>NOTE</w:t>
      </w:r>
      <w:r>
        <w:rPr>
          <w:rFonts w:ascii="Courier" w:hAnsi="Courier"/>
        </w:rPr>
        <w:t xml:space="preserve">: the pins on A1, A2, and A3 that are actually used on the PCB are circled on the back of the PCB. Soldering the others provides physical support only. </w:t>
      </w:r>
    </w:p>
    <w:p w14:paraId="7EA1B149" w14:textId="77777777" w:rsidR="007E1521" w:rsidRPr="005130CA" w:rsidRDefault="007E1521" w:rsidP="007E1521">
      <w:pPr>
        <w:ind w:firstLine="720"/>
        <w:rPr>
          <w:rFonts w:ascii="Courier" w:hAnsi="Courier"/>
        </w:rPr>
      </w:pPr>
    </w:p>
    <w:p w14:paraId="4FE53AEE" w14:textId="7F9F153B" w:rsidR="007E1521" w:rsidRDefault="007E1521" w:rsidP="004B00B9">
      <w:pPr>
        <w:pStyle w:val="ListParagraph"/>
        <w:numPr>
          <w:ilvl w:val="0"/>
          <w:numId w:val="40"/>
        </w:numPr>
        <w:rPr>
          <w:rFonts w:ascii="Courier" w:hAnsi="Courier"/>
        </w:rPr>
      </w:pPr>
      <w:r w:rsidRPr="00647BCC">
        <w:rPr>
          <w:rFonts w:ascii="Courier" w:hAnsi="Courier"/>
        </w:rPr>
        <w:lastRenderedPageBreak/>
        <w:t xml:space="preserve">Inspect with magnifying glass to make sure joints are good and there are no </w:t>
      </w:r>
      <w:r>
        <w:rPr>
          <w:rFonts w:ascii="Courier" w:hAnsi="Courier"/>
        </w:rPr>
        <w:t>solder bridges</w:t>
      </w:r>
      <w:r w:rsidRPr="00647BCC">
        <w:rPr>
          <w:rFonts w:ascii="Courier" w:hAnsi="Courier"/>
        </w:rPr>
        <w:t xml:space="preserve">                          ________</w:t>
      </w:r>
    </w:p>
    <w:p w14:paraId="14FE8082" w14:textId="77777777" w:rsidR="007E1521" w:rsidRPr="007E1521" w:rsidRDefault="007E1521" w:rsidP="007E1521">
      <w:pPr>
        <w:pStyle w:val="ListParagraph"/>
        <w:rPr>
          <w:rFonts w:ascii="Courier" w:hAnsi="Courier"/>
        </w:rPr>
      </w:pPr>
    </w:p>
    <w:p w14:paraId="072E7633" w14:textId="22E577EE" w:rsidR="007E1521" w:rsidDel="00002E2C" w:rsidRDefault="007E1521" w:rsidP="00C83733">
      <w:pPr>
        <w:pStyle w:val="Heading1"/>
        <w:rPr>
          <w:del w:id="601" w:author="Cindy W" w:date="2019-02-01T10:26:00Z"/>
          <w:color w:val="FF0000"/>
        </w:rPr>
      </w:pPr>
      <w:bookmarkStart w:id="602" w:name="_Ref409345816"/>
      <w:bookmarkStart w:id="603" w:name="_Ref409345839"/>
      <w:del w:id="604" w:author="Cindy W" w:date="2019-02-01T10:26:00Z">
        <w:r w:rsidDel="00002E2C">
          <w:delText xml:space="preserve">DIP switch or jumper header </w:delText>
        </w:r>
        <w:r w:rsidRPr="007E1521" w:rsidDel="00002E2C">
          <w:rPr>
            <w:color w:val="FF0000"/>
          </w:rPr>
          <w:delText>(cell versions only)</w:delText>
        </w:r>
        <w:bookmarkEnd w:id="602"/>
        <w:bookmarkEnd w:id="603"/>
      </w:del>
    </w:p>
    <w:p w14:paraId="2369EF5D" w14:textId="5836A23A" w:rsidR="007E1521" w:rsidDel="00002E2C" w:rsidRDefault="007E1521" w:rsidP="007E1521">
      <w:pPr>
        <w:rPr>
          <w:del w:id="605" w:author="Cindy W" w:date="2019-02-01T10:26:00Z"/>
          <w:rFonts w:ascii="Courier" w:hAnsi="Courier"/>
        </w:rPr>
      </w:pPr>
    </w:p>
    <w:p w14:paraId="21A5B2BD" w14:textId="1D80916F" w:rsidR="007E1521" w:rsidDel="00002E2C" w:rsidRDefault="007E1521" w:rsidP="007E1521">
      <w:pPr>
        <w:rPr>
          <w:del w:id="606" w:author="Cindy W" w:date="2019-02-01T10:26:00Z"/>
          <w:rFonts w:ascii="Courier" w:hAnsi="Courier"/>
        </w:rPr>
      </w:pPr>
      <w:del w:id="607" w:author="Cindy W" w:date="2019-02-01T10:26:00Z">
        <w:r w:rsidDel="00002E2C">
          <w:rPr>
            <w:rFonts w:ascii="Courier" w:hAnsi="Courier"/>
          </w:rPr>
          <w:delText xml:space="preserve">The cell versions need either a x1 DIP switch or a 2-pin jumper header. Both have the same purpose – to select whether current measurements are multiplied by a factor of approximately 10 (for lower power PV cells). Only one of these should be installed. </w:delText>
        </w:r>
      </w:del>
    </w:p>
    <w:p w14:paraId="6CC6C5A3" w14:textId="68580C63" w:rsidR="007E1521" w:rsidRPr="007E1521" w:rsidDel="00002E2C" w:rsidRDefault="007E1521" w:rsidP="007E1521">
      <w:pPr>
        <w:rPr>
          <w:del w:id="608" w:author="Cindy W" w:date="2019-02-01T10:26:00Z"/>
          <w:rFonts w:ascii="Courier" w:hAnsi="Courier"/>
        </w:rPr>
      </w:pPr>
    </w:p>
    <w:p w14:paraId="2098FB46" w14:textId="4DEBDDC5" w:rsidR="007E1521" w:rsidRPr="007E1521" w:rsidDel="00002E2C" w:rsidRDefault="007E1521" w:rsidP="004B00B9">
      <w:pPr>
        <w:pStyle w:val="ListParagraph"/>
        <w:numPr>
          <w:ilvl w:val="0"/>
          <w:numId w:val="36"/>
        </w:numPr>
        <w:rPr>
          <w:del w:id="609" w:author="Cindy W" w:date="2019-02-01T10:26:00Z"/>
          <w:rFonts w:ascii="Courier" w:hAnsi="Courier"/>
          <w:b/>
          <w:sz w:val="28"/>
          <w:szCs w:val="28"/>
          <w:u w:val="single"/>
        </w:rPr>
      </w:pPr>
      <w:del w:id="610" w:author="Cindy W" w:date="2019-02-01T10:26:00Z">
        <w:r w:rsidRPr="00C83733" w:rsidDel="00002E2C">
          <w:rPr>
            <w:rFonts w:ascii="Courier" w:hAnsi="Courier"/>
            <w:b/>
            <w:sz w:val="28"/>
            <w:szCs w:val="28"/>
            <w:u w:val="single"/>
          </w:rPr>
          <w:delText>Sold</w:delText>
        </w:r>
        <w:r w:rsidDel="00002E2C">
          <w:rPr>
            <w:rFonts w:ascii="Courier" w:hAnsi="Courier"/>
            <w:b/>
            <w:sz w:val="28"/>
            <w:szCs w:val="28"/>
            <w:u w:val="single"/>
          </w:rPr>
          <w:delText>er x1 DIP switch</w:delText>
        </w:r>
        <w:r w:rsidR="00C268C6" w:rsidDel="00002E2C">
          <w:rPr>
            <w:rFonts w:ascii="Courier" w:hAnsi="Courier"/>
            <w:b/>
            <w:sz w:val="28"/>
            <w:szCs w:val="28"/>
            <w:u w:val="single"/>
          </w:rPr>
          <w:delText xml:space="preserve"> (or jumper header) </w:delText>
        </w:r>
        <w:r w:rsidDel="00002E2C">
          <w:rPr>
            <w:rFonts w:ascii="Courier" w:hAnsi="Courier"/>
            <w:b/>
            <w:sz w:val="28"/>
            <w:szCs w:val="28"/>
            <w:u w:val="single"/>
          </w:rPr>
          <w:delText>to PCB</w:delText>
        </w:r>
        <w:r w:rsidR="00C268C6" w:rsidDel="00002E2C">
          <w:rPr>
            <w:rFonts w:ascii="Courier" w:hAnsi="Courier"/>
            <w:b/>
            <w:sz w:val="28"/>
            <w:szCs w:val="28"/>
            <w:u w:val="single"/>
          </w:rPr>
          <w:delText xml:space="preserve"> – 2 joints</w:delText>
        </w:r>
        <w:r w:rsidRPr="00C83733" w:rsidDel="00002E2C">
          <w:rPr>
            <w:rFonts w:ascii="Courier" w:hAnsi="Courier"/>
            <w:b/>
            <w:sz w:val="28"/>
            <w:szCs w:val="28"/>
            <w:u w:val="single"/>
          </w:rPr>
          <w:delText>:</w:delText>
        </w:r>
        <w:r w:rsidRPr="007E1521" w:rsidDel="00002E2C">
          <w:rPr>
            <w:rFonts w:ascii="Courier" w:hAnsi="Courier"/>
            <w:b/>
            <w:sz w:val="28"/>
            <w:szCs w:val="28"/>
            <w:u w:val="single"/>
          </w:rPr>
          <w:br/>
        </w:r>
      </w:del>
    </w:p>
    <w:p w14:paraId="042574E7" w14:textId="4A88B813" w:rsidR="007E1521" w:rsidRPr="004C014A" w:rsidDel="00002E2C" w:rsidRDefault="007E1521" w:rsidP="004B00B9">
      <w:pPr>
        <w:pStyle w:val="ListParagraph"/>
        <w:numPr>
          <w:ilvl w:val="0"/>
          <w:numId w:val="16"/>
        </w:numPr>
        <w:rPr>
          <w:del w:id="611" w:author="Cindy W" w:date="2019-02-01T10:26:00Z"/>
          <w:rFonts w:ascii="Courier" w:hAnsi="Courier"/>
        </w:rPr>
      </w:pPr>
      <w:del w:id="612" w:author="Cindy W" w:date="2019-02-01T10:26:00Z">
        <w:r w:rsidDel="00002E2C">
          <w:rPr>
            <w:rFonts w:ascii="Courier" w:hAnsi="Courier"/>
          </w:rPr>
          <w:delText>Insert x1 DIP switch</w:delText>
        </w:r>
        <w:r w:rsidR="00C268C6" w:rsidDel="00002E2C">
          <w:rPr>
            <w:rFonts w:ascii="Courier" w:hAnsi="Courier"/>
          </w:rPr>
          <w:delText xml:space="preserve"> with the “ON” end toward the top of the board</w:delText>
        </w:r>
        <w:r w:rsidDel="00002E2C">
          <w:rPr>
            <w:rFonts w:ascii="Courier" w:hAnsi="Courier"/>
          </w:rPr>
          <w:delText xml:space="preserve">. Tape down to </w:delText>
        </w:r>
        <w:r w:rsidRPr="004C014A" w:rsidDel="00002E2C">
          <w:rPr>
            <w:rFonts w:ascii="Courier" w:hAnsi="Courier"/>
          </w:rPr>
          <w:delText>hold in place.</w:delText>
        </w:r>
      </w:del>
    </w:p>
    <w:p w14:paraId="2C026AAE" w14:textId="7FA7C1A4" w:rsidR="007E1521" w:rsidRPr="005130CA" w:rsidDel="00002E2C" w:rsidRDefault="007E1521" w:rsidP="007E1521">
      <w:pPr>
        <w:ind w:left="360"/>
        <w:rPr>
          <w:del w:id="613" w:author="Cindy W" w:date="2019-02-01T10:26:00Z"/>
          <w:rFonts w:ascii="Courier" w:hAnsi="Courier"/>
        </w:rPr>
      </w:pPr>
      <w:del w:id="614" w:author="Cindy W" w:date="2019-02-01T10:26:00Z">
        <w:r w:rsidRPr="005130CA" w:rsidDel="00002E2C">
          <w:rPr>
            <w:rFonts w:ascii="Courier" w:hAnsi="Courier"/>
          </w:rPr>
          <w:delText xml:space="preserve">       </w:delText>
        </w:r>
      </w:del>
    </w:p>
    <w:p w14:paraId="73C367DB" w14:textId="55BC9BE8" w:rsidR="007E1521" w:rsidDel="00002E2C" w:rsidRDefault="007E1521" w:rsidP="004B00B9">
      <w:pPr>
        <w:pStyle w:val="ListParagraph"/>
        <w:numPr>
          <w:ilvl w:val="3"/>
          <w:numId w:val="17"/>
        </w:numPr>
        <w:ind w:left="1080"/>
        <w:rPr>
          <w:del w:id="615" w:author="Cindy W" w:date="2019-02-01T10:26:00Z"/>
          <w:rFonts w:ascii="Courier" w:hAnsi="Courier"/>
        </w:rPr>
      </w:pPr>
      <w:del w:id="616" w:author="Cindy W" w:date="2019-02-01T10:26:00Z">
        <w:r w:rsidDel="00002E2C">
          <w:rPr>
            <w:rFonts w:ascii="Courier" w:hAnsi="Courier"/>
          </w:rPr>
          <w:delText xml:space="preserve">OFF=LO_CUR:  </w:delText>
        </w:r>
        <w:r w:rsidRPr="004C014A" w:rsidDel="00002E2C">
          <w:rPr>
            <w:rFonts w:ascii="Courier" w:hAnsi="Courier"/>
          </w:rPr>
          <w:delText>________</w:delText>
        </w:r>
      </w:del>
    </w:p>
    <w:p w14:paraId="03EEE883" w14:textId="3FB601F3" w:rsidR="007E1521" w:rsidDel="00002E2C" w:rsidRDefault="007E1521" w:rsidP="007E1521">
      <w:pPr>
        <w:pStyle w:val="ListParagraph"/>
        <w:ind w:left="1080"/>
        <w:rPr>
          <w:del w:id="617" w:author="Cindy W" w:date="2019-02-01T10:26:00Z"/>
          <w:rFonts w:ascii="Courier" w:hAnsi="Courier"/>
        </w:rPr>
      </w:pPr>
    </w:p>
    <w:p w14:paraId="78A2BF82" w14:textId="71539AD1" w:rsidR="007E1521" w:rsidRPr="007E1521" w:rsidDel="00002E2C" w:rsidRDefault="007E1521" w:rsidP="007E1521">
      <w:pPr>
        <w:rPr>
          <w:del w:id="618" w:author="Cindy W" w:date="2019-02-01T10:26:00Z"/>
          <w:rFonts w:ascii="Courier" w:hAnsi="Courier"/>
          <w:color w:val="FF0000"/>
        </w:rPr>
      </w:pPr>
      <w:del w:id="619" w:author="Cindy W" w:date="2019-02-01T10:26:00Z">
        <w:r w:rsidRPr="007E1521" w:rsidDel="00002E2C">
          <w:rPr>
            <w:rFonts w:ascii="Courier" w:hAnsi="Courier"/>
            <w:color w:val="FF0000"/>
          </w:rPr>
          <w:delText>-OR-</w:delText>
        </w:r>
      </w:del>
    </w:p>
    <w:p w14:paraId="26803C32" w14:textId="2F672D93" w:rsidR="007E1521" w:rsidDel="00002E2C" w:rsidRDefault="007E1521" w:rsidP="007E1521">
      <w:pPr>
        <w:pStyle w:val="ListParagraph"/>
        <w:ind w:left="1080"/>
        <w:rPr>
          <w:del w:id="620" w:author="Cindy W" w:date="2019-02-01T10:26:00Z"/>
          <w:rFonts w:ascii="Courier" w:hAnsi="Courier"/>
        </w:rPr>
      </w:pPr>
    </w:p>
    <w:p w14:paraId="104AECEC" w14:textId="1F70DEFF" w:rsidR="007E1521" w:rsidRPr="004C014A" w:rsidDel="00002E2C" w:rsidRDefault="007E1521" w:rsidP="004B00B9">
      <w:pPr>
        <w:pStyle w:val="ListParagraph"/>
        <w:numPr>
          <w:ilvl w:val="0"/>
          <w:numId w:val="16"/>
        </w:numPr>
        <w:rPr>
          <w:del w:id="621" w:author="Cindy W" w:date="2019-02-01T10:26:00Z"/>
          <w:rFonts w:ascii="Courier" w:hAnsi="Courier"/>
        </w:rPr>
      </w:pPr>
      <w:del w:id="622" w:author="Cindy W" w:date="2019-02-01T10:26:00Z">
        <w:r w:rsidDel="00002E2C">
          <w:rPr>
            <w:rFonts w:ascii="Courier" w:hAnsi="Courier"/>
          </w:rPr>
          <w:delText xml:space="preserve">Insert 2-pin jumper header. Tape down to </w:delText>
        </w:r>
        <w:r w:rsidRPr="004C014A" w:rsidDel="00002E2C">
          <w:rPr>
            <w:rFonts w:ascii="Courier" w:hAnsi="Courier"/>
          </w:rPr>
          <w:delText>hold in place.</w:delText>
        </w:r>
      </w:del>
    </w:p>
    <w:p w14:paraId="256FD288" w14:textId="32714775" w:rsidR="007E1521" w:rsidRPr="005130CA" w:rsidDel="00002E2C" w:rsidRDefault="007E1521" w:rsidP="007E1521">
      <w:pPr>
        <w:ind w:left="360"/>
        <w:rPr>
          <w:del w:id="623" w:author="Cindy W" w:date="2019-02-01T10:26:00Z"/>
          <w:rFonts w:ascii="Courier" w:hAnsi="Courier"/>
        </w:rPr>
      </w:pPr>
      <w:del w:id="624" w:author="Cindy W" w:date="2019-02-01T10:26:00Z">
        <w:r w:rsidRPr="005130CA" w:rsidDel="00002E2C">
          <w:rPr>
            <w:rFonts w:ascii="Courier" w:hAnsi="Courier"/>
          </w:rPr>
          <w:delText xml:space="preserve">       </w:delText>
        </w:r>
      </w:del>
    </w:p>
    <w:p w14:paraId="4DEC791B" w14:textId="7ED69DE0" w:rsidR="007E1521" w:rsidDel="00002E2C" w:rsidRDefault="007E1521" w:rsidP="004B00B9">
      <w:pPr>
        <w:pStyle w:val="ListParagraph"/>
        <w:numPr>
          <w:ilvl w:val="3"/>
          <w:numId w:val="17"/>
        </w:numPr>
        <w:ind w:left="1080"/>
        <w:rPr>
          <w:del w:id="625" w:author="Cindy W" w:date="2019-02-01T10:26:00Z"/>
          <w:rFonts w:ascii="Courier" w:hAnsi="Courier"/>
        </w:rPr>
      </w:pPr>
      <w:del w:id="626" w:author="Cindy W" w:date="2019-02-01T10:26:00Z">
        <w:r w:rsidDel="00002E2C">
          <w:rPr>
            <w:rFonts w:ascii="Courier" w:hAnsi="Courier"/>
          </w:rPr>
          <w:delText xml:space="preserve">JP:  </w:delText>
        </w:r>
        <w:r w:rsidRPr="004C014A" w:rsidDel="00002E2C">
          <w:rPr>
            <w:rFonts w:ascii="Courier" w:hAnsi="Courier"/>
          </w:rPr>
          <w:delText>________</w:delText>
        </w:r>
      </w:del>
    </w:p>
    <w:p w14:paraId="2A7423D0" w14:textId="0A73914A" w:rsidR="007E1521" w:rsidDel="00002E2C" w:rsidRDefault="007E1521" w:rsidP="007E1521">
      <w:pPr>
        <w:pStyle w:val="ListParagraph"/>
        <w:rPr>
          <w:del w:id="627" w:author="Cindy W" w:date="2019-02-01T10:26:00Z"/>
          <w:rFonts w:ascii="Courier" w:hAnsi="Courier"/>
        </w:rPr>
      </w:pPr>
    </w:p>
    <w:p w14:paraId="2E7BF932" w14:textId="7F9F651A" w:rsidR="007E1521" w:rsidDel="00002E2C" w:rsidRDefault="007E1521" w:rsidP="004B00B9">
      <w:pPr>
        <w:pStyle w:val="ListParagraph"/>
        <w:numPr>
          <w:ilvl w:val="0"/>
          <w:numId w:val="39"/>
        </w:numPr>
        <w:rPr>
          <w:del w:id="628" w:author="Cindy W" w:date="2019-02-01T10:26:00Z"/>
          <w:rFonts w:ascii="Courier" w:hAnsi="Courier"/>
        </w:rPr>
      </w:pPr>
      <w:del w:id="629" w:author="Cindy W" w:date="2019-02-01T10:26:00Z">
        <w:r w:rsidDel="00002E2C">
          <w:rPr>
            <w:rFonts w:ascii="Courier" w:hAnsi="Courier"/>
          </w:rPr>
          <w:delText xml:space="preserve">Flip board upside down and </w:delText>
        </w:r>
        <w:r w:rsidRPr="00647BCC" w:rsidDel="00002E2C">
          <w:rPr>
            <w:rFonts w:ascii="Courier" w:hAnsi="Courier"/>
          </w:rPr>
          <w:delText xml:space="preserve">hold with vise or 3rd hand tool </w:delText>
        </w:r>
        <w:r w:rsidDel="00002E2C">
          <w:rPr>
            <w:rFonts w:ascii="Courier" w:hAnsi="Courier"/>
          </w:rPr>
          <w:delText>OR tape board to work surface</w:delText>
        </w:r>
        <w:r w:rsidRPr="004C014A" w:rsidDel="00002E2C">
          <w:rPr>
            <w:rFonts w:ascii="Courier" w:hAnsi="Courier"/>
          </w:rPr>
          <w:delText xml:space="preserve"> </w:delText>
        </w:r>
        <w:r w:rsidDel="00002E2C">
          <w:rPr>
            <w:rFonts w:ascii="Courier" w:hAnsi="Courier"/>
          </w:rPr>
          <w:delText xml:space="preserve">and solder both pins </w:delText>
        </w:r>
        <w:r w:rsidRPr="00647BCC" w:rsidDel="00002E2C">
          <w:rPr>
            <w:rFonts w:ascii="Courier" w:hAnsi="Courier"/>
          </w:rPr>
          <w:delText xml:space="preserve"> ________</w:delText>
        </w:r>
      </w:del>
    </w:p>
    <w:p w14:paraId="6513BDB7" w14:textId="20F6A363" w:rsidR="007E1521" w:rsidDel="00002E2C" w:rsidRDefault="007E1521" w:rsidP="007E1521">
      <w:pPr>
        <w:rPr>
          <w:del w:id="630" w:author="Cindy W" w:date="2019-02-01T10:26:00Z"/>
          <w:rFonts w:ascii="Courier" w:hAnsi="Courier"/>
        </w:rPr>
      </w:pPr>
    </w:p>
    <w:p w14:paraId="41620B6B" w14:textId="30E6DA11" w:rsidR="007E1521" w:rsidRPr="005130CA" w:rsidDel="00002E2C" w:rsidRDefault="007E1521" w:rsidP="007E1521">
      <w:pPr>
        <w:ind w:firstLine="720"/>
        <w:rPr>
          <w:del w:id="631" w:author="Cindy W" w:date="2019-02-01T10:26:00Z"/>
          <w:rFonts w:ascii="Courier" w:hAnsi="Courier"/>
        </w:rPr>
      </w:pPr>
    </w:p>
    <w:p w14:paraId="695CDDF6" w14:textId="1DA49A27" w:rsidR="007E1521" w:rsidRPr="00647BCC" w:rsidDel="00002E2C" w:rsidRDefault="007E1521" w:rsidP="004B00B9">
      <w:pPr>
        <w:pStyle w:val="ListParagraph"/>
        <w:numPr>
          <w:ilvl w:val="0"/>
          <w:numId w:val="40"/>
        </w:numPr>
        <w:rPr>
          <w:del w:id="632" w:author="Cindy W" w:date="2019-02-01T10:26:00Z"/>
          <w:rFonts w:ascii="Courier" w:hAnsi="Courier"/>
        </w:rPr>
      </w:pPr>
      <w:del w:id="633" w:author="Cindy W" w:date="2019-02-01T10:26:00Z">
        <w:r w:rsidRPr="00647BCC" w:rsidDel="00002E2C">
          <w:rPr>
            <w:rFonts w:ascii="Courier" w:hAnsi="Courier"/>
          </w:rPr>
          <w:delText xml:space="preserve">Inspect with magnifying glass to make sure joints are good and there are no </w:delText>
        </w:r>
        <w:r w:rsidDel="00002E2C">
          <w:rPr>
            <w:rFonts w:ascii="Courier" w:hAnsi="Courier"/>
          </w:rPr>
          <w:delText>solder bridges</w:delText>
        </w:r>
        <w:r w:rsidRPr="00647BCC" w:rsidDel="00002E2C">
          <w:rPr>
            <w:rFonts w:ascii="Courier" w:hAnsi="Courier"/>
          </w:rPr>
          <w:delText xml:space="preserve">                          ________</w:delText>
        </w:r>
      </w:del>
    </w:p>
    <w:p w14:paraId="2A5CAF8D" w14:textId="01A7DF4D" w:rsidR="007E1521" w:rsidRPr="007E1521" w:rsidRDefault="007E1521" w:rsidP="007E1521">
      <w:pPr>
        <w:pStyle w:val="ListParagraph"/>
        <w:rPr>
          <w:rFonts w:ascii="Courier" w:hAnsi="Courier"/>
        </w:rPr>
      </w:pPr>
    </w:p>
    <w:p w14:paraId="43620BC2" w14:textId="77777777" w:rsidR="007E1521" w:rsidDel="00903057" w:rsidRDefault="007E1521" w:rsidP="007E1521">
      <w:pPr>
        <w:pStyle w:val="ListParagraph"/>
        <w:ind w:left="1080"/>
        <w:rPr>
          <w:del w:id="634" w:author="Cindy W" w:date="2019-02-02T10:02:00Z"/>
          <w:rFonts w:ascii="Courier" w:hAnsi="Courier"/>
        </w:rPr>
      </w:pPr>
    </w:p>
    <w:p w14:paraId="08AAF5D5" w14:textId="77777777" w:rsidR="007E1521" w:rsidRPr="007E1521" w:rsidRDefault="007E1521" w:rsidP="007E1521"/>
    <w:p w14:paraId="2812AE0E" w14:textId="054333D5" w:rsidR="007E1521" w:rsidRDefault="007E1521" w:rsidP="00C83733">
      <w:pPr>
        <w:pStyle w:val="Heading1"/>
      </w:pPr>
      <w:bookmarkStart w:id="635" w:name="_Toc410731208"/>
      <w:r>
        <w:t>Screw terminal block</w:t>
      </w:r>
      <w:del w:id="636" w:author="Cindy W" w:date="2019-02-01T15:52:00Z">
        <w:r w:rsidDel="00E04DB0">
          <w:delText>(</w:delText>
        </w:r>
      </w:del>
      <w:r>
        <w:t>s</w:t>
      </w:r>
      <w:bookmarkEnd w:id="635"/>
      <w:del w:id="637" w:author="Cindy W" w:date="2019-02-01T15:52:00Z">
        <w:r w:rsidDel="00E04DB0">
          <w:delText>)</w:delText>
        </w:r>
      </w:del>
    </w:p>
    <w:p w14:paraId="068F53BB" w14:textId="77777777" w:rsidR="007E1521" w:rsidRPr="007E1521" w:rsidRDefault="007E1521" w:rsidP="007E1521"/>
    <w:p w14:paraId="14E80469" w14:textId="6E42C9FF" w:rsidR="007E1521" w:rsidRPr="007E1521" w:rsidRDefault="007E1521"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Pr>
          <w:rFonts w:ascii="Courier" w:hAnsi="Courier"/>
          <w:b/>
          <w:sz w:val="28"/>
          <w:szCs w:val="28"/>
          <w:u w:val="single"/>
        </w:rPr>
        <w:t>er screw terminal block</w:t>
      </w:r>
      <w:del w:id="638" w:author="Cindy W" w:date="2019-02-01T15:52:00Z">
        <w:r w:rsidDel="00E04DB0">
          <w:rPr>
            <w:rFonts w:ascii="Courier" w:hAnsi="Courier"/>
            <w:b/>
            <w:sz w:val="28"/>
            <w:szCs w:val="28"/>
            <w:u w:val="single"/>
          </w:rPr>
          <w:delText>(</w:delText>
        </w:r>
      </w:del>
      <w:r>
        <w:rPr>
          <w:rFonts w:ascii="Courier" w:hAnsi="Courier"/>
          <w:b/>
          <w:sz w:val="28"/>
          <w:szCs w:val="28"/>
          <w:u w:val="single"/>
        </w:rPr>
        <w:t>s</w:t>
      </w:r>
      <w:ins w:id="639" w:author="Cindy W" w:date="2019-02-01T15:52:00Z">
        <w:r w:rsidR="00E04DB0">
          <w:rPr>
            <w:rFonts w:ascii="Courier" w:hAnsi="Courier"/>
            <w:b/>
            <w:sz w:val="28"/>
            <w:szCs w:val="28"/>
            <w:u w:val="single"/>
          </w:rPr>
          <w:t xml:space="preserve"> </w:t>
        </w:r>
      </w:ins>
      <w:del w:id="640" w:author="Cindy W" w:date="2019-02-01T15:52:00Z">
        <w:r w:rsidDel="00E04DB0">
          <w:rPr>
            <w:rFonts w:ascii="Courier" w:hAnsi="Courier"/>
            <w:b/>
            <w:sz w:val="28"/>
            <w:szCs w:val="28"/>
            <w:u w:val="single"/>
          </w:rPr>
          <w:delText>)</w:delText>
        </w:r>
      </w:del>
      <w:r>
        <w:rPr>
          <w:rFonts w:ascii="Courier" w:hAnsi="Courier"/>
          <w:b/>
          <w:sz w:val="28"/>
          <w:szCs w:val="28"/>
          <w:u w:val="single"/>
        </w:rPr>
        <w:t>to PCB</w:t>
      </w:r>
      <w:r w:rsidR="00C268C6">
        <w:rPr>
          <w:rFonts w:ascii="Courier" w:hAnsi="Courier"/>
          <w:b/>
          <w:sz w:val="28"/>
          <w:szCs w:val="28"/>
          <w:u w:val="single"/>
        </w:rPr>
        <w:t xml:space="preserve"> – 4 joints</w:t>
      </w:r>
      <w:r w:rsidRPr="00C83733">
        <w:rPr>
          <w:rFonts w:ascii="Courier" w:hAnsi="Courier"/>
          <w:b/>
          <w:sz w:val="28"/>
          <w:szCs w:val="28"/>
          <w:u w:val="single"/>
        </w:rPr>
        <w:t>:</w:t>
      </w:r>
      <w:r w:rsidRPr="007E1521">
        <w:rPr>
          <w:rFonts w:ascii="Courier" w:hAnsi="Courier"/>
          <w:b/>
          <w:sz w:val="28"/>
          <w:szCs w:val="28"/>
          <w:u w:val="single"/>
        </w:rPr>
        <w:br/>
      </w:r>
    </w:p>
    <w:p w14:paraId="23FDFED2" w14:textId="134C3792" w:rsidR="007E1521" w:rsidRPr="004C014A" w:rsidRDefault="007E1521" w:rsidP="004B00B9">
      <w:pPr>
        <w:pStyle w:val="ListParagraph"/>
        <w:numPr>
          <w:ilvl w:val="0"/>
          <w:numId w:val="16"/>
        </w:numPr>
        <w:rPr>
          <w:rFonts w:ascii="Courier" w:hAnsi="Courier"/>
        </w:rPr>
      </w:pPr>
      <w:r>
        <w:rPr>
          <w:rFonts w:ascii="Courier" w:hAnsi="Courier"/>
        </w:rPr>
        <w:t>Insert screw terminal block</w:t>
      </w:r>
      <w:ins w:id="641" w:author="Cindy W" w:date="2019-02-01T15:52:00Z">
        <w:r w:rsidR="00E04DB0">
          <w:rPr>
            <w:rFonts w:ascii="Courier" w:hAnsi="Courier"/>
          </w:rPr>
          <w:t>s</w:t>
        </w:r>
      </w:ins>
      <w:del w:id="642" w:author="Cindy W" w:date="2019-02-01T15:52:00Z">
        <w:r w:rsidDel="00E04DB0">
          <w:rPr>
            <w:rFonts w:ascii="Courier" w:hAnsi="Courier"/>
          </w:rPr>
          <w:delText>(s)</w:delText>
        </w:r>
      </w:del>
      <w:r w:rsidR="00C268C6">
        <w:rPr>
          <w:rFonts w:ascii="Courier" w:hAnsi="Courier"/>
        </w:rPr>
        <w:t xml:space="preserve"> with the openings facing left</w:t>
      </w:r>
      <w:r>
        <w:rPr>
          <w:rFonts w:ascii="Courier" w:hAnsi="Courier"/>
        </w:rPr>
        <w:t xml:space="preserve">. Tape down to </w:t>
      </w:r>
      <w:r w:rsidRPr="004C014A">
        <w:rPr>
          <w:rFonts w:ascii="Courier" w:hAnsi="Courier"/>
        </w:rPr>
        <w:t>hold in place.</w:t>
      </w:r>
    </w:p>
    <w:p w14:paraId="62258D7D" w14:textId="77777777" w:rsidR="007E1521" w:rsidRPr="005130CA" w:rsidRDefault="007E1521" w:rsidP="007E1521">
      <w:pPr>
        <w:ind w:left="360"/>
        <w:rPr>
          <w:rFonts w:ascii="Courier" w:hAnsi="Courier"/>
        </w:rPr>
      </w:pPr>
      <w:r w:rsidRPr="005130CA">
        <w:rPr>
          <w:rFonts w:ascii="Courier" w:hAnsi="Courier"/>
        </w:rPr>
        <w:t xml:space="preserve">       </w:t>
      </w:r>
    </w:p>
    <w:p w14:paraId="55B1CE06" w14:textId="2899BA65" w:rsidR="007E1521" w:rsidRPr="004C014A" w:rsidRDefault="007E1521" w:rsidP="004B00B9">
      <w:pPr>
        <w:pStyle w:val="ListParagraph"/>
        <w:numPr>
          <w:ilvl w:val="3"/>
          <w:numId w:val="17"/>
        </w:numPr>
        <w:ind w:left="1080"/>
        <w:rPr>
          <w:rFonts w:ascii="Courier" w:hAnsi="Courier"/>
        </w:rPr>
      </w:pPr>
      <w:r>
        <w:rPr>
          <w:rFonts w:ascii="Courier" w:hAnsi="Courier"/>
        </w:rPr>
        <w:t xml:space="preserve">J1:  </w:t>
      </w:r>
      <w:r w:rsidRPr="004C014A">
        <w:rPr>
          <w:rFonts w:ascii="Courier" w:hAnsi="Courier"/>
        </w:rPr>
        <w:t>________</w:t>
      </w:r>
    </w:p>
    <w:p w14:paraId="21399F50" w14:textId="77777777" w:rsidR="007E1521" w:rsidRPr="005130CA" w:rsidRDefault="007E1521" w:rsidP="007E1521">
      <w:pPr>
        <w:ind w:left="-1800" w:firstLine="2300"/>
        <w:rPr>
          <w:rFonts w:ascii="Courier" w:hAnsi="Courier"/>
        </w:rPr>
      </w:pPr>
    </w:p>
    <w:p w14:paraId="3EFFB1C2" w14:textId="4EBA7B9F" w:rsidR="007E1521" w:rsidRDefault="007E1521" w:rsidP="004B00B9">
      <w:pPr>
        <w:pStyle w:val="ListParagraph"/>
        <w:numPr>
          <w:ilvl w:val="3"/>
          <w:numId w:val="17"/>
        </w:numPr>
        <w:ind w:left="1080"/>
        <w:rPr>
          <w:rFonts w:ascii="Courier" w:hAnsi="Courier"/>
        </w:rPr>
      </w:pPr>
      <w:r>
        <w:rPr>
          <w:rFonts w:ascii="Courier" w:hAnsi="Courier"/>
        </w:rPr>
        <w:t>J2:</w:t>
      </w:r>
      <w:r w:rsidRPr="004C014A">
        <w:rPr>
          <w:rFonts w:ascii="Courier" w:hAnsi="Courier"/>
        </w:rPr>
        <w:t xml:space="preserve">  ________</w:t>
      </w:r>
      <w:r>
        <w:rPr>
          <w:rFonts w:ascii="Courier" w:hAnsi="Courier"/>
        </w:rPr>
        <w:t xml:space="preserve">  </w:t>
      </w:r>
      <w:del w:id="643" w:author="Cindy W" w:date="2019-02-01T10:26:00Z">
        <w:r w:rsidRPr="008A01B4" w:rsidDel="00002E2C">
          <w:rPr>
            <w:rFonts w:ascii="Courier" w:hAnsi="Courier"/>
            <w:color w:val="FF0000"/>
          </w:rPr>
          <w:delText>(not on SSR PV module version)</w:delText>
        </w:r>
      </w:del>
    </w:p>
    <w:p w14:paraId="01B28C45" w14:textId="77777777" w:rsidR="007E1521" w:rsidRPr="007E1521" w:rsidRDefault="007E1521" w:rsidP="007E1521">
      <w:pPr>
        <w:rPr>
          <w:rFonts w:ascii="Courier" w:hAnsi="Courier"/>
        </w:rPr>
      </w:pPr>
    </w:p>
    <w:p w14:paraId="13593139" w14:textId="2AB1D961" w:rsidR="007E1521" w:rsidRDefault="007E1521" w:rsidP="007E1521">
      <w:pPr>
        <w:pStyle w:val="ListParagraph"/>
        <w:ind w:left="710"/>
        <w:rPr>
          <w:rFonts w:ascii="Courier" w:hAnsi="Courier"/>
        </w:rPr>
      </w:pPr>
      <w:r w:rsidRPr="007E1521">
        <w:rPr>
          <w:rFonts w:ascii="Courier" w:hAnsi="Courier"/>
          <w:b/>
        </w:rPr>
        <w:t>NOTE 1</w:t>
      </w:r>
      <w:r>
        <w:rPr>
          <w:rFonts w:ascii="Courier" w:hAnsi="Courier"/>
        </w:rPr>
        <w:t xml:space="preserve">: </w:t>
      </w:r>
      <w:del w:id="644" w:author="Cindy W" w:date="2019-02-01T10:26:00Z">
        <w:r w:rsidDel="00002E2C">
          <w:rPr>
            <w:rFonts w:ascii="Courier" w:hAnsi="Courier"/>
          </w:rPr>
          <w:delText>On the PV module versions, t</w:delText>
        </w:r>
      </w:del>
      <w:ins w:id="645" w:author="Cindy W" w:date="2019-02-01T10:26:00Z">
        <w:r w:rsidR="00002E2C">
          <w:rPr>
            <w:rFonts w:ascii="Courier" w:hAnsi="Courier"/>
          </w:rPr>
          <w:t>T</w:t>
        </w:r>
      </w:ins>
      <w:r>
        <w:rPr>
          <w:rFonts w:ascii="Courier" w:hAnsi="Courier"/>
        </w:rPr>
        <w:t xml:space="preserve">he screw terminal blocks may be 2-pin or 3-pin. If 2-pin blocks are used, insert them in the </w:t>
      </w:r>
      <w:r w:rsidRPr="007E1521">
        <w:rPr>
          <w:rFonts w:ascii="Courier" w:hAnsi="Courier"/>
          <w:u w:val="single"/>
        </w:rPr>
        <w:t>lower</w:t>
      </w:r>
      <w:r>
        <w:rPr>
          <w:rFonts w:ascii="Courier" w:hAnsi="Courier"/>
        </w:rPr>
        <w:t xml:space="preserve"> two holes and leave the top hole open.</w:t>
      </w:r>
    </w:p>
    <w:p w14:paraId="30AFCD35" w14:textId="77777777" w:rsidR="007E1521" w:rsidRDefault="007E1521" w:rsidP="007E1521">
      <w:pPr>
        <w:pStyle w:val="ListParagraph"/>
        <w:ind w:left="710"/>
        <w:rPr>
          <w:rFonts w:ascii="Courier" w:hAnsi="Courier"/>
        </w:rPr>
      </w:pPr>
    </w:p>
    <w:p w14:paraId="7253332B" w14:textId="3CF11138" w:rsidR="007E1521" w:rsidRDefault="007E1521" w:rsidP="007E1521">
      <w:pPr>
        <w:pStyle w:val="ListParagraph"/>
        <w:ind w:left="710"/>
        <w:rPr>
          <w:rFonts w:ascii="Courier" w:hAnsi="Courier"/>
        </w:rPr>
      </w:pPr>
      <w:r w:rsidRPr="007E1521">
        <w:rPr>
          <w:rFonts w:ascii="Courier" w:hAnsi="Courier"/>
          <w:b/>
        </w:rPr>
        <w:t>NOTE 2</w:t>
      </w:r>
      <w:r>
        <w:rPr>
          <w:rFonts w:ascii="Courier" w:hAnsi="Courier"/>
        </w:rPr>
        <w:t xml:space="preserve">: The screw terminal blocks </w:t>
      </w:r>
      <w:r w:rsidRPr="007E1521">
        <w:rPr>
          <w:rFonts w:ascii="Courier" w:hAnsi="Courier"/>
          <w:u w:val="single"/>
        </w:rPr>
        <w:t>may</w:t>
      </w:r>
      <w:r>
        <w:rPr>
          <w:rFonts w:ascii="Courier" w:hAnsi="Courier"/>
        </w:rPr>
        <w:t xml:space="preserve"> be omitted entirely, soldering the 18ga wire directly to the holes in the PCB (later).  </w:t>
      </w:r>
    </w:p>
    <w:p w14:paraId="7CDEF4B3" w14:textId="77777777" w:rsidR="007E1521" w:rsidRPr="00395E4A" w:rsidRDefault="007E1521" w:rsidP="007E1521">
      <w:pPr>
        <w:rPr>
          <w:rFonts w:ascii="Courier" w:hAnsi="Courier"/>
        </w:rPr>
      </w:pPr>
    </w:p>
    <w:p w14:paraId="105E6F71" w14:textId="77777777" w:rsidR="007E1521" w:rsidRDefault="007E1521" w:rsidP="004B00B9">
      <w:pPr>
        <w:pStyle w:val="ListParagraph"/>
        <w:numPr>
          <w:ilvl w:val="0"/>
          <w:numId w:val="39"/>
        </w:numPr>
        <w:rPr>
          <w:rFonts w:ascii="Courier" w:hAnsi="Courier"/>
        </w:rPr>
      </w:pPr>
      <w:r w:rsidRPr="00647BCC">
        <w:rPr>
          <w:rFonts w:ascii="Courier" w:hAnsi="Courier"/>
        </w:rPr>
        <w:t xml:space="preserve">Flip board upside down and hold with vise or 3rd hand tool </w:t>
      </w:r>
      <w:r>
        <w:rPr>
          <w:rFonts w:ascii="Courier" w:hAnsi="Courier"/>
        </w:rPr>
        <w:t>OR tape board to work surface</w:t>
      </w:r>
      <w:r w:rsidRPr="004C014A">
        <w:rPr>
          <w:rFonts w:ascii="Courier" w:hAnsi="Courier"/>
        </w:rPr>
        <w:t xml:space="preserve"> </w:t>
      </w:r>
      <w:r>
        <w:rPr>
          <w:rFonts w:ascii="Courier" w:hAnsi="Courier"/>
        </w:rPr>
        <w:t>and solder all</w:t>
      </w:r>
      <w:r w:rsidRPr="00647BCC">
        <w:rPr>
          <w:rFonts w:ascii="Courier" w:hAnsi="Courier"/>
        </w:rPr>
        <w:t xml:space="preserve"> joints                                         ________</w:t>
      </w:r>
    </w:p>
    <w:p w14:paraId="11E5F1A2" w14:textId="77777777" w:rsidR="007E1521" w:rsidRDefault="007E1521" w:rsidP="007E1521">
      <w:pPr>
        <w:rPr>
          <w:rFonts w:ascii="Courier" w:hAnsi="Courier"/>
        </w:rPr>
      </w:pPr>
    </w:p>
    <w:p w14:paraId="16127C8F" w14:textId="77777777" w:rsidR="007E1521" w:rsidRPr="005130CA" w:rsidRDefault="007E1521" w:rsidP="007E1521">
      <w:pPr>
        <w:ind w:firstLine="720"/>
        <w:rPr>
          <w:rFonts w:ascii="Courier" w:hAnsi="Courier"/>
        </w:rPr>
      </w:pPr>
    </w:p>
    <w:p w14:paraId="5E4134B1" w14:textId="77777777" w:rsidR="007E1521" w:rsidRPr="00647BCC" w:rsidDel="006A2DC3" w:rsidRDefault="007E1521" w:rsidP="004B00B9">
      <w:pPr>
        <w:pStyle w:val="ListParagraph"/>
        <w:numPr>
          <w:ilvl w:val="0"/>
          <w:numId w:val="40"/>
        </w:numPr>
        <w:rPr>
          <w:del w:id="646" w:author="Cindy W" w:date="2019-02-02T11:00:00Z"/>
          <w:rFonts w:ascii="Courier" w:hAnsi="Courier"/>
        </w:rPr>
      </w:pPr>
      <w:r w:rsidRPr="00647BCC">
        <w:rPr>
          <w:rFonts w:ascii="Courier" w:hAnsi="Courier"/>
        </w:rPr>
        <w:t xml:space="preserve">Inspect with magnifying glass to make sure joints are good and there are no </w:t>
      </w:r>
      <w:r>
        <w:rPr>
          <w:rFonts w:ascii="Courier" w:hAnsi="Courier"/>
        </w:rPr>
        <w:t>solder bridges</w:t>
      </w:r>
      <w:r w:rsidRPr="00647BCC">
        <w:rPr>
          <w:rFonts w:ascii="Courier" w:hAnsi="Courier"/>
        </w:rPr>
        <w:t xml:space="preserve">                          ________</w:t>
      </w:r>
    </w:p>
    <w:p w14:paraId="6FAC10A5" w14:textId="77777777" w:rsidR="007E1521" w:rsidRPr="007E1521" w:rsidRDefault="007E1521" w:rsidP="007E1521">
      <w:pPr>
        <w:pStyle w:val="ListParagraph"/>
        <w:numPr>
          <w:ilvl w:val="0"/>
          <w:numId w:val="40"/>
        </w:numPr>
        <w:pPrChange w:id="647" w:author="Cindy W" w:date="2019-02-02T11:00:00Z">
          <w:pPr/>
        </w:pPrChange>
      </w:pPr>
    </w:p>
    <w:p w14:paraId="0BD7816C" w14:textId="7E281C8F" w:rsidR="005130CA" w:rsidRPr="005130CA" w:rsidRDefault="00C83733" w:rsidP="00C83733">
      <w:pPr>
        <w:pStyle w:val="Heading1"/>
      </w:pPr>
      <w:bookmarkStart w:id="648" w:name="_Toc410731209"/>
      <w:r>
        <w:t>Filter capacitors</w:t>
      </w:r>
      <w:bookmarkEnd w:id="648"/>
      <w:r>
        <w:br/>
      </w:r>
      <w:r w:rsidR="005130CA" w:rsidRPr="005130CA">
        <w:t xml:space="preserve">        </w:t>
      </w:r>
    </w:p>
    <w:p w14:paraId="40C73406" w14:textId="77777777" w:rsidR="00C268C6" w:rsidRDefault="00C268C6" w:rsidP="00C268C6">
      <w:pPr>
        <w:rPr>
          <w:rFonts w:ascii="Courier" w:hAnsi="Courier"/>
        </w:rPr>
      </w:pPr>
      <w:r w:rsidRPr="00C268C6">
        <w:rPr>
          <w:rFonts w:ascii="Courier" w:hAnsi="Courier"/>
        </w:rPr>
        <w:t>The small filter capacitors are not polarized, s</w:t>
      </w:r>
      <w:r>
        <w:rPr>
          <w:rFonts w:ascii="Courier" w:hAnsi="Courier"/>
        </w:rPr>
        <w:t>o it doesn’t matter which lead goes in which hole.</w:t>
      </w:r>
    </w:p>
    <w:p w14:paraId="1BECB04B" w14:textId="35238F31" w:rsidR="00C268C6" w:rsidRPr="00C268C6" w:rsidRDefault="00C268C6" w:rsidP="00C268C6">
      <w:pPr>
        <w:rPr>
          <w:rFonts w:ascii="Courier" w:hAnsi="Courier"/>
          <w:b/>
          <w:sz w:val="28"/>
          <w:szCs w:val="28"/>
          <w:u w:val="single"/>
        </w:rPr>
      </w:pPr>
      <w:r w:rsidRPr="00C268C6">
        <w:rPr>
          <w:rFonts w:ascii="Courier" w:hAnsi="Courier"/>
          <w:b/>
          <w:sz w:val="28"/>
          <w:szCs w:val="28"/>
          <w:u w:val="single"/>
        </w:rPr>
        <w:t xml:space="preserve"> </w:t>
      </w:r>
    </w:p>
    <w:p w14:paraId="658CB07F" w14:textId="34702A7A" w:rsidR="005130CA" w:rsidRPr="00C83733" w:rsidRDefault="005130CA" w:rsidP="004B00B9">
      <w:pPr>
        <w:pStyle w:val="ListParagraph"/>
        <w:numPr>
          <w:ilvl w:val="0"/>
          <w:numId w:val="15"/>
        </w:numPr>
        <w:rPr>
          <w:rFonts w:ascii="Courier" w:hAnsi="Courier"/>
          <w:b/>
          <w:sz w:val="28"/>
          <w:szCs w:val="28"/>
          <w:u w:val="single"/>
        </w:rPr>
      </w:pPr>
      <w:r w:rsidRPr="00C83733">
        <w:rPr>
          <w:rFonts w:ascii="Courier" w:hAnsi="Courier"/>
          <w:b/>
          <w:sz w:val="28"/>
          <w:szCs w:val="28"/>
          <w:u w:val="single"/>
        </w:rPr>
        <w:lastRenderedPageBreak/>
        <w:t>Solder</w:t>
      </w:r>
      <w:r w:rsidR="00C268C6">
        <w:rPr>
          <w:rFonts w:ascii="Courier" w:hAnsi="Courier"/>
          <w:b/>
          <w:sz w:val="28"/>
          <w:szCs w:val="28"/>
          <w:u w:val="single"/>
        </w:rPr>
        <w:t xml:space="preserve"> 0.1uF capacitors to PCB - 4 joints</w:t>
      </w:r>
      <w:r w:rsidRPr="00C83733">
        <w:rPr>
          <w:rFonts w:ascii="Courier" w:hAnsi="Courier"/>
          <w:b/>
          <w:sz w:val="28"/>
          <w:szCs w:val="28"/>
          <w:u w:val="single"/>
        </w:rPr>
        <w:t>:</w:t>
      </w:r>
      <w:r w:rsidR="006554B7" w:rsidRPr="00C83733">
        <w:rPr>
          <w:rFonts w:ascii="Courier" w:hAnsi="Courier"/>
          <w:b/>
          <w:sz w:val="28"/>
          <w:szCs w:val="28"/>
          <w:u w:val="single"/>
        </w:rPr>
        <w:br/>
      </w:r>
    </w:p>
    <w:p w14:paraId="615BF50A" w14:textId="77777777" w:rsidR="005130CA" w:rsidRPr="004C014A" w:rsidRDefault="005130CA" w:rsidP="004B00B9">
      <w:pPr>
        <w:pStyle w:val="ListParagraph"/>
        <w:numPr>
          <w:ilvl w:val="0"/>
          <w:numId w:val="16"/>
        </w:numPr>
        <w:rPr>
          <w:rFonts w:ascii="Courier" w:hAnsi="Courier"/>
        </w:rPr>
      </w:pPr>
      <w:r w:rsidRPr="004C014A">
        <w:rPr>
          <w:rFonts w:ascii="Courier" w:hAnsi="Courier"/>
        </w:rPr>
        <w:t>Insert both capacitors before soldering. Bend leads on back to</w:t>
      </w:r>
      <w:r w:rsidR="004C014A" w:rsidRPr="004C014A">
        <w:rPr>
          <w:rFonts w:ascii="Courier" w:hAnsi="Courier"/>
        </w:rPr>
        <w:t xml:space="preserve"> </w:t>
      </w:r>
      <w:r w:rsidRPr="004C014A">
        <w:rPr>
          <w:rFonts w:ascii="Courier" w:hAnsi="Courier"/>
        </w:rPr>
        <w:t>hold in place.</w:t>
      </w:r>
    </w:p>
    <w:p w14:paraId="1FD478F8" w14:textId="77777777" w:rsidR="005130CA" w:rsidRPr="005130CA" w:rsidRDefault="005130CA" w:rsidP="005130CA">
      <w:pPr>
        <w:ind w:left="360"/>
        <w:rPr>
          <w:rFonts w:ascii="Courier" w:hAnsi="Courier"/>
        </w:rPr>
      </w:pPr>
      <w:r w:rsidRPr="005130CA">
        <w:rPr>
          <w:rFonts w:ascii="Courier" w:hAnsi="Courier"/>
        </w:rPr>
        <w:t xml:space="preserve">       </w:t>
      </w:r>
    </w:p>
    <w:p w14:paraId="353190FF" w14:textId="61C6F580" w:rsidR="005130CA" w:rsidRPr="004C014A" w:rsidRDefault="00C268C6" w:rsidP="004B00B9">
      <w:pPr>
        <w:pStyle w:val="ListParagraph"/>
        <w:numPr>
          <w:ilvl w:val="3"/>
          <w:numId w:val="17"/>
        </w:numPr>
        <w:ind w:left="1080"/>
        <w:rPr>
          <w:rFonts w:ascii="Courier" w:hAnsi="Courier"/>
        </w:rPr>
      </w:pPr>
      <w:r>
        <w:rPr>
          <w:rFonts w:ascii="Courier" w:hAnsi="Courier"/>
        </w:rPr>
        <w:t>C3:</w:t>
      </w:r>
      <w:r w:rsidR="005130CA" w:rsidRPr="004C014A">
        <w:rPr>
          <w:rFonts w:ascii="Courier" w:hAnsi="Courier"/>
        </w:rPr>
        <w:t xml:space="preserve">  ________</w:t>
      </w:r>
    </w:p>
    <w:p w14:paraId="49944461" w14:textId="77777777" w:rsidR="005130CA" w:rsidRPr="005130CA" w:rsidRDefault="005130CA" w:rsidP="004C014A">
      <w:pPr>
        <w:ind w:left="-1800" w:firstLine="2300"/>
        <w:rPr>
          <w:rFonts w:ascii="Courier" w:hAnsi="Courier"/>
        </w:rPr>
      </w:pPr>
    </w:p>
    <w:p w14:paraId="58100A7D" w14:textId="2DC43515" w:rsidR="005130CA" w:rsidRDefault="00C268C6" w:rsidP="004B00B9">
      <w:pPr>
        <w:pStyle w:val="ListParagraph"/>
        <w:numPr>
          <w:ilvl w:val="3"/>
          <w:numId w:val="17"/>
        </w:numPr>
        <w:ind w:left="1080"/>
        <w:rPr>
          <w:rFonts w:ascii="Courier" w:hAnsi="Courier"/>
        </w:rPr>
      </w:pPr>
      <w:r>
        <w:rPr>
          <w:rFonts w:ascii="Courier" w:hAnsi="Courier"/>
        </w:rPr>
        <w:t xml:space="preserve">C6: </w:t>
      </w:r>
      <w:r w:rsidR="005130CA" w:rsidRPr="004C014A">
        <w:rPr>
          <w:rFonts w:ascii="Courier" w:hAnsi="Courier"/>
        </w:rPr>
        <w:t xml:space="preserve"> ________</w:t>
      </w:r>
    </w:p>
    <w:p w14:paraId="7E03D951" w14:textId="77777777" w:rsidR="00395E4A" w:rsidRPr="00395E4A" w:rsidRDefault="00395E4A" w:rsidP="00395E4A">
      <w:pPr>
        <w:rPr>
          <w:rFonts w:ascii="Courier" w:hAnsi="Courier"/>
        </w:rPr>
      </w:pPr>
    </w:p>
    <w:p w14:paraId="715D2827" w14:textId="7CF3626B" w:rsidR="00395E4A" w:rsidRPr="00647BCC" w:rsidRDefault="00395E4A" w:rsidP="004B00B9">
      <w:pPr>
        <w:pStyle w:val="ListParagraph"/>
        <w:numPr>
          <w:ilvl w:val="0"/>
          <w:numId w:val="39"/>
        </w:numPr>
        <w:rPr>
          <w:rFonts w:ascii="Courier" w:hAnsi="Courier"/>
        </w:rPr>
      </w:pPr>
      <w:r w:rsidRPr="00647BCC">
        <w:rPr>
          <w:rFonts w:ascii="Courier" w:hAnsi="Courier"/>
        </w:rPr>
        <w:t xml:space="preserve">Flip board upside down and hold with vise </w:t>
      </w:r>
      <w:r w:rsidR="008A01B4">
        <w:rPr>
          <w:rFonts w:ascii="Courier" w:hAnsi="Courier"/>
        </w:rPr>
        <w:t>or 3rd hand tool and solder all four</w:t>
      </w:r>
      <w:r w:rsidRPr="00647BCC">
        <w:rPr>
          <w:rFonts w:ascii="Courier" w:hAnsi="Courier"/>
        </w:rPr>
        <w:t xml:space="preserve"> joints                                         ________</w:t>
      </w:r>
    </w:p>
    <w:p w14:paraId="1DDA507D" w14:textId="77777777" w:rsidR="00395E4A" w:rsidRPr="005130CA" w:rsidRDefault="00395E4A" w:rsidP="00395E4A">
      <w:pPr>
        <w:ind w:firstLine="720"/>
        <w:rPr>
          <w:rFonts w:ascii="Courier" w:hAnsi="Courier"/>
        </w:rPr>
      </w:pPr>
    </w:p>
    <w:p w14:paraId="5B4E89AD" w14:textId="70CF9879" w:rsidR="00395E4A" w:rsidRPr="00647BCC" w:rsidRDefault="00395E4A" w:rsidP="004B00B9">
      <w:pPr>
        <w:pStyle w:val="ListParagraph"/>
        <w:numPr>
          <w:ilvl w:val="0"/>
          <w:numId w:val="40"/>
        </w:numPr>
        <w:rPr>
          <w:rFonts w:ascii="Courier" w:hAnsi="Courier"/>
        </w:rPr>
      </w:pPr>
      <w:r w:rsidRPr="00647BCC">
        <w:rPr>
          <w:rFonts w:ascii="Courier" w:hAnsi="Courier"/>
        </w:rPr>
        <w:t xml:space="preserve">Inspect with magnifying glass to make sure joints are good and there are no </w:t>
      </w:r>
      <w:r w:rsidR="00EE0200">
        <w:rPr>
          <w:rFonts w:ascii="Courier" w:hAnsi="Courier"/>
        </w:rPr>
        <w:t>solder bridges</w:t>
      </w:r>
      <w:r w:rsidRPr="00647BCC">
        <w:rPr>
          <w:rFonts w:ascii="Courier" w:hAnsi="Courier"/>
        </w:rPr>
        <w:t xml:space="preserve">                          ________</w:t>
      </w:r>
    </w:p>
    <w:p w14:paraId="6F048983" w14:textId="77777777" w:rsidR="00395E4A" w:rsidRPr="005130CA" w:rsidRDefault="00395E4A" w:rsidP="00395E4A">
      <w:pPr>
        <w:ind w:firstLine="1000"/>
        <w:rPr>
          <w:rFonts w:ascii="Courier" w:hAnsi="Courier"/>
        </w:rPr>
      </w:pPr>
    </w:p>
    <w:p w14:paraId="7A53DAF5" w14:textId="7E89416E" w:rsidR="00395E4A" w:rsidRPr="004C014A" w:rsidRDefault="00395E4A" w:rsidP="004B00B9">
      <w:pPr>
        <w:pStyle w:val="ListParagraph"/>
        <w:numPr>
          <w:ilvl w:val="0"/>
          <w:numId w:val="40"/>
        </w:numPr>
        <w:rPr>
          <w:rFonts w:ascii="Courier" w:hAnsi="Courier"/>
        </w:rPr>
      </w:pPr>
      <w:r w:rsidRPr="00647BCC">
        <w:rPr>
          <w:rFonts w:ascii="Courier" w:hAnsi="Courier"/>
        </w:rPr>
        <w:t xml:space="preserve">Trim </w:t>
      </w:r>
      <w:r>
        <w:rPr>
          <w:rFonts w:ascii="Courier" w:hAnsi="Courier"/>
        </w:rPr>
        <w:t>all 4</w:t>
      </w:r>
      <w:r w:rsidRPr="00647BCC">
        <w:rPr>
          <w:rFonts w:ascii="Courier" w:hAnsi="Courier"/>
        </w:rPr>
        <w:t xml:space="preserve"> leads</w:t>
      </w:r>
      <w:r>
        <w:rPr>
          <w:rFonts w:ascii="Courier" w:hAnsi="Courier"/>
        </w:rPr>
        <w:t xml:space="preserve">  _______</w:t>
      </w:r>
      <w:r w:rsidRPr="00647BCC">
        <w:rPr>
          <w:rFonts w:ascii="Courier" w:hAnsi="Courier"/>
        </w:rPr>
        <w:t xml:space="preserve">                    </w:t>
      </w:r>
      <w:r>
        <w:rPr>
          <w:rFonts w:ascii="Courier" w:hAnsi="Courier"/>
        </w:rPr>
        <w:t xml:space="preserve">                        </w:t>
      </w:r>
    </w:p>
    <w:p w14:paraId="7A6F41A9" w14:textId="77777777" w:rsidR="005130CA" w:rsidRPr="005130CA" w:rsidRDefault="005130CA" w:rsidP="005130CA">
      <w:pPr>
        <w:ind w:left="360"/>
        <w:rPr>
          <w:rFonts w:ascii="Courier" w:hAnsi="Courier"/>
        </w:rPr>
      </w:pPr>
      <w:r w:rsidRPr="005130CA">
        <w:rPr>
          <w:rFonts w:ascii="Courier" w:hAnsi="Courier"/>
        </w:rPr>
        <w:t xml:space="preserve">                </w:t>
      </w:r>
    </w:p>
    <w:p w14:paraId="1936F1F3" w14:textId="14AA5F61" w:rsidR="005130CA" w:rsidRPr="005130CA" w:rsidRDefault="005130CA" w:rsidP="005130CA">
      <w:pPr>
        <w:ind w:left="360"/>
        <w:rPr>
          <w:rFonts w:ascii="Courier" w:hAnsi="Courier"/>
        </w:rPr>
      </w:pPr>
    </w:p>
    <w:p w14:paraId="6BECAD00" w14:textId="77777777" w:rsidR="005130CA" w:rsidRPr="005130CA" w:rsidRDefault="005130CA" w:rsidP="005130CA">
      <w:pPr>
        <w:ind w:left="360"/>
        <w:rPr>
          <w:rFonts w:ascii="Courier" w:hAnsi="Courier"/>
        </w:rPr>
      </w:pPr>
      <w:r w:rsidRPr="005130CA">
        <w:rPr>
          <w:rFonts w:ascii="Courier" w:hAnsi="Courier"/>
        </w:rPr>
        <w:t xml:space="preserve">     </w:t>
      </w:r>
    </w:p>
    <w:p w14:paraId="71B5BBE7" w14:textId="0A2DF64E" w:rsidR="005130CA" w:rsidRPr="00C83733" w:rsidRDefault="005130CA" w:rsidP="004B00B9">
      <w:pPr>
        <w:pStyle w:val="ListParagraph"/>
        <w:numPr>
          <w:ilvl w:val="0"/>
          <w:numId w:val="18"/>
        </w:numPr>
        <w:rPr>
          <w:rFonts w:ascii="Courier" w:hAnsi="Courier"/>
          <w:b/>
          <w:sz w:val="28"/>
          <w:szCs w:val="28"/>
          <w:u w:val="single"/>
        </w:rPr>
      </w:pPr>
      <w:r w:rsidRPr="00C83733">
        <w:rPr>
          <w:rFonts w:ascii="Courier" w:hAnsi="Courier"/>
          <w:b/>
          <w:sz w:val="28"/>
          <w:szCs w:val="28"/>
          <w:u w:val="single"/>
        </w:rPr>
        <w:t>Solder</w:t>
      </w:r>
      <w:r w:rsidR="00C268C6">
        <w:rPr>
          <w:rFonts w:ascii="Courier" w:hAnsi="Courier"/>
          <w:b/>
          <w:sz w:val="28"/>
          <w:szCs w:val="28"/>
          <w:u w:val="single"/>
        </w:rPr>
        <w:t xml:space="preserve"> 2.2nF (2200pF) capacitors to PCB - 4 joints</w:t>
      </w:r>
      <w:r w:rsidRPr="00C83733">
        <w:rPr>
          <w:rFonts w:ascii="Courier" w:hAnsi="Courier"/>
          <w:b/>
          <w:sz w:val="28"/>
          <w:szCs w:val="28"/>
          <w:u w:val="single"/>
        </w:rPr>
        <w:t>:</w:t>
      </w:r>
    </w:p>
    <w:p w14:paraId="63F68421" w14:textId="77777777" w:rsidR="005130CA" w:rsidRPr="005130CA" w:rsidRDefault="005130CA" w:rsidP="005130CA">
      <w:pPr>
        <w:ind w:left="360"/>
        <w:rPr>
          <w:rFonts w:ascii="Courier" w:hAnsi="Courier"/>
        </w:rPr>
      </w:pPr>
      <w:r w:rsidRPr="005130CA">
        <w:rPr>
          <w:rFonts w:ascii="Courier" w:hAnsi="Courier"/>
        </w:rPr>
        <w:t xml:space="preserve">  </w:t>
      </w:r>
    </w:p>
    <w:p w14:paraId="0337BF88" w14:textId="77777777" w:rsidR="005130CA" w:rsidRPr="004C014A" w:rsidRDefault="005130CA" w:rsidP="004B00B9">
      <w:pPr>
        <w:pStyle w:val="ListParagraph"/>
        <w:numPr>
          <w:ilvl w:val="0"/>
          <w:numId w:val="19"/>
        </w:numPr>
        <w:rPr>
          <w:rFonts w:ascii="Courier" w:hAnsi="Courier"/>
        </w:rPr>
      </w:pPr>
      <w:r w:rsidRPr="004C014A">
        <w:rPr>
          <w:rFonts w:ascii="Courier" w:hAnsi="Courier"/>
        </w:rPr>
        <w:t>Insert both capacitors before soldering. Bend leads on back to</w:t>
      </w:r>
      <w:r w:rsidR="004C014A" w:rsidRPr="004C014A">
        <w:rPr>
          <w:rFonts w:ascii="Courier" w:hAnsi="Courier"/>
        </w:rPr>
        <w:t xml:space="preserve"> </w:t>
      </w:r>
      <w:r w:rsidRPr="004C014A">
        <w:rPr>
          <w:rFonts w:ascii="Courier" w:hAnsi="Courier"/>
        </w:rPr>
        <w:t>hold in place.</w:t>
      </w:r>
    </w:p>
    <w:p w14:paraId="0CBB7A35" w14:textId="77777777" w:rsidR="005130CA" w:rsidRPr="005130CA" w:rsidRDefault="005130CA" w:rsidP="005130CA">
      <w:pPr>
        <w:ind w:left="360"/>
        <w:rPr>
          <w:rFonts w:ascii="Courier" w:hAnsi="Courier"/>
        </w:rPr>
      </w:pPr>
      <w:r w:rsidRPr="005130CA">
        <w:rPr>
          <w:rFonts w:ascii="Courier" w:hAnsi="Courier"/>
        </w:rPr>
        <w:t xml:space="preserve">       </w:t>
      </w:r>
    </w:p>
    <w:p w14:paraId="0F4C06C5" w14:textId="0269F0DC" w:rsidR="005130CA" w:rsidRPr="004C014A" w:rsidRDefault="00C268C6" w:rsidP="004B00B9">
      <w:pPr>
        <w:pStyle w:val="ListParagraph"/>
        <w:numPr>
          <w:ilvl w:val="3"/>
          <w:numId w:val="20"/>
        </w:numPr>
        <w:ind w:left="1080"/>
        <w:rPr>
          <w:rFonts w:ascii="Courier" w:hAnsi="Courier"/>
        </w:rPr>
      </w:pPr>
      <w:r>
        <w:rPr>
          <w:rFonts w:ascii="Courier" w:hAnsi="Courier"/>
        </w:rPr>
        <w:t xml:space="preserve">C4: </w:t>
      </w:r>
      <w:r w:rsidR="005130CA" w:rsidRPr="004C014A">
        <w:rPr>
          <w:rFonts w:ascii="Courier" w:hAnsi="Courier"/>
        </w:rPr>
        <w:t xml:space="preserve"> ________</w:t>
      </w:r>
    </w:p>
    <w:p w14:paraId="72AC70EC" w14:textId="77777777" w:rsidR="005130CA" w:rsidRPr="005130CA" w:rsidRDefault="005130CA" w:rsidP="004C014A">
      <w:pPr>
        <w:ind w:left="-1800" w:firstLine="2300"/>
        <w:rPr>
          <w:rFonts w:ascii="Courier" w:hAnsi="Courier"/>
        </w:rPr>
      </w:pPr>
    </w:p>
    <w:p w14:paraId="5C74F59F" w14:textId="62A7FABF" w:rsidR="005130CA" w:rsidRDefault="00C268C6" w:rsidP="004B00B9">
      <w:pPr>
        <w:pStyle w:val="ListParagraph"/>
        <w:numPr>
          <w:ilvl w:val="3"/>
          <w:numId w:val="20"/>
        </w:numPr>
        <w:ind w:left="1080"/>
        <w:rPr>
          <w:rFonts w:ascii="Courier" w:hAnsi="Courier"/>
        </w:rPr>
      </w:pPr>
      <w:r>
        <w:rPr>
          <w:rFonts w:ascii="Courier" w:hAnsi="Courier"/>
        </w:rPr>
        <w:t xml:space="preserve">C5: </w:t>
      </w:r>
      <w:r w:rsidR="005130CA" w:rsidRPr="004C014A">
        <w:rPr>
          <w:rFonts w:ascii="Courier" w:hAnsi="Courier"/>
        </w:rPr>
        <w:t xml:space="preserve"> ________</w:t>
      </w:r>
    </w:p>
    <w:p w14:paraId="004EB053" w14:textId="77777777" w:rsidR="00395E4A" w:rsidRPr="00395E4A" w:rsidRDefault="00395E4A" w:rsidP="00395E4A">
      <w:pPr>
        <w:rPr>
          <w:rFonts w:ascii="Courier" w:hAnsi="Courier"/>
        </w:rPr>
      </w:pPr>
    </w:p>
    <w:p w14:paraId="5214E0C2" w14:textId="2D07BA34" w:rsidR="00395E4A" w:rsidRPr="00647BCC" w:rsidRDefault="00395E4A" w:rsidP="004B00B9">
      <w:pPr>
        <w:pStyle w:val="ListParagraph"/>
        <w:numPr>
          <w:ilvl w:val="0"/>
          <w:numId w:val="39"/>
        </w:numPr>
        <w:rPr>
          <w:rFonts w:ascii="Courier" w:hAnsi="Courier"/>
        </w:rPr>
      </w:pPr>
      <w:r w:rsidRPr="00647BCC">
        <w:rPr>
          <w:rFonts w:ascii="Courier" w:hAnsi="Courier"/>
        </w:rPr>
        <w:t xml:space="preserve">Flip board upside down and hold with vise </w:t>
      </w:r>
      <w:r w:rsidR="008A01B4">
        <w:rPr>
          <w:rFonts w:ascii="Courier" w:hAnsi="Courier"/>
        </w:rPr>
        <w:t>or 3rd hand tool and solder all four</w:t>
      </w:r>
      <w:r w:rsidRPr="00647BCC">
        <w:rPr>
          <w:rFonts w:ascii="Courier" w:hAnsi="Courier"/>
        </w:rPr>
        <w:t xml:space="preserve"> joints                                         ________</w:t>
      </w:r>
    </w:p>
    <w:p w14:paraId="05FF5C5B" w14:textId="77777777" w:rsidR="00395E4A" w:rsidRPr="005130CA" w:rsidRDefault="00395E4A" w:rsidP="00395E4A">
      <w:pPr>
        <w:ind w:firstLine="720"/>
        <w:rPr>
          <w:rFonts w:ascii="Courier" w:hAnsi="Courier"/>
        </w:rPr>
      </w:pPr>
    </w:p>
    <w:p w14:paraId="3086B56C" w14:textId="516E369C" w:rsidR="00395E4A" w:rsidRPr="00647BCC" w:rsidRDefault="00395E4A" w:rsidP="004B00B9">
      <w:pPr>
        <w:pStyle w:val="ListParagraph"/>
        <w:numPr>
          <w:ilvl w:val="0"/>
          <w:numId w:val="40"/>
        </w:numPr>
        <w:rPr>
          <w:rFonts w:ascii="Courier" w:hAnsi="Courier"/>
        </w:rPr>
      </w:pPr>
      <w:r w:rsidRPr="00647BCC">
        <w:rPr>
          <w:rFonts w:ascii="Courier" w:hAnsi="Courier"/>
        </w:rPr>
        <w:t xml:space="preserve">Inspect with magnifying glass to make sure joints are good and there are no </w:t>
      </w:r>
      <w:r w:rsidR="00EE0200">
        <w:rPr>
          <w:rFonts w:ascii="Courier" w:hAnsi="Courier"/>
        </w:rPr>
        <w:t>solder bridges</w:t>
      </w:r>
      <w:r w:rsidRPr="00647BCC">
        <w:rPr>
          <w:rFonts w:ascii="Courier" w:hAnsi="Courier"/>
        </w:rPr>
        <w:t xml:space="preserve">                          ________</w:t>
      </w:r>
    </w:p>
    <w:p w14:paraId="3AEACA13" w14:textId="77777777" w:rsidR="00395E4A" w:rsidRPr="005130CA" w:rsidRDefault="00395E4A" w:rsidP="00395E4A">
      <w:pPr>
        <w:ind w:firstLine="1000"/>
        <w:rPr>
          <w:rFonts w:ascii="Courier" w:hAnsi="Courier"/>
        </w:rPr>
      </w:pPr>
    </w:p>
    <w:p w14:paraId="72A0078D" w14:textId="5C570C93" w:rsidR="00395E4A" w:rsidRPr="004C014A" w:rsidRDefault="00395E4A" w:rsidP="004B00B9">
      <w:pPr>
        <w:pStyle w:val="ListParagraph"/>
        <w:numPr>
          <w:ilvl w:val="0"/>
          <w:numId w:val="41"/>
        </w:numPr>
        <w:rPr>
          <w:rFonts w:ascii="Courier" w:hAnsi="Courier"/>
        </w:rPr>
      </w:pPr>
      <w:r w:rsidRPr="00647BCC">
        <w:rPr>
          <w:rFonts w:ascii="Courier" w:hAnsi="Courier"/>
        </w:rPr>
        <w:t xml:space="preserve">Trim </w:t>
      </w:r>
      <w:r>
        <w:rPr>
          <w:rFonts w:ascii="Courier" w:hAnsi="Courier"/>
        </w:rPr>
        <w:t>all 4</w:t>
      </w:r>
      <w:r w:rsidRPr="00647BCC">
        <w:rPr>
          <w:rFonts w:ascii="Courier" w:hAnsi="Courier"/>
        </w:rPr>
        <w:t xml:space="preserve"> leads</w:t>
      </w:r>
      <w:r>
        <w:rPr>
          <w:rFonts w:ascii="Courier" w:hAnsi="Courier"/>
        </w:rPr>
        <w:t xml:space="preserve">  _______</w:t>
      </w:r>
      <w:r w:rsidRPr="00647BCC">
        <w:rPr>
          <w:rFonts w:ascii="Courier" w:hAnsi="Courier"/>
        </w:rPr>
        <w:t xml:space="preserve">  </w:t>
      </w:r>
    </w:p>
    <w:p w14:paraId="0DFFBBF1" w14:textId="77777777" w:rsidR="005130CA" w:rsidRPr="005130CA" w:rsidDel="006A2DC3" w:rsidRDefault="005130CA" w:rsidP="005130CA">
      <w:pPr>
        <w:ind w:left="360"/>
        <w:rPr>
          <w:del w:id="649" w:author="Cindy W" w:date="2019-02-02T11:00:00Z"/>
          <w:rFonts w:ascii="Courier" w:hAnsi="Courier"/>
        </w:rPr>
      </w:pPr>
      <w:r w:rsidRPr="005130CA">
        <w:rPr>
          <w:rFonts w:ascii="Courier" w:hAnsi="Courier"/>
        </w:rPr>
        <w:t xml:space="preserve">                </w:t>
      </w:r>
    </w:p>
    <w:p w14:paraId="0B57F654" w14:textId="6719D07F" w:rsidR="005130CA" w:rsidRPr="005130CA" w:rsidRDefault="005130CA" w:rsidP="006A2DC3">
      <w:pPr>
        <w:ind w:left="360"/>
        <w:rPr>
          <w:rFonts w:ascii="Courier" w:hAnsi="Courier"/>
        </w:rPr>
      </w:pPr>
    </w:p>
    <w:p w14:paraId="2EE96EDE" w14:textId="63DCA444" w:rsidR="00C268C6" w:rsidRDefault="00C268C6" w:rsidP="00C268C6">
      <w:pPr>
        <w:pStyle w:val="Heading1"/>
        <w:rPr>
          <w:color w:val="FF0000"/>
        </w:rPr>
      </w:pPr>
      <w:bookmarkStart w:id="650" w:name="_Toc410731210"/>
      <w:r>
        <w:t>Bypass diode(s)</w:t>
      </w:r>
      <w:bookmarkEnd w:id="650"/>
    </w:p>
    <w:p w14:paraId="4C4F001B" w14:textId="77777777" w:rsidR="00C268C6" w:rsidRDefault="00C268C6" w:rsidP="00C268C6">
      <w:pPr>
        <w:rPr>
          <w:rFonts w:ascii="Courier" w:hAnsi="Courier"/>
        </w:rPr>
      </w:pPr>
    </w:p>
    <w:p w14:paraId="757E3266" w14:textId="77777777" w:rsidR="00C268C6" w:rsidRDefault="00C268C6" w:rsidP="00C268C6">
      <w:pPr>
        <w:rPr>
          <w:rFonts w:ascii="Courier" w:hAnsi="Courier"/>
        </w:rPr>
      </w:pPr>
      <w:r>
        <w:rPr>
          <w:rFonts w:ascii="Courier" w:hAnsi="Courier"/>
        </w:rPr>
        <w:lastRenderedPageBreak/>
        <w:t>The purpose of the bypass diode(s) is to protect the electronics in case the PV is connected to the IV Swinger 2 backwards.</w:t>
      </w:r>
    </w:p>
    <w:p w14:paraId="5CE562BE" w14:textId="77777777" w:rsidR="00C268C6" w:rsidRDefault="00C268C6" w:rsidP="00C268C6">
      <w:pPr>
        <w:rPr>
          <w:rFonts w:ascii="Courier" w:hAnsi="Courier"/>
        </w:rPr>
      </w:pPr>
    </w:p>
    <w:p w14:paraId="07235A2C" w14:textId="3B4B8E71" w:rsidR="00C268C6" w:rsidRDefault="00C268C6" w:rsidP="00C268C6">
      <w:pPr>
        <w:rPr>
          <w:rFonts w:ascii="Courier" w:hAnsi="Courier"/>
        </w:rPr>
      </w:pPr>
      <w:r>
        <w:rPr>
          <w:rFonts w:ascii="Courier" w:hAnsi="Courier"/>
        </w:rPr>
        <w:t xml:space="preserve">The PCBs were designed for 15A, 45V bypass diodes (15SQ045). The module versions require two of these in series. </w:t>
      </w:r>
      <w:del w:id="651" w:author="Cindy W" w:date="2019-02-01T10:27:00Z">
        <w:r w:rsidDel="00002E2C">
          <w:rPr>
            <w:rFonts w:ascii="Courier" w:hAnsi="Courier"/>
          </w:rPr>
          <w:delText>The cell versions require only one.</w:delText>
        </w:r>
      </w:del>
    </w:p>
    <w:p w14:paraId="265721FC" w14:textId="77777777" w:rsidR="00C268C6" w:rsidRDefault="00C268C6" w:rsidP="00C268C6">
      <w:pPr>
        <w:rPr>
          <w:rFonts w:ascii="Courier" w:hAnsi="Courier"/>
        </w:rPr>
      </w:pPr>
    </w:p>
    <w:p w14:paraId="0DC3F443" w14:textId="77BF7F42" w:rsidR="00C268C6" w:rsidRDefault="00C268C6" w:rsidP="00C268C6">
      <w:pPr>
        <w:rPr>
          <w:rFonts w:ascii="Courier" w:hAnsi="Courier"/>
        </w:rPr>
      </w:pPr>
      <w:r>
        <w:rPr>
          <w:rFonts w:ascii="Courier" w:hAnsi="Courier"/>
        </w:rPr>
        <w:t>There is a 15A, 100V part (15SQ100) that may be used in place of the two 45V parts in the module versions (</w:t>
      </w:r>
      <w:r w:rsidRPr="00C268C6">
        <w:rPr>
          <w:rFonts w:ascii="Courier" w:hAnsi="Courier"/>
          <w:u w:val="single"/>
        </w:rPr>
        <w:t>preferred</w:t>
      </w:r>
      <w:r>
        <w:rPr>
          <w:rFonts w:ascii="Courier" w:hAnsi="Courier"/>
        </w:rPr>
        <w:t xml:space="preserve">). </w:t>
      </w:r>
    </w:p>
    <w:p w14:paraId="317E69C2" w14:textId="77777777" w:rsidR="00C268C6" w:rsidRPr="007E1521" w:rsidRDefault="00C268C6" w:rsidP="00C268C6">
      <w:pPr>
        <w:rPr>
          <w:rFonts w:ascii="Courier" w:hAnsi="Courier"/>
        </w:rPr>
      </w:pPr>
    </w:p>
    <w:p w14:paraId="59AC12E3" w14:textId="20D3BA45" w:rsidR="00C268C6" w:rsidRPr="007E1521" w:rsidRDefault="00C268C6"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Pr>
          <w:rFonts w:ascii="Courier" w:hAnsi="Courier"/>
          <w:b/>
          <w:sz w:val="28"/>
          <w:szCs w:val="28"/>
          <w:u w:val="single"/>
        </w:rPr>
        <w:t>er bypass diode(s) to PCB – 2 or 4 joints</w:t>
      </w:r>
      <w:r w:rsidRPr="00C83733">
        <w:rPr>
          <w:rFonts w:ascii="Courier" w:hAnsi="Courier"/>
          <w:b/>
          <w:sz w:val="28"/>
          <w:szCs w:val="28"/>
          <w:u w:val="single"/>
        </w:rPr>
        <w:t>:</w:t>
      </w:r>
      <w:r w:rsidRPr="007E1521">
        <w:rPr>
          <w:rFonts w:ascii="Courier" w:hAnsi="Courier"/>
          <w:b/>
          <w:sz w:val="28"/>
          <w:szCs w:val="28"/>
          <w:u w:val="single"/>
        </w:rPr>
        <w:br/>
      </w:r>
    </w:p>
    <w:p w14:paraId="395D7F62" w14:textId="6A0125AA" w:rsidR="00C268C6" w:rsidRDefault="00C268C6" w:rsidP="004B00B9">
      <w:pPr>
        <w:pStyle w:val="ListParagraph"/>
        <w:numPr>
          <w:ilvl w:val="0"/>
          <w:numId w:val="16"/>
        </w:numPr>
        <w:rPr>
          <w:rFonts w:ascii="Courier" w:hAnsi="Courier"/>
        </w:rPr>
      </w:pPr>
      <w:r>
        <w:rPr>
          <w:rFonts w:ascii="Courier" w:hAnsi="Courier"/>
        </w:rPr>
        <w:t xml:space="preserve">Bend lead on </w:t>
      </w:r>
      <w:r w:rsidRPr="00C268C6">
        <w:rPr>
          <w:rFonts w:ascii="Courier" w:hAnsi="Courier"/>
          <w:u w:val="single"/>
        </w:rPr>
        <w:t>striped end</w:t>
      </w:r>
      <w:r>
        <w:rPr>
          <w:rFonts w:ascii="Courier" w:hAnsi="Courier"/>
        </w:rPr>
        <w:t xml:space="preserve"> of diode around the diode so that it points in the same direction as the other lead.</w:t>
      </w:r>
    </w:p>
    <w:p w14:paraId="60FEA4E4" w14:textId="77777777" w:rsidR="00C268C6" w:rsidRDefault="00C268C6" w:rsidP="00C268C6">
      <w:pPr>
        <w:pStyle w:val="ListParagraph"/>
        <w:rPr>
          <w:rFonts w:ascii="Courier" w:hAnsi="Courier"/>
        </w:rPr>
      </w:pPr>
    </w:p>
    <w:p w14:paraId="6DC7D8FC" w14:textId="70701567" w:rsidR="00C268C6" w:rsidRPr="00002E2C" w:rsidDel="00002E2C" w:rsidRDefault="00C268C6" w:rsidP="004B00B9">
      <w:pPr>
        <w:pStyle w:val="ListParagraph"/>
        <w:numPr>
          <w:ilvl w:val="0"/>
          <w:numId w:val="16"/>
        </w:numPr>
        <w:rPr>
          <w:del w:id="652" w:author="Cindy W" w:date="2019-02-01T10:28:00Z"/>
          <w:rFonts w:ascii="Courier" w:hAnsi="Courier"/>
        </w:rPr>
      </w:pPr>
      <w:del w:id="653" w:author="Cindy W" w:date="2019-02-01T10:28:00Z">
        <w:r w:rsidRPr="00002E2C" w:rsidDel="00002E2C">
          <w:rPr>
            <w:rFonts w:ascii="Courier" w:hAnsi="Courier"/>
            <w:rPrChange w:id="654" w:author="Cindy W" w:date="2019-02-01T10:29:00Z">
              <w:rPr>
                <w:rFonts w:ascii="Courier" w:hAnsi="Courier"/>
                <w:color w:val="FF0000"/>
              </w:rPr>
            </w:rPrChange>
          </w:rPr>
          <w:delText>Cell versions (1x 15SQ045)</w:delText>
        </w:r>
        <w:r w:rsidRPr="00002E2C" w:rsidDel="00002E2C">
          <w:rPr>
            <w:rFonts w:ascii="Courier" w:hAnsi="Courier"/>
          </w:rPr>
          <w:delText>. Insert leads as follows:</w:delText>
        </w:r>
      </w:del>
    </w:p>
    <w:p w14:paraId="52ECA22D" w14:textId="5F4397C8" w:rsidR="00C268C6" w:rsidRPr="00002E2C" w:rsidDel="00002E2C" w:rsidRDefault="00C268C6" w:rsidP="00C268C6">
      <w:pPr>
        <w:ind w:left="360"/>
        <w:rPr>
          <w:del w:id="655" w:author="Cindy W" w:date="2019-02-01T10:28:00Z"/>
          <w:rFonts w:ascii="Courier" w:hAnsi="Courier"/>
        </w:rPr>
      </w:pPr>
      <w:del w:id="656" w:author="Cindy W" w:date="2019-02-01T10:28:00Z">
        <w:r w:rsidRPr="00002E2C" w:rsidDel="00002E2C">
          <w:rPr>
            <w:rFonts w:ascii="Courier" w:hAnsi="Courier"/>
          </w:rPr>
          <w:delText xml:space="preserve">       </w:delText>
        </w:r>
      </w:del>
    </w:p>
    <w:p w14:paraId="5B166E70" w14:textId="21EE2CA4" w:rsidR="00C268C6" w:rsidRPr="00002E2C" w:rsidDel="00002E2C" w:rsidRDefault="00C268C6" w:rsidP="004B00B9">
      <w:pPr>
        <w:pStyle w:val="ListParagraph"/>
        <w:numPr>
          <w:ilvl w:val="3"/>
          <w:numId w:val="17"/>
        </w:numPr>
        <w:ind w:left="1080"/>
        <w:rPr>
          <w:del w:id="657" w:author="Cindy W" w:date="2019-02-01T10:28:00Z"/>
          <w:rFonts w:ascii="Courier" w:hAnsi="Courier"/>
        </w:rPr>
      </w:pPr>
      <w:del w:id="658" w:author="Cindy W" w:date="2019-02-01T10:28:00Z">
        <w:r w:rsidRPr="00002E2C" w:rsidDel="00002E2C">
          <w:rPr>
            <w:rFonts w:ascii="Courier" w:hAnsi="Courier"/>
          </w:rPr>
          <w:delText>Pad D1, striped end (top):  ________</w:delText>
        </w:r>
      </w:del>
    </w:p>
    <w:p w14:paraId="7541AA9C" w14:textId="1A8877B5" w:rsidR="00C268C6" w:rsidRPr="00002E2C" w:rsidDel="00002E2C" w:rsidRDefault="00C268C6" w:rsidP="004B00B9">
      <w:pPr>
        <w:pStyle w:val="ListParagraph"/>
        <w:numPr>
          <w:ilvl w:val="3"/>
          <w:numId w:val="17"/>
        </w:numPr>
        <w:ind w:left="1080"/>
        <w:rPr>
          <w:del w:id="659" w:author="Cindy W" w:date="2019-02-01T10:28:00Z"/>
          <w:rFonts w:ascii="Courier" w:hAnsi="Courier"/>
        </w:rPr>
      </w:pPr>
      <w:del w:id="660" w:author="Cindy W" w:date="2019-02-01T10:28:00Z">
        <w:r w:rsidRPr="00002E2C" w:rsidDel="00002E2C">
          <w:rPr>
            <w:rFonts w:ascii="Courier" w:hAnsi="Courier"/>
          </w:rPr>
          <w:delText>Pad D2, non-striped end (bottom):  ________</w:delText>
        </w:r>
        <w:r w:rsidRPr="00002E2C" w:rsidDel="00002E2C">
          <w:rPr>
            <w:rFonts w:ascii="Courier" w:hAnsi="Courier"/>
          </w:rPr>
          <w:br/>
        </w:r>
      </w:del>
    </w:p>
    <w:p w14:paraId="0946950D" w14:textId="006511D5" w:rsidR="00C268C6" w:rsidRPr="004C014A" w:rsidRDefault="00002E2C" w:rsidP="004B00B9">
      <w:pPr>
        <w:pStyle w:val="ListParagraph"/>
        <w:numPr>
          <w:ilvl w:val="0"/>
          <w:numId w:val="16"/>
        </w:numPr>
        <w:rPr>
          <w:rFonts w:ascii="Courier" w:hAnsi="Courier"/>
        </w:rPr>
      </w:pPr>
      <w:ins w:id="661" w:author="Cindy W" w:date="2019-02-01T10:29:00Z">
        <w:r w:rsidRPr="00002E2C">
          <w:rPr>
            <w:rFonts w:ascii="Courier" w:hAnsi="Courier"/>
            <w:rPrChange w:id="662" w:author="Cindy W" w:date="2019-02-01T10:29:00Z">
              <w:rPr>
                <w:rFonts w:ascii="Courier" w:hAnsi="Courier"/>
                <w:color w:val="FF0000"/>
              </w:rPr>
            </w:rPrChange>
          </w:rPr>
          <w:t>100V diode</w:t>
        </w:r>
      </w:ins>
      <w:del w:id="663" w:author="Cindy W" w:date="2019-02-01T10:29:00Z">
        <w:r w:rsidR="00C268C6" w:rsidRPr="00002E2C" w:rsidDel="00002E2C">
          <w:rPr>
            <w:rFonts w:ascii="Courier" w:hAnsi="Courier"/>
            <w:rPrChange w:id="664" w:author="Cindy W" w:date="2019-02-01T10:29:00Z">
              <w:rPr>
                <w:rFonts w:ascii="Courier" w:hAnsi="Courier"/>
                <w:color w:val="FF0000"/>
              </w:rPr>
            </w:rPrChange>
          </w:rPr>
          <w:delText>Module versions</w:delText>
        </w:r>
      </w:del>
      <w:r w:rsidR="00C268C6" w:rsidRPr="00002E2C">
        <w:rPr>
          <w:rFonts w:ascii="Courier" w:hAnsi="Courier"/>
          <w:rPrChange w:id="665" w:author="Cindy W" w:date="2019-02-01T10:29:00Z">
            <w:rPr>
              <w:rFonts w:ascii="Courier" w:hAnsi="Courier"/>
              <w:color w:val="FF0000"/>
            </w:rPr>
          </w:rPrChange>
        </w:rPr>
        <w:t xml:space="preserve"> (1x 15SQ100)</w:t>
      </w:r>
      <w:r w:rsidR="00C268C6" w:rsidRPr="00002E2C">
        <w:rPr>
          <w:rFonts w:ascii="Courier" w:hAnsi="Courier"/>
        </w:rPr>
        <w:t>.</w:t>
      </w:r>
      <w:r w:rsidR="00C268C6">
        <w:rPr>
          <w:rFonts w:ascii="Courier" w:hAnsi="Courier"/>
        </w:rPr>
        <w:t xml:space="preserve"> Insert leads as follows:</w:t>
      </w:r>
    </w:p>
    <w:p w14:paraId="73D0D907" w14:textId="77777777" w:rsidR="00C268C6" w:rsidRPr="005130CA" w:rsidRDefault="00C268C6" w:rsidP="00C268C6">
      <w:pPr>
        <w:ind w:left="360"/>
        <w:rPr>
          <w:rFonts w:ascii="Courier" w:hAnsi="Courier"/>
        </w:rPr>
      </w:pPr>
      <w:r w:rsidRPr="005130CA">
        <w:rPr>
          <w:rFonts w:ascii="Courier" w:hAnsi="Courier"/>
        </w:rPr>
        <w:t xml:space="preserve">       </w:t>
      </w:r>
    </w:p>
    <w:p w14:paraId="2E22E26C" w14:textId="0F433F55" w:rsidR="00C268C6" w:rsidRDefault="00C268C6" w:rsidP="004B00B9">
      <w:pPr>
        <w:pStyle w:val="ListParagraph"/>
        <w:numPr>
          <w:ilvl w:val="3"/>
          <w:numId w:val="17"/>
        </w:numPr>
        <w:ind w:left="1080"/>
        <w:rPr>
          <w:rFonts w:ascii="Courier" w:hAnsi="Courier"/>
        </w:rPr>
      </w:pPr>
      <w:r>
        <w:rPr>
          <w:rFonts w:ascii="Courier" w:hAnsi="Courier"/>
        </w:rPr>
        <w:t xml:space="preserve">Pad D1, striped end (top):  </w:t>
      </w:r>
      <w:r w:rsidRPr="004C014A">
        <w:rPr>
          <w:rFonts w:ascii="Courier" w:hAnsi="Courier"/>
        </w:rPr>
        <w:t>________</w:t>
      </w:r>
    </w:p>
    <w:p w14:paraId="0F5D8416" w14:textId="21E15934" w:rsidR="00C268C6" w:rsidRDefault="00C268C6" w:rsidP="004B00B9">
      <w:pPr>
        <w:pStyle w:val="ListParagraph"/>
        <w:numPr>
          <w:ilvl w:val="3"/>
          <w:numId w:val="17"/>
        </w:numPr>
        <w:ind w:left="1080"/>
        <w:rPr>
          <w:rFonts w:ascii="Courier" w:hAnsi="Courier"/>
        </w:rPr>
      </w:pPr>
      <w:r>
        <w:rPr>
          <w:rFonts w:ascii="Courier" w:hAnsi="Courier"/>
        </w:rPr>
        <w:t xml:space="preserve">Pad D4, non-striped end (bottom):  </w:t>
      </w:r>
      <w:r w:rsidRPr="004C014A">
        <w:rPr>
          <w:rFonts w:ascii="Courier" w:hAnsi="Courier"/>
        </w:rPr>
        <w:t>________</w:t>
      </w:r>
    </w:p>
    <w:p w14:paraId="304E254D" w14:textId="77777777" w:rsidR="00C268C6" w:rsidRDefault="00C268C6" w:rsidP="00C268C6">
      <w:pPr>
        <w:pStyle w:val="ListParagraph"/>
        <w:ind w:left="1080"/>
        <w:rPr>
          <w:rFonts w:ascii="Courier" w:hAnsi="Courier"/>
        </w:rPr>
      </w:pPr>
    </w:p>
    <w:p w14:paraId="0B550CE6" w14:textId="731CBB66" w:rsidR="00C268C6" w:rsidRPr="00C268C6" w:rsidRDefault="00C268C6" w:rsidP="00C268C6">
      <w:pPr>
        <w:rPr>
          <w:rFonts w:ascii="Courier" w:hAnsi="Courier"/>
        </w:rPr>
      </w:pPr>
      <w:r>
        <w:rPr>
          <w:rFonts w:ascii="Courier" w:hAnsi="Courier"/>
        </w:rPr>
        <w:t xml:space="preserve">  -OR-</w:t>
      </w:r>
      <w:r w:rsidRPr="00C268C6">
        <w:rPr>
          <w:rFonts w:ascii="Courier" w:hAnsi="Courier"/>
        </w:rPr>
        <w:br/>
      </w:r>
    </w:p>
    <w:p w14:paraId="58705BB2" w14:textId="32E722F4" w:rsidR="00C268C6" w:rsidRPr="004C014A" w:rsidDel="006A2DC3" w:rsidRDefault="00002E2C" w:rsidP="004B00B9">
      <w:pPr>
        <w:pStyle w:val="ListParagraph"/>
        <w:numPr>
          <w:ilvl w:val="0"/>
          <w:numId w:val="16"/>
        </w:numPr>
        <w:rPr>
          <w:del w:id="666" w:author="Cindy W" w:date="2019-02-02T11:00:00Z"/>
          <w:rFonts w:ascii="Courier" w:hAnsi="Courier"/>
        </w:rPr>
      </w:pPr>
      <w:ins w:id="667" w:author="Cindy W" w:date="2019-02-01T10:29:00Z">
        <w:r w:rsidRPr="00002E2C">
          <w:rPr>
            <w:rFonts w:ascii="Courier" w:hAnsi="Courier"/>
            <w:rPrChange w:id="668" w:author="Cindy W" w:date="2019-02-01T10:30:00Z">
              <w:rPr>
                <w:rFonts w:ascii="Courier" w:hAnsi="Courier"/>
                <w:color w:val="FF0000"/>
              </w:rPr>
            </w:rPrChange>
          </w:rPr>
          <w:t>45V diodes</w:t>
        </w:r>
      </w:ins>
      <w:ins w:id="669" w:author="Cindy W" w:date="2019-02-01T10:30:00Z">
        <w:r w:rsidRPr="00002E2C">
          <w:rPr>
            <w:rFonts w:ascii="Courier" w:hAnsi="Courier"/>
            <w:rPrChange w:id="670" w:author="Cindy W" w:date="2019-02-01T10:30:00Z">
              <w:rPr>
                <w:rFonts w:ascii="Courier" w:hAnsi="Courier"/>
                <w:color w:val="FF0000"/>
              </w:rPr>
            </w:rPrChange>
          </w:rPr>
          <w:t xml:space="preserve"> </w:t>
        </w:r>
      </w:ins>
      <w:del w:id="671" w:author="Cindy W" w:date="2019-02-01T10:30:00Z">
        <w:r w:rsidR="00C268C6" w:rsidRPr="00002E2C" w:rsidDel="00002E2C">
          <w:rPr>
            <w:rFonts w:ascii="Courier" w:hAnsi="Courier"/>
            <w:rPrChange w:id="672" w:author="Cindy W" w:date="2019-02-01T10:30:00Z">
              <w:rPr>
                <w:rFonts w:ascii="Courier" w:hAnsi="Courier"/>
                <w:color w:val="FF0000"/>
              </w:rPr>
            </w:rPrChange>
          </w:rPr>
          <w:delText xml:space="preserve">Module versions </w:delText>
        </w:r>
      </w:del>
      <w:r w:rsidR="00C268C6" w:rsidRPr="00002E2C">
        <w:rPr>
          <w:rFonts w:ascii="Courier" w:hAnsi="Courier"/>
          <w:rPrChange w:id="673" w:author="Cindy W" w:date="2019-02-01T10:30:00Z">
            <w:rPr>
              <w:rFonts w:ascii="Courier" w:hAnsi="Courier"/>
              <w:color w:val="FF0000"/>
            </w:rPr>
          </w:rPrChange>
        </w:rPr>
        <w:t>(2x 15SQ045)</w:t>
      </w:r>
      <w:r w:rsidR="00C268C6" w:rsidRPr="00002E2C">
        <w:rPr>
          <w:rFonts w:ascii="Courier" w:hAnsi="Courier"/>
        </w:rPr>
        <w:t>.</w:t>
      </w:r>
      <w:r w:rsidR="00C268C6">
        <w:rPr>
          <w:rFonts w:ascii="Courier" w:hAnsi="Courier"/>
        </w:rPr>
        <w:t xml:space="preserve"> Insert leads as follows:</w:t>
      </w:r>
    </w:p>
    <w:p w14:paraId="697A9906" w14:textId="77777777" w:rsidR="00C268C6" w:rsidRPr="006A2DC3" w:rsidRDefault="00C268C6" w:rsidP="006A2DC3">
      <w:pPr>
        <w:pStyle w:val="ListParagraph"/>
        <w:numPr>
          <w:ilvl w:val="0"/>
          <w:numId w:val="16"/>
        </w:numPr>
        <w:rPr>
          <w:rFonts w:ascii="Courier" w:hAnsi="Courier"/>
          <w:rPrChange w:id="674" w:author="Cindy W" w:date="2019-02-02T11:00:00Z">
            <w:rPr/>
          </w:rPrChange>
        </w:rPr>
        <w:pPrChange w:id="675" w:author="Cindy W" w:date="2019-02-02T11:00:00Z">
          <w:pPr>
            <w:ind w:left="360"/>
          </w:pPr>
        </w:pPrChange>
      </w:pPr>
      <w:del w:id="676" w:author="Cindy W" w:date="2019-02-02T11:00:00Z">
        <w:r w:rsidRPr="006A2DC3" w:rsidDel="006A2DC3">
          <w:rPr>
            <w:rFonts w:ascii="Courier" w:hAnsi="Courier"/>
            <w:rPrChange w:id="677" w:author="Cindy W" w:date="2019-02-02T11:00:00Z">
              <w:rPr/>
            </w:rPrChange>
          </w:rPr>
          <w:delText xml:space="preserve">     </w:delText>
        </w:r>
      </w:del>
      <w:r w:rsidRPr="006A2DC3">
        <w:rPr>
          <w:rFonts w:ascii="Courier" w:hAnsi="Courier"/>
          <w:rPrChange w:id="678" w:author="Cindy W" w:date="2019-02-02T11:00:00Z">
            <w:rPr/>
          </w:rPrChange>
        </w:rPr>
        <w:t xml:space="preserve">  </w:t>
      </w:r>
    </w:p>
    <w:p w14:paraId="1F4D6176" w14:textId="5D27D1A4" w:rsidR="00C268C6" w:rsidRDefault="00C268C6" w:rsidP="004B00B9">
      <w:pPr>
        <w:pStyle w:val="ListParagraph"/>
        <w:numPr>
          <w:ilvl w:val="3"/>
          <w:numId w:val="17"/>
        </w:numPr>
        <w:ind w:left="1080"/>
        <w:rPr>
          <w:rFonts w:ascii="Courier" w:hAnsi="Courier"/>
        </w:rPr>
      </w:pPr>
      <w:r>
        <w:rPr>
          <w:rFonts w:ascii="Courier" w:hAnsi="Courier"/>
        </w:rPr>
        <w:t xml:space="preserve">Pad D1, striped end (top):  </w:t>
      </w:r>
      <w:r w:rsidRPr="004C014A">
        <w:rPr>
          <w:rFonts w:ascii="Courier" w:hAnsi="Courier"/>
        </w:rPr>
        <w:t>________</w:t>
      </w:r>
    </w:p>
    <w:p w14:paraId="09CE4F95" w14:textId="5BA271CB" w:rsidR="00C268C6" w:rsidRDefault="00C268C6" w:rsidP="004B00B9">
      <w:pPr>
        <w:pStyle w:val="ListParagraph"/>
        <w:numPr>
          <w:ilvl w:val="3"/>
          <w:numId w:val="17"/>
        </w:numPr>
        <w:ind w:left="1080"/>
        <w:rPr>
          <w:rFonts w:ascii="Courier" w:hAnsi="Courier"/>
        </w:rPr>
      </w:pPr>
      <w:r>
        <w:rPr>
          <w:rFonts w:ascii="Courier" w:hAnsi="Courier"/>
        </w:rPr>
        <w:t xml:space="preserve">Pad D2, non-striped end (bottom):  </w:t>
      </w:r>
      <w:r w:rsidRPr="004C014A">
        <w:rPr>
          <w:rFonts w:ascii="Courier" w:hAnsi="Courier"/>
        </w:rPr>
        <w:t>________</w:t>
      </w:r>
    </w:p>
    <w:p w14:paraId="5F624CD4" w14:textId="01F46433" w:rsidR="00C268C6" w:rsidRDefault="00C268C6" w:rsidP="004B00B9">
      <w:pPr>
        <w:pStyle w:val="ListParagraph"/>
        <w:numPr>
          <w:ilvl w:val="3"/>
          <w:numId w:val="17"/>
        </w:numPr>
        <w:ind w:left="1080"/>
        <w:rPr>
          <w:rFonts w:ascii="Courier" w:hAnsi="Courier"/>
        </w:rPr>
      </w:pPr>
      <w:r>
        <w:rPr>
          <w:rFonts w:ascii="Courier" w:hAnsi="Courier"/>
        </w:rPr>
        <w:t xml:space="preserve">Pad D3, striped end (top):  </w:t>
      </w:r>
      <w:r w:rsidRPr="004C014A">
        <w:rPr>
          <w:rFonts w:ascii="Courier" w:hAnsi="Courier"/>
        </w:rPr>
        <w:t>________</w:t>
      </w:r>
    </w:p>
    <w:p w14:paraId="592A4C89" w14:textId="17B497C6" w:rsidR="00C268C6" w:rsidRDefault="00C268C6" w:rsidP="004B00B9">
      <w:pPr>
        <w:pStyle w:val="ListParagraph"/>
        <w:numPr>
          <w:ilvl w:val="3"/>
          <w:numId w:val="17"/>
        </w:numPr>
        <w:ind w:left="1080"/>
        <w:rPr>
          <w:rFonts w:ascii="Courier" w:hAnsi="Courier"/>
        </w:rPr>
      </w:pPr>
      <w:r>
        <w:rPr>
          <w:rFonts w:ascii="Courier" w:hAnsi="Courier"/>
        </w:rPr>
        <w:t xml:space="preserve">Pad D4, non-striped end (bottom):  </w:t>
      </w:r>
      <w:r w:rsidRPr="004C014A">
        <w:rPr>
          <w:rFonts w:ascii="Courier" w:hAnsi="Courier"/>
        </w:rPr>
        <w:t>________</w:t>
      </w:r>
    </w:p>
    <w:p w14:paraId="463BCADD" w14:textId="77777777" w:rsidR="00C268C6" w:rsidRDefault="00C268C6" w:rsidP="00C268C6">
      <w:pPr>
        <w:pStyle w:val="ListParagraph"/>
        <w:ind w:left="1080"/>
        <w:rPr>
          <w:rFonts w:ascii="Courier" w:hAnsi="Courier"/>
        </w:rPr>
      </w:pPr>
    </w:p>
    <w:p w14:paraId="310156C4" w14:textId="6D110D7A" w:rsidR="00C268C6" w:rsidRPr="00647BCC" w:rsidRDefault="00C268C6" w:rsidP="004B00B9">
      <w:pPr>
        <w:pStyle w:val="ListParagraph"/>
        <w:numPr>
          <w:ilvl w:val="0"/>
          <w:numId w:val="39"/>
        </w:numPr>
        <w:rPr>
          <w:rFonts w:ascii="Courier" w:hAnsi="Courier"/>
        </w:rPr>
      </w:pPr>
      <w:r w:rsidRPr="00647BCC">
        <w:rPr>
          <w:rFonts w:ascii="Courier" w:hAnsi="Courier"/>
        </w:rPr>
        <w:t xml:space="preserve">Flip board upside down and hold with vise or 3rd </w:t>
      </w:r>
      <w:r>
        <w:rPr>
          <w:rFonts w:ascii="Courier" w:hAnsi="Courier"/>
        </w:rPr>
        <w:t>hand tool and solder both (or all four) leads</w:t>
      </w:r>
      <w:r w:rsidRPr="00647BCC">
        <w:rPr>
          <w:rFonts w:ascii="Courier" w:hAnsi="Courier"/>
        </w:rPr>
        <w:t xml:space="preserve">                                         ________</w:t>
      </w:r>
      <w:r w:rsidR="008A01B4">
        <w:rPr>
          <w:rFonts w:ascii="Courier" w:hAnsi="Courier"/>
        </w:rPr>
        <w:br/>
      </w:r>
    </w:p>
    <w:p w14:paraId="23CFC27D" w14:textId="40340F53" w:rsidR="008A01B4" w:rsidRDefault="008A01B4" w:rsidP="004B00B9">
      <w:pPr>
        <w:pStyle w:val="ListParagraph"/>
        <w:numPr>
          <w:ilvl w:val="0"/>
          <w:numId w:val="9"/>
        </w:numPr>
        <w:ind w:left="720"/>
        <w:rPr>
          <w:rFonts w:ascii="Courier" w:hAnsi="Courier"/>
        </w:rPr>
      </w:pPr>
      <w:r>
        <w:rPr>
          <w:rFonts w:ascii="Courier" w:hAnsi="Courier"/>
        </w:rPr>
        <w:t xml:space="preserve">Trim </w:t>
      </w:r>
      <w:r w:rsidRPr="004C014A">
        <w:rPr>
          <w:rFonts w:ascii="Courier" w:hAnsi="Courier"/>
        </w:rPr>
        <w:t>leads</w:t>
      </w:r>
      <w:r>
        <w:rPr>
          <w:rFonts w:ascii="Courier" w:hAnsi="Courier"/>
        </w:rPr>
        <w:t xml:space="preserve"> _______</w:t>
      </w:r>
    </w:p>
    <w:p w14:paraId="7464FDCA" w14:textId="77777777" w:rsidR="008A01B4" w:rsidRDefault="008A01B4" w:rsidP="008A01B4">
      <w:pPr>
        <w:pStyle w:val="ListParagraph"/>
        <w:rPr>
          <w:rFonts w:ascii="Courier" w:hAnsi="Courier"/>
        </w:rPr>
      </w:pPr>
    </w:p>
    <w:p w14:paraId="61691A0E" w14:textId="71904113" w:rsidR="008A01B4" w:rsidRDefault="008A01B4" w:rsidP="004B00B9">
      <w:pPr>
        <w:pStyle w:val="ListParagraph"/>
        <w:numPr>
          <w:ilvl w:val="0"/>
          <w:numId w:val="9"/>
        </w:numPr>
        <w:ind w:left="720"/>
        <w:rPr>
          <w:rFonts w:ascii="Courier" w:hAnsi="Courier"/>
        </w:rPr>
      </w:pPr>
      <w:r>
        <w:rPr>
          <w:rFonts w:ascii="Courier" w:hAnsi="Courier"/>
        </w:rPr>
        <w:t>Re-flow</w:t>
      </w:r>
      <w:r w:rsidR="005E6199">
        <w:rPr>
          <w:rFonts w:ascii="Courier" w:hAnsi="Courier"/>
        </w:rPr>
        <w:t>/add</w:t>
      </w:r>
      <w:r>
        <w:rPr>
          <w:rFonts w:ascii="Courier" w:hAnsi="Courier"/>
        </w:rPr>
        <w:t xml:space="preserve"> solder on both/all leads  _______</w:t>
      </w:r>
    </w:p>
    <w:p w14:paraId="181965AD" w14:textId="77777777" w:rsidR="008A01B4" w:rsidRPr="00C268C6" w:rsidRDefault="008A01B4" w:rsidP="008A01B4">
      <w:pPr>
        <w:rPr>
          <w:rFonts w:ascii="Courier" w:hAnsi="Courier"/>
        </w:rPr>
      </w:pPr>
    </w:p>
    <w:p w14:paraId="215E687A" w14:textId="77777777" w:rsidR="008A01B4" w:rsidRDefault="008A01B4" w:rsidP="008A01B4">
      <w:pPr>
        <w:pStyle w:val="ListParagraph"/>
        <w:rPr>
          <w:rFonts w:ascii="Courier" w:hAnsi="Courier"/>
        </w:rPr>
      </w:pPr>
      <w:r>
        <w:rPr>
          <w:rFonts w:ascii="Courier" w:hAnsi="Courier"/>
        </w:rPr>
        <w:t>(This is because leads are thick, and may not have heated well before trimming)</w:t>
      </w:r>
    </w:p>
    <w:p w14:paraId="3DDAE6DD" w14:textId="77777777" w:rsidR="008A01B4" w:rsidRPr="00C268C6" w:rsidRDefault="008A01B4" w:rsidP="008A01B4">
      <w:pPr>
        <w:rPr>
          <w:rFonts w:ascii="Courier" w:hAnsi="Courier"/>
        </w:rPr>
      </w:pPr>
    </w:p>
    <w:p w14:paraId="11D77E43" w14:textId="77777777" w:rsidR="008A01B4" w:rsidRPr="004C014A" w:rsidRDefault="008A01B4" w:rsidP="004B00B9">
      <w:pPr>
        <w:pStyle w:val="ListParagraph"/>
        <w:numPr>
          <w:ilvl w:val="0"/>
          <w:numId w:val="14"/>
        </w:numPr>
        <w:ind w:left="720"/>
        <w:rPr>
          <w:rFonts w:ascii="Courier" w:hAnsi="Courier"/>
        </w:rPr>
      </w:pPr>
      <w:r w:rsidRPr="004C014A">
        <w:rPr>
          <w:rFonts w:ascii="Courier" w:hAnsi="Courier"/>
        </w:rPr>
        <w:t>Inspect with ma</w:t>
      </w:r>
      <w:r>
        <w:rPr>
          <w:rFonts w:ascii="Courier" w:hAnsi="Courier"/>
        </w:rPr>
        <w:t xml:space="preserve">gnifying glass to make sure </w:t>
      </w:r>
      <w:r w:rsidRPr="004C014A">
        <w:rPr>
          <w:rFonts w:ascii="Courier" w:hAnsi="Courier"/>
        </w:rPr>
        <w:t>joints are good</w:t>
      </w:r>
    </w:p>
    <w:p w14:paraId="131378E1" w14:textId="77777777" w:rsidR="008A01B4" w:rsidDel="006A2DC3" w:rsidRDefault="008A01B4" w:rsidP="008A01B4">
      <w:pPr>
        <w:pStyle w:val="ListParagraph"/>
        <w:rPr>
          <w:del w:id="679" w:author="Cindy W" w:date="2019-02-02T11:01:00Z"/>
          <w:rFonts w:ascii="Courier" w:hAnsi="Courier"/>
        </w:rPr>
      </w:pPr>
      <w:r w:rsidRPr="004C014A">
        <w:rPr>
          <w:rFonts w:ascii="Courier" w:hAnsi="Courier"/>
        </w:rPr>
        <w:t>________</w:t>
      </w:r>
    </w:p>
    <w:p w14:paraId="76A09D04" w14:textId="4ACFAA6B" w:rsidR="00C268C6" w:rsidRPr="00C268C6" w:rsidDel="006A2DC3" w:rsidRDefault="00C268C6" w:rsidP="00C268C6">
      <w:pPr>
        <w:rPr>
          <w:del w:id="680" w:author="Cindy W" w:date="2019-02-02T11:01:00Z"/>
          <w:rFonts w:ascii="Courier" w:hAnsi="Courier"/>
        </w:rPr>
      </w:pPr>
    </w:p>
    <w:p w14:paraId="659E931B" w14:textId="733B2532" w:rsidR="00C268C6" w:rsidRPr="00C268C6" w:rsidRDefault="00C268C6" w:rsidP="006A2DC3">
      <w:pPr>
        <w:pStyle w:val="ListParagraph"/>
        <w:pPrChange w:id="681" w:author="Cindy W" w:date="2019-02-02T11:01:00Z">
          <w:pPr/>
        </w:pPrChange>
      </w:pPr>
    </w:p>
    <w:p w14:paraId="551E2CAB" w14:textId="2296AA88" w:rsidR="00C268C6" w:rsidRDefault="00C268C6" w:rsidP="00C268C6">
      <w:pPr>
        <w:pStyle w:val="Heading1"/>
      </w:pPr>
      <w:bookmarkStart w:id="682" w:name="_Toc410731211"/>
      <w:r>
        <w:t>Vertical shunt resistor</w:t>
      </w:r>
      <w:bookmarkEnd w:id="682"/>
      <w:del w:id="683" w:author="Cindy W" w:date="2019-02-01T10:32:00Z">
        <w:r w:rsidDel="00002E2C">
          <w:delText xml:space="preserve"> </w:delText>
        </w:r>
        <w:r w:rsidDel="00002E2C">
          <w:rPr>
            <w:color w:val="FF0000"/>
          </w:rPr>
          <w:delText>(module</w:delText>
        </w:r>
        <w:r w:rsidRPr="007E1521" w:rsidDel="00002E2C">
          <w:rPr>
            <w:color w:val="FF0000"/>
          </w:rPr>
          <w:delText xml:space="preserve"> versions only)</w:delText>
        </w:r>
      </w:del>
    </w:p>
    <w:p w14:paraId="01A48207" w14:textId="77777777" w:rsidR="00C268C6" w:rsidRDefault="00C268C6" w:rsidP="00C268C6"/>
    <w:p w14:paraId="1F1CFB38" w14:textId="48BEF2BF" w:rsidR="00C268C6" w:rsidRDefault="00002E2C" w:rsidP="00C268C6">
      <w:pPr>
        <w:rPr>
          <w:rFonts w:ascii="Courier" w:hAnsi="Courier"/>
        </w:rPr>
      </w:pPr>
      <w:ins w:id="684" w:author="Cindy W" w:date="2019-02-01T10:32:00Z">
        <w:r>
          <w:rPr>
            <w:rFonts w:ascii="Courier" w:hAnsi="Courier"/>
          </w:rPr>
          <w:t>T</w:t>
        </w:r>
      </w:ins>
      <w:del w:id="685" w:author="Cindy W" w:date="2019-02-01T10:32:00Z">
        <w:r w:rsidR="00C268C6" w:rsidDel="00002E2C">
          <w:rPr>
            <w:rFonts w:ascii="Courier" w:hAnsi="Courier"/>
          </w:rPr>
          <w:delText>On the module versions, t</w:delText>
        </w:r>
      </w:del>
      <w:r w:rsidR="00C268C6">
        <w:rPr>
          <w:rFonts w:ascii="Courier" w:hAnsi="Courier"/>
        </w:rPr>
        <w:t>he shunt resistor is oriented vertically on the PCB and should be soldered on at this point.</w:t>
      </w:r>
      <w:del w:id="686" w:author="Cindy W" w:date="2019-02-01T10:32:00Z">
        <w:r w:rsidR="00C268C6" w:rsidDel="00002E2C">
          <w:rPr>
            <w:rFonts w:ascii="Courier" w:hAnsi="Courier"/>
          </w:rPr>
          <w:delText xml:space="preserve"> (It is horizontal on the module versions, and came earlier).</w:delText>
        </w:r>
      </w:del>
    </w:p>
    <w:p w14:paraId="35DE616C" w14:textId="77777777" w:rsidR="00C268C6" w:rsidRPr="007E1521" w:rsidRDefault="00C268C6" w:rsidP="00C268C6">
      <w:pPr>
        <w:rPr>
          <w:rFonts w:ascii="Courier" w:hAnsi="Courier"/>
        </w:rPr>
      </w:pPr>
    </w:p>
    <w:p w14:paraId="2F4C358E" w14:textId="0D121B74" w:rsidR="00C268C6" w:rsidRPr="007E1521" w:rsidRDefault="00C268C6"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Pr>
          <w:rFonts w:ascii="Courier" w:hAnsi="Courier"/>
          <w:b/>
          <w:sz w:val="28"/>
          <w:szCs w:val="28"/>
          <w:u w:val="single"/>
        </w:rPr>
        <w:t>er vertical shunt resistor to PCB – 2 joints</w:t>
      </w:r>
      <w:r w:rsidRPr="00C83733">
        <w:rPr>
          <w:rFonts w:ascii="Courier" w:hAnsi="Courier"/>
          <w:b/>
          <w:sz w:val="28"/>
          <w:szCs w:val="28"/>
          <w:u w:val="single"/>
        </w:rPr>
        <w:t>:</w:t>
      </w:r>
      <w:r w:rsidRPr="007E1521">
        <w:rPr>
          <w:rFonts w:ascii="Courier" w:hAnsi="Courier"/>
          <w:b/>
          <w:sz w:val="28"/>
          <w:szCs w:val="28"/>
          <w:u w:val="single"/>
        </w:rPr>
        <w:br/>
      </w:r>
    </w:p>
    <w:p w14:paraId="430CD5CD" w14:textId="06B011AB" w:rsidR="00C268C6" w:rsidRDefault="00C268C6" w:rsidP="004B00B9">
      <w:pPr>
        <w:pStyle w:val="ListParagraph"/>
        <w:numPr>
          <w:ilvl w:val="0"/>
          <w:numId w:val="16"/>
        </w:numPr>
        <w:rPr>
          <w:rFonts w:ascii="Courier" w:hAnsi="Courier"/>
        </w:rPr>
      </w:pPr>
      <w:r>
        <w:rPr>
          <w:rFonts w:ascii="Courier" w:hAnsi="Courier"/>
        </w:rPr>
        <w:t xml:space="preserve">Bend one lead </w:t>
      </w:r>
      <w:r w:rsidR="005E6199">
        <w:rPr>
          <w:rFonts w:ascii="Courier" w:hAnsi="Courier"/>
        </w:rPr>
        <w:t xml:space="preserve">(either one) </w:t>
      </w:r>
      <w:r>
        <w:rPr>
          <w:rFonts w:ascii="Courier" w:hAnsi="Courier"/>
        </w:rPr>
        <w:t xml:space="preserve">of the </w:t>
      </w:r>
      <w:r w:rsidR="005E6199">
        <w:rPr>
          <w:rFonts w:ascii="Courier" w:hAnsi="Courier"/>
        </w:rPr>
        <w:t xml:space="preserve">5mΩ shunt resistor </w:t>
      </w:r>
      <w:r>
        <w:rPr>
          <w:rFonts w:ascii="Courier" w:hAnsi="Courier"/>
        </w:rPr>
        <w:t xml:space="preserve">around the resistor so that it points in the same direction as the other lead:  </w:t>
      </w:r>
      <w:r w:rsidRPr="004C014A">
        <w:rPr>
          <w:rFonts w:ascii="Courier" w:hAnsi="Courier"/>
        </w:rPr>
        <w:t>________</w:t>
      </w:r>
    </w:p>
    <w:p w14:paraId="0AB3E1B3" w14:textId="5E72F64F" w:rsidR="00C268C6" w:rsidRDefault="00C268C6" w:rsidP="00C268C6">
      <w:pPr>
        <w:pStyle w:val="ListParagraph"/>
        <w:rPr>
          <w:rFonts w:ascii="Courier" w:hAnsi="Courier"/>
        </w:rPr>
      </w:pPr>
      <w:r>
        <w:rPr>
          <w:rFonts w:ascii="Courier" w:hAnsi="Courier"/>
        </w:rPr>
        <w:t xml:space="preserve"> </w:t>
      </w:r>
    </w:p>
    <w:p w14:paraId="19AF4521" w14:textId="3CE0714F" w:rsidR="00C268C6" w:rsidRPr="004C014A" w:rsidRDefault="00C268C6" w:rsidP="004B00B9">
      <w:pPr>
        <w:pStyle w:val="ListParagraph"/>
        <w:numPr>
          <w:ilvl w:val="0"/>
          <w:numId w:val="16"/>
        </w:numPr>
        <w:rPr>
          <w:rFonts w:ascii="Courier" w:hAnsi="Courier"/>
        </w:rPr>
      </w:pPr>
      <w:r>
        <w:rPr>
          <w:rFonts w:ascii="Courier" w:hAnsi="Courier"/>
        </w:rPr>
        <w:t>Insert bent lead in lower hole and unbent lead in upper hole</w:t>
      </w:r>
      <w:r w:rsidRPr="004C014A">
        <w:rPr>
          <w:rFonts w:ascii="Courier" w:hAnsi="Courier"/>
        </w:rPr>
        <w:t>.</w:t>
      </w:r>
      <w:r w:rsidR="008A01B4">
        <w:rPr>
          <w:rFonts w:ascii="Courier" w:hAnsi="Courier"/>
        </w:rPr>
        <w:t xml:space="preserve">  Tape in place.</w:t>
      </w:r>
    </w:p>
    <w:p w14:paraId="73FBD3D5" w14:textId="77777777" w:rsidR="00C268C6" w:rsidRPr="005130CA" w:rsidRDefault="00C268C6" w:rsidP="00C268C6">
      <w:pPr>
        <w:ind w:left="360"/>
        <w:rPr>
          <w:rFonts w:ascii="Courier" w:hAnsi="Courier"/>
        </w:rPr>
      </w:pPr>
      <w:r w:rsidRPr="005130CA">
        <w:rPr>
          <w:rFonts w:ascii="Courier" w:hAnsi="Courier"/>
        </w:rPr>
        <w:t xml:space="preserve">       </w:t>
      </w:r>
    </w:p>
    <w:p w14:paraId="1EFA9235" w14:textId="77777777" w:rsidR="00C268C6" w:rsidRDefault="00C268C6" w:rsidP="004B00B9">
      <w:pPr>
        <w:pStyle w:val="ListParagraph"/>
        <w:numPr>
          <w:ilvl w:val="3"/>
          <w:numId w:val="17"/>
        </w:numPr>
        <w:ind w:left="1080"/>
        <w:rPr>
          <w:rFonts w:ascii="Courier" w:hAnsi="Courier"/>
        </w:rPr>
      </w:pPr>
      <w:r>
        <w:rPr>
          <w:rFonts w:ascii="Courier" w:hAnsi="Courier"/>
        </w:rPr>
        <w:t xml:space="preserve">SHUNT:  </w:t>
      </w:r>
      <w:r w:rsidRPr="004C014A">
        <w:rPr>
          <w:rFonts w:ascii="Courier" w:hAnsi="Courier"/>
        </w:rPr>
        <w:t>________</w:t>
      </w:r>
    </w:p>
    <w:p w14:paraId="0DC7D09A" w14:textId="77777777" w:rsidR="00C268C6" w:rsidRDefault="00C268C6" w:rsidP="00C268C6">
      <w:pPr>
        <w:pStyle w:val="ListParagraph"/>
        <w:ind w:left="1080"/>
        <w:rPr>
          <w:rFonts w:ascii="Courier" w:hAnsi="Courier"/>
        </w:rPr>
      </w:pPr>
    </w:p>
    <w:p w14:paraId="283A3CEF" w14:textId="2C25CFD8" w:rsidR="00C268C6" w:rsidRPr="004C014A" w:rsidRDefault="00C268C6" w:rsidP="004B00B9">
      <w:pPr>
        <w:pStyle w:val="ListParagraph"/>
        <w:numPr>
          <w:ilvl w:val="0"/>
          <w:numId w:val="13"/>
        </w:numPr>
        <w:rPr>
          <w:rFonts w:ascii="Courier" w:hAnsi="Courier"/>
        </w:rPr>
      </w:pPr>
      <w:r w:rsidRPr="004C014A">
        <w:rPr>
          <w:rFonts w:ascii="Courier" w:hAnsi="Courier"/>
        </w:rPr>
        <w:t xml:space="preserve">Flip board upside down and hold with vise or 3rd hand tool </w:t>
      </w:r>
      <w:r w:rsidR="008A01B4">
        <w:rPr>
          <w:rFonts w:ascii="Courier" w:hAnsi="Courier"/>
        </w:rPr>
        <w:t xml:space="preserve">and </w:t>
      </w:r>
      <w:r>
        <w:rPr>
          <w:rFonts w:ascii="Courier" w:hAnsi="Courier"/>
        </w:rPr>
        <w:t xml:space="preserve">solder both leads  </w:t>
      </w:r>
      <w:r w:rsidRPr="004C014A">
        <w:rPr>
          <w:rFonts w:ascii="Courier" w:hAnsi="Courier"/>
        </w:rPr>
        <w:t>________</w:t>
      </w:r>
    </w:p>
    <w:p w14:paraId="5D4070F5" w14:textId="77777777" w:rsidR="00C268C6" w:rsidRPr="00C268C6" w:rsidRDefault="00C268C6" w:rsidP="00C268C6">
      <w:pPr>
        <w:ind w:left="360"/>
        <w:rPr>
          <w:rFonts w:ascii="Courier" w:hAnsi="Courier"/>
        </w:rPr>
      </w:pPr>
      <w:r w:rsidRPr="005130CA">
        <w:rPr>
          <w:rFonts w:ascii="Courier" w:hAnsi="Courier"/>
        </w:rPr>
        <w:t xml:space="preserve">     </w:t>
      </w:r>
    </w:p>
    <w:p w14:paraId="0C3A574A" w14:textId="77777777" w:rsidR="00C268C6" w:rsidRDefault="00C268C6" w:rsidP="004B00B9">
      <w:pPr>
        <w:pStyle w:val="ListParagraph"/>
        <w:numPr>
          <w:ilvl w:val="0"/>
          <w:numId w:val="9"/>
        </w:numPr>
        <w:ind w:left="720"/>
        <w:rPr>
          <w:rFonts w:ascii="Courier" w:hAnsi="Courier"/>
        </w:rPr>
      </w:pPr>
      <w:r>
        <w:rPr>
          <w:rFonts w:ascii="Courier" w:hAnsi="Courier"/>
        </w:rPr>
        <w:t xml:space="preserve">Trim both </w:t>
      </w:r>
      <w:r w:rsidRPr="004C014A">
        <w:rPr>
          <w:rFonts w:ascii="Courier" w:hAnsi="Courier"/>
        </w:rPr>
        <w:t>leads</w:t>
      </w:r>
      <w:r>
        <w:rPr>
          <w:rFonts w:ascii="Courier" w:hAnsi="Courier"/>
        </w:rPr>
        <w:t xml:space="preserve"> _______</w:t>
      </w:r>
    </w:p>
    <w:p w14:paraId="35335972" w14:textId="77777777" w:rsidR="00C268C6" w:rsidRDefault="00C268C6" w:rsidP="00C268C6">
      <w:pPr>
        <w:pStyle w:val="ListParagraph"/>
        <w:rPr>
          <w:rFonts w:ascii="Courier" w:hAnsi="Courier"/>
        </w:rPr>
      </w:pPr>
    </w:p>
    <w:p w14:paraId="0DFB40A9" w14:textId="0C6F5049" w:rsidR="00C268C6" w:rsidRDefault="00C268C6" w:rsidP="004B00B9">
      <w:pPr>
        <w:pStyle w:val="ListParagraph"/>
        <w:numPr>
          <w:ilvl w:val="0"/>
          <w:numId w:val="9"/>
        </w:numPr>
        <w:ind w:left="720"/>
        <w:rPr>
          <w:rFonts w:ascii="Courier" w:hAnsi="Courier"/>
        </w:rPr>
      </w:pPr>
      <w:r>
        <w:rPr>
          <w:rFonts w:ascii="Courier" w:hAnsi="Courier"/>
        </w:rPr>
        <w:t>Re-flow</w:t>
      </w:r>
      <w:r w:rsidR="005E6199">
        <w:rPr>
          <w:rFonts w:ascii="Courier" w:hAnsi="Courier"/>
        </w:rPr>
        <w:t>/add</w:t>
      </w:r>
      <w:r>
        <w:rPr>
          <w:rFonts w:ascii="Courier" w:hAnsi="Courier"/>
        </w:rPr>
        <w:t xml:space="preserve"> solder on both leads  _______</w:t>
      </w:r>
    </w:p>
    <w:p w14:paraId="7AEC497D" w14:textId="77777777" w:rsidR="00C268C6" w:rsidRPr="00C268C6" w:rsidRDefault="00C268C6" w:rsidP="00C268C6">
      <w:pPr>
        <w:rPr>
          <w:rFonts w:ascii="Courier" w:hAnsi="Courier"/>
        </w:rPr>
      </w:pPr>
    </w:p>
    <w:p w14:paraId="55CC4628" w14:textId="77777777" w:rsidR="00C268C6" w:rsidRDefault="00C268C6" w:rsidP="00C268C6">
      <w:pPr>
        <w:pStyle w:val="ListParagraph"/>
        <w:rPr>
          <w:rFonts w:ascii="Courier" w:hAnsi="Courier"/>
        </w:rPr>
      </w:pPr>
      <w:r>
        <w:rPr>
          <w:rFonts w:ascii="Courier" w:hAnsi="Courier"/>
        </w:rPr>
        <w:t>(This is because leads are thick, and may not have heated well before trimming)</w:t>
      </w:r>
    </w:p>
    <w:p w14:paraId="18AC4F37" w14:textId="77777777" w:rsidR="00C268C6" w:rsidRPr="00C268C6" w:rsidRDefault="00C268C6" w:rsidP="00C268C6">
      <w:pPr>
        <w:rPr>
          <w:rFonts w:ascii="Courier" w:hAnsi="Courier"/>
        </w:rPr>
      </w:pPr>
    </w:p>
    <w:p w14:paraId="2567ACED" w14:textId="77777777" w:rsidR="00C268C6" w:rsidRPr="004C014A" w:rsidRDefault="00C268C6" w:rsidP="004B00B9">
      <w:pPr>
        <w:pStyle w:val="ListParagraph"/>
        <w:numPr>
          <w:ilvl w:val="0"/>
          <w:numId w:val="14"/>
        </w:numPr>
        <w:ind w:left="720"/>
        <w:rPr>
          <w:rFonts w:ascii="Courier" w:hAnsi="Courier"/>
        </w:rPr>
      </w:pPr>
      <w:r w:rsidRPr="004C014A">
        <w:rPr>
          <w:rFonts w:ascii="Courier" w:hAnsi="Courier"/>
        </w:rPr>
        <w:t>Inspect with ma</w:t>
      </w:r>
      <w:r>
        <w:rPr>
          <w:rFonts w:ascii="Courier" w:hAnsi="Courier"/>
        </w:rPr>
        <w:t xml:space="preserve">gnifying glass to make sure </w:t>
      </w:r>
      <w:r w:rsidRPr="004C014A">
        <w:rPr>
          <w:rFonts w:ascii="Courier" w:hAnsi="Courier"/>
        </w:rPr>
        <w:t>joints are good</w:t>
      </w:r>
    </w:p>
    <w:p w14:paraId="1561BF91" w14:textId="77777777" w:rsidR="00C268C6" w:rsidDel="006A2DC3" w:rsidRDefault="00C268C6" w:rsidP="00C268C6">
      <w:pPr>
        <w:pStyle w:val="ListParagraph"/>
        <w:rPr>
          <w:del w:id="687" w:author="Cindy W" w:date="2019-02-02T11:01:00Z"/>
          <w:rFonts w:ascii="Courier" w:hAnsi="Courier"/>
        </w:rPr>
      </w:pPr>
      <w:r w:rsidRPr="004C014A">
        <w:rPr>
          <w:rFonts w:ascii="Courier" w:hAnsi="Courier"/>
        </w:rPr>
        <w:t>________</w:t>
      </w:r>
    </w:p>
    <w:p w14:paraId="54397C8C" w14:textId="77777777" w:rsidR="006A2DC3" w:rsidRDefault="006A2DC3" w:rsidP="006A2DC3">
      <w:pPr>
        <w:pStyle w:val="ListParagraph"/>
        <w:pPrChange w:id="688" w:author="Cindy W" w:date="2019-02-02T11:01:00Z">
          <w:pPr/>
        </w:pPrChange>
      </w:pPr>
    </w:p>
    <w:p w14:paraId="1DE76521" w14:textId="0918F77B" w:rsidR="00C268C6" w:rsidRDefault="00C268C6" w:rsidP="00C268C6">
      <w:pPr>
        <w:pStyle w:val="Heading1"/>
      </w:pPr>
      <w:bookmarkStart w:id="689" w:name="_Toc410731212"/>
      <w:r>
        <w:t>Vertical bleed resistor</w:t>
      </w:r>
      <w:bookmarkEnd w:id="689"/>
      <w:del w:id="690" w:author="Cindy W" w:date="2019-02-01T10:32:00Z">
        <w:r w:rsidDel="00002E2C">
          <w:delText xml:space="preserve"> </w:delText>
        </w:r>
        <w:r w:rsidDel="00002E2C">
          <w:rPr>
            <w:color w:val="FF0000"/>
          </w:rPr>
          <w:delText>(module</w:delText>
        </w:r>
        <w:r w:rsidRPr="007E1521" w:rsidDel="00002E2C">
          <w:rPr>
            <w:color w:val="FF0000"/>
          </w:rPr>
          <w:delText xml:space="preserve"> versions only)</w:delText>
        </w:r>
      </w:del>
    </w:p>
    <w:p w14:paraId="511F550A" w14:textId="77777777" w:rsidR="00C268C6" w:rsidRDefault="00C268C6" w:rsidP="00C268C6"/>
    <w:p w14:paraId="3A0E475C" w14:textId="47088A5A" w:rsidR="00C268C6" w:rsidRDefault="00C268C6" w:rsidP="00C268C6">
      <w:pPr>
        <w:rPr>
          <w:rFonts w:ascii="Courier" w:hAnsi="Courier"/>
        </w:rPr>
      </w:pPr>
      <w:del w:id="691" w:author="Cindy W" w:date="2019-02-01T10:33:00Z">
        <w:r w:rsidDel="00002E2C">
          <w:rPr>
            <w:rFonts w:ascii="Courier" w:hAnsi="Courier"/>
          </w:rPr>
          <w:delText xml:space="preserve">Cell versions have no bleed resistor. On the module versions, </w:delText>
        </w:r>
      </w:del>
      <w:ins w:id="692" w:author="Cindy W" w:date="2019-02-01T10:33:00Z">
        <w:r w:rsidR="00002E2C">
          <w:rPr>
            <w:rFonts w:ascii="Courier" w:hAnsi="Courier"/>
          </w:rPr>
          <w:t>T</w:t>
        </w:r>
      </w:ins>
      <w:del w:id="693" w:author="Cindy W" w:date="2019-02-01T10:33:00Z">
        <w:r w:rsidDel="00002E2C">
          <w:rPr>
            <w:rFonts w:ascii="Courier" w:hAnsi="Courier"/>
          </w:rPr>
          <w:delText>t</w:delText>
        </w:r>
      </w:del>
      <w:r>
        <w:rPr>
          <w:rFonts w:ascii="Courier" w:hAnsi="Courier"/>
        </w:rPr>
        <w:t>he bleed resistor is oriented vertically on the PCB and should be soldered on at this point.</w:t>
      </w:r>
    </w:p>
    <w:p w14:paraId="50D46F62" w14:textId="77777777" w:rsidR="00C268C6" w:rsidRPr="007E1521" w:rsidRDefault="00C268C6" w:rsidP="00C268C6">
      <w:pPr>
        <w:rPr>
          <w:rFonts w:ascii="Courier" w:hAnsi="Courier"/>
        </w:rPr>
      </w:pPr>
    </w:p>
    <w:p w14:paraId="00C1F013" w14:textId="17C19ED5" w:rsidR="00C268C6" w:rsidRPr="007E1521" w:rsidRDefault="00C268C6"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Pr>
          <w:rFonts w:ascii="Courier" w:hAnsi="Courier"/>
          <w:b/>
          <w:sz w:val="28"/>
          <w:szCs w:val="28"/>
          <w:u w:val="single"/>
        </w:rPr>
        <w:t>er vertical bleed resistor to PCB – 2 joints</w:t>
      </w:r>
      <w:r w:rsidRPr="00C83733">
        <w:rPr>
          <w:rFonts w:ascii="Courier" w:hAnsi="Courier"/>
          <w:b/>
          <w:sz w:val="28"/>
          <w:szCs w:val="28"/>
          <w:u w:val="single"/>
        </w:rPr>
        <w:t>:</w:t>
      </w:r>
      <w:r w:rsidRPr="007E1521">
        <w:rPr>
          <w:rFonts w:ascii="Courier" w:hAnsi="Courier"/>
          <w:b/>
          <w:sz w:val="28"/>
          <w:szCs w:val="28"/>
          <w:u w:val="single"/>
        </w:rPr>
        <w:br/>
      </w:r>
    </w:p>
    <w:p w14:paraId="2B23CAD7" w14:textId="06D3B7BC" w:rsidR="00C268C6" w:rsidRDefault="00C268C6" w:rsidP="004B00B9">
      <w:pPr>
        <w:pStyle w:val="ListParagraph"/>
        <w:numPr>
          <w:ilvl w:val="0"/>
          <w:numId w:val="16"/>
        </w:numPr>
        <w:rPr>
          <w:rFonts w:ascii="Courier" w:hAnsi="Courier"/>
        </w:rPr>
      </w:pPr>
      <w:r>
        <w:rPr>
          <w:rFonts w:ascii="Courier" w:hAnsi="Courier"/>
        </w:rPr>
        <w:t xml:space="preserve">Bend one lead </w:t>
      </w:r>
      <w:r w:rsidR="005E6199">
        <w:rPr>
          <w:rFonts w:ascii="Courier" w:hAnsi="Courier"/>
        </w:rPr>
        <w:t xml:space="preserve">(either one) </w:t>
      </w:r>
      <w:r>
        <w:rPr>
          <w:rFonts w:ascii="Courier" w:hAnsi="Courier"/>
        </w:rPr>
        <w:t>of the 47Ω bleed</w:t>
      </w:r>
      <w:r w:rsidR="005E6199">
        <w:rPr>
          <w:rFonts w:ascii="Courier" w:hAnsi="Courier"/>
        </w:rPr>
        <w:t xml:space="preserve"> resistor </w:t>
      </w:r>
      <w:r>
        <w:rPr>
          <w:rFonts w:ascii="Courier" w:hAnsi="Courier"/>
        </w:rPr>
        <w:t xml:space="preserve">around the resistor so that it points in the same direction as the other lead:  </w:t>
      </w:r>
      <w:r w:rsidRPr="004C014A">
        <w:rPr>
          <w:rFonts w:ascii="Courier" w:hAnsi="Courier"/>
        </w:rPr>
        <w:t>________</w:t>
      </w:r>
    </w:p>
    <w:p w14:paraId="17296DF4" w14:textId="77777777" w:rsidR="00C268C6" w:rsidRDefault="00C268C6" w:rsidP="00C268C6">
      <w:pPr>
        <w:pStyle w:val="ListParagraph"/>
        <w:rPr>
          <w:rFonts w:ascii="Courier" w:hAnsi="Courier"/>
        </w:rPr>
      </w:pPr>
      <w:r>
        <w:rPr>
          <w:rFonts w:ascii="Courier" w:hAnsi="Courier"/>
        </w:rPr>
        <w:t xml:space="preserve"> </w:t>
      </w:r>
    </w:p>
    <w:p w14:paraId="2B6BF26F" w14:textId="7892996B" w:rsidR="00C268C6" w:rsidRPr="004C014A" w:rsidRDefault="00C268C6" w:rsidP="004B00B9">
      <w:pPr>
        <w:pStyle w:val="ListParagraph"/>
        <w:numPr>
          <w:ilvl w:val="0"/>
          <w:numId w:val="16"/>
        </w:numPr>
        <w:rPr>
          <w:rFonts w:ascii="Courier" w:hAnsi="Courier"/>
        </w:rPr>
      </w:pPr>
      <w:r>
        <w:rPr>
          <w:rFonts w:ascii="Courier" w:hAnsi="Courier"/>
        </w:rPr>
        <w:lastRenderedPageBreak/>
        <w:t>Insert bent lead in lower hole and unbent lead in upper hole</w:t>
      </w:r>
      <w:r w:rsidRPr="004C014A">
        <w:rPr>
          <w:rFonts w:ascii="Courier" w:hAnsi="Courier"/>
        </w:rPr>
        <w:t>.</w:t>
      </w:r>
      <w:r w:rsidR="008A01B4">
        <w:rPr>
          <w:rFonts w:ascii="Courier" w:hAnsi="Courier"/>
        </w:rPr>
        <w:t xml:space="preserve"> Tape in place.</w:t>
      </w:r>
    </w:p>
    <w:p w14:paraId="674064C6" w14:textId="77777777" w:rsidR="00C268C6" w:rsidRPr="005130CA" w:rsidRDefault="00C268C6" w:rsidP="00C268C6">
      <w:pPr>
        <w:ind w:left="360"/>
        <w:rPr>
          <w:rFonts w:ascii="Courier" w:hAnsi="Courier"/>
        </w:rPr>
      </w:pPr>
      <w:r w:rsidRPr="005130CA">
        <w:rPr>
          <w:rFonts w:ascii="Courier" w:hAnsi="Courier"/>
        </w:rPr>
        <w:t xml:space="preserve">       </w:t>
      </w:r>
    </w:p>
    <w:p w14:paraId="2C66FD53" w14:textId="470B5824" w:rsidR="00C268C6" w:rsidRDefault="00C268C6" w:rsidP="004B00B9">
      <w:pPr>
        <w:pStyle w:val="ListParagraph"/>
        <w:numPr>
          <w:ilvl w:val="3"/>
          <w:numId w:val="17"/>
        </w:numPr>
        <w:ind w:left="1080"/>
        <w:rPr>
          <w:rFonts w:ascii="Courier" w:hAnsi="Courier"/>
        </w:rPr>
      </w:pPr>
      <w:r>
        <w:rPr>
          <w:rFonts w:ascii="Courier" w:hAnsi="Courier"/>
        </w:rPr>
        <w:t xml:space="preserve">RB:  </w:t>
      </w:r>
      <w:r w:rsidRPr="004C014A">
        <w:rPr>
          <w:rFonts w:ascii="Courier" w:hAnsi="Courier"/>
        </w:rPr>
        <w:t>________</w:t>
      </w:r>
    </w:p>
    <w:p w14:paraId="06111ED7" w14:textId="77777777" w:rsidR="00C268C6" w:rsidRDefault="00C268C6" w:rsidP="00C268C6">
      <w:pPr>
        <w:pStyle w:val="ListParagraph"/>
        <w:ind w:left="1080"/>
        <w:rPr>
          <w:rFonts w:ascii="Courier" w:hAnsi="Courier"/>
        </w:rPr>
      </w:pPr>
    </w:p>
    <w:p w14:paraId="59D8CEBC" w14:textId="22DDA593" w:rsidR="00C268C6" w:rsidRPr="004C014A" w:rsidRDefault="00C268C6" w:rsidP="004B00B9">
      <w:pPr>
        <w:pStyle w:val="ListParagraph"/>
        <w:numPr>
          <w:ilvl w:val="0"/>
          <w:numId w:val="13"/>
        </w:numPr>
        <w:rPr>
          <w:rFonts w:ascii="Courier" w:hAnsi="Courier"/>
        </w:rPr>
      </w:pPr>
      <w:r w:rsidRPr="004C014A">
        <w:rPr>
          <w:rFonts w:ascii="Courier" w:hAnsi="Courier"/>
        </w:rPr>
        <w:t>Flip board upside down</w:t>
      </w:r>
      <w:r w:rsidR="008A01B4">
        <w:rPr>
          <w:rFonts w:ascii="Courier" w:hAnsi="Courier"/>
        </w:rPr>
        <w:t xml:space="preserve"> and hold with vise or 3rd hand tool </w:t>
      </w:r>
      <w:r w:rsidRPr="004C014A">
        <w:rPr>
          <w:rFonts w:ascii="Courier" w:hAnsi="Courier"/>
        </w:rPr>
        <w:t xml:space="preserve">and </w:t>
      </w:r>
      <w:r>
        <w:rPr>
          <w:rFonts w:ascii="Courier" w:hAnsi="Courier"/>
        </w:rPr>
        <w:t xml:space="preserve">solder both leads  </w:t>
      </w:r>
      <w:r w:rsidRPr="004C014A">
        <w:rPr>
          <w:rFonts w:ascii="Courier" w:hAnsi="Courier"/>
        </w:rPr>
        <w:t>________</w:t>
      </w:r>
    </w:p>
    <w:p w14:paraId="6D7FD7B6" w14:textId="77777777" w:rsidR="00C268C6" w:rsidRPr="00C268C6" w:rsidRDefault="00C268C6" w:rsidP="00C268C6">
      <w:pPr>
        <w:ind w:left="360"/>
        <w:rPr>
          <w:rFonts w:ascii="Courier" w:hAnsi="Courier"/>
        </w:rPr>
      </w:pPr>
      <w:r w:rsidRPr="005130CA">
        <w:rPr>
          <w:rFonts w:ascii="Courier" w:hAnsi="Courier"/>
        </w:rPr>
        <w:t xml:space="preserve">     </w:t>
      </w:r>
    </w:p>
    <w:p w14:paraId="5C836404" w14:textId="77777777" w:rsidR="00C268C6" w:rsidRDefault="00C268C6" w:rsidP="004B00B9">
      <w:pPr>
        <w:pStyle w:val="ListParagraph"/>
        <w:numPr>
          <w:ilvl w:val="0"/>
          <w:numId w:val="9"/>
        </w:numPr>
        <w:ind w:left="720"/>
        <w:rPr>
          <w:rFonts w:ascii="Courier" w:hAnsi="Courier"/>
        </w:rPr>
      </w:pPr>
      <w:r>
        <w:rPr>
          <w:rFonts w:ascii="Courier" w:hAnsi="Courier"/>
        </w:rPr>
        <w:t xml:space="preserve">Trim both </w:t>
      </w:r>
      <w:r w:rsidRPr="004C014A">
        <w:rPr>
          <w:rFonts w:ascii="Courier" w:hAnsi="Courier"/>
        </w:rPr>
        <w:t>leads</w:t>
      </w:r>
      <w:r>
        <w:rPr>
          <w:rFonts w:ascii="Courier" w:hAnsi="Courier"/>
        </w:rPr>
        <w:t xml:space="preserve"> _______</w:t>
      </w:r>
    </w:p>
    <w:p w14:paraId="37A0D3E2" w14:textId="77777777" w:rsidR="00C268C6" w:rsidRDefault="00C268C6" w:rsidP="00C268C6">
      <w:pPr>
        <w:pStyle w:val="ListParagraph"/>
        <w:rPr>
          <w:rFonts w:ascii="Courier" w:hAnsi="Courier"/>
        </w:rPr>
      </w:pPr>
    </w:p>
    <w:p w14:paraId="2FED4431" w14:textId="2567B56C" w:rsidR="00C268C6" w:rsidRDefault="00C268C6" w:rsidP="004B00B9">
      <w:pPr>
        <w:pStyle w:val="ListParagraph"/>
        <w:numPr>
          <w:ilvl w:val="0"/>
          <w:numId w:val="9"/>
        </w:numPr>
        <w:ind w:left="720"/>
        <w:rPr>
          <w:rFonts w:ascii="Courier" w:hAnsi="Courier"/>
        </w:rPr>
      </w:pPr>
      <w:r>
        <w:rPr>
          <w:rFonts w:ascii="Courier" w:hAnsi="Courier"/>
        </w:rPr>
        <w:t>Re-flow</w:t>
      </w:r>
      <w:r w:rsidR="005E6199">
        <w:rPr>
          <w:rFonts w:ascii="Courier" w:hAnsi="Courier"/>
        </w:rPr>
        <w:t>/add</w:t>
      </w:r>
      <w:r>
        <w:rPr>
          <w:rFonts w:ascii="Courier" w:hAnsi="Courier"/>
        </w:rPr>
        <w:t xml:space="preserve"> solder on both leads  _______</w:t>
      </w:r>
    </w:p>
    <w:p w14:paraId="3C5DE364" w14:textId="77777777" w:rsidR="00C268C6" w:rsidRPr="00C268C6" w:rsidRDefault="00C268C6" w:rsidP="00C268C6">
      <w:pPr>
        <w:rPr>
          <w:rFonts w:ascii="Courier" w:hAnsi="Courier"/>
        </w:rPr>
      </w:pPr>
    </w:p>
    <w:p w14:paraId="78E95A20" w14:textId="77777777" w:rsidR="00C268C6" w:rsidRDefault="00C268C6" w:rsidP="00C268C6">
      <w:pPr>
        <w:pStyle w:val="ListParagraph"/>
        <w:rPr>
          <w:rFonts w:ascii="Courier" w:hAnsi="Courier"/>
        </w:rPr>
      </w:pPr>
      <w:r>
        <w:rPr>
          <w:rFonts w:ascii="Courier" w:hAnsi="Courier"/>
        </w:rPr>
        <w:t>(This is because leads are thick, and may not have heated well before trimming)</w:t>
      </w:r>
    </w:p>
    <w:p w14:paraId="2B3385EC" w14:textId="77777777" w:rsidR="00C268C6" w:rsidRPr="00C268C6" w:rsidRDefault="00C268C6" w:rsidP="00C268C6">
      <w:pPr>
        <w:rPr>
          <w:rFonts w:ascii="Courier" w:hAnsi="Courier"/>
        </w:rPr>
      </w:pPr>
    </w:p>
    <w:p w14:paraId="72A571CB" w14:textId="77777777" w:rsidR="00C268C6" w:rsidRPr="004C014A" w:rsidRDefault="00C268C6" w:rsidP="004B00B9">
      <w:pPr>
        <w:pStyle w:val="ListParagraph"/>
        <w:numPr>
          <w:ilvl w:val="0"/>
          <w:numId w:val="14"/>
        </w:numPr>
        <w:ind w:left="720"/>
        <w:rPr>
          <w:rFonts w:ascii="Courier" w:hAnsi="Courier"/>
        </w:rPr>
      </w:pPr>
      <w:r w:rsidRPr="004C014A">
        <w:rPr>
          <w:rFonts w:ascii="Courier" w:hAnsi="Courier"/>
        </w:rPr>
        <w:t>Inspect with ma</w:t>
      </w:r>
      <w:r>
        <w:rPr>
          <w:rFonts w:ascii="Courier" w:hAnsi="Courier"/>
        </w:rPr>
        <w:t xml:space="preserve">gnifying glass to make sure </w:t>
      </w:r>
      <w:r w:rsidRPr="004C014A">
        <w:rPr>
          <w:rFonts w:ascii="Courier" w:hAnsi="Courier"/>
        </w:rPr>
        <w:t>joints are good</w:t>
      </w:r>
    </w:p>
    <w:p w14:paraId="500B6863" w14:textId="77777777" w:rsidR="00C268C6" w:rsidRDefault="00C268C6" w:rsidP="00C268C6">
      <w:pPr>
        <w:pStyle w:val="ListParagraph"/>
        <w:rPr>
          <w:rFonts w:ascii="Courier" w:hAnsi="Courier"/>
        </w:rPr>
      </w:pPr>
      <w:r w:rsidRPr="004C014A">
        <w:rPr>
          <w:rFonts w:ascii="Courier" w:hAnsi="Courier"/>
        </w:rPr>
        <w:t>________</w:t>
      </w:r>
    </w:p>
    <w:p w14:paraId="70AB4092" w14:textId="77777777" w:rsidR="00C268C6" w:rsidRPr="005130CA" w:rsidRDefault="00C268C6" w:rsidP="00C268C6">
      <w:pPr>
        <w:rPr>
          <w:rFonts w:ascii="Courier" w:hAnsi="Courier"/>
        </w:rPr>
      </w:pPr>
    </w:p>
    <w:p w14:paraId="1E3F4F52" w14:textId="0D8A4493" w:rsidR="00C268C6" w:rsidDel="00002E2C" w:rsidRDefault="00C268C6" w:rsidP="00C268C6">
      <w:pPr>
        <w:pStyle w:val="Heading1"/>
        <w:rPr>
          <w:del w:id="694" w:author="Cindy W" w:date="2019-02-01T10:33:00Z"/>
        </w:rPr>
      </w:pPr>
      <w:del w:id="695" w:author="Cindy W" w:date="2019-02-01T10:33:00Z">
        <w:r w:rsidDel="00002E2C">
          <w:delText xml:space="preserve">Solid-state relays </w:delText>
        </w:r>
        <w:r w:rsidDel="00002E2C">
          <w:rPr>
            <w:color w:val="FF0000"/>
          </w:rPr>
          <w:delText>(SSR</w:delText>
        </w:r>
        <w:r w:rsidRPr="007E1521" w:rsidDel="00002E2C">
          <w:rPr>
            <w:color w:val="FF0000"/>
          </w:rPr>
          <w:delText xml:space="preserve"> versions only)</w:delText>
        </w:r>
      </w:del>
    </w:p>
    <w:p w14:paraId="2286504B" w14:textId="0C756B5C" w:rsidR="00C268C6" w:rsidRPr="007E1521" w:rsidDel="00002E2C" w:rsidRDefault="00C268C6" w:rsidP="00C268C6">
      <w:pPr>
        <w:rPr>
          <w:del w:id="696" w:author="Cindy W" w:date="2019-02-01T10:33:00Z"/>
          <w:rFonts w:ascii="Courier" w:hAnsi="Courier"/>
        </w:rPr>
      </w:pPr>
    </w:p>
    <w:p w14:paraId="15C31807" w14:textId="56A88EB4" w:rsidR="00C268C6" w:rsidDel="00002E2C" w:rsidRDefault="00C268C6" w:rsidP="004B00B9">
      <w:pPr>
        <w:pStyle w:val="ListParagraph"/>
        <w:numPr>
          <w:ilvl w:val="0"/>
          <w:numId w:val="36"/>
        </w:numPr>
        <w:rPr>
          <w:del w:id="697" w:author="Cindy W" w:date="2019-02-01T10:33:00Z"/>
          <w:rFonts w:ascii="Courier" w:hAnsi="Courier"/>
          <w:b/>
          <w:sz w:val="28"/>
          <w:szCs w:val="28"/>
          <w:u w:val="single"/>
        </w:rPr>
      </w:pPr>
      <w:del w:id="698" w:author="Cindy W" w:date="2019-02-01T10:33:00Z">
        <w:r w:rsidRPr="00C83733" w:rsidDel="00002E2C">
          <w:rPr>
            <w:rFonts w:ascii="Courier" w:hAnsi="Courier"/>
            <w:b/>
            <w:sz w:val="28"/>
            <w:szCs w:val="28"/>
            <w:u w:val="single"/>
          </w:rPr>
          <w:delText>Sold</w:delText>
        </w:r>
        <w:r w:rsidDel="00002E2C">
          <w:rPr>
            <w:rFonts w:ascii="Courier" w:hAnsi="Courier"/>
            <w:b/>
            <w:sz w:val="28"/>
            <w:szCs w:val="28"/>
            <w:u w:val="single"/>
          </w:rPr>
          <w:delText>er SSRs to PCB – 4 joints/SSR</w:delText>
        </w:r>
        <w:r w:rsidRPr="00C83733" w:rsidDel="00002E2C">
          <w:rPr>
            <w:rFonts w:ascii="Courier" w:hAnsi="Courier"/>
            <w:b/>
            <w:sz w:val="28"/>
            <w:szCs w:val="28"/>
            <w:u w:val="single"/>
          </w:rPr>
          <w:delText>:</w:delText>
        </w:r>
        <w:r w:rsidRPr="007E1521" w:rsidDel="00002E2C">
          <w:rPr>
            <w:rFonts w:ascii="Courier" w:hAnsi="Courier"/>
            <w:b/>
            <w:sz w:val="28"/>
            <w:szCs w:val="28"/>
            <w:u w:val="single"/>
          </w:rPr>
          <w:br/>
        </w:r>
      </w:del>
    </w:p>
    <w:p w14:paraId="55BA62FA" w14:textId="4E68F57A" w:rsidR="00C268C6" w:rsidRPr="00C268C6" w:rsidDel="00002E2C" w:rsidRDefault="00C268C6" w:rsidP="00C268C6">
      <w:pPr>
        <w:ind w:firstLine="360"/>
        <w:rPr>
          <w:del w:id="699" w:author="Cindy W" w:date="2019-02-01T10:33:00Z"/>
          <w:rFonts w:ascii="Courier" w:hAnsi="Courier"/>
          <w:color w:val="FF0000"/>
          <w:u w:val="single"/>
        </w:rPr>
      </w:pPr>
      <w:del w:id="700" w:author="Cindy W" w:date="2019-02-01T10:33:00Z">
        <w:r w:rsidRPr="00C268C6" w:rsidDel="00002E2C">
          <w:rPr>
            <w:rFonts w:ascii="Courier" w:hAnsi="Courier"/>
            <w:color w:val="FF0000"/>
            <w:u w:val="single"/>
          </w:rPr>
          <w:delText>Module version:</w:delText>
        </w:r>
        <w:r w:rsidRPr="00C268C6" w:rsidDel="00002E2C">
          <w:rPr>
            <w:rFonts w:ascii="Courier" w:hAnsi="Courier"/>
            <w:color w:val="FF0000"/>
            <w:u w:val="single"/>
          </w:rPr>
          <w:br/>
        </w:r>
      </w:del>
    </w:p>
    <w:p w14:paraId="787D82A8" w14:textId="6B3800D5" w:rsidR="00C268C6" w:rsidDel="00002E2C" w:rsidRDefault="00C268C6" w:rsidP="004B00B9">
      <w:pPr>
        <w:pStyle w:val="ListParagraph"/>
        <w:numPr>
          <w:ilvl w:val="0"/>
          <w:numId w:val="16"/>
        </w:numPr>
        <w:rPr>
          <w:del w:id="701" w:author="Cindy W" w:date="2019-02-01T10:33:00Z"/>
          <w:rFonts w:ascii="Courier" w:hAnsi="Courier"/>
        </w:rPr>
      </w:pPr>
      <w:del w:id="702" w:author="Cindy W" w:date="2019-02-01T10:33:00Z">
        <w:r w:rsidDel="00002E2C">
          <w:rPr>
            <w:rFonts w:ascii="Courier" w:hAnsi="Courier"/>
          </w:rPr>
          <w:delText xml:space="preserve">Stack all three SSRs and put them in vise with leads pointing straight up.  Try to make sure they are all aligned so they will look nice:  </w:delText>
        </w:r>
        <w:r w:rsidRPr="004C014A" w:rsidDel="00002E2C">
          <w:rPr>
            <w:rFonts w:ascii="Courier" w:hAnsi="Courier"/>
          </w:rPr>
          <w:delText>________</w:delText>
        </w:r>
      </w:del>
    </w:p>
    <w:p w14:paraId="020A5721" w14:textId="280A3605" w:rsidR="00C268C6" w:rsidDel="00002E2C" w:rsidRDefault="00C268C6" w:rsidP="00C268C6">
      <w:pPr>
        <w:pStyle w:val="ListParagraph"/>
        <w:rPr>
          <w:del w:id="703" w:author="Cindy W" w:date="2019-02-01T10:33:00Z"/>
          <w:rFonts w:ascii="Courier" w:hAnsi="Courier"/>
        </w:rPr>
      </w:pPr>
      <w:del w:id="704" w:author="Cindy W" w:date="2019-02-01T10:33:00Z">
        <w:r w:rsidDel="00002E2C">
          <w:rPr>
            <w:rFonts w:ascii="Courier" w:hAnsi="Courier"/>
          </w:rPr>
          <w:delText xml:space="preserve"> </w:delText>
        </w:r>
      </w:del>
    </w:p>
    <w:p w14:paraId="2264DB2F" w14:textId="12E80FBA" w:rsidR="00C268C6" w:rsidRPr="005E6199" w:rsidDel="00002E2C" w:rsidRDefault="00C268C6" w:rsidP="005E6199">
      <w:pPr>
        <w:pStyle w:val="ListParagraph"/>
        <w:numPr>
          <w:ilvl w:val="0"/>
          <w:numId w:val="16"/>
        </w:numPr>
        <w:rPr>
          <w:del w:id="705" w:author="Cindy W" w:date="2019-02-01T10:33:00Z"/>
          <w:rFonts w:ascii="Courier" w:hAnsi="Courier"/>
        </w:rPr>
      </w:pPr>
      <w:del w:id="706" w:author="Cindy W" w:date="2019-02-01T10:33:00Z">
        <w:r w:rsidDel="00002E2C">
          <w:rPr>
            <w:rFonts w:ascii="Courier" w:hAnsi="Courier"/>
          </w:rPr>
          <w:delText xml:space="preserve">Lower the PCB over the leads. It is very important that the front of the SSRs is </w:delText>
        </w:r>
        <w:r w:rsidR="008A01B4" w:rsidDel="00002E2C">
          <w:rPr>
            <w:rFonts w:ascii="Courier" w:hAnsi="Courier"/>
          </w:rPr>
          <w:delText>pointed toward the middle</w:delText>
        </w:r>
        <w:r w:rsidDel="00002E2C">
          <w:rPr>
            <w:rFonts w:ascii="Courier" w:hAnsi="Courier"/>
          </w:rPr>
          <w:delText xml:space="preserve"> of the PCB. The front is the black side with the label. The back has the metal heat</w:delText>
        </w:r>
        <w:r w:rsidR="005E6199" w:rsidDel="00002E2C">
          <w:rPr>
            <w:rFonts w:ascii="Courier" w:hAnsi="Courier"/>
          </w:rPr>
          <w:delText xml:space="preserve"> </w:delText>
        </w:r>
        <w:r w:rsidDel="00002E2C">
          <w:rPr>
            <w:rFonts w:ascii="Courier" w:hAnsi="Courier"/>
          </w:rPr>
          <w:delText xml:space="preserve">sink pad. Hold the PCB with the </w:delText>
        </w:r>
        <w:r w:rsidRPr="004C014A" w:rsidDel="00002E2C">
          <w:rPr>
            <w:rFonts w:ascii="Courier" w:hAnsi="Courier"/>
          </w:rPr>
          <w:delText>3rd hand tool</w:delText>
        </w:r>
        <w:r w:rsidDel="00002E2C">
          <w:rPr>
            <w:rFonts w:ascii="Courier" w:hAnsi="Courier"/>
          </w:rPr>
          <w:delText xml:space="preserve"> so the leads a</w:delText>
        </w:r>
        <w:r w:rsidR="005E6199" w:rsidDel="00002E2C">
          <w:rPr>
            <w:rFonts w:ascii="Courier" w:hAnsi="Courier"/>
          </w:rPr>
          <w:delText>ll extend the same amount as the stacking connector pins</w:delText>
        </w:r>
        <w:r w:rsidDel="00002E2C">
          <w:rPr>
            <w:rFonts w:ascii="Courier" w:hAnsi="Courier"/>
          </w:rPr>
          <w:delText xml:space="preserve"> and are perpendicular to the PCB.</w:delText>
        </w:r>
        <w:r w:rsidDel="00002E2C">
          <w:rPr>
            <w:rFonts w:ascii="Courier" w:hAnsi="Courier"/>
          </w:rPr>
          <w:br/>
        </w:r>
        <w:r w:rsidDel="00002E2C">
          <w:rPr>
            <w:rFonts w:ascii="Courier" w:hAnsi="Courier"/>
          </w:rPr>
          <w:br/>
          <w:delText xml:space="preserve">The bodies of the SSRs should </w:delText>
        </w:r>
        <w:r w:rsidRPr="00C268C6" w:rsidDel="00002E2C">
          <w:rPr>
            <w:rFonts w:ascii="Courier" w:hAnsi="Courier"/>
            <w:u w:val="single"/>
          </w:rPr>
          <w:delText>not</w:delText>
        </w:r>
        <w:r w:rsidDel="00002E2C">
          <w:rPr>
            <w:rFonts w:ascii="Courier" w:hAnsi="Courier"/>
          </w:rPr>
          <w:delText xml:space="preserve"> be sitting flat on the PCB; there should be some separation </w:delText>
        </w:r>
        <w:r w:rsidR="008A01B4" w:rsidDel="00002E2C">
          <w:rPr>
            <w:rFonts w:ascii="Courier" w:hAnsi="Courier"/>
          </w:rPr>
          <w:delText xml:space="preserve">(~1cm) </w:delText>
        </w:r>
        <w:r w:rsidDel="00002E2C">
          <w:rPr>
            <w:rFonts w:ascii="Courier" w:hAnsi="Courier"/>
          </w:rPr>
          <w:delText>for heat dissipation.</w:delText>
        </w:r>
        <w:r w:rsidR="005E6199" w:rsidDel="00002E2C">
          <w:rPr>
            <w:rFonts w:ascii="Courier" w:hAnsi="Courier"/>
          </w:rPr>
          <w:br/>
        </w:r>
        <w:r w:rsidR="005E6199" w:rsidDel="00002E2C">
          <w:rPr>
            <w:rFonts w:ascii="Courier" w:hAnsi="Courier"/>
          </w:rPr>
          <w:br/>
        </w:r>
        <w:r w:rsidR="005E6199" w:rsidRPr="004C014A" w:rsidDel="00002E2C">
          <w:rPr>
            <w:rFonts w:ascii="Courier" w:hAnsi="Courier"/>
          </w:rPr>
          <w:delText>________</w:delText>
        </w:r>
        <w:r w:rsidR="005E6199" w:rsidRPr="005E6199" w:rsidDel="00002E2C">
          <w:rPr>
            <w:rFonts w:ascii="Courier" w:hAnsi="Courier"/>
          </w:rPr>
          <w:br/>
        </w:r>
      </w:del>
    </w:p>
    <w:p w14:paraId="033C4A98" w14:textId="36057CD2" w:rsidR="005E6199" w:rsidDel="00002E2C" w:rsidRDefault="005E6199" w:rsidP="005E6199">
      <w:pPr>
        <w:pStyle w:val="ListParagraph"/>
        <w:numPr>
          <w:ilvl w:val="0"/>
          <w:numId w:val="80"/>
        </w:numPr>
        <w:rPr>
          <w:del w:id="707" w:author="Cindy W" w:date="2019-02-01T10:33:00Z"/>
          <w:rFonts w:ascii="Courier" w:hAnsi="Courier"/>
        </w:rPr>
      </w:pPr>
      <w:del w:id="708" w:author="Cindy W" w:date="2019-02-01T10:33:00Z">
        <w:r w:rsidDel="00002E2C">
          <w:rPr>
            <w:rFonts w:ascii="Courier" w:hAnsi="Courier"/>
          </w:rPr>
          <w:delText xml:space="preserve">Solder the 6 outer leads </w:delText>
        </w:r>
        <w:r w:rsidRPr="004C014A" w:rsidDel="00002E2C">
          <w:rPr>
            <w:rFonts w:ascii="Courier" w:hAnsi="Courier"/>
          </w:rPr>
          <w:delText>________</w:delText>
        </w:r>
        <w:r w:rsidDel="00002E2C">
          <w:rPr>
            <w:rFonts w:ascii="Courier" w:hAnsi="Courier"/>
          </w:rPr>
          <w:br/>
        </w:r>
      </w:del>
    </w:p>
    <w:p w14:paraId="5788E201" w14:textId="3B9E5561" w:rsidR="005E6199" w:rsidDel="00002E2C" w:rsidRDefault="005E6199" w:rsidP="005E6199">
      <w:pPr>
        <w:pStyle w:val="ListParagraph"/>
        <w:numPr>
          <w:ilvl w:val="0"/>
          <w:numId w:val="80"/>
        </w:numPr>
        <w:rPr>
          <w:del w:id="709" w:author="Cindy W" w:date="2019-02-01T10:33:00Z"/>
          <w:rFonts w:ascii="Courier" w:hAnsi="Courier"/>
        </w:rPr>
      </w:pPr>
      <w:del w:id="710" w:author="Cindy W" w:date="2019-02-01T10:33:00Z">
        <w:r w:rsidDel="00002E2C">
          <w:rPr>
            <w:rFonts w:ascii="Courier" w:hAnsi="Courier"/>
          </w:rPr>
          <w:delText xml:space="preserve">Trim 6 outer leads </w:delText>
        </w:r>
        <w:r w:rsidRPr="004C014A" w:rsidDel="00002E2C">
          <w:rPr>
            <w:rFonts w:ascii="Courier" w:hAnsi="Courier"/>
          </w:rPr>
          <w:delText>________</w:delText>
        </w:r>
        <w:r w:rsidDel="00002E2C">
          <w:rPr>
            <w:rFonts w:ascii="Courier" w:hAnsi="Courier"/>
          </w:rPr>
          <w:br/>
        </w:r>
      </w:del>
    </w:p>
    <w:p w14:paraId="63269A91" w14:textId="4805DEF5" w:rsidR="005E6199" w:rsidDel="00002E2C" w:rsidRDefault="005E6199" w:rsidP="005E6199">
      <w:pPr>
        <w:pStyle w:val="ListParagraph"/>
        <w:numPr>
          <w:ilvl w:val="0"/>
          <w:numId w:val="80"/>
        </w:numPr>
        <w:rPr>
          <w:del w:id="711" w:author="Cindy W" w:date="2019-02-01T10:33:00Z"/>
          <w:rFonts w:ascii="Courier" w:hAnsi="Courier"/>
        </w:rPr>
      </w:pPr>
      <w:del w:id="712" w:author="Cindy W" w:date="2019-02-01T10:33:00Z">
        <w:r w:rsidDel="00002E2C">
          <w:rPr>
            <w:rFonts w:ascii="Courier" w:hAnsi="Courier"/>
          </w:rPr>
          <w:delText xml:space="preserve">Solder 6 inner leads </w:delText>
        </w:r>
        <w:r w:rsidRPr="004C014A" w:rsidDel="00002E2C">
          <w:rPr>
            <w:rFonts w:ascii="Courier" w:hAnsi="Courier"/>
          </w:rPr>
          <w:delText>________</w:delText>
        </w:r>
        <w:r w:rsidDel="00002E2C">
          <w:rPr>
            <w:rFonts w:ascii="Courier" w:hAnsi="Courier"/>
          </w:rPr>
          <w:br/>
        </w:r>
      </w:del>
    </w:p>
    <w:p w14:paraId="28480ECB" w14:textId="46E93181" w:rsidR="005E6199" w:rsidDel="00002E2C" w:rsidRDefault="005E6199" w:rsidP="005E6199">
      <w:pPr>
        <w:pStyle w:val="ListParagraph"/>
        <w:numPr>
          <w:ilvl w:val="0"/>
          <w:numId w:val="80"/>
        </w:numPr>
        <w:rPr>
          <w:del w:id="713" w:author="Cindy W" w:date="2019-02-01T10:33:00Z"/>
          <w:rFonts w:ascii="Courier" w:hAnsi="Courier"/>
        </w:rPr>
      </w:pPr>
      <w:del w:id="714" w:author="Cindy W" w:date="2019-02-01T10:33:00Z">
        <w:r w:rsidDel="00002E2C">
          <w:rPr>
            <w:rFonts w:ascii="Courier" w:hAnsi="Courier"/>
          </w:rPr>
          <w:delText xml:space="preserve">Trim 6 inner leads </w:delText>
        </w:r>
        <w:r w:rsidRPr="004C014A" w:rsidDel="00002E2C">
          <w:rPr>
            <w:rFonts w:ascii="Courier" w:hAnsi="Courier"/>
          </w:rPr>
          <w:delText>________</w:delText>
        </w:r>
        <w:r w:rsidDel="00002E2C">
          <w:rPr>
            <w:rFonts w:ascii="Courier" w:hAnsi="Courier"/>
          </w:rPr>
          <w:br/>
        </w:r>
      </w:del>
    </w:p>
    <w:p w14:paraId="2FD66699" w14:textId="6C80F754" w:rsidR="005E6199" w:rsidDel="00002E2C" w:rsidRDefault="005E6199" w:rsidP="005E6199">
      <w:pPr>
        <w:pStyle w:val="ListParagraph"/>
        <w:numPr>
          <w:ilvl w:val="0"/>
          <w:numId w:val="80"/>
        </w:numPr>
        <w:rPr>
          <w:del w:id="715" w:author="Cindy W" w:date="2019-02-01T10:33:00Z"/>
          <w:rFonts w:ascii="Courier" w:hAnsi="Courier"/>
        </w:rPr>
      </w:pPr>
      <w:del w:id="716" w:author="Cindy W" w:date="2019-02-01T10:33:00Z">
        <w:r w:rsidDel="00002E2C">
          <w:rPr>
            <w:rFonts w:ascii="Courier" w:hAnsi="Courier"/>
          </w:rPr>
          <w:delText xml:space="preserve">Re-flow/add solder on all 12 leads </w:delText>
        </w:r>
        <w:r w:rsidRPr="004C014A" w:rsidDel="00002E2C">
          <w:rPr>
            <w:rFonts w:ascii="Courier" w:hAnsi="Courier"/>
          </w:rPr>
          <w:delText>________</w:delText>
        </w:r>
        <w:r w:rsidDel="00002E2C">
          <w:rPr>
            <w:rFonts w:ascii="Courier" w:hAnsi="Courier"/>
          </w:rPr>
          <w:delText xml:space="preserve"> </w:delText>
        </w:r>
        <w:r w:rsidDel="00002E2C">
          <w:rPr>
            <w:rFonts w:ascii="Courier" w:hAnsi="Courier"/>
          </w:rPr>
          <w:br/>
        </w:r>
      </w:del>
    </w:p>
    <w:p w14:paraId="12BA0AC5" w14:textId="1D01201D" w:rsidR="005E6199" w:rsidRPr="005E6199" w:rsidDel="00002E2C" w:rsidRDefault="005E6199" w:rsidP="005E6199">
      <w:pPr>
        <w:pStyle w:val="ListParagraph"/>
        <w:numPr>
          <w:ilvl w:val="0"/>
          <w:numId w:val="80"/>
        </w:numPr>
        <w:rPr>
          <w:del w:id="717" w:author="Cindy W" w:date="2019-02-01T10:33:00Z"/>
          <w:rFonts w:ascii="Courier" w:hAnsi="Courier"/>
        </w:rPr>
      </w:pPr>
      <w:del w:id="718" w:author="Cindy W" w:date="2019-02-01T10:33:00Z">
        <w:r w:rsidDel="00002E2C">
          <w:rPr>
            <w:rFonts w:ascii="Courier" w:hAnsi="Courier"/>
          </w:rPr>
          <w:delText xml:space="preserve">Inspect with magnifying glass to make sure joints are good </w:delText>
        </w:r>
        <w:r w:rsidRPr="004C014A" w:rsidDel="00002E2C">
          <w:rPr>
            <w:rFonts w:ascii="Courier" w:hAnsi="Courier"/>
          </w:rPr>
          <w:delText>________</w:delText>
        </w:r>
        <w:r w:rsidDel="00002E2C">
          <w:rPr>
            <w:rFonts w:ascii="Courier" w:hAnsi="Courier"/>
          </w:rPr>
          <w:br/>
        </w:r>
      </w:del>
    </w:p>
    <w:p w14:paraId="194B8264" w14:textId="4F39C7CF" w:rsidR="00C268C6" w:rsidDel="00002E2C" w:rsidRDefault="00C268C6" w:rsidP="00C268C6">
      <w:pPr>
        <w:pStyle w:val="ListParagraph"/>
        <w:ind w:left="1080"/>
        <w:rPr>
          <w:del w:id="719" w:author="Cindy W" w:date="2019-02-01T10:33:00Z"/>
          <w:rFonts w:ascii="Courier" w:hAnsi="Courier"/>
        </w:rPr>
      </w:pPr>
    </w:p>
    <w:p w14:paraId="366A9CA8" w14:textId="22C12AE3" w:rsidR="00C268C6" w:rsidRPr="00C268C6" w:rsidDel="00002E2C" w:rsidRDefault="00C268C6" w:rsidP="00C268C6">
      <w:pPr>
        <w:ind w:firstLine="360"/>
        <w:rPr>
          <w:del w:id="720" w:author="Cindy W" w:date="2019-02-01T10:33:00Z"/>
          <w:rFonts w:ascii="Courier" w:hAnsi="Courier"/>
          <w:color w:val="FF0000"/>
          <w:u w:val="single"/>
        </w:rPr>
      </w:pPr>
      <w:del w:id="721" w:author="Cindy W" w:date="2019-02-01T10:33:00Z">
        <w:r w:rsidDel="00002E2C">
          <w:rPr>
            <w:rFonts w:ascii="Courier" w:hAnsi="Courier"/>
            <w:color w:val="FF0000"/>
            <w:u w:val="single"/>
          </w:rPr>
          <w:delText>Cell</w:delText>
        </w:r>
        <w:r w:rsidRPr="00C268C6" w:rsidDel="00002E2C">
          <w:rPr>
            <w:rFonts w:ascii="Courier" w:hAnsi="Courier"/>
            <w:color w:val="FF0000"/>
            <w:u w:val="single"/>
          </w:rPr>
          <w:delText xml:space="preserve"> version:</w:delText>
        </w:r>
        <w:r w:rsidRPr="00C268C6" w:rsidDel="00002E2C">
          <w:rPr>
            <w:rFonts w:ascii="Courier" w:hAnsi="Courier"/>
            <w:color w:val="FF0000"/>
            <w:u w:val="single"/>
          </w:rPr>
          <w:br/>
        </w:r>
      </w:del>
    </w:p>
    <w:p w14:paraId="3308B3EC" w14:textId="69F7D11F" w:rsidR="00C268C6" w:rsidDel="00002E2C" w:rsidRDefault="00C268C6" w:rsidP="004B00B9">
      <w:pPr>
        <w:pStyle w:val="ListParagraph"/>
        <w:numPr>
          <w:ilvl w:val="0"/>
          <w:numId w:val="16"/>
        </w:numPr>
        <w:rPr>
          <w:del w:id="722" w:author="Cindy W" w:date="2019-02-01T10:33:00Z"/>
          <w:rFonts w:ascii="Courier" w:hAnsi="Courier"/>
        </w:rPr>
      </w:pPr>
      <w:del w:id="723" w:author="Cindy W" w:date="2019-02-01T10:33:00Z">
        <w:r w:rsidDel="00002E2C">
          <w:rPr>
            <w:rFonts w:ascii="Courier" w:hAnsi="Courier"/>
          </w:rPr>
          <w:delText xml:space="preserve">Put two SSRs (SSR1 and SSR4) side-by-side in vise with leads pointing straight up.  Try to make sure they are aligned so they will look nice:  </w:delText>
        </w:r>
        <w:r w:rsidRPr="004C014A" w:rsidDel="00002E2C">
          <w:rPr>
            <w:rFonts w:ascii="Courier" w:hAnsi="Courier"/>
          </w:rPr>
          <w:delText>________</w:delText>
        </w:r>
      </w:del>
    </w:p>
    <w:p w14:paraId="6FEB24DF" w14:textId="24536E85" w:rsidR="00C268C6" w:rsidDel="00002E2C" w:rsidRDefault="00C268C6" w:rsidP="00C268C6">
      <w:pPr>
        <w:pStyle w:val="ListParagraph"/>
        <w:rPr>
          <w:del w:id="724" w:author="Cindy W" w:date="2019-02-01T10:33:00Z"/>
          <w:rFonts w:ascii="Courier" w:hAnsi="Courier"/>
        </w:rPr>
      </w:pPr>
      <w:del w:id="725" w:author="Cindy W" w:date="2019-02-01T10:33:00Z">
        <w:r w:rsidDel="00002E2C">
          <w:rPr>
            <w:rFonts w:ascii="Courier" w:hAnsi="Courier"/>
          </w:rPr>
          <w:delText xml:space="preserve"> </w:delText>
        </w:r>
      </w:del>
    </w:p>
    <w:p w14:paraId="2AF26B6F" w14:textId="7C2C1608" w:rsidR="00C268C6" w:rsidRPr="004C014A" w:rsidDel="00002E2C" w:rsidRDefault="00C268C6" w:rsidP="004B00B9">
      <w:pPr>
        <w:pStyle w:val="ListParagraph"/>
        <w:numPr>
          <w:ilvl w:val="0"/>
          <w:numId w:val="16"/>
        </w:numPr>
        <w:rPr>
          <w:del w:id="726" w:author="Cindy W" w:date="2019-02-01T10:33:00Z"/>
          <w:rFonts w:ascii="Courier" w:hAnsi="Courier"/>
        </w:rPr>
      </w:pPr>
      <w:del w:id="727" w:author="Cindy W" w:date="2019-02-01T10:33:00Z">
        <w:r w:rsidDel="00002E2C">
          <w:rPr>
            <w:rFonts w:ascii="Courier" w:hAnsi="Courier"/>
          </w:rPr>
          <w:delText xml:space="preserve">Lower the PCB over the leads. It is very important that the front of the SSRs is </w:delText>
        </w:r>
        <w:r w:rsidR="008A01B4" w:rsidDel="00002E2C">
          <w:rPr>
            <w:rFonts w:ascii="Courier" w:hAnsi="Courier"/>
          </w:rPr>
          <w:delText>pointed toward the middle</w:delText>
        </w:r>
        <w:r w:rsidDel="00002E2C">
          <w:rPr>
            <w:rFonts w:ascii="Courier" w:hAnsi="Courier"/>
          </w:rPr>
          <w:delText xml:space="preserve"> of the PCB. The front is the black side with the label. The back has the metal heatsink pad. Hold the PCB with the </w:delText>
        </w:r>
        <w:r w:rsidRPr="004C014A" w:rsidDel="00002E2C">
          <w:rPr>
            <w:rFonts w:ascii="Courier" w:hAnsi="Courier"/>
          </w:rPr>
          <w:delText>3rd hand tool</w:delText>
        </w:r>
        <w:r w:rsidDel="00002E2C">
          <w:rPr>
            <w:rFonts w:ascii="Courier" w:hAnsi="Courier"/>
          </w:rPr>
          <w:delText xml:space="preserve"> so the leads a</w:delText>
        </w:r>
        <w:r w:rsidR="005E6199" w:rsidDel="00002E2C">
          <w:rPr>
            <w:rFonts w:ascii="Courier" w:hAnsi="Courier"/>
          </w:rPr>
          <w:delText>ll extend the same amount as the stacking connector pins</w:delText>
        </w:r>
        <w:r w:rsidDel="00002E2C">
          <w:rPr>
            <w:rFonts w:ascii="Courier" w:hAnsi="Courier"/>
          </w:rPr>
          <w:delText xml:space="preserve"> and are perpendicular to the PCB.</w:delText>
        </w:r>
        <w:r w:rsidDel="00002E2C">
          <w:rPr>
            <w:rFonts w:ascii="Courier" w:hAnsi="Courier"/>
          </w:rPr>
          <w:br/>
        </w:r>
        <w:r w:rsidDel="00002E2C">
          <w:rPr>
            <w:rFonts w:ascii="Courier" w:hAnsi="Courier"/>
          </w:rPr>
          <w:br/>
          <w:delText xml:space="preserve">The bodies of the SSRs should </w:delText>
        </w:r>
        <w:r w:rsidRPr="00C268C6" w:rsidDel="00002E2C">
          <w:rPr>
            <w:rFonts w:ascii="Courier" w:hAnsi="Courier"/>
            <w:u w:val="single"/>
          </w:rPr>
          <w:delText>not</w:delText>
        </w:r>
        <w:r w:rsidDel="00002E2C">
          <w:rPr>
            <w:rFonts w:ascii="Courier" w:hAnsi="Courier"/>
          </w:rPr>
          <w:delText xml:space="preserve"> be sitting flat on the PCB; there should be some separation (~1cm) for heat dissipation.</w:delText>
        </w:r>
      </w:del>
    </w:p>
    <w:p w14:paraId="311054DF" w14:textId="7F5374BE" w:rsidR="00C268C6" w:rsidRPr="005130CA" w:rsidDel="00002E2C" w:rsidRDefault="00C268C6" w:rsidP="00C268C6">
      <w:pPr>
        <w:ind w:left="360"/>
        <w:rPr>
          <w:del w:id="728" w:author="Cindy W" w:date="2019-02-01T10:33:00Z"/>
          <w:rFonts w:ascii="Courier" w:hAnsi="Courier"/>
        </w:rPr>
      </w:pPr>
      <w:del w:id="729" w:author="Cindy W" w:date="2019-02-01T10:33:00Z">
        <w:r w:rsidRPr="005130CA" w:rsidDel="00002E2C">
          <w:rPr>
            <w:rFonts w:ascii="Courier" w:hAnsi="Courier"/>
          </w:rPr>
          <w:delText xml:space="preserve">       </w:delText>
        </w:r>
      </w:del>
    </w:p>
    <w:p w14:paraId="5A94B6CB" w14:textId="3F35CF33" w:rsidR="00C268C6" w:rsidRPr="005E6199" w:rsidDel="00002E2C" w:rsidRDefault="00C268C6" w:rsidP="005E6199">
      <w:pPr>
        <w:ind w:firstLine="720"/>
        <w:rPr>
          <w:del w:id="730" w:author="Cindy W" w:date="2019-02-01T10:33:00Z"/>
          <w:rFonts w:ascii="Courier" w:hAnsi="Courier"/>
        </w:rPr>
      </w:pPr>
      <w:del w:id="731" w:author="Cindy W" w:date="2019-02-01T10:33:00Z">
        <w:r w:rsidRPr="005E6199" w:rsidDel="00002E2C">
          <w:rPr>
            <w:rFonts w:ascii="Courier" w:hAnsi="Courier"/>
          </w:rPr>
          <w:delText>________</w:delText>
        </w:r>
      </w:del>
    </w:p>
    <w:p w14:paraId="1635640A" w14:textId="0E5AA502" w:rsidR="00C268C6" w:rsidDel="00002E2C" w:rsidRDefault="00C268C6" w:rsidP="00C268C6">
      <w:pPr>
        <w:pStyle w:val="ListParagraph"/>
        <w:ind w:left="1080"/>
        <w:rPr>
          <w:del w:id="732" w:author="Cindy W" w:date="2019-02-01T10:33:00Z"/>
          <w:rFonts w:ascii="Courier" w:hAnsi="Courier"/>
        </w:rPr>
      </w:pPr>
    </w:p>
    <w:p w14:paraId="123952A6" w14:textId="4678EA29" w:rsidR="00C268C6" w:rsidDel="00002E2C" w:rsidRDefault="00C268C6" w:rsidP="00C268C6">
      <w:pPr>
        <w:pStyle w:val="ListParagraph"/>
        <w:ind w:left="1080"/>
        <w:rPr>
          <w:del w:id="733" w:author="Cindy W" w:date="2019-02-01T10:33:00Z"/>
          <w:rFonts w:ascii="Courier" w:hAnsi="Courier"/>
        </w:rPr>
      </w:pPr>
    </w:p>
    <w:p w14:paraId="3C24631A" w14:textId="59222461" w:rsidR="00C268C6" w:rsidDel="00002E2C" w:rsidRDefault="005E6199" w:rsidP="004B00B9">
      <w:pPr>
        <w:pStyle w:val="ListParagraph"/>
        <w:numPr>
          <w:ilvl w:val="0"/>
          <w:numId w:val="13"/>
        </w:numPr>
        <w:rPr>
          <w:del w:id="734" w:author="Cindy W" w:date="2019-02-01T10:33:00Z"/>
          <w:rFonts w:ascii="Courier" w:hAnsi="Courier"/>
        </w:rPr>
      </w:pPr>
      <w:del w:id="735" w:author="Cindy W" w:date="2019-02-01T10:33:00Z">
        <w:r w:rsidDel="00002E2C">
          <w:rPr>
            <w:rFonts w:ascii="Courier" w:hAnsi="Courier"/>
          </w:rPr>
          <w:delText>Solder 4 outer</w:delText>
        </w:r>
        <w:r w:rsidR="00C268C6" w:rsidDel="00002E2C">
          <w:rPr>
            <w:rFonts w:ascii="Courier" w:hAnsi="Courier"/>
          </w:rPr>
          <w:delText xml:space="preserve"> </w:delText>
        </w:r>
        <w:r w:rsidR="008A01B4" w:rsidDel="00002E2C">
          <w:rPr>
            <w:rFonts w:ascii="Courier" w:hAnsi="Courier"/>
          </w:rPr>
          <w:delText xml:space="preserve">SSR1/SSR5 </w:delText>
        </w:r>
        <w:r w:rsidR="00C268C6" w:rsidDel="00002E2C">
          <w:rPr>
            <w:rFonts w:ascii="Courier" w:hAnsi="Courier"/>
          </w:rPr>
          <w:delText xml:space="preserve">leads  </w:delText>
        </w:r>
        <w:r w:rsidR="00C268C6" w:rsidRPr="004C014A" w:rsidDel="00002E2C">
          <w:rPr>
            <w:rFonts w:ascii="Courier" w:hAnsi="Courier"/>
          </w:rPr>
          <w:delText>________</w:delText>
        </w:r>
        <w:r w:rsidDel="00002E2C">
          <w:rPr>
            <w:rFonts w:ascii="Courier" w:hAnsi="Courier"/>
          </w:rPr>
          <w:br/>
        </w:r>
      </w:del>
    </w:p>
    <w:p w14:paraId="1C26E0B6" w14:textId="0B562143" w:rsidR="005E6199" w:rsidDel="00002E2C" w:rsidRDefault="005E6199" w:rsidP="004B00B9">
      <w:pPr>
        <w:pStyle w:val="ListParagraph"/>
        <w:numPr>
          <w:ilvl w:val="0"/>
          <w:numId w:val="13"/>
        </w:numPr>
        <w:rPr>
          <w:del w:id="736" w:author="Cindy W" w:date="2019-02-01T10:33:00Z"/>
          <w:rFonts w:ascii="Courier" w:hAnsi="Courier"/>
        </w:rPr>
      </w:pPr>
      <w:del w:id="737" w:author="Cindy W" w:date="2019-02-01T10:33:00Z">
        <w:r w:rsidDel="00002E2C">
          <w:rPr>
            <w:rFonts w:ascii="Courier" w:hAnsi="Courier"/>
          </w:rPr>
          <w:delText xml:space="preserve">Trim 4 outer SSR1/SSR5 leads </w:delText>
        </w:r>
        <w:r w:rsidRPr="004C014A" w:rsidDel="00002E2C">
          <w:rPr>
            <w:rFonts w:ascii="Courier" w:hAnsi="Courier"/>
          </w:rPr>
          <w:delText>________</w:delText>
        </w:r>
        <w:r w:rsidDel="00002E2C">
          <w:rPr>
            <w:rFonts w:ascii="Courier" w:hAnsi="Courier"/>
          </w:rPr>
          <w:br/>
        </w:r>
      </w:del>
    </w:p>
    <w:p w14:paraId="154FD293" w14:textId="32F45D21" w:rsidR="005E6199" w:rsidDel="00002E2C" w:rsidRDefault="005E6199" w:rsidP="005E6199">
      <w:pPr>
        <w:pStyle w:val="ListParagraph"/>
        <w:numPr>
          <w:ilvl w:val="0"/>
          <w:numId w:val="13"/>
        </w:numPr>
        <w:rPr>
          <w:del w:id="738" w:author="Cindy W" w:date="2019-02-01T10:33:00Z"/>
          <w:rFonts w:ascii="Courier" w:hAnsi="Courier"/>
        </w:rPr>
      </w:pPr>
      <w:del w:id="739" w:author="Cindy W" w:date="2019-02-01T10:33:00Z">
        <w:r w:rsidDel="00002E2C">
          <w:rPr>
            <w:rFonts w:ascii="Courier" w:hAnsi="Courier"/>
          </w:rPr>
          <w:delText xml:space="preserve">Solder 4 inner SSR1/SSR5 leads  </w:delText>
        </w:r>
        <w:r w:rsidRPr="004C014A" w:rsidDel="00002E2C">
          <w:rPr>
            <w:rFonts w:ascii="Courier" w:hAnsi="Courier"/>
          </w:rPr>
          <w:delText>________</w:delText>
        </w:r>
        <w:r w:rsidDel="00002E2C">
          <w:rPr>
            <w:rFonts w:ascii="Courier" w:hAnsi="Courier"/>
          </w:rPr>
          <w:br/>
        </w:r>
      </w:del>
    </w:p>
    <w:p w14:paraId="65E2379B" w14:textId="42DC5E88" w:rsidR="005E6199" w:rsidRPr="005E6199" w:rsidDel="00002E2C" w:rsidRDefault="005E6199" w:rsidP="005E6199">
      <w:pPr>
        <w:pStyle w:val="ListParagraph"/>
        <w:numPr>
          <w:ilvl w:val="0"/>
          <w:numId w:val="13"/>
        </w:numPr>
        <w:rPr>
          <w:del w:id="740" w:author="Cindy W" w:date="2019-02-01T10:33:00Z"/>
          <w:rFonts w:ascii="Courier" w:hAnsi="Courier"/>
        </w:rPr>
      </w:pPr>
      <w:del w:id="741" w:author="Cindy W" w:date="2019-02-01T10:33:00Z">
        <w:r w:rsidDel="00002E2C">
          <w:rPr>
            <w:rFonts w:ascii="Courier" w:hAnsi="Courier"/>
          </w:rPr>
          <w:delText xml:space="preserve">Trim 4 inner SSR1/SSR5 leads </w:delText>
        </w:r>
        <w:r w:rsidRPr="004C014A" w:rsidDel="00002E2C">
          <w:rPr>
            <w:rFonts w:ascii="Courier" w:hAnsi="Courier"/>
          </w:rPr>
          <w:delText>________</w:delText>
        </w:r>
      </w:del>
    </w:p>
    <w:p w14:paraId="6F0E8E4D" w14:textId="34FADAB8" w:rsidR="00C268C6" w:rsidRPr="00C268C6" w:rsidDel="00002E2C" w:rsidRDefault="00C268C6" w:rsidP="00C268C6">
      <w:pPr>
        <w:ind w:left="360"/>
        <w:rPr>
          <w:del w:id="742" w:author="Cindy W" w:date="2019-02-01T10:33:00Z"/>
          <w:rFonts w:ascii="Courier" w:hAnsi="Courier"/>
        </w:rPr>
      </w:pPr>
      <w:del w:id="743" w:author="Cindy W" w:date="2019-02-01T10:33:00Z">
        <w:r w:rsidRPr="005130CA" w:rsidDel="00002E2C">
          <w:rPr>
            <w:rFonts w:ascii="Courier" w:hAnsi="Courier"/>
          </w:rPr>
          <w:delText xml:space="preserve">     </w:delText>
        </w:r>
      </w:del>
    </w:p>
    <w:p w14:paraId="25CD0A2C" w14:textId="682A8F3F" w:rsidR="00C268C6" w:rsidRPr="004C014A" w:rsidDel="00002E2C" w:rsidRDefault="00C268C6" w:rsidP="004B00B9">
      <w:pPr>
        <w:pStyle w:val="ListParagraph"/>
        <w:numPr>
          <w:ilvl w:val="0"/>
          <w:numId w:val="16"/>
        </w:numPr>
        <w:rPr>
          <w:del w:id="744" w:author="Cindy W" w:date="2019-02-01T10:33:00Z"/>
          <w:rFonts w:ascii="Courier" w:hAnsi="Courier"/>
        </w:rPr>
      </w:pPr>
      <w:del w:id="745" w:author="Cindy W" w:date="2019-02-01T10:33:00Z">
        <w:r w:rsidDel="00002E2C">
          <w:rPr>
            <w:rFonts w:ascii="Courier" w:hAnsi="Courier"/>
          </w:rPr>
          <w:delText>Insert SSR6 in its position with its back against the front of SSR5 and tape it to SSR5.</w:delText>
        </w:r>
      </w:del>
    </w:p>
    <w:p w14:paraId="460BFB9F" w14:textId="2C765DFA" w:rsidR="00C268C6" w:rsidRPr="005130CA" w:rsidDel="00002E2C" w:rsidRDefault="00C268C6" w:rsidP="00C268C6">
      <w:pPr>
        <w:ind w:left="360"/>
        <w:rPr>
          <w:del w:id="746" w:author="Cindy W" w:date="2019-02-01T10:33:00Z"/>
          <w:rFonts w:ascii="Courier" w:hAnsi="Courier"/>
        </w:rPr>
      </w:pPr>
      <w:del w:id="747" w:author="Cindy W" w:date="2019-02-01T10:33:00Z">
        <w:r w:rsidRPr="005130CA" w:rsidDel="00002E2C">
          <w:rPr>
            <w:rFonts w:ascii="Courier" w:hAnsi="Courier"/>
          </w:rPr>
          <w:delText xml:space="preserve">       </w:delText>
        </w:r>
      </w:del>
    </w:p>
    <w:p w14:paraId="4E1C28E8" w14:textId="227DBEB9" w:rsidR="00C268C6" w:rsidRPr="005E6199" w:rsidDel="00002E2C" w:rsidRDefault="00C268C6" w:rsidP="005E6199">
      <w:pPr>
        <w:ind w:firstLine="720"/>
        <w:rPr>
          <w:del w:id="748" w:author="Cindy W" w:date="2019-02-01T10:33:00Z"/>
          <w:rFonts w:ascii="Courier" w:hAnsi="Courier"/>
        </w:rPr>
      </w:pPr>
      <w:del w:id="749" w:author="Cindy W" w:date="2019-02-01T10:33:00Z">
        <w:r w:rsidRPr="005E6199" w:rsidDel="00002E2C">
          <w:rPr>
            <w:rFonts w:ascii="Courier" w:hAnsi="Courier"/>
          </w:rPr>
          <w:delText>________</w:delText>
        </w:r>
      </w:del>
    </w:p>
    <w:p w14:paraId="50C824FA" w14:textId="29C97C9A" w:rsidR="005130CA" w:rsidRPr="005130CA" w:rsidDel="00002E2C" w:rsidRDefault="00C268C6" w:rsidP="00C268C6">
      <w:pPr>
        <w:pStyle w:val="ListParagraph"/>
        <w:rPr>
          <w:del w:id="750" w:author="Cindy W" w:date="2019-02-01T10:33:00Z"/>
          <w:rFonts w:ascii="Courier" w:hAnsi="Courier"/>
        </w:rPr>
      </w:pPr>
      <w:del w:id="751" w:author="Cindy W" w:date="2019-02-01T10:33:00Z">
        <w:r w:rsidDel="00002E2C">
          <w:rPr>
            <w:rFonts w:ascii="Courier" w:hAnsi="Courier"/>
          </w:rPr>
          <w:delText xml:space="preserve"> </w:delText>
        </w:r>
      </w:del>
    </w:p>
    <w:p w14:paraId="293F71C6" w14:textId="1D291E0A" w:rsidR="005130CA" w:rsidDel="00002E2C" w:rsidRDefault="005130CA" w:rsidP="004B00B9">
      <w:pPr>
        <w:pStyle w:val="ListParagraph"/>
        <w:numPr>
          <w:ilvl w:val="0"/>
          <w:numId w:val="21"/>
        </w:numPr>
        <w:ind w:left="720"/>
        <w:rPr>
          <w:del w:id="752" w:author="Cindy W" w:date="2019-02-01T10:33:00Z"/>
          <w:rFonts w:ascii="Courier" w:hAnsi="Courier"/>
        </w:rPr>
      </w:pPr>
      <w:del w:id="753" w:author="Cindy W" w:date="2019-02-01T10:33:00Z">
        <w:r w:rsidRPr="00647BCC" w:rsidDel="00002E2C">
          <w:rPr>
            <w:rFonts w:ascii="Courier" w:hAnsi="Courier"/>
          </w:rPr>
          <w:delText>Flip board upside down and hol</w:delText>
        </w:r>
        <w:r w:rsidR="00C268C6" w:rsidDel="00002E2C">
          <w:rPr>
            <w:rFonts w:ascii="Courier" w:hAnsi="Courier"/>
          </w:rPr>
          <w:delText xml:space="preserve">d with vise or 3rd hand tool </w:delText>
        </w:r>
        <w:r w:rsidRPr="00647BCC" w:rsidDel="00002E2C">
          <w:rPr>
            <w:rFonts w:ascii="Courier" w:hAnsi="Courier"/>
          </w:rPr>
          <w:delText>________</w:delText>
        </w:r>
      </w:del>
    </w:p>
    <w:p w14:paraId="06FEEFBA" w14:textId="4D722EFD" w:rsidR="00C268C6" w:rsidDel="00002E2C" w:rsidRDefault="00C268C6" w:rsidP="00C268C6">
      <w:pPr>
        <w:pStyle w:val="ListParagraph"/>
        <w:rPr>
          <w:del w:id="754" w:author="Cindy W" w:date="2019-02-01T10:33:00Z"/>
          <w:rFonts w:ascii="Courier" w:hAnsi="Courier"/>
        </w:rPr>
      </w:pPr>
    </w:p>
    <w:p w14:paraId="05E5EDBC" w14:textId="2F956915" w:rsidR="005E6199" w:rsidRPr="005E6199" w:rsidDel="00002E2C" w:rsidRDefault="00C268C6" w:rsidP="005E6199">
      <w:pPr>
        <w:pStyle w:val="ListParagraph"/>
        <w:numPr>
          <w:ilvl w:val="0"/>
          <w:numId w:val="21"/>
        </w:numPr>
        <w:ind w:left="720"/>
        <w:rPr>
          <w:del w:id="755" w:author="Cindy W" w:date="2019-02-01T10:33:00Z"/>
          <w:rFonts w:ascii="Courier" w:hAnsi="Courier"/>
        </w:rPr>
      </w:pPr>
      <w:del w:id="756" w:author="Cindy W" w:date="2019-02-01T10:33:00Z">
        <w:r w:rsidDel="00002E2C">
          <w:rPr>
            <w:rFonts w:ascii="Courier" w:hAnsi="Courier"/>
          </w:rPr>
          <w:delText xml:space="preserve">Solder all 4 </w:delText>
        </w:r>
        <w:r w:rsidR="008A01B4" w:rsidDel="00002E2C">
          <w:rPr>
            <w:rFonts w:ascii="Courier" w:hAnsi="Courier"/>
          </w:rPr>
          <w:delText xml:space="preserve">SSR6 </w:delText>
        </w:r>
        <w:r w:rsidDel="00002E2C">
          <w:rPr>
            <w:rFonts w:ascii="Courier" w:hAnsi="Courier"/>
          </w:rPr>
          <w:delText xml:space="preserve">leads  </w:delText>
        </w:r>
        <w:r w:rsidRPr="004C014A" w:rsidDel="00002E2C">
          <w:rPr>
            <w:rFonts w:ascii="Courier" w:hAnsi="Courier"/>
          </w:rPr>
          <w:delText>________</w:delText>
        </w:r>
        <w:r w:rsidR="005E6199" w:rsidDel="00002E2C">
          <w:rPr>
            <w:rFonts w:ascii="Courier" w:hAnsi="Courier"/>
          </w:rPr>
          <w:br/>
        </w:r>
      </w:del>
    </w:p>
    <w:p w14:paraId="523E1BCD" w14:textId="49A6722B" w:rsidR="005E6199" w:rsidDel="00002E2C" w:rsidRDefault="005E6199" w:rsidP="004B00B9">
      <w:pPr>
        <w:pStyle w:val="ListParagraph"/>
        <w:numPr>
          <w:ilvl w:val="0"/>
          <w:numId w:val="21"/>
        </w:numPr>
        <w:ind w:left="720"/>
        <w:rPr>
          <w:del w:id="757" w:author="Cindy W" w:date="2019-02-01T10:33:00Z"/>
          <w:rFonts w:ascii="Courier" w:hAnsi="Courier"/>
        </w:rPr>
      </w:pPr>
      <w:del w:id="758" w:author="Cindy W" w:date="2019-02-01T10:33:00Z">
        <w:r w:rsidDel="00002E2C">
          <w:rPr>
            <w:rFonts w:ascii="Courier" w:hAnsi="Courier"/>
          </w:rPr>
          <w:delText xml:space="preserve">Trim all 4 SSR6 leads  </w:delText>
        </w:r>
        <w:r w:rsidRPr="004C014A" w:rsidDel="00002E2C">
          <w:rPr>
            <w:rFonts w:ascii="Courier" w:hAnsi="Courier"/>
          </w:rPr>
          <w:delText>________</w:delText>
        </w:r>
      </w:del>
    </w:p>
    <w:p w14:paraId="1445EC1D" w14:textId="1176B11E" w:rsidR="00C268C6" w:rsidRPr="00C268C6" w:rsidDel="00002E2C" w:rsidRDefault="00C268C6" w:rsidP="00C268C6">
      <w:pPr>
        <w:rPr>
          <w:del w:id="759" w:author="Cindy W" w:date="2019-02-01T10:33:00Z"/>
          <w:rFonts w:ascii="Courier" w:hAnsi="Courier"/>
        </w:rPr>
      </w:pPr>
    </w:p>
    <w:p w14:paraId="2D870E40" w14:textId="1E9022A2" w:rsidR="00C268C6" w:rsidDel="00002E2C" w:rsidRDefault="00C268C6" w:rsidP="004B00B9">
      <w:pPr>
        <w:pStyle w:val="ListParagraph"/>
        <w:numPr>
          <w:ilvl w:val="0"/>
          <w:numId w:val="16"/>
        </w:numPr>
        <w:rPr>
          <w:del w:id="760" w:author="Cindy W" w:date="2019-02-01T10:33:00Z"/>
          <w:rFonts w:ascii="Courier" w:hAnsi="Courier"/>
        </w:rPr>
      </w:pPr>
      <w:del w:id="761" w:author="Cindy W" w:date="2019-02-01T10:33:00Z">
        <w:r w:rsidDel="00002E2C">
          <w:rPr>
            <w:rFonts w:ascii="Courier" w:hAnsi="Courier"/>
          </w:rPr>
          <w:delText>Insert SSR4 in the vise, pins up</w:delText>
        </w:r>
        <w:r w:rsidR="008A01B4" w:rsidDel="00002E2C">
          <w:rPr>
            <w:rFonts w:ascii="Courier" w:hAnsi="Courier"/>
          </w:rPr>
          <w:delText xml:space="preserve">, </w:delText>
        </w:r>
        <w:r w:rsidDel="00002E2C">
          <w:rPr>
            <w:rFonts w:ascii="Courier" w:hAnsi="Courier"/>
          </w:rPr>
          <w:delText>with the SSR perpendicular to the vise jaws.</w:delText>
        </w:r>
      </w:del>
    </w:p>
    <w:p w14:paraId="6F3A2F65" w14:textId="1A8D72AD" w:rsidR="00C268C6" w:rsidDel="00002E2C" w:rsidRDefault="00C268C6" w:rsidP="00C268C6">
      <w:pPr>
        <w:pStyle w:val="ListParagraph"/>
        <w:rPr>
          <w:del w:id="762" w:author="Cindy W" w:date="2019-02-01T10:33:00Z"/>
          <w:rFonts w:ascii="Courier" w:hAnsi="Courier"/>
        </w:rPr>
      </w:pPr>
    </w:p>
    <w:p w14:paraId="76DE271C" w14:textId="6B008FE0" w:rsidR="00C268C6" w:rsidRPr="004C014A" w:rsidDel="00002E2C" w:rsidRDefault="00C268C6" w:rsidP="004B00B9">
      <w:pPr>
        <w:pStyle w:val="ListParagraph"/>
        <w:numPr>
          <w:ilvl w:val="0"/>
          <w:numId w:val="16"/>
        </w:numPr>
        <w:rPr>
          <w:del w:id="763" w:author="Cindy W" w:date="2019-02-01T10:33:00Z"/>
          <w:rFonts w:ascii="Courier" w:hAnsi="Courier"/>
        </w:rPr>
      </w:pPr>
      <w:del w:id="764" w:author="Cindy W" w:date="2019-02-01T10:33:00Z">
        <w:r w:rsidDel="00002E2C">
          <w:rPr>
            <w:rFonts w:ascii="Courier" w:hAnsi="Courier"/>
          </w:rPr>
          <w:delText xml:space="preserve">Lower the PCB over the leads. It is very important that the front of the SSR is </w:delText>
        </w:r>
        <w:r w:rsidR="008A01B4" w:rsidDel="00002E2C">
          <w:rPr>
            <w:rFonts w:ascii="Courier" w:hAnsi="Courier"/>
          </w:rPr>
          <w:delText>pointed toward the middle</w:delText>
        </w:r>
        <w:r w:rsidDel="00002E2C">
          <w:rPr>
            <w:rFonts w:ascii="Courier" w:hAnsi="Courier"/>
          </w:rPr>
          <w:delText xml:space="preserve"> of the PCB. Hold the PCB with the 3rd hand tool so that the pins of SSR4 extend the same as the leads of the other SSRs and are perpendicular to the PCB.</w:delText>
        </w:r>
      </w:del>
    </w:p>
    <w:p w14:paraId="313A7542" w14:textId="025A964F" w:rsidR="00C268C6" w:rsidRPr="005130CA" w:rsidDel="00002E2C" w:rsidRDefault="00C268C6" w:rsidP="00C268C6">
      <w:pPr>
        <w:ind w:left="360"/>
        <w:rPr>
          <w:del w:id="765" w:author="Cindy W" w:date="2019-02-01T10:33:00Z"/>
          <w:rFonts w:ascii="Courier" w:hAnsi="Courier"/>
        </w:rPr>
      </w:pPr>
      <w:del w:id="766" w:author="Cindy W" w:date="2019-02-01T10:33:00Z">
        <w:r w:rsidRPr="005130CA" w:rsidDel="00002E2C">
          <w:rPr>
            <w:rFonts w:ascii="Courier" w:hAnsi="Courier"/>
          </w:rPr>
          <w:delText xml:space="preserve">       </w:delText>
        </w:r>
      </w:del>
    </w:p>
    <w:p w14:paraId="2AB12DCF" w14:textId="105B2430" w:rsidR="00C268C6" w:rsidRPr="005E6199" w:rsidDel="00002E2C" w:rsidRDefault="00C268C6" w:rsidP="005E6199">
      <w:pPr>
        <w:ind w:firstLine="720"/>
        <w:rPr>
          <w:del w:id="767" w:author="Cindy W" w:date="2019-02-01T10:33:00Z"/>
          <w:rFonts w:ascii="Courier" w:hAnsi="Courier"/>
        </w:rPr>
      </w:pPr>
      <w:del w:id="768" w:author="Cindy W" w:date="2019-02-01T10:33:00Z">
        <w:r w:rsidRPr="005E6199" w:rsidDel="00002E2C">
          <w:rPr>
            <w:rFonts w:ascii="Courier" w:hAnsi="Courier"/>
          </w:rPr>
          <w:delText>________</w:delText>
        </w:r>
      </w:del>
    </w:p>
    <w:p w14:paraId="4A4E9FA7" w14:textId="6541F9B3" w:rsidR="00C268C6" w:rsidRPr="00C268C6" w:rsidDel="00002E2C" w:rsidRDefault="00C268C6" w:rsidP="00C268C6">
      <w:pPr>
        <w:pStyle w:val="ListParagraph"/>
        <w:rPr>
          <w:del w:id="769" w:author="Cindy W" w:date="2019-02-01T10:33:00Z"/>
          <w:rFonts w:ascii="Courier" w:hAnsi="Courier"/>
        </w:rPr>
      </w:pPr>
      <w:del w:id="770" w:author="Cindy W" w:date="2019-02-01T10:33:00Z">
        <w:r w:rsidDel="00002E2C">
          <w:rPr>
            <w:rFonts w:ascii="Courier" w:hAnsi="Courier"/>
          </w:rPr>
          <w:delText xml:space="preserve"> </w:delText>
        </w:r>
      </w:del>
    </w:p>
    <w:p w14:paraId="1DF544BC" w14:textId="7195DE7B" w:rsidR="00C268C6" w:rsidRPr="008A01B4" w:rsidDel="00002E2C" w:rsidRDefault="00C268C6" w:rsidP="004B00B9">
      <w:pPr>
        <w:pStyle w:val="ListParagraph"/>
        <w:numPr>
          <w:ilvl w:val="0"/>
          <w:numId w:val="21"/>
        </w:numPr>
        <w:ind w:left="720"/>
        <w:rPr>
          <w:del w:id="771" w:author="Cindy W" w:date="2019-02-01T10:33:00Z"/>
          <w:rFonts w:ascii="Courier" w:hAnsi="Courier"/>
        </w:rPr>
      </w:pPr>
      <w:del w:id="772" w:author="Cindy W" w:date="2019-02-01T10:33:00Z">
        <w:r w:rsidDel="00002E2C">
          <w:rPr>
            <w:rFonts w:ascii="Courier" w:hAnsi="Courier"/>
          </w:rPr>
          <w:delText xml:space="preserve">Solder all 4 </w:delText>
        </w:r>
        <w:r w:rsidR="008A01B4" w:rsidDel="00002E2C">
          <w:rPr>
            <w:rFonts w:ascii="Courier" w:hAnsi="Courier"/>
          </w:rPr>
          <w:delText xml:space="preserve">SSR4 </w:delText>
        </w:r>
        <w:r w:rsidDel="00002E2C">
          <w:rPr>
            <w:rFonts w:ascii="Courier" w:hAnsi="Courier"/>
          </w:rPr>
          <w:delText xml:space="preserve">leads  </w:delText>
        </w:r>
        <w:r w:rsidRPr="004C014A" w:rsidDel="00002E2C">
          <w:rPr>
            <w:rFonts w:ascii="Courier" w:hAnsi="Courier"/>
          </w:rPr>
          <w:delText>________</w:delText>
        </w:r>
      </w:del>
    </w:p>
    <w:p w14:paraId="655A9798" w14:textId="1D850DFF" w:rsidR="00C268C6" w:rsidRPr="00647BCC" w:rsidDel="00002E2C" w:rsidRDefault="00C268C6" w:rsidP="00C268C6">
      <w:pPr>
        <w:pStyle w:val="ListParagraph"/>
        <w:rPr>
          <w:del w:id="773" w:author="Cindy W" w:date="2019-02-01T10:33:00Z"/>
          <w:rFonts w:ascii="Courier" w:hAnsi="Courier"/>
        </w:rPr>
      </w:pPr>
    </w:p>
    <w:p w14:paraId="5F767E01" w14:textId="4411CB22" w:rsidR="00C268C6" w:rsidDel="00002E2C" w:rsidRDefault="005E6199" w:rsidP="004B00B9">
      <w:pPr>
        <w:pStyle w:val="ListParagraph"/>
        <w:numPr>
          <w:ilvl w:val="0"/>
          <w:numId w:val="9"/>
        </w:numPr>
        <w:ind w:left="720"/>
        <w:rPr>
          <w:del w:id="774" w:author="Cindy W" w:date="2019-02-01T10:33:00Z"/>
          <w:rFonts w:ascii="Courier" w:hAnsi="Courier"/>
        </w:rPr>
      </w:pPr>
      <w:del w:id="775" w:author="Cindy W" w:date="2019-02-01T10:33:00Z">
        <w:r w:rsidDel="00002E2C">
          <w:rPr>
            <w:rFonts w:ascii="Courier" w:hAnsi="Courier"/>
          </w:rPr>
          <w:delText>Trim all 4 SSR4</w:delText>
        </w:r>
        <w:r w:rsidR="00C268C6" w:rsidDel="00002E2C">
          <w:rPr>
            <w:rFonts w:ascii="Courier" w:hAnsi="Courier"/>
          </w:rPr>
          <w:delText xml:space="preserve"> </w:delText>
        </w:r>
        <w:r w:rsidR="00C268C6" w:rsidRPr="004C014A" w:rsidDel="00002E2C">
          <w:rPr>
            <w:rFonts w:ascii="Courier" w:hAnsi="Courier"/>
          </w:rPr>
          <w:delText>leads</w:delText>
        </w:r>
        <w:r w:rsidR="00C268C6" w:rsidDel="00002E2C">
          <w:rPr>
            <w:rFonts w:ascii="Courier" w:hAnsi="Courier"/>
          </w:rPr>
          <w:delText xml:space="preserve"> _______</w:delText>
        </w:r>
      </w:del>
    </w:p>
    <w:p w14:paraId="5FCCD9C2" w14:textId="79AAB71B" w:rsidR="00C268C6" w:rsidDel="00002E2C" w:rsidRDefault="00C268C6" w:rsidP="00C268C6">
      <w:pPr>
        <w:pStyle w:val="ListParagraph"/>
        <w:rPr>
          <w:del w:id="776" w:author="Cindy W" w:date="2019-02-01T10:33:00Z"/>
          <w:rFonts w:ascii="Courier" w:hAnsi="Courier"/>
        </w:rPr>
      </w:pPr>
    </w:p>
    <w:p w14:paraId="59AF7F89" w14:textId="72828EBE" w:rsidR="00C268C6" w:rsidRPr="00B91C75" w:rsidDel="00002E2C" w:rsidRDefault="00C268C6" w:rsidP="00B91C75">
      <w:pPr>
        <w:pStyle w:val="ListParagraph"/>
        <w:numPr>
          <w:ilvl w:val="0"/>
          <w:numId w:val="9"/>
        </w:numPr>
        <w:ind w:left="720"/>
        <w:rPr>
          <w:del w:id="777" w:author="Cindy W" w:date="2019-02-01T10:33:00Z"/>
          <w:rFonts w:ascii="Courier" w:hAnsi="Courier"/>
        </w:rPr>
      </w:pPr>
      <w:del w:id="778" w:author="Cindy W" w:date="2019-02-01T10:33:00Z">
        <w:r w:rsidDel="00002E2C">
          <w:rPr>
            <w:rFonts w:ascii="Courier" w:hAnsi="Courier"/>
          </w:rPr>
          <w:delText>Re-flow</w:delText>
        </w:r>
        <w:r w:rsidR="005E6199" w:rsidDel="00002E2C">
          <w:rPr>
            <w:rFonts w:ascii="Courier" w:hAnsi="Courier"/>
          </w:rPr>
          <w:delText>/add</w:delText>
        </w:r>
        <w:r w:rsidDel="00002E2C">
          <w:rPr>
            <w:rFonts w:ascii="Courier" w:hAnsi="Courier"/>
          </w:rPr>
          <w:delText xml:space="preserve"> solder on all 16 leads  _______</w:delText>
        </w:r>
      </w:del>
    </w:p>
    <w:p w14:paraId="3CBC9E76" w14:textId="15AAF142" w:rsidR="00C268C6" w:rsidRPr="00C268C6" w:rsidDel="00002E2C" w:rsidRDefault="00C268C6" w:rsidP="00C268C6">
      <w:pPr>
        <w:rPr>
          <w:del w:id="779" w:author="Cindy W" w:date="2019-02-01T10:33:00Z"/>
          <w:rFonts w:ascii="Courier" w:hAnsi="Courier"/>
        </w:rPr>
      </w:pPr>
    </w:p>
    <w:p w14:paraId="2B17D9BA" w14:textId="4057DFA7" w:rsidR="00C268C6" w:rsidRPr="004C014A" w:rsidDel="00002E2C" w:rsidRDefault="00C268C6" w:rsidP="004B00B9">
      <w:pPr>
        <w:pStyle w:val="ListParagraph"/>
        <w:numPr>
          <w:ilvl w:val="0"/>
          <w:numId w:val="14"/>
        </w:numPr>
        <w:ind w:left="720"/>
        <w:rPr>
          <w:del w:id="780" w:author="Cindy W" w:date="2019-02-01T10:33:00Z"/>
          <w:rFonts w:ascii="Courier" w:hAnsi="Courier"/>
        </w:rPr>
      </w:pPr>
      <w:del w:id="781" w:author="Cindy W" w:date="2019-02-01T10:33:00Z">
        <w:r w:rsidRPr="004C014A" w:rsidDel="00002E2C">
          <w:rPr>
            <w:rFonts w:ascii="Courier" w:hAnsi="Courier"/>
          </w:rPr>
          <w:delText>Inspect with ma</w:delText>
        </w:r>
        <w:r w:rsidDel="00002E2C">
          <w:rPr>
            <w:rFonts w:ascii="Courier" w:hAnsi="Courier"/>
          </w:rPr>
          <w:delText xml:space="preserve">gnifying glass to make sure </w:delText>
        </w:r>
        <w:r w:rsidRPr="004C014A" w:rsidDel="00002E2C">
          <w:rPr>
            <w:rFonts w:ascii="Courier" w:hAnsi="Courier"/>
          </w:rPr>
          <w:delText>joints are good</w:delText>
        </w:r>
      </w:del>
    </w:p>
    <w:p w14:paraId="4D088BA3" w14:textId="5F02AA08" w:rsidR="00C268C6" w:rsidDel="00002E2C" w:rsidRDefault="00C268C6" w:rsidP="00C268C6">
      <w:pPr>
        <w:ind w:left="720"/>
        <w:contextualSpacing/>
        <w:rPr>
          <w:del w:id="782" w:author="Cindy W" w:date="2019-02-01T10:33:00Z"/>
        </w:rPr>
      </w:pPr>
      <w:del w:id="783" w:author="Cindy W" w:date="2019-02-01T10:33:00Z">
        <w:r w:rsidDel="00002E2C">
          <w:rPr>
            <w:rFonts w:ascii="Courier" w:hAnsi="Courier"/>
          </w:rPr>
          <w:delText>________</w:delText>
        </w:r>
      </w:del>
    </w:p>
    <w:p w14:paraId="01FC8DE7" w14:textId="77777777" w:rsidR="005130CA" w:rsidRPr="005130CA" w:rsidRDefault="005130CA" w:rsidP="00647BCC">
      <w:pPr>
        <w:ind w:firstLine="720"/>
        <w:rPr>
          <w:rFonts w:ascii="Courier" w:hAnsi="Courier"/>
        </w:rPr>
      </w:pPr>
    </w:p>
    <w:p w14:paraId="169BB519" w14:textId="77777777" w:rsidR="00C83733" w:rsidRDefault="00C83733" w:rsidP="00C268C6">
      <w:pPr>
        <w:rPr>
          <w:rFonts w:ascii="Courier" w:hAnsi="Courier"/>
        </w:rPr>
      </w:pPr>
    </w:p>
    <w:p w14:paraId="49C0C664" w14:textId="6F3E0CC1" w:rsidR="005130CA" w:rsidRPr="005130CA" w:rsidRDefault="00C268C6" w:rsidP="00C83733">
      <w:pPr>
        <w:pStyle w:val="Heading1"/>
      </w:pPr>
      <w:bookmarkStart w:id="784" w:name="_Toc410731213"/>
      <w:r>
        <w:t>L</w:t>
      </w:r>
      <w:r w:rsidR="00C83733">
        <w:t>oad capacitors</w:t>
      </w:r>
      <w:bookmarkEnd w:id="784"/>
      <w:r w:rsidR="00C83733">
        <w:br/>
      </w:r>
      <w:r w:rsidR="005130CA" w:rsidRPr="005130CA">
        <w:t xml:space="preserve">        </w:t>
      </w:r>
    </w:p>
    <w:p w14:paraId="0387B470" w14:textId="6C009929" w:rsidR="005130CA" w:rsidRPr="00C83733" w:rsidRDefault="00C268C6" w:rsidP="004B00B9">
      <w:pPr>
        <w:pStyle w:val="ListParagraph"/>
        <w:numPr>
          <w:ilvl w:val="0"/>
          <w:numId w:val="22"/>
        </w:numPr>
        <w:rPr>
          <w:rFonts w:ascii="Courier" w:hAnsi="Courier"/>
          <w:b/>
          <w:sz w:val="28"/>
          <w:szCs w:val="28"/>
          <w:u w:val="single"/>
        </w:rPr>
      </w:pPr>
      <w:r>
        <w:rPr>
          <w:rFonts w:ascii="Courier" w:hAnsi="Courier"/>
          <w:b/>
          <w:sz w:val="28"/>
          <w:szCs w:val="28"/>
          <w:u w:val="single"/>
        </w:rPr>
        <w:t xml:space="preserve">Solder </w:t>
      </w:r>
      <w:r w:rsidR="005130CA" w:rsidRPr="00C83733">
        <w:rPr>
          <w:rFonts w:ascii="Courier" w:hAnsi="Courier"/>
          <w:b/>
          <w:sz w:val="28"/>
          <w:szCs w:val="28"/>
          <w:u w:val="single"/>
        </w:rPr>
        <w:t xml:space="preserve">load </w:t>
      </w:r>
      <w:r w:rsidR="006554B7" w:rsidRPr="00C83733">
        <w:rPr>
          <w:rFonts w:ascii="Courier" w:hAnsi="Courier"/>
          <w:b/>
          <w:sz w:val="28"/>
          <w:szCs w:val="28"/>
          <w:u w:val="single"/>
        </w:rPr>
        <w:t>capacitors</w:t>
      </w:r>
      <w:r>
        <w:rPr>
          <w:rFonts w:ascii="Courier" w:hAnsi="Courier"/>
          <w:b/>
          <w:sz w:val="28"/>
          <w:szCs w:val="28"/>
          <w:u w:val="single"/>
        </w:rPr>
        <w:t xml:space="preserve"> to PCB</w:t>
      </w:r>
      <w:r w:rsidR="006554B7" w:rsidRPr="00C83733">
        <w:rPr>
          <w:rFonts w:ascii="Courier" w:hAnsi="Courier"/>
          <w:b/>
          <w:sz w:val="28"/>
          <w:szCs w:val="28"/>
          <w:u w:val="single"/>
        </w:rPr>
        <w:t>:</w:t>
      </w:r>
    </w:p>
    <w:p w14:paraId="0821D275" w14:textId="77777777" w:rsidR="005130CA" w:rsidRPr="005130CA" w:rsidRDefault="005130CA" w:rsidP="005130CA">
      <w:pPr>
        <w:ind w:left="360"/>
        <w:rPr>
          <w:rFonts w:ascii="Courier" w:hAnsi="Courier"/>
        </w:rPr>
      </w:pPr>
      <w:r w:rsidRPr="005130CA">
        <w:rPr>
          <w:rFonts w:ascii="Courier" w:hAnsi="Courier"/>
        </w:rPr>
        <w:t xml:space="preserve">  </w:t>
      </w:r>
    </w:p>
    <w:p w14:paraId="0238A190" w14:textId="619A9BA1" w:rsidR="00C268C6" w:rsidRDefault="00C268C6" w:rsidP="00C268C6">
      <w:pPr>
        <w:pStyle w:val="ListParagraph"/>
        <w:ind w:left="426"/>
        <w:rPr>
          <w:rFonts w:ascii="Courier" w:hAnsi="Courier"/>
        </w:rPr>
      </w:pPr>
      <w:r>
        <w:rPr>
          <w:rFonts w:ascii="Courier" w:hAnsi="Courier"/>
        </w:rPr>
        <w:t>Module versions use 1000µF, 100V load capacitors.</w:t>
      </w:r>
      <w:del w:id="785" w:author="Cindy W" w:date="2019-02-01T10:34:00Z">
        <w:r w:rsidDel="00002E2C">
          <w:rPr>
            <w:rFonts w:ascii="Courier" w:hAnsi="Courier"/>
          </w:rPr>
          <w:delText xml:space="preserve"> </w:delText>
        </w:r>
        <w:r w:rsidRPr="00C268C6" w:rsidDel="00002E2C">
          <w:rPr>
            <w:rFonts w:ascii="Courier" w:hAnsi="Courier"/>
          </w:rPr>
          <w:delText>Cell versions use 22000µF, 6.3V load capacitors</w:delText>
        </w:r>
        <w:r w:rsidDel="00002E2C">
          <w:rPr>
            <w:rFonts w:ascii="Courier" w:hAnsi="Courier"/>
          </w:rPr>
          <w:delText>.</w:delText>
        </w:r>
      </w:del>
    </w:p>
    <w:p w14:paraId="63590E27" w14:textId="77777777" w:rsidR="00C268C6" w:rsidRDefault="00C268C6" w:rsidP="00C268C6">
      <w:pPr>
        <w:pStyle w:val="ListParagraph"/>
        <w:ind w:left="426"/>
        <w:rPr>
          <w:rFonts w:ascii="Courier" w:hAnsi="Courier"/>
        </w:rPr>
      </w:pPr>
    </w:p>
    <w:p w14:paraId="6957C877" w14:textId="67B27231" w:rsidR="00C268C6" w:rsidRPr="00C268C6" w:rsidRDefault="00C268C6" w:rsidP="00C268C6">
      <w:pPr>
        <w:pStyle w:val="ListParagraph"/>
        <w:ind w:left="426"/>
        <w:rPr>
          <w:rFonts w:ascii="Courier" w:hAnsi="Courier"/>
        </w:rPr>
      </w:pPr>
      <w:r>
        <w:rPr>
          <w:rFonts w:ascii="Courier" w:hAnsi="Courier"/>
        </w:rPr>
        <w:t xml:space="preserve">These are polarized electrolytic capacitors, so orientation </w:t>
      </w:r>
      <w:r w:rsidRPr="008A01B4">
        <w:rPr>
          <w:rFonts w:ascii="Courier" w:hAnsi="Courier"/>
          <w:u w:val="single"/>
        </w:rPr>
        <w:t>is</w:t>
      </w:r>
      <w:r>
        <w:rPr>
          <w:rFonts w:ascii="Courier" w:hAnsi="Courier"/>
        </w:rPr>
        <w:t xml:space="preserve"> important.</w:t>
      </w:r>
    </w:p>
    <w:p w14:paraId="6E00B7C6" w14:textId="519AD040" w:rsidR="00C268C6" w:rsidRDefault="00C268C6" w:rsidP="00C268C6">
      <w:pPr>
        <w:pStyle w:val="ListParagraph"/>
        <w:rPr>
          <w:rFonts w:ascii="Courier" w:hAnsi="Courier"/>
        </w:rPr>
      </w:pPr>
      <w:r>
        <w:rPr>
          <w:rFonts w:ascii="Courier" w:hAnsi="Courier"/>
        </w:rPr>
        <w:t xml:space="preserve"> </w:t>
      </w:r>
    </w:p>
    <w:p w14:paraId="14937499" w14:textId="3E47D4C5" w:rsidR="005130CA" w:rsidRPr="00C268C6" w:rsidRDefault="00C268C6" w:rsidP="004B00B9">
      <w:pPr>
        <w:pStyle w:val="ListParagraph"/>
        <w:numPr>
          <w:ilvl w:val="0"/>
          <w:numId w:val="23"/>
        </w:numPr>
        <w:rPr>
          <w:rFonts w:ascii="Courier" w:hAnsi="Courier"/>
        </w:rPr>
      </w:pPr>
      <w:r>
        <w:rPr>
          <w:rFonts w:ascii="Courier" w:hAnsi="Courier"/>
        </w:rPr>
        <w:t xml:space="preserve">Insert load capacitors in position.  </w:t>
      </w:r>
      <w:r w:rsidRPr="00C268C6">
        <w:rPr>
          <w:rFonts w:ascii="Courier" w:hAnsi="Courier"/>
          <w:b/>
        </w:rPr>
        <w:t>Stripe side (shorter lead) goes to the right</w:t>
      </w:r>
      <w:r>
        <w:rPr>
          <w:rFonts w:ascii="Courier" w:hAnsi="Courier"/>
          <w:b/>
        </w:rPr>
        <w:t xml:space="preserve"> – this is the negative lead</w:t>
      </w:r>
      <w:r w:rsidRPr="00C268C6">
        <w:rPr>
          <w:rFonts w:ascii="Courier" w:hAnsi="Courier"/>
          <w:b/>
        </w:rPr>
        <w:t>.</w:t>
      </w:r>
      <w:r>
        <w:rPr>
          <w:rFonts w:ascii="Courier" w:hAnsi="Courier"/>
          <w:b/>
        </w:rPr>
        <w:t xml:space="preserve"> </w:t>
      </w:r>
      <w:r w:rsidR="00B91C75">
        <w:rPr>
          <w:rFonts w:ascii="Courier" w:hAnsi="Courier"/>
        </w:rPr>
        <w:t xml:space="preserve">Tape </w:t>
      </w:r>
      <w:r w:rsidRPr="00C268C6">
        <w:rPr>
          <w:rFonts w:ascii="Courier" w:hAnsi="Courier"/>
        </w:rPr>
        <w:t>to hold in place.</w:t>
      </w:r>
    </w:p>
    <w:p w14:paraId="77ECDDDB" w14:textId="77777777" w:rsidR="005130CA" w:rsidRPr="005130CA" w:rsidRDefault="005130CA" w:rsidP="005130CA">
      <w:pPr>
        <w:ind w:left="360"/>
        <w:rPr>
          <w:rFonts w:ascii="Courier" w:hAnsi="Courier"/>
        </w:rPr>
      </w:pPr>
      <w:r w:rsidRPr="005130CA">
        <w:rPr>
          <w:rFonts w:ascii="Courier" w:hAnsi="Courier"/>
        </w:rPr>
        <w:t xml:space="preserve">     </w:t>
      </w:r>
    </w:p>
    <w:p w14:paraId="55081750" w14:textId="242211E5" w:rsidR="005130CA" w:rsidRDefault="00C268C6" w:rsidP="004B00B9">
      <w:pPr>
        <w:pStyle w:val="ListParagraph"/>
        <w:numPr>
          <w:ilvl w:val="2"/>
          <w:numId w:val="24"/>
        </w:numPr>
        <w:ind w:left="1080"/>
        <w:rPr>
          <w:rFonts w:ascii="Courier" w:hAnsi="Courier"/>
        </w:rPr>
      </w:pPr>
      <w:r>
        <w:rPr>
          <w:rFonts w:ascii="Courier" w:hAnsi="Courier"/>
        </w:rPr>
        <w:t xml:space="preserve">C1 </w:t>
      </w:r>
      <w:r w:rsidR="005130CA" w:rsidRPr="00637008">
        <w:rPr>
          <w:rFonts w:ascii="Courier" w:hAnsi="Courier"/>
        </w:rPr>
        <w:t xml:space="preserve">   ________</w:t>
      </w:r>
      <w:r>
        <w:rPr>
          <w:rFonts w:ascii="Courier" w:hAnsi="Courier"/>
        </w:rPr>
        <w:br/>
      </w:r>
    </w:p>
    <w:p w14:paraId="1EB927F0" w14:textId="53E570B7" w:rsidR="00C268C6" w:rsidRDefault="00C268C6" w:rsidP="004B00B9">
      <w:pPr>
        <w:pStyle w:val="ListParagraph"/>
        <w:numPr>
          <w:ilvl w:val="2"/>
          <w:numId w:val="24"/>
        </w:numPr>
        <w:ind w:left="1080"/>
        <w:rPr>
          <w:rFonts w:ascii="Courier" w:hAnsi="Courier"/>
        </w:rPr>
      </w:pPr>
      <w:r>
        <w:rPr>
          <w:rFonts w:ascii="Courier" w:hAnsi="Courier"/>
        </w:rPr>
        <w:t xml:space="preserve">C2 </w:t>
      </w:r>
      <w:r w:rsidRPr="00637008">
        <w:rPr>
          <w:rFonts w:ascii="Courier" w:hAnsi="Courier"/>
        </w:rPr>
        <w:t xml:space="preserve">   ________</w:t>
      </w:r>
    </w:p>
    <w:p w14:paraId="547482B1" w14:textId="77777777" w:rsidR="00C83733" w:rsidRDefault="00C83733" w:rsidP="00C268C6">
      <w:pPr>
        <w:ind w:left="720"/>
        <w:rPr>
          <w:rFonts w:ascii="Courier" w:hAnsi="Courier"/>
        </w:rPr>
      </w:pPr>
    </w:p>
    <w:p w14:paraId="779007F2" w14:textId="77777777" w:rsidR="00C268C6" w:rsidRDefault="00C268C6" w:rsidP="004B00B9">
      <w:pPr>
        <w:pStyle w:val="ListParagraph"/>
        <w:numPr>
          <w:ilvl w:val="0"/>
          <w:numId w:val="21"/>
        </w:numPr>
        <w:ind w:left="720"/>
        <w:rPr>
          <w:rFonts w:ascii="Courier" w:hAnsi="Courier"/>
        </w:rPr>
      </w:pPr>
      <w:r w:rsidRPr="00647BCC">
        <w:rPr>
          <w:rFonts w:ascii="Courier" w:hAnsi="Courier"/>
        </w:rPr>
        <w:t>Flip board upside down and hol</w:t>
      </w:r>
      <w:r>
        <w:rPr>
          <w:rFonts w:ascii="Courier" w:hAnsi="Courier"/>
        </w:rPr>
        <w:t xml:space="preserve">d with vise or 3rd hand tool </w:t>
      </w:r>
      <w:r w:rsidRPr="00647BCC">
        <w:rPr>
          <w:rFonts w:ascii="Courier" w:hAnsi="Courier"/>
        </w:rPr>
        <w:t>________</w:t>
      </w:r>
    </w:p>
    <w:p w14:paraId="6B8DC97F" w14:textId="77777777" w:rsidR="00C268C6" w:rsidRDefault="00C268C6" w:rsidP="00C268C6">
      <w:pPr>
        <w:pStyle w:val="ListParagraph"/>
        <w:rPr>
          <w:rFonts w:ascii="Courier" w:hAnsi="Courier"/>
        </w:rPr>
      </w:pPr>
    </w:p>
    <w:p w14:paraId="3977ED45" w14:textId="77777777" w:rsidR="00C268C6" w:rsidRDefault="00C268C6" w:rsidP="004B00B9">
      <w:pPr>
        <w:pStyle w:val="ListParagraph"/>
        <w:numPr>
          <w:ilvl w:val="0"/>
          <w:numId w:val="21"/>
        </w:numPr>
        <w:ind w:left="720"/>
        <w:rPr>
          <w:rFonts w:ascii="Courier" w:hAnsi="Courier"/>
        </w:rPr>
      </w:pPr>
      <w:r>
        <w:rPr>
          <w:rFonts w:ascii="Courier" w:hAnsi="Courier"/>
        </w:rPr>
        <w:t xml:space="preserve">Solder all 4 leads  </w:t>
      </w:r>
      <w:r w:rsidRPr="004C014A">
        <w:rPr>
          <w:rFonts w:ascii="Courier" w:hAnsi="Courier"/>
        </w:rPr>
        <w:t>________</w:t>
      </w:r>
    </w:p>
    <w:p w14:paraId="0B3F2B25" w14:textId="62D54530" w:rsidR="00C268C6" w:rsidRPr="00C268C6" w:rsidRDefault="00C268C6" w:rsidP="00182D98">
      <w:pPr>
        <w:rPr>
          <w:rFonts w:ascii="Courier" w:hAnsi="Courier"/>
        </w:rPr>
      </w:pPr>
      <w:r w:rsidRPr="005130CA">
        <w:rPr>
          <w:rFonts w:ascii="Courier" w:hAnsi="Courier"/>
        </w:rPr>
        <w:t xml:space="preserve">   </w:t>
      </w:r>
    </w:p>
    <w:p w14:paraId="1166D980" w14:textId="4D196893" w:rsidR="00C268C6" w:rsidRDefault="00C268C6" w:rsidP="004B00B9">
      <w:pPr>
        <w:pStyle w:val="ListParagraph"/>
        <w:numPr>
          <w:ilvl w:val="0"/>
          <w:numId w:val="9"/>
        </w:numPr>
        <w:ind w:left="720"/>
        <w:rPr>
          <w:rFonts w:ascii="Courier" w:hAnsi="Courier"/>
        </w:rPr>
      </w:pPr>
      <w:r>
        <w:rPr>
          <w:rFonts w:ascii="Courier" w:hAnsi="Courier"/>
        </w:rPr>
        <w:t xml:space="preserve">Trim all 4 </w:t>
      </w:r>
      <w:r w:rsidRPr="004C014A">
        <w:rPr>
          <w:rFonts w:ascii="Courier" w:hAnsi="Courier"/>
        </w:rPr>
        <w:t>leads</w:t>
      </w:r>
      <w:r>
        <w:rPr>
          <w:rFonts w:ascii="Courier" w:hAnsi="Courier"/>
        </w:rPr>
        <w:t xml:space="preserve"> _______</w:t>
      </w:r>
    </w:p>
    <w:p w14:paraId="31B2B9AD" w14:textId="77777777" w:rsidR="00C268C6" w:rsidRDefault="00C268C6" w:rsidP="00C268C6">
      <w:pPr>
        <w:pStyle w:val="ListParagraph"/>
        <w:rPr>
          <w:rFonts w:ascii="Courier" w:hAnsi="Courier"/>
        </w:rPr>
      </w:pPr>
    </w:p>
    <w:p w14:paraId="3089E1D6" w14:textId="16A7ACDB" w:rsidR="00C268C6" w:rsidRDefault="00C268C6" w:rsidP="004B00B9">
      <w:pPr>
        <w:pStyle w:val="ListParagraph"/>
        <w:numPr>
          <w:ilvl w:val="0"/>
          <w:numId w:val="9"/>
        </w:numPr>
        <w:ind w:left="720"/>
        <w:rPr>
          <w:rFonts w:ascii="Courier" w:hAnsi="Courier"/>
        </w:rPr>
      </w:pPr>
      <w:r>
        <w:rPr>
          <w:rFonts w:ascii="Courier" w:hAnsi="Courier"/>
        </w:rPr>
        <w:lastRenderedPageBreak/>
        <w:t>Re-flow</w:t>
      </w:r>
      <w:r w:rsidR="005E6199">
        <w:rPr>
          <w:rFonts w:ascii="Courier" w:hAnsi="Courier"/>
        </w:rPr>
        <w:t>/add</w:t>
      </w:r>
      <w:r>
        <w:rPr>
          <w:rFonts w:ascii="Courier" w:hAnsi="Courier"/>
        </w:rPr>
        <w:t xml:space="preserve"> solder on all 4 leads  _______</w:t>
      </w:r>
    </w:p>
    <w:p w14:paraId="34A9AD3A" w14:textId="77777777" w:rsidR="00C268C6" w:rsidRPr="00C268C6" w:rsidRDefault="00C268C6" w:rsidP="00C268C6">
      <w:pPr>
        <w:rPr>
          <w:rFonts w:ascii="Courier" w:hAnsi="Courier"/>
        </w:rPr>
      </w:pPr>
    </w:p>
    <w:p w14:paraId="6C6765C8" w14:textId="77777777" w:rsidR="00C268C6" w:rsidRDefault="00C268C6" w:rsidP="00C268C6">
      <w:pPr>
        <w:pStyle w:val="ListParagraph"/>
        <w:rPr>
          <w:rFonts w:ascii="Courier" w:hAnsi="Courier"/>
        </w:rPr>
      </w:pPr>
      <w:r>
        <w:rPr>
          <w:rFonts w:ascii="Courier" w:hAnsi="Courier"/>
        </w:rPr>
        <w:t>(This is because leads are thick, and may not have heated well before trimming)</w:t>
      </w:r>
    </w:p>
    <w:p w14:paraId="55B89015" w14:textId="77777777" w:rsidR="00C268C6" w:rsidRPr="00C268C6" w:rsidRDefault="00C268C6" w:rsidP="00C268C6">
      <w:pPr>
        <w:rPr>
          <w:rFonts w:ascii="Courier" w:hAnsi="Courier"/>
        </w:rPr>
      </w:pPr>
    </w:p>
    <w:p w14:paraId="247C5B29" w14:textId="77777777" w:rsidR="00C268C6" w:rsidRPr="004C014A" w:rsidRDefault="00C268C6" w:rsidP="004B00B9">
      <w:pPr>
        <w:pStyle w:val="ListParagraph"/>
        <w:numPr>
          <w:ilvl w:val="0"/>
          <w:numId w:val="14"/>
        </w:numPr>
        <w:ind w:left="720"/>
        <w:rPr>
          <w:rFonts w:ascii="Courier" w:hAnsi="Courier"/>
        </w:rPr>
      </w:pPr>
      <w:r w:rsidRPr="004C014A">
        <w:rPr>
          <w:rFonts w:ascii="Courier" w:hAnsi="Courier"/>
        </w:rPr>
        <w:t>Inspect with ma</w:t>
      </w:r>
      <w:r>
        <w:rPr>
          <w:rFonts w:ascii="Courier" w:hAnsi="Courier"/>
        </w:rPr>
        <w:t xml:space="preserve">gnifying glass to make sure </w:t>
      </w:r>
      <w:r w:rsidRPr="004C014A">
        <w:rPr>
          <w:rFonts w:ascii="Courier" w:hAnsi="Courier"/>
        </w:rPr>
        <w:t>joints are good</w:t>
      </w:r>
    </w:p>
    <w:p w14:paraId="51C1EC17" w14:textId="77777777" w:rsidR="00C268C6" w:rsidRDefault="00C268C6" w:rsidP="00C268C6">
      <w:pPr>
        <w:pStyle w:val="ListParagraph"/>
        <w:rPr>
          <w:rFonts w:ascii="Courier" w:hAnsi="Courier"/>
        </w:rPr>
      </w:pPr>
      <w:r w:rsidRPr="004C014A">
        <w:rPr>
          <w:rFonts w:ascii="Courier" w:hAnsi="Courier"/>
        </w:rPr>
        <w:t>________</w:t>
      </w:r>
    </w:p>
    <w:p w14:paraId="7D82A8BC" w14:textId="77777777" w:rsidR="00C83733" w:rsidRDefault="00C83733" w:rsidP="008A1BC6">
      <w:pPr>
        <w:rPr>
          <w:rFonts w:ascii="Courier" w:hAnsi="Courier"/>
        </w:rPr>
      </w:pPr>
    </w:p>
    <w:p w14:paraId="296CECF7" w14:textId="3A7C4638" w:rsidR="008F696F" w:rsidRDefault="008F696F" w:rsidP="008A1BC6">
      <w:pPr>
        <w:pStyle w:val="Heading1"/>
      </w:pPr>
      <w:bookmarkStart w:id="786" w:name="_Toc410731214"/>
      <w:r>
        <w:t>Optionally clean flux residue from PCB</w:t>
      </w:r>
      <w:bookmarkEnd w:id="786"/>
    </w:p>
    <w:p w14:paraId="52CB99CB" w14:textId="77777777" w:rsidR="008F696F" w:rsidRDefault="008F696F" w:rsidP="008F696F"/>
    <w:p w14:paraId="60D2282D" w14:textId="4849B720" w:rsidR="008F696F" w:rsidRDefault="008F696F" w:rsidP="008F696F">
      <w:pPr>
        <w:rPr>
          <w:rFonts w:ascii="Courier" w:hAnsi="Courier"/>
        </w:rPr>
      </w:pPr>
      <w:r>
        <w:rPr>
          <w:rFonts w:ascii="Courier" w:hAnsi="Courier"/>
        </w:rPr>
        <w:t>Some people think it is important to clean off the flux residue from the PCB after soldering. It makes it looks nicer, but since the PCB sits on top of the Arduino, you don’t see the back anyway.</w:t>
      </w:r>
    </w:p>
    <w:p w14:paraId="7CCFBB19" w14:textId="77777777" w:rsidR="008F696F" w:rsidRDefault="008F696F" w:rsidP="008F696F">
      <w:pPr>
        <w:rPr>
          <w:rFonts w:ascii="Courier" w:hAnsi="Courier"/>
        </w:rPr>
      </w:pPr>
    </w:p>
    <w:p w14:paraId="7ABCA6BC" w14:textId="77777777" w:rsidR="008F696F" w:rsidRDefault="008F696F" w:rsidP="008F696F">
      <w:pPr>
        <w:rPr>
          <w:rFonts w:ascii="Courier" w:hAnsi="Courier"/>
        </w:rPr>
      </w:pPr>
      <w:r>
        <w:rPr>
          <w:rFonts w:ascii="Courier" w:hAnsi="Courier"/>
        </w:rPr>
        <w:t xml:space="preserve">Functionally, it shouldn’t matter. The solder manufacturer Kester says this: </w:t>
      </w:r>
    </w:p>
    <w:p w14:paraId="12A2C530" w14:textId="77777777" w:rsidR="008F696F" w:rsidRDefault="008F696F" w:rsidP="008F696F">
      <w:pPr>
        <w:rPr>
          <w:rFonts w:ascii="Courier" w:hAnsi="Courier"/>
        </w:rPr>
      </w:pPr>
    </w:p>
    <w:p w14:paraId="4F032901" w14:textId="32556F7C" w:rsidR="008F696F" w:rsidRDefault="008F696F" w:rsidP="008F696F">
      <w:pPr>
        <w:rPr>
          <w:rFonts w:ascii="Courier" w:eastAsia="Times New Roman" w:hAnsi="Courier" w:cs="Times New Roman"/>
        </w:rPr>
      </w:pPr>
      <w:r w:rsidRPr="008F696F">
        <w:rPr>
          <w:rFonts w:ascii="Courier" w:hAnsi="Courier"/>
        </w:rPr>
        <w:t>“</w:t>
      </w:r>
      <w:r w:rsidRPr="008F696F">
        <w:rPr>
          <w:rFonts w:ascii="Courier" w:eastAsia="Times New Roman" w:hAnsi="Courier" w:cs="Times New Roman"/>
          <w:color w:val="222222"/>
          <w:shd w:val="clear" w:color="auto" w:fill="FFFFFF"/>
        </w:rPr>
        <w:t>Rosin flux residues are non-conductive and non-corrosive. Under normal circumstances they do not have to be removed from a printed circuit assembly. Rosin residue removal would be for cosmetic considerations. In an environment where the working temperature of the assembly will exceed 200°F the rosin residues will melt and become conductive, in these situations flux removal is required.</w:t>
      </w:r>
      <w:r w:rsidRPr="008F696F">
        <w:rPr>
          <w:rFonts w:ascii="Courier" w:eastAsia="Times New Roman" w:hAnsi="Courier" w:cs="Times New Roman"/>
        </w:rPr>
        <w:t>”</w:t>
      </w:r>
    </w:p>
    <w:p w14:paraId="09736D73" w14:textId="77777777" w:rsidR="008F696F" w:rsidRDefault="008F696F" w:rsidP="008F696F">
      <w:pPr>
        <w:rPr>
          <w:rFonts w:ascii="Courier" w:eastAsia="Times New Roman" w:hAnsi="Courier" w:cs="Times New Roman"/>
        </w:rPr>
      </w:pPr>
    </w:p>
    <w:p w14:paraId="2C3A924C" w14:textId="2AED2297" w:rsidR="008F696F" w:rsidRPr="008F696F" w:rsidRDefault="008F696F" w:rsidP="008F696F">
      <w:pPr>
        <w:rPr>
          <w:rFonts w:ascii="Courier" w:eastAsia="Times New Roman" w:hAnsi="Courier" w:cs="Times New Roman"/>
        </w:rPr>
      </w:pPr>
      <w:r>
        <w:rPr>
          <w:rFonts w:ascii="Courier" w:eastAsia="Times New Roman" w:hAnsi="Courier" w:cs="Times New Roman"/>
        </w:rPr>
        <w:t xml:space="preserve">If you do want to clean it off, </w:t>
      </w:r>
      <w:r w:rsidR="00B91C75">
        <w:rPr>
          <w:rFonts w:ascii="Courier" w:eastAsia="Times New Roman" w:hAnsi="Courier" w:cs="Times New Roman"/>
        </w:rPr>
        <w:t xml:space="preserve">see this Instructable: </w:t>
      </w:r>
      <w:r w:rsidR="00B7342E">
        <w:fldChar w:fldCharType="begin"/>
      </w:r>
      <w:r w:rsidR="00B7342E">
        <w:instrText xml:space="preserve"> HYPERLINK "https://www.instructables.com/id/Cleaning-up-your-PCB/" </w:instrText>
      </w:r>
      <w:ins w:id="787" w:author="Cindy W" w:date="2019-02-01T15:23:00Z"/>
      <w:r w:rsidR="00B7342E">
        <w:fldChar w:fldCharType="separate"/>
      </w:r>
      <w:r w:rsidR="00B91C75" w:rsidRPr="00B91C75">
        <w:rPr>
          <w:rStyle w:val="Hyperlink"/>
          <w:rFonts w:ascii="Courier" w:eastAsia="Times New Roman" w:hAnsi="Courier" w:cs="Times New Roman"/>
        </w:rPr>
        <w:t>https://www.instructables.com/id/Cleaning-up-your-PCB/</w:t>
      </w:r>
      <w:r w:rsidR="00B7342E">
        <w:rPr>
          <w:rStyle w:val="Hyperlink"/>
          <w:rFonts w:ascii="Courier" w:eastAsia="Times New Roman" w:hAnsi="Courier" w:cs="Times New Roman"/>
        </w:rPr>
        <w:fldChar w:fldCharType="end"/>
      </w:r>
      <w:ins w:id="788" w:author="Cindy W" w:date="2019-02-02T10:41:00Z">
        <w:r w:rsidR="0046132A">
          <w:rPr>
            <w:rStyle w:val="Hyperlink"/>
            <w:rFonts w:ascii="Courier" w:eastAsia="Times New Roman" w:hAnsi="Courier" w:cs="Times New Roman"/>
          </w:rPr>
          <w:br/>
        </w:r>
      </w:ins>
    </w:p>
    <w:p w14:paraId="6246C631" w14:textId="4C9EA0CB" w:rsidR="00B91C75" w:rsidRDefault="00B91C75" w:rsidP="008A1BC6">
      <w:pPr>
        <w:pStyle w:val="Heading1"/>
      </w:pPr>
      <w:bookmarkStart w:id="789" w:name="_Toc410731215"/>
      <w:r>
        <w:t>Check for shorts</w:t>
      </w:r>
      <w:bookmarkEnd w:id="789"/>
    </w:p>
    <w:p w14:paraId="29FF5788" w14:textId="78A554A7" w:rsidR="00B91C75" w:rsidRDefault="00B91C75" w:rsidP="00B91C75">
      <w:pPr>
        <w:rPr>
          <w:rFonts w:ascii="Courier" w:hAnsi="Courier"/>
        </w:rPr>
      </w:pPr>
      <w:r w:rsidRPr="00B91C75">
        <w:rPr>
          <w:rFonts w:ascii="Courier" w:hAnsi="Courier"/>
        </w:rPr>
        <w:br/>
        <w:t>Using the di</w:t>
      </w:r>
      <w:r>
        <w:rPr>
          <w:rFonts w:ascii="Courier" w:hAnsi="Courier"/>
        </w:rPr>
        <w:t xml:space="preserve">gital multimeter (DMM) set on the continuity check (beep), check that there is </w:t>
      </w:r>
      <w:r w:rsidRPr="00B91C75">
        <w:rPr>
          <w:rFonts w:ascii="Courier" w:hAnsi="Courier"/>
          <w:u w:val="single"/>
        </w:rPr>
        <w:t>no continuity</w:t>
      </w:r>
      <w:r>
        <w:rPr>
          <w:rFonts w:ascii="Courier" w:hAnsi="Courier"/>
        </w:rPr>
        <w:t xml:space="preserve"> between the following:</w:t>
      </w:r>
      <w:r>
        <w:rPr>
          <w:rFonts w:ascii="Courier" w:hAnsi="Courier"/>
        </w:rPr>
        <w:br/>
      </w:r>
    </w:p>
    <w:p w14:paraId="0EFAE91A" w14:textId="50A7B428" w:rsidR="00B91C75" w:rsidRDefault="00B91C75" w:rsidP="00B91C75">
      <w:pPr>
        <w:rPr>
          <w:rFonts w:ascii="Courier" w:hAnsi="Courier"/>
        </w:rPr>
      </w:pPr>
      <w:r>
        <w:rPr>
          <w:rFonts w:ascii="Courier" w:hAnsi="Courier"/>
        </w:rPr>
        <w:t>Power to ground (mandatory):</w:t>
      </w:r>
    </w:p>
    <w:p w14:paraId="46F9FFA5" w14:textId="065F5546" w:rsidR="00B91C75" w:rsidRDefault="00B91C75" w:rsidP="00B91C75">
      <w:pPr>
        <w:pStyle w:val="ListParagraph"/>
        <w:numPr>
          <w:ilvl w:val="0"/>
          <w:numId w:val="14"/>
        </w:numPr>
        <w:rPr>
          <w:rFonts w:ascii="Courier" w:hAnsi="Courier"/>
        </w:rPr>
      </w:pPr>
      <w:r>
        <w:rPr>
          <w:rFonts w:ascii="Courier" w:hAnsi="Courier"/>
        </w:rPr>
        <w:t>Left IC socket, pin 8 to pin 4</w:t>
      </w:r>
      <w:r>
        <w:rPr>
          <w:rFonts w:ascii="Courier" w:hAnsi="Courier"/>
        </w:rPr>
        <w:br/>
        <w:t xml:space="preserve">  OR</w:t>
      </w:r>
    </w:p>
    <w:p w14:paraId="3EB099B3" w14:textId="77777777" w:rsidR="00B91C75" w:rsidRDefault="00B91C75" w:rsidP="00B91C75">
      <w:pPr>
        <w:pStyle w:val="ListParagraph"/>
        <w:numPr>
          <w:ilvl w:val="0"/>
          <w:numId w:val="14"/>
        </w:numPr>
        <w:rPr>
          <w:rFonts w:ascii="Courier" w:hAnsi="Courier"/>
        </w:rPr>
      </w:pPr>
      <w:r>
        <w:rPr>
          <w:rFonts w:ascii="Courier" w:hAnsi="Courier"/>
        </w:rPr>
        <w:t>Right IC socket, pin 8 to pin 4</w:t>
      </w:r>
    </w:p>
    <w:p w14:paraId="4CC8DBDE" w14:textId="77777777" w:rsidR="00B91C75" w:rsidRDefault="00B91C75" w:rsidP="00B91C75">
      <w:pPr>
        <w:rPr>
          <w:rFonts w:ascii="Courier" w:hAnsi="Courier"/>
        </w:rPr>
      </w:pPr>
    </w:p>
    <w:p w14:paraId="4CB73A92" w14:textId="60A0CEB3" w:rsidR="00B91C75" w:rsidRDefault="00B91C75" w:rsidP="00B91C75">
      <w:pPr>
        <w:rPr>
          <w:rFonts w:ascii="Courier" w:hAnsi="Courier"/>
        </w:rPr>
      </w:pPr>
      <w:r>
        <w:rPr>
          <w:rFonts w:ascii="Courier" w:hAnsi="Courier"/>
        </w:rPr>
        <w:t>Other (recommended):</w:t>
      </w:r>
    </w:p>
    <w:p w14:paraId="6D2BDB5A" w14:textId="65E7254E" w:rsidR="00B91C75" w:rsidRDefault="00B91C75" w:rsidP="00B91C75">
      <w:pPr>
        <w:pStyle w:val="ListParagraph"/>
        <w:numPr>
          <w:ilvl w:val="0"/>
          <w:numId w:val="81"/>
        </w:numPr>
        <w:rPr>
          <w:rFonts w:ascii="Courier" w:hAnsi="Courier"/>
        </w:rPr>
      </w:pPr>
      <w:r>
        <w:rPr>
          <w:rFonts w:ascii="Courier" w:hAnsi="Courier"/>
        </w:rPr>
        <w:t>All “neighbor” pins or solder joints. None should indicate continuity, except the pairs circled in the pictures.</w:t>
      </w:r>
    </w:p>
    <w:p w14:paraId="2432536D" w14:textId="494E2C38" w:rsidR="00B91C75" w:rsidRDefault="00B91C75" w:rsidP="00B91C75">
      <w:pPr>
        <w:pStyle w:val="ListParagraph"/>
        <w:numPr>
          <w:ilvl w:val="0"/>
          <w:numId w:val="81"/>
        </w:numPr>
        <w:rPr>
          <w:rFonts w:ascii="Courier" w:hAnsi="Courier"/>
        </w:rPr>
      </w:pPr>
      <w:r>
        <w:rPr>
          <w:rFonts w:ascii="Courier" w:hAnsi="Courier"/>
        </w:rPr>
        <w:lastRenderedPageBreak/>
        <w:t>The idea is to find solder bridges that you didn’t see visually</w:t>
      </w:r>
    </w:p>
    <w:p w14:paraId="2F8625F2" w14:textId="7C8B6C66" w:rsidR="008A1BC6" w:rsidRDefault="008A1BC6" w:rsidP="008A1BC6">
      <w:pPr>
        <w:pStyle w:val="Heading1"/>
      </w:pPr>
      <w:bookmarkStart w:id="790" w:name="_Toc410731216"/>
      <w:r>
        <w:t>Insert ICs</w:t>
      </w:r>
      <w:bookmarkEnd w:id="790"/>
      <w:r w:rsidRPr="005130CA">
        <w:t xml:space="preserve"> </w:t>
      </w:r>
      <w:r>
        <w:br/>
      </w:r>
      <w:r w:rsidRPr="005130CA">
        <w:t xml:space="preserve">    </w:t>
      </w:r>
    </w:p>
    <w:p w14:paraId="486A92A6" w14:textId="77777777" w:rsidR="008A1BC6" w:rsidRPr="00C83733" w:rsidRDefault="008A1BC6" w:rsidP="008A1BC6">
      <w:r>
        <w:rPr>
          <w:rFonts w:ascii="Courier" w:hAnsi="Courier"/>
        </w:rPr>
        <w:t>Static electricity can destroy ICs. Take off your shoes and touch something metal connected to ground before handling them, if possible.</w:t>
      </w:r>
      <w:r>
        <w:rPr>
          <w:rFonts w:ascii="Courier" w:hAnsi="Courier"/>
        </w:rPr>
        <w:br/>
      </w:r>
    </w:p>
    <w:p w14:paraId="3B88CD10" w14:textId="5BDC77F5" w:rsidR="008A1BC6" w:rsidRPr="00C83733" w:rsidRDefault="008A1BC6" w:rsidP="004B00B9">
      <w:pPr>
        <w:pStyle w:val="ListParagraph"/>
        <w:numPr>
          <w:ilvl w:val="0"/>
          <w:numId w:val="32"/>
        </w:numPr>
        <w:rPr>
          <w:rFonts w:ascii="Courier" w:hAnsi="Courier"/>
        </w:rPr>
      </w:pPr>
      <w:r>
        <w:rPr>
          <w:rFonts w:ascii="Courier" w:hAnsi="Courier"/>
          <w:b/>
          <w:sz w:val="28"/>
          <w:szCs w:val="28"/>
        </w:rPr>
        <w:t xml:space="preserve">Insert TLV2462 </w:t>
      </w:r>
      <w:r w:rsidRPr="00E74B79">
        <w:rPr>
          <w:rFonts w:ascii="Courier" w:hAnsi="Courier"/>
          <w:b/>
          <w:sz w:val="28"/>
          <w:szCs w:val="28"/>
        </w:rPr>
        <w:t>in left socket</w:t>
      </w:r>
      <w:r>
        <w:rPr>
          <w:rFonts w:ascii="Courier" w:hAnsi="Courier"/>
        </w:rPr>
        <w:t xml:space="preserve">  _________</w:t>
      </w:r>
      <w:r w:rsidRPr="00604B8E">
        <w:rPr>
          <w:rFonts w:ascii="Courier" w:hAnsi="Courier"/>
        </w:rPr>
        <w:t xml:space="preserve">         </w:t>
      </w:r>
      <w:r>
        <w:rPr>
          <w:rFonts w:ascii="Courier" w:hAnsi="Courier"/>
        </w:rPr>
        <w:t xml:space="preserve">                        </w:t>
      </w:r>
      <w:r>
        <w:rPr>
          <w:rFonts w:ascii="Courier" w:hAnsi="Courier"/>
        </w:rPr>
        <w:br/>
      </w:r>
    </w:p>
    <w:p w14:paraId="0A2FA1BA" w14:textId="77777777" w:rsidR="008A1BC6" w:rsidRPr="00604B8E" w:rsidRDefault="008A1BC6" w:rsidP="004B00B9">
      <w:pPr>
        <w:pStyle w:val="ListParagraph"/>
        <w:numPr>
          <w:ilvl w:val="0"/>
          <w:numId w:val="33"/>
        </w:numPr>
        <w:ind w:left="720"/>
        <w:rPr>
          <w:rFonts w:ascii="Courier" w:hAnsi="Courier"/>
        </w:rPr>
      </w:pPr>
      <w:r w:rsidRPr="00604B8E">
        <w:rPr>
          <w:rFonts w:ascii="Courier" w:hAnsi="Courier"/>
        </w:rPr>
        <w:t xml:space="preserve">Make sure </w:t>
      </w:r>
      <w:r>
        <w:rPr>
          <w:rFonts w:ascii="Courier" w:hAnsi="Courier"/>
        </w:rPr>
        <w:t>dot</w:t>
      </w:r>
      <w:r w:rsidRPr="00604B8E">
        <w:rPr>
          <w:rFonts w:ascii="Courier" w:hAnsi="Courier"/>
        </w:rPr>
        <w:t xml:space="preserve"> is on the left end</w:t>
      </w:r>
      <w:r>
        <w:rPr>
          <w:rFonts w:ascii="Courier" w:hAnsi="Courier"/>
        </w:rPr>
        <w:t xml:space="preserve"> (pin 1)</w:t>
      </w:r>
    </w:p>
    <w:p w14:paraId="605C17E9" w14:textId="77777777" w:rsidR="008A1BC6" w:rsidRPr="005130CA" w:rsidRDefault="008A1BC6" w:rsidP="008A1BC6">
      <w:pPr>
        <w:ind w:firstLine="720"/>
        <w:rPr>
          <w:rFonts w:ascii="Courier" w:hAnsi="Courier"/>
        </w:rPr>
      </w:pPr>
    </w:p>
    <w:p w14:paraId="480E4074" w14:textId="77777777" w:rsidR="008A1BC6" w:rsidRPr="00604B8E" w:rsidRDefault="008A1BC6" w:rsidP="004B00B9">
      <w:pPr>
        <w:pStyle w:val="ListParagraph"/>
        <w:numPr>
          <w:ilvl w:val="0"/>
          <w:numId w:val="33"/>
        </w:numPr>
        <w:ind w:left="720"/>
        <w:rPr>
          <w:rFonts w:ascii="Courier" w:hAnsi="Courier"/>
        </w:rPr>
      </w:pPr>
      <w:r w:rsidRPr="00604B8E">
        <w:rPr>
          <w:rFonts w:ascii="Courier" w:hAnsi="Courier"/>
        </w:rPr>
        <w:t>Legs may have to be bent inward slightly</w:t>
      </w:r>
    </w:p>
    <w:p w14:paraId="65CB70D0" w14:textId="77777777" w:rsidR="008A1BC6" w:rsidRPr="005130CA" w:rsidRDefault="008A1BC6" w:rsidP="008A1BC6">
      <w:pPr>
        <w:ind w:left="360"/>
        <w:rPr>
          <w:rFonts w:ascii="Courier" w:hAnsi="Courier"/>
        </w:rPr>
      </w:pPr>
      <w:r w:rsidRPr="005130CA">
        <w:rPr>
          <w:rFonts w:ascii="Courier" w:hAnsi="Courier"/>
        </w:rPr>
        <w:t xml:space="preserve">     </w:t>
      </w:r>
    </w:p>
    <w:p w14:paraId="48B3D120" w14:textId="77777777" w:rsidR="008A1BC6" w:rsidRPr="00604B8E" w:rsidRDefault="008A1BC6" w:rsidP="004B00B9">
      <w:pPr>
        <w:pStyle w:val="ListParagraph"/>
        <w:numPr>
          <w:ilvl w:val="0"/>
          <w:numId w:val="34"/>
        </w:numPr>
        <w:ind w:left="360"/>
        <w:rPr>
          <w:rFonts w:ascii="Courier" w:hAnsi="Courier"/>
        </w:rPr>
      </w:pPr>
      <w:r w:rsidRPr="00E74B79">
        <w:rPr>
          <w:rFonts w:ascii="Courier" w:hAnsi="Courier"/>
          <w:b/>
          <w:sz w:val="28"/>
          <w:szCs w:val="28"/>
        </w:rPr>
        <w:t>Insert MCP3202 in right socket</w:t>
      </w:r>
      <w:r>
        <w:rPr>
          <w:rFonts w:ascii="Courier" w:hAnsi="Courier"/>
        </w:rPr>
        <w:t xml:space="preserve">  __________</w:t>
      </w:r>
      <w:r w:rsidRPr="00604B8E">
        <w:rPr>
          <w:rFonts w:ascii="Courier" w:hAnsi="Courier"/>
        </w:rPr>
        <w:t xml:space="preserve">        </w:t>
      </w:r>
      <w:r>
        <w:rPr>
          <w:rFonts w:ascii="Courier" w:hAnsi="Courier"/>
        </w:rPr>
        <w:t xml:space="preserve">                        </w:t>
      </w:r>
    </w:p>
    <w:p w14:paraId="356A923D" w14:textId="77777777" w:rsidR="008A1BC6" w:rsidRPr="005130CA" w:rsidRDefault="008A1BC6" w:rsidP="008A1BC6">
      <w:pPr>
        <w:ind w:left="-360" w:firstLine="280"/>
        <w:rPr>
          <w:rFonts w:ascii="Courier" w:hAnsi="Courier"/>
        </w:rPr>
      </w:pPr>
    </w:p>
    <w:p w14:paraId="5479114A" w14:textId="77777777" w:rsidR="008A1BC6" w:rsidRPr="00604B8E" w:rsidRDefault="008A1BC6" w:rsidP="004B00B9">
      <w:pPr>
        <w:pStyle w:val="ListParagraph"/>
        <w:numPr>
          <w:ilvl w:val="0"/>
          <w:numId w:val="35"/>
        </w:numPr>
        <w:ind w:left="720"/>
        <w:rPr>
          <w:rFonts w:ascii="Courier" w:hAnsi="Courier"/>
        </w:rPr>
      </w:pPr>
      <w:r w:rsidRPr="00604B8E">
        <w:rPr>
          <w:rFonts w:ascii="Courier" w:hAnsi="Courier"/>
        </w:rPr>
        <w:t>Make sure notch</w:t>
      </w:r>
      <w:r>
        <w:rPr>
          <w:rFonts w:ascii="Courier" w:hAnsi="Courier"/>
        </w:rPr>
        <w:t xml:space="preserve"> and dot are</w:t>
      </w:r>
      <w:r w:rsidRPr="00604B8E">
        <w:rPr>
          <w:rFonts w:ascii="Courier" w:hAnsi="Courier"/>
        </w:rPr>
        <w:t xml:space="preserve"> on the left end</w:t>
      </w:r>
      <w:r>
        <w:rPr>
          <w:rFonts w:ascii="Courier" w:hAnsi="Courier"/>
        </w:rPr>
        <w:t xml:space="preserve"> (pin 1)</w:t>
      </w:r>
    </w:p>
    <w:p w14:paraId="439929A3" w14:textId="77777777" w:rsidR="008A1BC6" w:rsidRPr="005130CA" w:rsidRDefault="008A1BC6" w:rsidP="008A1BC6">
      <w:pPr>
        <w:ind w:firstLine="720"/>
        <w:rPr>
          <w:rFonts w:ascii="Courier" w:hAnsi="Courier"/>
        </w:rPr>
      </w:pPr>
    </w:p>
    <w:p w14:paraId="65DF1F50" w14:textId="77777777" w:rsidR="008A1BC6" w:rsidRPr="00604B8E" w:rsidRDefault="008A1BC6" w:rsidP="004B00B9">
      <w:pPr>
        <w:pStyle w:val="ListParagraph"/>
        <w:numPr>
          <w:ilvl w:val="0"/>
          <w:numId w:val="35"/>
        </w:numPr>
        <w:ind w:left="720"/>
        <w:rPr>
          <w:rFonts w:ascii="Courier" w:hAnsi="Courier"/>
        </w:rPr>
      </w:pPr>
      <w:r w:rsidRPr="00604B8E">
        <w:rPr>
          <w:rFonts w:ascii="Courier" w:hAnsi="Courier"/>
        </w:rPr>
        <w:t>Legs may have to be bent inward slightly</w:t>
      </w:r>
    </w:p>
    <w:p w14:paraId="3BC13CBE" w14:textId="77777777" w:rsidR="008A1BC6" w:rsidRDefault="008A1BC6" w:rsidP="008A1BC6">
      <w:pPr>
        <w:ind w:left="360"/>
        <w:rPr>
          <w:rFonts w:ascii="Courier" w:hAnsi="Courier"/>
        </w:rPr>
      </w:pPr>
    </w:p>
    <w:p w14:paraId="14427856" w14:textId="0BCA9166" w:rsidR="005130CA" w:rsidRPr="005130CA" w:rsidRDefault="00C83733" w:rsidP="00C83733">
      <w:pPr>
        <w:pStyle w:val="Heading1"/>
      </w:pPr>
      <w:bookmarkStart w:id="791" w:name="_Toc410731217"/>
      <w:r>
        <w:t xml:space="preserve">Prepare load circuit </w:t>
      </w:r>
      <w:r w:rsidR="001A5CD4">
        <w:t>wires</w:t>
      </w:r>
      <w:bookmarkEnd w:id="791"/>
      <w:r>
        <w:br/>
      </w:r>
      <w:r w:rsidR="005130CA" w:rsidRPr="005130CA">
        <w:t xml:space="preserve">     </w:t>
      </w:r>
    </w:p>
    <w:p w14:paraId="550F3AEE" w14:textId="3866D8BD" w:rsidR="005130CA" w:rsidRPr="00C83733" w:rsidRDefault="005130CA" w:rsidP="004B00B9">
      <w:pPr>
        <w:pStyle w:val="ListParagraph"/>
        <w:numPr>
          <w:ilvl w:val="0"/>
          <w:numId w:val="25"/>
        </w:numPr>
        <w:rPr>
          <w:rFonts w:ascii="Courier" w:hAnsi="Courier"/>
          <w:b/>
          <w:sz w:val="28"/>
          <w:szCs w:val="28"/>
          <w:u w:val="single"/>
        </w:rPr>
      </w:pPr>
      <w:r w:rsidRPr="00C83733">
        <w:rPr>
          <w:rFonts w:ascii="Courier" w:hAnsi="Courier"/>
          <w:b/>
          <w:sz w:val="28"/>
          <w:szCs w:val="28"/>
          <w:u w:val="single"/>
        </w:rPr>
        <w:t xml:space="preserve">Prepare load </w:t>
      </w:r>
      <w:r w:rsidR="001A5CD4">
        <w:rPr>
          <w:rFonts w:ascii="Courier" w:hAnsi="Courier"/>
          <w:b/>
          <w:sz w:val="28"/>
          <w:szCs w:val="28"/>
          <w:u w:val="single"/>
        </w:rPr>
        <w:t>circuit wires</w:t>
      </w:r>
      <w:r w:rsidR="00E74B79" w:rsidRPr="00C83733">
        <w:rPr>
          <w:rFonts w:ascii="Courier" w:hAnsi="Courier"/>
          <w:b/>
          <w:sz w:val="28"/>
          <w:szCs w:val="28"/>
          <w:u w:val="single"/>
        </w:rPr>
        <w:t>:</w:t>
      </w:r>
    </w:p>
    <w:p w14:paraId="4454A56F" w14:textId="77777777" w:rsidR="005130CA" w:rsidRPr="005130CA" w:rsidRDefault="005130CA" w:rsidP="005130CA">
      <w:pPr>
        <w:ind w:left="360"/>
        <w:rPr>
          <w:rFonts w:ascii="Courier" w:hAnsi="Courier"/>
        </w:rPr>
      </w:pPr>
      <w:r w:rsidRPr="005130CA">
        <w:rPr>
          <w:rFonts w:ascii="Courier" w:hAnsi="Courier"/>
        </w:rPr>
        <w:t xml:space="preserve">  </w:t>
      </w:r>
    </w:p>
    <w:p w14:paraId="68CED097" w14:textId="74604C7C" w:rsidR="008A1BC6" w:rsidDel="00002E2C" w:rsidRDefault="005130CA" w:rsidP="004B00B9">
      <w:pPr>
        <w:pStyle w:val="ListParagraph"/>
        <w:numPr>
          <w:ilvl w:val="0"/>
          <w:numId w:val="26"/>
        </w:numPr>
        <w:ind w:left="720"/>
        <w:rPr>
          <w:del w:id="792" w:author="Cindy W" w:date="2019-02-01T10:35:00Z"/>
          <w:rFonts w:ascii="Courier" w:hAnsi="Courier"/>
        </w:rPr>
      </w:pPr>
      <w:r w:rsidRPr="00637008">
        <w:rPr>
          <w:rFonts w:ascii="Courier" w:hAnsi="Courier"/>
        </w:rPr>
        <w:t>NOTE: This can be any stranded AWG 18 or AWG 16 insulated wire</w:t>
      </w:r>
      <w:r w:rsidR="00637008" w:rsidRPr="00637008">
        <w:rPr>
          <w:rFonts w:ascii="Courier" w:hAnsi="Courier"/>
        </w:rPr>
        <w:t xml:space="preserve"> </w:t>
      </w:r>
      <w:r w:rsidRPr="00637008">
        <w:rPr>
          <w:rFonts w:ascii="Courier" w:hAnsi="Courier"/>
        </w:rPr>
        <w:t>such as from a typical household extension/lamp cord or</w:t>
      </w:r>
      <w:r w:rsidR="00637008" w:rsidRPr="00637008">
        <w:rPr>
          <w:rFonts w:ascii="Courier" w:hAnsi="Courier"/>
        </w:rPr>
        <w:t xml:space="preserve"> </w:t>
      </w:r>
      <w:r w:rsidRPr="00637008">
        <w:rPr>
          <w:rFonts w:ascii="Courier" w:hAnsi="Courier"/>
        </w:rPr>
        <w:t xml:space="preserve">heavier speaker wire.  </w:t>
      </w:r>
      <w:r w:rsidRPr="001A5CD4">
        <w:rPr>
          <w:rFonts w:ascii="Courier" w:hAnsi="Courier"/>
          <w:b/>
        </w:rPr>
        <w:t>AWG 18 solid core is fine too.</w:t>
      </w:r>
      <w:r w:rsidR="001A5CD4">
        <w:rPr>
          <w:rFonts w:ascii="Courier" w:hAnsi="Courier"/>
          <w:b/>
        </w:rPr>
        <w:t xml:space="preserve"> If solid core is used, ignore the instructions to twist and “tin” the strands.</w:t>
      </w:r>
    </w:p>
    <w:p w14:paraId="0EB4FB76" w14:textId="77777777" w:rsidR="008A1BC6" w:rsidRPr="00002E2C" w:rsidRDefault="008A1BC6" w:rsidP="00002E2C">
      <w:pPr>
        <w:pStyle w:val="ListParagraph"/>
        <w:numPr>
          <w:ilvl w:val="0"/>
          <w:numId w:val="26"/>
        </w:numPr>
        <w:ind w:left="720"/>
        <w:rPr>
          <w:rFonts w:ascii="Courier" w:hAnsi="Courier"/>
          <w:rPrChange w:id="793" w:author="Cindy W" w:date="2019-02-01T10:35:00Z">
            <w:rPr/>
          </w:rPrChange>
        </w:rPr>
        <w:pPrChange w:id="794" w:author="Cindy W" w:date="2019-02-01T10:35:00Z">
          <w:pPr>
            <w:pStyle w:val="ListParagraph"/>
            <w:ind w:left="1080"/>
          </w:pPr>
        </w:pPrChange>
      </w:pPr>
    </w:p>
    <w:p w14:paraId="0624C0C2" w14:textId="61B8DEB4" w:rsidR="008A1BC6" w:rsidRPr="008A1BC6" w:rsidRDefault="008A1BC6" w:rsidP="008A1BC6">
      <w:pPr>
        <w:rPr>
          <w:rFonts w:ascii="Courier" w:hAnsi="Courier"/>
        </w:rPr>
      </w:pPr>
      <w:del w:id="795" w:author="Cindy W" w:date="2019-02-01T10:35:00Z">
        <w:r w:rsidDel="00002E2C">
          <w:rPr>
            <w:rFonts w:ascii="Courier" w:hAnsi="Courier"/>
            <w:color w:val="FF0000"/>
            <w:u w:val="single"/>
          </w:rPr>
          <w:delText>EMR Module</w:delText>
        </w:r>
        <w:r w:rsidRPr="008A1BC6" w:rsidDel="00002E2C">
          <w:rPr>
            <w:rFonts w:ascii="Courier" w:hAnsi="Courier"/>
            <w:color w:val="FF0000"/>
            <w:u w:val="single"/>
          </w:rPr>
          <w:delText xml:space="preserve"> version:</w:delText>
        </w:r>
      </w:del>
      <w:r w:rsidRPr="008A1BC6">
        <w:rPr>
          <w:rFonts w:ascii="Courier" w:hAnsi="Courier"/>
          <w:color w:val="FF0000"/>
          <w:u w:val="single"/>
        </w:rPr>
        <w:br/>
      </w:r>
    </w:p>
    <w:p w14:paraId="4B038966" w14:textId="04DCFFA0" w:rsidR="008A1BC6" w:rsidRPr="00637008" w:rsidRDefault="008A1BC6" w:rsidP="004B00B9">
      <w:pPr>
        <w:pStyle w:val="ListParagraph"/>
        <w:numPr>
          <w:ilvl w:val="0"/>
          <w:numId w:val="26"/>
        </w:numPr>
        <w:ind w:left="720"/>
        <w:rPr>
          <w:rFonts w:ascii="Courier" w:hAnsi="Courier"/>
        </w:rPr>
      </w:pPr>
      <w:r w:rsidRPr="008A1BC6">
        <w:rPr>
          <w:rFonts w:ascii="Courier" w:hAnsi="Courier"/>
          <w:b/>
          <w:sz w:val="32"/>
          <w:szCs w:val="32"/>
        </w:rPr>
        <w:t>"PV-"</w:t>
      </w:r>
      <w:r w:rsidRPr="00637008">
        <w:rPr>
          <w:rFonts w:ascii="Courier" w:hAnsi="Courier"/>
        </w:rPr>
        <w:t xml:space="preserve">: PV- </w:t>
      </w:r>
      <w:r>
        <w:rPr>
          <w:rFonts w:ascii="Courier" w:hAnsi="Courier"/>
        </w:rPr>
        <w:t xml:space="preserve">(black) </w:t>
      </w:r>
      <w:r w:rsidRPr="00637008">
        <w:rPr>
          <w:rFonts w:ascii="Courier" w:hAnsi="Courier"/>
        </w:rPr>
        <w:t xml:space="preserve">binding post to </w:t>
      </w:r>
      <w:r>
        <w:rPr>
          <w:rFonts w:ascii="Courier" w:hAnsi="Courier"/>
        </w:rPr>
        <w:t>PV- screw terminal on PCB (J1)</w:t>
      </w:r>
    </w:p>
    <w:p w14:paraId="61BAED5D" w14:textId="77777777" w:rsidR="008A1BC6" w:rsidRPr="005130CA" w:rsidRDefault="008A1BC6" w:rsidP="008A1BC6">
      <w:pPr>
        <w:ind w:left="360"/>
        <w:rPr>
          <w:rFonts w:ascii="Courier" w:hAnsi="Courier"/>
        </w:rPr>
      </w:pPr>
      <w:r w:rsidRPr="005130CA">
        <w:rPr>
          <w:rFonts w:ascii="Courier" w:hAnsi="Courier"/>
        </w:rPr>
        <w:t xml:space="preserve">     </w:t>
      </w:r>
    </w:p>
    <w:p w14:paraId="5B30E46C" w14:textId="1FDEBB4B" w:rsidR="008A1BC6" w:rsidRPr="00637008" w:rsidRDefault="008A1BC6" w:rsidP="004B00B9">
      <w:pPr>
        <w:pStyle w:val="ListParagraph"/>
        <w:numPr>
          <w:ilvl w:val="0"/>
          <w:numId w:val="27"/>
        </w:numPr>
        <w:rPr>
          <w:rFonts w:ascii="Courier" w:hAnsi="Courier"/>
        </w:rPr>
      </w:pPr>
      <w:r>
        <w:rPr>
          <w:rFonts w:ascii="Courier" w:hAnsi="Courier"/>
        </w:rPr>
        <w:t xml:space="preserve">Cut to length: 9 </w:t>
      </w:r>
      <w:r w:rsidRPr="00637008">
        <w:rPr>
          <w:rFonts w:ascii="Courier" w:hAnsi="Courier"/>
        </w:rPr>
        <w:t>cm                                       ________</w:t>
      </w:r>
    </w:p>
    <w:p w14:paraId="7DB7E2B1" w14:textId="77777777" w:rsidR="008A1BC6" w:rsidRPr="005130CA" w:rsidRDefault="008A1BC6" w:rsidP="008A1BC6">
      <w:pPr>
        <w:ind w:left="360" w:firstLine="1000"/>
        <w:rPr>
          <w:rFonts w:ascii="Courier" w:hAnsi="Courier"/>
        </w:rPr>
      </w:pPr>
    </w:p>
    <w:p w14:paraId="128089E1" w14:textId="3EC3E604" w:rsidR="008A1BC6" w:rsidRPr="00637008" w:rsidRDefault="008A1BC6" w:rsidP="004B00B9">
      <w:pPr>
        <w:pStyle w:val="ListParagraph"/>
        <w:numPr>
          <w:ilvl w:val="0"/>
          <w:numId w:val="27"/>
        </w:numPr>
        <w:rPr>
          <w:rFonts w:ascii="Courier" w:hAnsi="Courier"/>
        </w:rPr>
      </w:pPr>
      <w:r w:rsidRPr="00637008">
        <w:rPr>
          <w:rFonts w:ascii="Courier" w:hAnsi="Courier"/>
        </w:rPr>
        <w:t>Strip 1</w:t>
      </w:r>
      <w:r>
        <w:rPr>
          <w:rFonts w:ascii="Courier" w:hAnsi="Courier"/>
        </w:rPr>
        <w:t xml:space="preserve"> </w:t>
      </w:r>
      <w:r w:rsidRPr="00637008">
        <w:rPr>
          <w:rFonts w:ascii="Courier" w:hAnsi="Courier"/>
        </w:rPr>
        <w:t>cm on each end and twist strands                  ________</w:t>
      </w:r>
    </w:p>
    <w:p w14:paraId="68362DAA" w14:textId="77777777" w:rsidR="008A1BC6" w:rsidRPr="005130CA" w:rsidRDefault="008A1BC6" w:rsidP="008A1BC6">
      <w:pPr>
        <w:ind w:left="360" w:firstLine="1000"/>
        <w:rPr>
          <w:rFonts w:ascii="Courier" w:hAnsi="Courier"/>
        </w:rPr>
      </w:pPr>
    </w:p>
    <w:p w14:paraId="0182C40E" w14:textId="77777777" w:rsidR="008A1BC6" w:rsidRDefault="008A1BC6" w:rsidP="004B00B9">
      <w:pPr>
        <w:pStyle w:val="ListParagraph"/>
        <w:numPr>
          <w:ilvl w:val="0"/>
          <w:numId w:val="27"/>
        </w:numPr>
        <w:rPr>
          <w:rFonts w:ascii="Courier" w:hAnsi="Courier"/>
        </w:rPr>
      </w:pPr>
      <w:r w:rsidRPr="00637008">
        <w:rPr>
          <w:rFonts w:ascii="Courier" w:hAnsi="Courier"/>
        </w:rPr>
        <w:lastRenderedPageBreak/>
        <w:t xml:space="preserve">Crimp cable ring connector on one end </w:t>
      </w:r>
      <w:r>
        <w:rPr>
          <w:rFonts w:ascii="Courier" w:hAnsi="Courier"/>
        </w:rPr>
        <w:t>using pliers (or vise / ViseGrips / crimping tool)</w:t>
      </w:r>
      <w:r w:rsidRPr="00637008">
        <w:rPr>
          <w:rFonts w:ascii="Courier" w:hAnsi="Courier"/>
        </w:rPr>
        <w:t xml:space="preserve">                                                  ________</w:t>
      </w:r>
    </w:p>
    <w:p w14:paraId="10A7F2C7" w14:textId="77777777" w:rsidR="008A1BC6" w:rsidRPr="0042105C" w:rsidRDefault="008A1BC6" w:rsidP="008A1BC6">
      <w:pPr>
        <w:rPr>
          <w:rFonts w:ascii="Courier" w:hAnsi="Courier"/>
        </w:rPr>
      </w:pPr>
    </w:p>
    <w:p w14:paraId="16197DC9" w14:textId="77777777" w:rsidR="008A1BC6" w:rsidRPr="00637008" w:rsidRDefault="008A1BC6" w:rsidP="004B00B9">
      <w:pPr>
        <w:pStyle w:val="ListParagraph"/>
        <w:numPr>
          <w:ilvl w:val="0"/>
          <w:numId w:val="27"/>
        </w:numPr>
        <w:rPr>
          <w:rFonts w:ascii="Courier" w:hAnsi="Courier"/>
        </w:rPr>
      </w:pPr>
      <w:r>
        <w:rPr>
          <w:rFonts w:ascii="Courier" w:hAnsi="Courier"/>
        </w:rPr>
        <w:t>Heat crimp with the soldering iron and flow solder into strands</w:t>
      </w:r>
      <w:r>
        <w:rPr>
          <w:rFonts w:ascii="Courier" w:hAnsi="Courier"/>
        </w:rPr>
        <w:br/>
        <w:t>________</w:t>
      </w:r>
    </w:p>
    <w:p w14:paraId="6AFB3D8E" w14:textId="77777777" w:rsidR="008A1BC6" w:rsidRPr="005130CA" w:rsidRDefault="008A1BC6" w:rsidP="008A1BC6">
      <w:pPr>
        <w:ind w:left="360" w:firstLine="1000"/>
        <w:rPr>
          <w:rFonts w:ascii="Courier" w:hAnsi="Courier"/>
        </w:rPr>
      </w:pPr>
    </w:p>
    <w:p w14:paraId="43755541" w14:textId="77777777" w:rsidR="008A1BC6" w:rsidRPr="00637008" w:rsidRDefault="008A1BC6" w:rsidP="004B00B9">
      <w:pPr>
        <w:pStyle w:val="ListParagraph"/>
        <w:numPr>
          <w:ilvl w:val="0"/>
          <w:numId w:val="27"/>
        </w:numPr>
        <w:rPr>
          <w:rFonts w:ascii="Courier" w:hAnsi="Courier"/>
        </w:rPr>
      </w:pPr>
      <w:r w:rsidRPr="00637008">
        <w:rPr>
          <w:rFonts w:ascii="Courier" w:hAnsi="Courier"/>
        </w:rPr>
        <w:t xml:space="preserve">Heat the strands of the other </w:t>
      </w:r>
      <w:r>
        <w:rPr>
          <w:rFonts w:ascii="Courier" w:hAnsi="Courier"/>
        </w:rPr>
        <w:t xml:space="preserve">twisted </w:t>
      </w:r>
      <w:r w:rsidRPr="00637008">
        <w:rPr>
          <w:rFonts w:ascii="Courier" w:hAnsi="Courier"/>
        </w:rPr>
        <w:t>end and flow solder into the strands (i.e. "tin" it)                                  ________</w:t>
      </w:r>
    </w:p>
    <w:p w14:paraId="075466A0" w14:textId="77777777" w:rsidR="008A1BC6" w:rsidRPr="005130CA" w:rsidRDefault="008A1BC6" w:rsidP="008A1BC6">
      <w:pPr>
        <w:ind w:left="360"/>
        <w:rPr>
          <w:rFonts w:ascii="Courier" w:hAnsi="Courier"/>
        </w:rPr>
      </w:pPr>
      <w:r w:rsidRPr="005130CA">
        <w:rPr>
          <w:rFonts w:ascii="Courier" w:hAnsi="Courier"/>
        </w:rPr>
        <w:t xml:space="preserve">       </w:t>
      </w:r>
    </w:p>
    <w:p w14:paraId="4BF1AA97" w14:textId="6536DD84" w:rsidR="008A1BC6" w:rsidRPr="00637008" w:rsidRDefault="008A1BC6" w:rsidP="004B00B9">
      <w:pPr>
        <w:pStyle w:val="ListParagraph"/>
        <w:numPr>
          <w:ilvl w:val="0"/>
          <w:numId w:val="28"/>
        </w:numPr>
        <w:rPr>
          <w:rFonts w:ascii="Courier" w:hAnsi="Courier"/>
        </w:rPr>
      </w:pPr>
      <w:r w:rsidRPr="008A1BC6">
        <w:rPr>
          <w:rFonts w:ascii="Courier" w:hAnsi="Courier"/>
          <w:b/>
          <w:sz w:val="32"/>
          <w:szCs w:val="32"/>
        </w:rPr>
        <w:t>"PV+"</w:t>
      </w:r>
      <w:r w:rsidRPr="00637008">
        <w:rPr>
          <w:rFonts w:ascii="Courier" w:hAnsi="Courier"/>
        </w:rPr>
        <w:t xml:space="preserve">: PV+ </w:t>
      </w:r>
      <w:r>
        <w:rPr>
          <w:rFonts w:ascii="Courier" w:hAnsi="Courier"/>
        </w:rPr>
        <w:t xml:space="preserve">(red) </w:t>
      </w:r>
      <w:r w:rsidRPr="00637008">
        <w:rPr>
          <w:rFonts w:ascii="Courier" w:hAnsi="Courier"/>
        </w:rPr>
        <w:t xml:space="preserve">binding post to relay </w:t>
      </w:r>
      <w:r>
        <w:rPr>
          <w:rFonts w:ascii="Courier" w:hAnsi="Courier"/>
        </w:rPr>
        <w:t xml:space="preserve">module </w:t>
      </w:r>
      <w:r w:rsidRPr="00637008">
        <w:rPr>
          <w:rFonts w:ascii="Courier" w:hAnsi="Courier"/>
        </w:rPr>
        <w:t>NO terminal</w:t>
      </w:r>
      <w:r>
        <w:rPr>
          <w:rFonts w:ascii="Courier" w:hAnsi="Courier"/>
        </w:rPr>
        <w:t xml:space="preserve"> and to PV+ screw terminal on PCB (J1)</w:t>
      </w:r>
      <w:r>
        <w:rPr>
          <w:rFonts w:ascii="Courier" w:hAnsi="Courier"/>
        </w:rPr>
        <w:br/>
      </w:r>
      <w:r>
        <w:rPr>
          <w:rFonts w:ascii="Courier" w:hAnsi="Courier"/>
        </w:rPr>
        <w:br/>
        <w:t>This is a “Y” with a cable ring connector in the middle.</w:t>
      </w:r>
    </w:p>
    <w:p w14:paraId="112A51FA" w14:textId="77777777" w:rsidR="008A1BC6" w:rsidRPr="005130CA" w:rsidRDefault="008A1BC6" w:rsidP="008A1BC6">
      <w:pPr>
        <w:ind w:left="360"/>
        <w:rPr>
          <w:rFonts w:ascii="Courier" w:hAnsi="Courier"/>
        </w:rPr>
      </w:pPr>
      <w:r w:rsidRPr="005130CA">
        <w:rPr>
          <w:rFonts w:ascii="Courier" w:hAnsi="Courier"/>
        </w:rPr>
        <w:t xml:space="preserve">     </w:t>
      </w:r>
    </w:p>
    <w:p w14:paraId="1F97A59C" w14:textId="16BEE55E" w:rsidR="008A1BC6" w:rsidRPr="00637008" w:rsidRDefault="008A1BC6" w:rsidP="004B00B9">
      <w:pPr>
        <w:pStyle w:val="ListParagraph"/>
        <w:numPr>
          <w:ilvl w:val="0"/>
          <w:numId w:val="29"/>
        </w:numPr>
        <w:rPr>
          <w:rFonts w:ascii="Courier" w:hAnsi="Courier"/>
        </w:rPr>
      </w:pPr>
      <w:r w:rsidRPr="00637008">
        <w:rPr>
          <w:rFonts w:ascii="Courier" w:hAnsi="Courier"/>
        </w:rPr>
        <w:t xml:space="preserve">Cut </w:t>
      </w:r>
      <w:r w:rsidRPr="008A1BC6">
        <w:rPr>
          <w:rFonts w:ascii="Courier" w:hAnsi="Courier"/>
          <w:u w:val="single"/>
        </w:rPr>
        <w:t>two</w:t>
      </w:r>
      <w:r>
        <w:rPr>
          <w:rFonts w:ascii="Courier" w:hAnsi="Courier"/>
          <w:u w:val="single"/>
        </w:rPr>
        <w:t xml:space="preserve"> wires</w:t>
      </w:r>
      <w:r>
        <w:rPr>
          <w:rFonts w:ascii="Courier" w:hAnsi="Courier"/>
        </w:rPr>
        <w:t xml:space="preserve"> </w:t>
      </w:r>
      <w:r w:rsidRPr="00637008">
        <w:rPr>
          <w:rFonts w:ascii="Courier" w:hAnsi="Courier"/>
        </w:rPr>
        <w:t>to length: 9cm</w:t>
      </w:r>
      <w:r>
        <w:rPr>
          <w:rFonts w:ascii="Courier" w:hAnsi="Courier"/>
        </w:rPr>
        <w:t xml:space="preserve"> each</w:t>
      </w:r>
      <w:r w:rsidRPr="00637008">
        <w:rPr>
          <w:rFonts w:ascii="Courier" w:hAnsi="Courier"/>
        </w:rPr>
        <w:t xml:space="preserve">                                       </w:t>
      </w:r>
      <w:r>
        <w:rPr>
          <w:rFonts w:ascii="Courier" w:hAnsi="Courier"/>
        </w:rPr>
        <w:t xml:space="preserve">1: </w:t>
      </w:r>
      <w:r w:rsidRPr="00637008">
        <w:rPr>
          <w:rFonts w:ascii="Courier" w:hAnsi="Courier"/>
        </w:rPr>
        <w:t>________</w:t>
      </w:r>
      <w:r>
        <w:rPr>
          <w:rFonts w:ascii="Courier" w:hAnsi="Courier"/>
        </w:rPr>
        <w:br/>
        <w:t xml:space="preserve">2: </w:t>
      </w:r>
      <w:r w:rsidRPr="00637008">
        <w:rPr>
          <w:rFonts w:ascii="Courier" w:hAnsi="Courier"/>
        </w:rPr>
        <w:t>________</w:t>
      </w:r>
    </w:p>
    <w:p w14:paraId="17B91795" w14:textId="34680830" w:rsidR="008A1BC6" w:rsidRPr="005130CA" w:rsidRDefault="008A1BC6" w:rsidP="008A1BC6">
      <w:pPr>
        <w:ind w:left="360" w:firstLine="1160"/>
        <w:rPr>
          <w:rFonts w:ascii="Courier" w:hAnsi="Courier"/>
        </w:rPr>
      </w:pPr>
    </w:p>
    <w:p w14:paraId="32CA74AA" w14:textId="53EB93D7" w:rsidR="008A1BC6" w:rsidRDefault="008A1BC6" w:rsidP="004B00B9">
      <w:pPr>
        <w:pStyle w:val="ListParagraph"/>
        <w:numPr>
          <w:ilvl w:val="0"/>
          <w:numId w:val="29"/>
        </w:numPr>
        <w:rPr>
          <w:rFonts w:ascii="Courier" w:hAnsi="Courier"/>
        </w:rPr>
      </w:pPr>
      <w:r w:rsidRPr="00637008">
        <w:rPr>
          <w:rFonts w:ascii="Courier" w:hAnsi="Courier"/>
        </w:rPr>
        <w:t>Strip 1</w:t>
      </w:r>
      <w:r>
        <w:rPr>
          <w:rFonts w:ascii="Courier" w:hAnsi="Courier"/>
        </w:rPr>
        <w:t xml:space="preserve"> </w:t>
      </w:r>
      <w:r w:rsidRPr="00637008">
        <w:rPr>
          <w:rFonts w:ascii="Courier" w:hAnsi="Courier"/>
        </w:rPr>
        <w:t xml:space="preserve">cm on each </w:t>
      </w:r>
      <w:r>
        <w:rPr>
          <w:rFonts w:ascii="Courier" w:hAnsi="Courier"/>
        </w:rPr>
        <w:t>end of both</w:t>
      </w:r>
      <w:r w:rsidRPr="00637008">
        <w:rPr>
          <w:rFonts w:ascii="Courier" w:hAnsi="Courier"/>
        </w:rPr>
        <w:t xml:space="preserve"> and twist strands</w:t>
      </w:r>
      <w:r>
        <w:rPr>
          <w:rFonts w:ascii="Courier" w:hAnsi="Courier"/>
        </w:rPr>
        <w:br/>
        <w:t>1: ________</w:t>
      </w:r>
      <w:r>
        <w:rPr>
          <w:rFonts w:ascii="Courier" w:hAnsi="Courier"/>
        </w:rPr>
        <w:br/>
        <w:t xml:space="preserve">2: </w:t>
      </w:r>
      <w:r w:rsidRPr="00637008">
        <w:rPr>
          <w:rFonts w:ascii="Courier" w:hAnsi="Courier"/>
        </w:rPr>
        <w:t>________</w:t>
      </w:r>
    </w:p>
    <w:p w14:paraId="15C2C17F" w14:textId="77777777" w:rsidR="008A1BC6" w:rsidRPr="005130CA" w:rsidRDefault="008A1BC6" w:rsidP="008A1BC6">
      <w:pPr>
        <w:rPr>
          <w:rFonts w:ascii="Courier" w:hAnsi="Courier"/>
        </w:rPr>
      </w:pPr>
    </w:p>
    <w:p w14:paraId="6B85EC2B" w14:textId="5CBB82DA" w:rsidR="008A1BC6" w:rsidRDefault="008A1BC6" w:rsidP="004B00B9">
      <w:pPr>
        <w:pStyle w:val="ListParagraph"/>
        <w:numPr>
          <w:ilvl w:val="0"/>
          <w:numId w:val="29"/>
        </w:numPr>
        <w:rPr>
          <w:rFonts w:ascii="Courier" w:hAnsi="Courier"/>
        </w:rPr>
      </w:pPr>
      <w:r>
        <w:rPr>
          <w:rFonts w:ascii="Courier" w:hAnsi="Courier"/>
        </w:rPr>
        <w:t>Insert one end of each into the cable ring connector  and c</w:t>
      </w:r>
      <w:r w:rsidRPr="00637008">
        <w:rPr>
          <w:rFonts w:ascii="Courier" w:hAnsi="Courier"/>
        </w:rPr>
        <w:t>rimp</w:t>
      </w:r>
      <w:r>
        <w:rPr>
          <w:rFonts w:ascii="Courier" w:hAnsi="Courier"/>
        </w:rPr>
        <w:t xml:space="preserve"> cable ring connector using pliers (or vise / ViseGrips / crimping tool)</w:t>
      </w:r>
      <w:r w:rsidRPr="00637008">
        <w:rPr>
          <w:rFonts w:ascii="Courier" w:hAnsi="Courier"/>
        </w:rPr>
        <w:t xml:space="preserve">                                                  ________</w:t>
      </w:r>
    </w:p>
    <w:p w14:paraId="0BC20EF5" w14:textId="77777777" w:rsidR="008A1BC6" w:rsidRPr="00B82E34" w:rsidRDefault="008A1BC6" w:rsidP="008A1BC6">
      <w:pPr>
        <w:rPr>
          <w:rFonts w:ascii="Courier" w:hAnsi="Courier"/>
        </w:rPr>
      </w:pPr>
    </w:p>
    <w:p w14:paraId="2EC47EAF" w14:textId="77777777" w:rsidR="008A1BC6" w:rsidRPr="00B82E34" w:rsidRDefault="008A1BC6" w:rsidP="004B00B9">
      <w:pPr>
        <w:pStyle w:val="ListParagraph"/>
        <w:numPr>
          <w:ilvl w:val="0"/>
          <w:numId w:val="29"/>
        </w:numPr>
        <w:rPr>
          <w:rFonts w:ascii="Courier" w:hAnsi="Courier"/>
        </w:rPr>
      </w:pPr>
      <w:r>
        <w:rPr>
          <w:rFonts w:ascii="Courier" w:hAnsi="Courier"/>
        </w:rPr>
        <w:t>Heat crimp with the soldering iron and flow solder into strands</w:t>
      </w:r>
      <w:r>
        <w:rPr>
          <w:rFonts w:ascii="Courier" w:hAnsi="Courier"/>
        </w:rPr>
        <w:br/>
        <w:t>________</w:t>
      </w:r>
    </w:p>
    <w:p w14:paraId="433CC376" w14:textId="77777777" w:rsidR="008A1BC6" w:rsidRPr="005130CA" w:rsidRDefault="008A1BC6" w:rsidP="008A1BC6">
      <w:pPr>
        <w:ind w:left="360" w:firstLine="1000"/>
        <w:rPr>
          <w:rFonts w:ascii="Courier" w:hAnsi="Courier"/>
        </w:rPr>
      </w:pPr>
    </w:p>
    <w:p w14:paraId="0D234F13" w14:textId="77777777" w:rsidR="008A1BC6" w:rsidRPr="00637008" w:rsidRDefault="008A1BC6" w:rsidP="004B00B9">
      <w:pPr>
        <w:pStyle w:val="ListParagraph"/>
        <w:numPr>
          <w:ilvl w:val="0"/>
          <w:numId w:val="29"/>
        </w:numPr>
        <w:rPr>
          <w:rFonts w:ascii="Courier" w:hAnsi="Courier"/>
        </w:rPr>
      </w:pPr>
      <w:r w:rsidRPr="00637008">
        <w:rPr>
          <w:rFonts w:ascii="Courier" w:hAnsi="Courier"/>
        </w:rPr>
        <w:t xml:space="preserve">Heat the strands of the other </w:t>
      </w:r>
      <w:r>
        <w:rPr>
          <w:rFonts w:ascii="Courier" w:hAnsi="Courier"/>
        </w:rPr>
        <w:t xml:space="preserve">twisted </w:t>
      </w:r>
      <w:r w:rsidRPr="00637008">
        <w:rPr>
          <w:rFonts w:ascii="Courier" w:hAnsi="Courier"/>
        </w:rPr>
        <w:t>end</w:t>
      </w:r>
      <w:r>
        <w:rPr>
          <w:rFonts w:ascii="Courier" w:hAnsi="Courier"/>
        </w:rPr>
        <w:t>s</w:t>
      </w:r>
      <w:r w:rsidRPr="00637008">
        <w:rPr>
          <w:rFonts w:ascii="Courier" w:hAnsi="Courier"/>
        </w:rPr>
        <w:t xml:space="preserve"> and flow solder into the </w:t>
      </w:r>
      <w:r>
        <w:rPr>
          <w:rFonts w:ascii="Courier" w:hAnsi="Courier"/>
        </w:rPr>
        <w:t>strands (i.e. "tin" them</w:t>
      </w:r>
      <w:r w:rsidRPr="00637008">
        <w:rPr>
          <w:rFonts w:ascii="Courier" w:hAnsi="Courier"/>
        </w:rPr>
        <w:t>)                                  ________</w:t>
      </w:r>
    </w:p>
    <w:p w14:paraId="1E9D5123" w14:textId="77777777" w:rsidR="008A1BC6" w:rsidRPr="005130CA" w:rsidRDefault="008A1BC6" w:rsidP="008A1BC6">
      <w:pPr>
        <w:ind w:left="360"/>
        <w:rPr>
          <w:rFonts w:ascii="Courier" w:hAnsi="Courier"/>
        </w:rPr>
      </w:pPr>
      <w:r w:rsidRPr="005130CA">
        <w:rPr>
          <w:rFonts w:ascii="Courier" w:hAnsi="Courier"/>
        </w:rPr>
        <w:t xml:space="preserve">         </w:t>
      </w:r>
    </w:p>
    <w:p w14:paraId="143E7F43" w14:textId="3DA9A424" w:rsidR="008A1BC6" w:rsidRPr="00637008" w:rsidRDefault="008A1BC6" w:rsidP="004B00B9">
      <w:pPr>
        <w:pStyle w:val="ListParagraph"/>
        <w:numPr>
          <w:ilvl w:val="0"/>
          <w:numId w:val="30"/>
        </w:numPr>
        <w:rPr>
          <w:rFonts w:ascii="Courier" w:hAnsi="Courier"/>
        </w:rPr>
      </w:pPr>
      <w:r w:rsidRPr="008A1BC6">
        <w:rPr>
          <w:rFonts w:ascii="Courier" w:hAnsi="Courier"/>
          <w:b/>
          <w:sz w:val="32"/>
          <w:szCs w:val="32"/>
        </w:rPr>
        <w:t>"Relay C"</w:t>
      </w:r>
      <w:r>
        <w:rPr>
          <w:rFonts w:ascii="Courier" w:hAnsi="Courier"/>
        </w:rPr>
        <w:t>: R</w:t>
      </w:r>
      <w:r w:rsidRPr="00637008">
        <w:rPr>
          <w:rFonts w:ascii="Courier" w:hAnsi="Courier"/>
        </w:rPr>
        <w:t xml:space="preserve">elay </w:t>
      </w:r>
      <w:r>
        <w:rPr>
          <w:rFonts w:ascii="Courier" w:hAnsi="Courier"/>
        </w:rPr>
        <w:t xml:space="preserve">module </w:t>
      </w:r>
      <w:r w:rsidRPr="00637008">
        <w:rPr>
          <w:rFonts w:ascii="Courier" w:hAnsi="Courier"/>
        </w:rPr>
        <w:t>C terminal</w:t>
      </w:r>
      <w:r>
        <w:rPr>
          <w:rFonts w:ascii="Courier" w:hAnsi="Courier"/>
        </w:rPr>
        <w:t xml:space="preserve"> to Relay C screw terminal on PCB (J2)</w:t>
      </w:r>
      <w:r>
        <w:rPr>
          <w:rFonts w:ascii="Courier" w:hAnsi="Courier"/>
        </w:rPr>
        <w:br/>
      </w:r>
      <w:r w:rsidRPr="002D28D2">
        <w:rPr>
          <w:rFonts w:ascii="Courier" w:hAnsi="Courier"/>
          <w:b/>
          <w:sz w:val="32"/>
          <w:szCs w:val="32"/>
          <w:rPrChange w:id="796" w:author="Cindy W" w:date="2019-02-01T16:00:00Z">
            <w:rPr>
              <w:rFonts w:ascii="Courier" w:hAnsi="Courier"/>
            </w:rPr>
          </w:rPrChange>
        </w:rPr>
        <w:t>“Relay NC”</w:t>
      </w:r>
      <w:r>
        <w:rPr>
          <w:rFonts w:ascii="Courier" w:hAnsi="Courier"/>
        </w:rPr>
        <w:t>: R</w:t>
      </w:r>
      <w:r w:rsidRPr="00637008">
        <w:rPr>
          <w:rFonts w:ascii="Courier" w:hAnsi="Courier"/>
        </w:rPr>
        <w:t xml:space="preserve">elay </w:t>
      </w:r>
      <w:r>
        <w:rPr>
          <w:rFonts w:ascii="Courier" w:hAnsi="Courier"/>
        </w:rPr>
        <w:t>module NC</w:t>
      </w:r>
      <w:r w:rsidRPr="00637008">
        <w:rPr>
          <w:rFonts w:ascii="Courier" w:hAnsi="Courier"/>
        </w:rPr>
        <w:t xml:space="preserve"> terminal</w:t>
      </w:r>
      <w:r>
        <w:rPr>
          <w:rFonts w:ascii="Courier" w:hAnsi="Courier"/>
        </w:rPr>
        <w:t xml:space="preserve"> to Relay NC screw terminal on PCB (J2) </w:t>
      </w:r>
    </w:p>
    <w:p w14:paraId="3CA4F51F" w14:textId="77777777" w:rsidR="008A1BC6" w:rsidRPr="005130CA" w:rsidRDefault="008A1BC6" w:rsidP="008A1BC6">
      <w:pPr>
        <w:ind w:left="360"/>
        <w:rPr>
          <w:rFonts w:ascii="Courier" w:hAnsi="Courier"/>
        </w:rPr>
      </w:pPr>
      <w:r w:rsidRPr="005130CA">
        <w:rPr>
          <w:rFonts w:ascii="Courier" w:hAnsi="Courier"/>
        </w:rPr>
        <w:t xml:space="preserve">     </w:t>
      </w:r>
    </w:p>
    <w:p w14:paraId="1F5C808D" w14:textId="41D8F0F6" w:rsidR="008A1BC6" w:rsidRPr="00637008" w:rsidRDefault="008A1BC6" w:rsidP="004B00B9">
      <w:pPr>
        <w:pStyle w:val="ListParagraph"/>
        <w:numPr>
          <w:ilvl w:val="0"/>
          <w:numId w:val="31"/>
        </w:numPr>
        <w:rPr>
          <w:rFonts w:ascii="Courier" w:hAnsi="Courier"/>
        </w:rPr>
      </w:pPr>
      <w:r>
        <w:rPr>
          <w:rFonts w:ascii="Courier" w:hAnsi="Courier"/>
        </w:rPr>
        <w:t xml:space="preserve">Cut two wires to length: 9 </w:t>
      </w:r>
      <w:r w:rsidRPr="00637008">
        <w:rPr>
          <w:rFonts w:ascii="Courier" w:hAnsi="Courier"/>
        </w:rPr>
        <w:t>cm</w:t>
      </w:r>
      <w:r>
        <w:rPr>
          <w:rFonts w:ascii="Courier" w:hAnsi="Courier"/>
        </w:rPr>
        <w:t xml:space="preserve"> each</w:t>
      </w:r>
      <w:r w:rsidRPr="00637008">
        <w:rPr>
          <w:rFonts w:ascii="Courier" w:hAnsi="Courier"/>
        </w:rPr>
        <w:t xml:space="preserve">                                      </w:t>
      </w:r>
      <w:r>
        <w:rPr>
          <w:rFonts w:ascii="Courier" w:hAnsi="Courier"/>
        </w:rPr>
        <w:t xml:space="preserve">Relay C: </w:t>
      </w:r>
      <w:r w:rsidRPr="00637008">
        <w:rPr>
          <w:rFonts w:ascii="Courier" w:hAnsi="Courier"/>
        </w:rPr>
        <w:t>________</w:t>
      </w:r>
      <w:r>
        <w:rPr>
          <w:rFonts w:ascii="Courier" w:hAnsi="Courier"/>
        </w:rPr>
        <w:br/>
        <w:t xml:space="preserve">Relay NC: </w:t>
      </w:r>
      <w:r w:rsidRPr="00637008">
        <w:rPr>
          <w:rFonts w:ascii="Courier" w:hAnsi="Courier"/>
        </w:rPr>
        <w:t>________</w:t>
      </w:r>
    </w:p>
    <w:p w14:paraId="3ABC7658" w14:textId="77777777" w:rsidR="008A1BC6" w:rsidRPr="005130CA" w:rsidRDefault="008A1BC6" w:rsidP="008A1BC6">
      <w:pPr>
        <w:ind w:left="360" w:firstLine="1000"/>
        <w:rPr>
          <w:rFonts w:ascii="Courier" w:hAnsi="Courier"/>
        </w:rPr>
      </w:pPr>
    </w:p>
    <w:p w14:paraId="6B14CEA1" w14:textId="6B80DE0C" w:rsidR="008A1BC6" w:rsidRPr="00637008" w:rsidRDefault="008A1BC6" w:rsidP="004B00B9">
      <w:pPr>
        <w:pStyle w:val="ListParagraph"/>
        <w:numPr>
          <w:ilvl w:val="0"/>
          <w:numId w:val="31"/>
        </w:numPr>
        <w:rPr>
          <w:rFonts w:ascii="Courier" w:hAnsi="Courier"/>
        </w:rPr>
      </w:pPr>
      <w:r w:rsidRPr="00637008">
        <w:rPr>
          <w:rFonts w:ascii="Courier" w:hAnsi="Courier"/>
        </w:rPr>
        <w:t>Strip 1</w:t>
      </w:r>
      <w:r>
        <w:rPr>
          <w:rFonts w:ascii="Courier" w:hAnsi="Courier"/>
        </w:rPr>
        <w:t xml:space="preserve"> </w:t>
      </w:r>
      <w:r w:rsidRPr="00637008">
        <w:rPr>
          <w:rFonts w:ascii="Courier" w:hAnsi="Courier"/>
        </w:rPr>
        <w:t xml:space="preserve">cm on each end </w:t>
      </w:r>
      <w:r>
        <w:rPr>
          <w:rFonts w:ascii="Courier" w:hAnsi="Courier"/>
        </w:rPr>
        <w:t xml:space="preserve">of each </w:t>
      </w:r>
      <w:r w:rsidRPr="00637008">
        <w:rPr>
          <w:rFonts w:ascii="Courier" w:hAnsi="Courier"/>
        </w:rPr>
        <w:t xml:space="preserve">and twist strands                  </w:t>
      </w:r>
      <w:r>
        <w:rPr>
          <w:rFonts w:ascii="Courier" w:hAnsi="Courier"/>
        </w:rPr>
        <w:t xml:space="preserve">Relay C: </w:t>
      </w:r>
      <w:r w:rsidRPr="00637008">
        <w:rPr>
          <w:rFonts w:ascii="Courier" w:hAnsi="Courier"/>
        </w:rPr>
        <w:t>________</w:t>
      </w:r>
      <w:r>
        <w:rPr>
          <w:rFonts w:ascii="Courier" w:hAnsi="Courier"/>
        </w:rPr>
        <w:br/>
        <w:t xml:space="preserve">Relay NC: </w:t>
      </w:r>
      <w:r w:rsidRPr="00637008">
        <w:rPr>
          <w:rFonts w:ascii="Courier" w:hAnsi="Courier"/>
        </w:rPr>
        <w:t>________</w:t>
      </w:r>
    </w:p>
    <w:p w14:paraId="1847ED54" w14:textId="77777777" w:rsidR="008A1BC6" w:rsidRPr="005130CA" w:rsidRDefault="008A1BC6" w:rsidP="008A1BC6">
      <w:pPr>
        <w:ind w:left="360" w:firstLine="1000"/>
        <w:rPr>
          <w:rFonts w:ascii="Courier" w:hAnsi="Courier"/>
        </w:rPr>
      </w:pPr>
    </w:p>
    <w:p w14:paraId="1A68664A" w14:textId="5DB0FC3B" w:rsidR="008A1BC6" w:rsidRDefault="008A1BC6" w:rsidP="004B00B9">
      <w:pPr>
        <w:pStyle w:val="ListParagraph"/>
        <w:numPr>
          <w:ilvl w:val="0"/>
          <w:numId w:val="31"/>
        </w:numPr>
        <w:rPr>
          <w:rFonts w:ascii="Courier" w:hAnsi="Courier"/>
        </w:rPr>
      </w:pPr>
      <w:r>
        <w:rPr>
          <w:rFonts w:ascii="Courier" w:hAnsi="Courier"/>
        </w:rPr>
        <w:t>Heat the strands of both</w:t>
      </w:r>
      <w:r w:rsidRPr="00637008">
        <w:rPr>
          <w:rFonts w:ascii="Courier" w:hAnsi="Courier"/>
        </w:rPr>
        <w:t xml:space="preserve"> end</w:t>
      </w:r>
      <w:r>
        <w:rPr>
          <w:rFonts w:ascii="Courier" w:hAnsi="Courier"/>
        </w:rPr>
        <w:t>s</w:t>
      </w:r>
      <w:r w:rsidRPr="00637008">
        <w:rPr>
          <w:rFonts w:ascii="Courier" w:hAnsi="Courier"/>
        </w:rPr>
        <w:t xml:space="preserve"> </w:t>
      </w:r>
      <w:r>
        <w:rPr>
          <w:rFonts w:ascii="Courier" w:hAnsi="Courier"/>
        </w:rPr>
        <w:t xml:space="preserve">of each </w:t>
      </w:r>
      <w:r w:rsidRPr="00637008">
        <w:rPr>
          <w:rFonts w:ascii="Courier" w:hAnsi="Courier"/>
        </w:rPr>
        <w:t xml:space="preserve">and flow solder into the </w:t>
      </w:r>
      <w:r>
        <w:rPr>
          <w:rFonts w:ascii="Courier" w:hAnsi="Courier"/>
        </w:rPr>
        <w:t>strands (i.e. "tin" them</w:t>
      </w:r>
      <w:r w:rsidRPr="00637008">
        <w:rPr>
          <w:rFonts w:ascii="Courier" w:hAnsi="Courier"/>
        </w:rPr>
        <w:t xml:space="preserve">)  </w:t>
      </w:r>
      <w:r>
        <w:rPr>
          <w:rFonts w:ascii="Courier" w:hAnsi="Courier"/>
        </w:rPr>
        <w:t xml:space="preserve">                               Relay C: </w:t>
      </w:r>
      <w:r w:rsidRPr="00637008">
        <w:rPr>
          <w:rFonts w:ascii="Courier" w:hAnsi="Courier"/>
        </w:rPr>
        <w:t>________</w:t>
      </w:r>
      <w:r>
        <w:rPr>
          <w:rFonts w:ascii="Courier" w:hAnsi="Courier"/>
        </w:rPr>
        <w:br/>
        <w:t xml:space="preserve">Relay NC: </w:t>
      </w:r>
      <w:r w:rsidRPr="00637008">
        <w:rPr>
          <w:rFonts w:ascii="Courier" w:hAnsi="Courier"/>
        </w:rPr>
        <w:t>________</w:t>
      </w:r>
    </w:p>
    <w:p w14:paraId="3019386A" w14:textId="77777777" w:rsidR="008A1BC6" w:rsidRPr="008A1BC6" w:rsidDel="0046132A" w:rsidRDefault="008A1BC6" w:rsidP="008A1BC6">
      <w:pPr>
        <w:rPr>
          <w:del w:id="797" w:author="Cindy W" w:date="2019-02-02T10:41:00Z"/>
          <w:rFonts w:ascii="Courier" w:hAnsi="Courier"/>
        </w:rPr>
      </w:pPr>
    </w:p>
    <w:p w14:paraId="5B964D1D" w14:textId="77777777" w:rsidR="008A1BC6" w:rsidRPr="0046132A" w:rsidRDefault="008A1BC6" w:rsidP="0046132A">
      <w:pPr>
        <w:rPr>
          <w:rFonts w:ascii="Courier" w:hAnsi="Courier"/>
          <w:rPrChange w:id="798" w:author="Cindy W" w:date="2019-02-02T10:41:00Z">
            <w:rPr/>
          </w:rPrChange>
        </w:rPr>
        <w:pPrChange w:id="799" w:author="Cindy W" w:date="2019-02-02T10:41:00Z">
          <w:pPr>
            <w:pStyle w:val="ListParagraph"/>
            <w:ind w:left="1080"/>
          </w:pPr>
        </w:pPrChange>
      </w:pPr>
    </w:p>
    <w:p w14:paraId="687BFF7E" w14:textId="342A6EA6" w:rsidR="008A1BC6" w:rsidRPr="008A1BC6" w:rsidDel="00002E2C" w:rsidRDefault="008A1BC6" w:rsidP="008A1BC6">
      <w:pPr>
        <w:rPr>
          <w:del w:id="800" w:author="Cindy W" w:date="2019-02-01T10:36:00Z"/>
          <w:rFonts w:ascii="Courier" w:hAnsi="Courier"/>
        </w:rPr>
      </w:pPr>
      <w:del w:id="801" w:author="Cindy W" w:date="2019-02-01T10:36:00Z">
        <w:r w:rsidDel="00002E2C">
          <w:rPr>
            <w:rFonts w:ascii="Courier" w:hAnsi="Courier"/>
            <w:color w:val="FF0000"/>
            <w:u w:val="single"/>
          </w:rPr>
          <w:delText>SSR Module</w:delText>
        </w:r>
        <w:r w:rsidRPr="008A1BC6" w:rsidDel="00002E2C">
          <w:rPr>
            <w:rFonts w:ascii="Courier" w:hAnsi="Courier"/>
            <w:color w:val="FF0000"/>
            <w:u w:val="single"/>
          </w:rPr>
          <w:delText xml:space="preserve"> version:</w:delText>
        </w:r>
        <w:r w:rsidRPr="008A1BC6" w:rsidDel="00002E2C">
          <w:rPr>
            <w:rFonts w:ascii="Courier" w:hAnsi="Courier"/>
            <w:color w:val="FF0000"/>
            <w:u w:val="single"/>
          </w:rPr>
          <w:br/>
        </w:r>
      </w:del>
    </w:p>
    <w:p w14:paraId="7805637B" w14:textId="7F6C8A2B" w:rsidR="008A1BC6" w:rsidRPr="00637008" w:rsidDel="00002E2C" w:rsidRDefault="008A1BC6" w:rsidP="004B00B9">
      <w:pPr>
        <w:pStyle w:val="ListParagraph"/>
        <w:numPr>
          <w:ilvl w:val="0"/>
          <w:numId w:val="26"/>
        </w:numPr>
        <w:ind w:left="720"/>
        <w:rPr>
          <w:del w:id="802" w:author="Cindy W" w:date="2019-02-01T10:36:00Z"/>
          <w:rFonts w:ascii="Courier" w:hAnsi="Courier"/>
        </w:rPr>
      </w:pPr>
      <w:del w:id="803" w:author="Cindy W" w:date="2019-02-01T10:36:00Z">
        <w:r w:rsidRPr="008A1BC6" w:rsidDel="00002E2C">
          <w:rPr>
            <w:rFonts w:ascii="Courier" w:hAnsi="Courier"/>
            <w:b/>
            <w:sz w:val="32"/>
            <w:szCs w:val="32"/>
          </w:rPr>
          <w:delText>"PV-"</w:delText>
        </w:r>
        <w:r w:rsidDel="00002E2C">
          <w:rPr>
            <w:rFonts w:ascii="Courier" w:hAnsi="Courier"/>
          </w:rPr>
          <w:delText xml:space="preserve">: </w:delText>
        </w:r>
        <w:r w:rsidRPr="00637008" w:rsidDel="00002E2C">
          <w:rPr>
            <w:rFonts w:ascii="Courier" w:hAnsi="Courier"/>
          </w:rPr>
          <w:delText xml:space="preserve">PV- </w:delText>
        </w:r>
        <w:r w:rsidDel="00002E2C">
          <w:rPr>
            <w:rFonts w:ascii="Courier" w:hAnsi="Courier"/>
          </w:rPr>
          <w:delText xml:space="preserve">(black) </w:delText>
        </w:r>
        <w:r w:rsidRPr="00637008" w:rsidDel="00002E2C">
          <w:rPr>
            <w:rFonts w:ascii="Courier" w:hAnsi="Courier"/>
          </w:rPr>
          <w:delText xml:space="preserve">binding post to </w:delText>
        </w:r>
        <w:r w:rsidDel="00002E2C">
          <w:rPr>
            <w:rFonts w:ascii="Courier" w:hAnsi="Courier"/>
          </w:rPr>
          <w:delText>PV- screw terminal on PCB (J1)</w:delText>
        </w:r>
        <w:r w:rsidDel="00002E2C">
          <w:rPr>
            <w:rFonts w:ascii="Courier" w:hAnsi="Courier"/>
          </w:rPr>
          <w:br/>
        </w:r>
        <w:r w:rsidRPr="008A1BC6" w:rsidDel="00002E2C">
          <w:rPr>
            <w:rFonts w:ascii="Courier" w:hAnsi="Courier"/>
            <w:b/>
            <w:sz w:val="32"/>
            <w:szCs w:val="32"/>
          </w:rPr>
          <w:delText>“PV+”</w:delText>
        </w:r>
        <w:r w:rsidDel="00002E2C">
          <w:rPr>
            <w:rFonts w:ascii="Courier" w:hAnsi="Courier"/>
          </w:rPr>
          <w:delText>: PV+</w:delText>
        </w:r>
        <w:r w:rsidRPr="00637008" w:rsidDel="00002E2C">
          <w:rPr>
            <w:rFonts w:ascii="Courier" w:hAnsi="Courier"/>
          </w:rPr>
          <w:delText xml:space="preserve"> </w:delText>
        </w:r>
        <w:r w:rsidDel="00002E2C">
          <w:rPr>
            <w:rFonts w:ascii="Courier" w:hAnsi="Courier"/>
          </w:rPr>
          <w:delText xml:space="preserve">(red) </w:delText>
        </w:r>
        <w:r w:rsidRPr="00637008" w:rsidDel="00002E2C">
          <w:rPr>
            <w:rFonts w:ascii="Courier" w:hAnsi="Courier"/>
          </w:rPr>
          <w:delText xml:space="preserve">binding post to </w:delText>
        </w:r>
        <w:r w:rsidDel="00002E2C">
          <w:rPr>
            <w:rFonts w:ascii="Courier" w:hAnsi="Courier"/>
          </w:rPr>
          <w:delText>PV+ screw terminal on PCB (J1)</w:delText>
        </w:r>
      </w:del>
    </w:p>
    <w:p w14:paraId="01C6564E" w14:textId="7587B524" w:rsidR="008A1BC6" w:rsidRPr="005130CA" w:rsidDel="00002E2C" w:rsidRDefault="008A1BC6" w:rsidP="008A1BC6">
      <w:pPr>
        <w:ind w:left="360"/>
        <w:rPr>
          <w:del w:id="804" w:author="Cindy W" w:date="2019-02-01T10:36:00Z"/>
          <w:rFonts w:ascii="Courier" w:hAnsi="Courier"/>
        </w:rPr>
      </w:pPr>
      <w:del w:id="805" w:author="Cindy W" w:date="2019-02-01T10:36:00Z">
        <w:r w:rsidRPr="005130CA" w:rsidDel="00002E2C">
          <w:rPr>
            <w:rFonts w:ascii="Courier" w:hAnsi="Courier"/>
          </w:rPr>
          <w:delText xml:space="preserve">     </w:delText>
        </w:r>
      </w:del>
    </w:p>
    <w:p w14:paraId="30E9A21D" w14:textId="6A27AC0E" w:rsidR="008A1BC6" w:rsidDel="00002E2C" w:rsidRDefault="008A1BC6" w:rsidP="004B00B9">
      <w:pPr>
        <w:pStyle w:val="ListParagraph"/>
        <w:numPr>
          <w:ilvl w:val="0"/>
          <w:numId w:val="27"/>
        </w:numPr>
        <w:rPr>
          <w:del w:id="806" w:author="Cindy W" w:date="2019-02-01T10:36:00Z"/>
          <w:rFonts w:ascii="Courier" w:hAnsi="Courier"/>
        </w:rPr>
      </w:pPr>
      <w:del w:id="807" w:author="Cindy W" w:date="2019-02-01T10:36:00Z">
        <w:r w:rsidDel="00002E2C">
          <w:rPr>
            <w:rFonts w:ascii="Courier" w:hAnsi="Courier"/>
          </w:rPr>
          <w:delText xml:space="preserve">Follow instructions for </w:delText>
        </w:r>
        <w:r w:rsidRPr="008A1BC6" w:rsidDel="00002E2C">
          <w:rPr>
            <w:rFonts w:ascii="Courier" w:hAnsi="Courier"/>
            <w:b/>
          </w:rPr>
          <w:delText>“PV-“</w:delText>
        </w:r>
        <w:r w:rsidDel="00002E2C">
          <w:rPr>
            <w:rFonts w:ascii="Courier" w:hAnsi="Courier"/>
          </w:rPr>
          <w:delText xml:space="preserve"> in “EMR Module Version” section above for </w:delText>
        </w:r>
        <w:r w:rsidRPr="008A1BC6" w:rsidDel="00002E2C">
          <w:rPr>
            <w:rFonts w:ascii="Courier" w:hAnsi="Courier"/>
            <w:u w:val="single"/>
          </w:rPr>
          <w:delText>both</w:delText>
        </w:r>
        <w:r w:rsidR="009E34EE" w:rsidDel="00002E2C">
          <w:rPr>
            <w:rFonts w:ascii="Courier" w:hAnsi="Courier"/>
          </w:rPr>
          <w:delText xml:space="preserve"> wires (both are single 7</w:delText>
        </w:r>
        <w:r w:rsidDel="00002E2C">
          <w:rPr>
            <w:rFonts w:ascii="Courier" w:hAnsi="Courier"/>
          </w:rPr>
          <w:delText xml:space="preserve"> cm wires with a cable ring on one end)</w:delText>
        </w:r>
        <w:r w:rsidRPr="00637008" w:rsidDel="00002E2C">
          <w:rPr>
            <w:rFonts w:ascii="Courier" w:hAnsi="Courier"/>
          </w:rPr>
          <w:delText xml:space="preserve">                                      </w:delText>
        </w:r>
        <w:r w:rsidDel="00002E2C">
          <w:rPr>
            <w:rFonts w:ascii="Courier" w:hAnsi="Courier"/>
          </w:rPr>
          <w:br/>
          <w:delText>PV-</w:delText>
        </w:r>
        <w:r w:rsidR="009E34EE" w:rsidDel="00002E2C">
          <w:rPr>
            <w:rFonts w:ascii="Courier" w:hAnsi="Courier"/>
          </w:rPr>
          <w:delText xml:space="preserve"> (7cm)</w:delText>
        </w:r>
        <w:r w:rsidDel="00002E2C">
          <w:rPr>
            <w:rFonts w:ascii="Courier" w:hAnsi="Courier"/>
          </w:rPr>
          <w:delText xml:space="preserve">: </w:delText>
        </w:r>
        <w:r w:rsidRPr="00637008" w:rsidDel="00002E2C">
          <w:rPr>
            <w:rFonts w:ascii="Courier" w:hAnsi="Courier"/>
          </w:rPr>
          <w:delText>________</w:delText>
        </w:r>
      </w:del>
    </w:p>
    <w:p w14:paraId="2F79BAF7" w14:textId="0020D4B9" w:rsidR="008A1BC6" w:rsidRPr="00637008" w:rsidDel="00002E2C" w:rsidRDefault="008A1BC6" w:rsidP="008A1BC6">
      <w:pPr>
        <w:pStyle w:val="ListParagraph"/>
        <w:ind w:left="1080"/>
        <w:rPr>
          <w:del w:id="808" w:author="Cindy W" w:date="2019-02-01T10:36:00Z"/>
          <w:rFonts w:ascii="Courier" w:hAnsi="Courier"/>
        </w:rPr>
      </w:pPr>
      <w:del w:id="809" w:author="Cindy W" w:date="2019-02-01T10:36:00Z">
        <w:r w:rsidDel="00002E2C">
          <w:rPr>
            <w:rFonts w:ascii="Courier" w:hAnsi="Courier"/>
          </w:rPr>
          <w:delText>PV+</w:delText>
        </w:r>
        <w:r w:rsidR="009E34EE" w:rsidDel="00002E2C">
          <w:rPr>
            <w:rFonts w:ascii="Courier" w:hAnsi="Courier"/>
          </w:rPr>
          <w:delText xml:space="preserve"> (7cm)</w:delText>
        </w:r>
        <w:r w:rsidDel="00002E2C">
          <w:rPr>
            <w:rFonts w:ascii="Courier" w:hAnsi="Courier"/>
          </w:rPr>
          <w:delText xml:space="preserve">: </w:delText>
        </w:r>
        <w:r w:rsidRPr="00637008" w:rsidDel="00002E2C">
          <w:rPr>
            <w:rFonts w:ascii="Courier" w:hAnsi="Courier"/>
          </w:rPr>
          <w:delText>________</w:delText>
        </w:r>
      </w:del>
    </w:p>
    <w:p w14:paraId="0DFCF9B9" w14:textId="068D71A9" w:rsidR="008A1BC6" w:rsidRPr="005130CA" w:rsidDel="00002E2C" w:rsidRDefault="008A1BC6" w:rsidP="008A1BC6">
      <w:pPr>
        <w:ind w:left="360" w:firstLine="1000"/>
        <w:rPr>
          <w:del w:id="810" w:author="Cindy W" w:date="2019-02-01T10:36:00Z"/>
          <w:rFonts w:ascii="Courier" w:hAnsi="Courier"/>
        </w:rPr>
      </w:pPr>
    </w:p>
    <w:p w14:paraId="058BADC2" w14:textId="7B4E1990" w:rsidR="008A1BC6" w:rsidDel="00002E2C" w:rsidRDefault="008A1BC6" w:rsidP="008A1BC6">
      <w:pPr>
        <w:pStyle w:val="ListParagraph"/>
        <w:ind w:left="1080"/>
        <w:rPr>
          <w:del w:id="811" w:author="Cindy W" w:date="2019-02-01T10:36:00Z"/>
          <w:rFonts w:ascii="Courier" w:hAnsi="Courier"/>
        </w:rPr>
      </w:pPr>
    </w:p>
    <w:p w14:paraId="5A95B13C" w14:textId="2DD4FF69" w:rsidR="008A1BC6" w:rsidRPr="008A1BC6" w:rsidDel="00002E2C" w:rsidRDefault="008A1BC6" w:rsidP="008A1BC6">
      <w:pPr>
        <w:rPr>
          <w:del w:id="812" w:author="Cindy W" w:date="2019-02-01T10:36:00Z"/>
          <w:rFonts w:ascii="Courier" w:hAnsi="Courier"/>
        </w:rPr>
      </w:pPr>
      <w:del w:id="813" w:author="Cindy W" w:date="2019-02-01T10:36:00Z">
        <w:r w:rsidDel="00002E2C">
          <w:rPr>
            <w:rFonts w:ascii="Courier" w:hAnsi="Courier"/>
            <w:color w:val="FF0000"/>
            <w:u w:val="single"/>
          </w:rPr>
          <w:delText>EMR Cell</w:delText>
        </w:r>
        <w:r w:rsidRPr="008A1BC6" w:rsidDel="00002E2C">
          <w:rPr>
            <w:rFonts w:ascii="Courier" w:hAnsi="Courier"/>
            <w:color w:val="FF0000"/>
            <w:u w:val="single"/>
          </w:rPr>
          <w:delText xml:space="preserve"> version:</w:delText>
        </w:r>
        <w:r w:rsidRPr="008A1BC6" w:rsidDel="00002E2C">
          <w:rPr>
            <w:rFonts w:ascii="Courier" w:hAnsi="Courier"/>
            <w:color w:val="FF0000"/>
            <w:u w:val="single"/>
          </w:rPr>
          <w:br/>
        </w:r>
      </w:del>
    </w:p>
    <w:p w14:paraId="3BBD28C2" w14:textId="7961E709" w:rsidR="008A1BC6" w:rsidRPr="00637008" w:rsidDel="00002E2C" w:rsidRDefault="008A1BC6" w:rsidP="004B00B9">
      <w:pPr>
        <w:pStyle w:val="ListParagraph"/>
        <w:numPr>
          <w:ilvl w:val="0"/>
          <w:numId w:val="26"/>
        </w:numPr>
        <w:ind w:left="720"/>
        <w:rPr>
          <w:del w:id="814" w:author="Cindy W" w:date="2019-02-01T10:36:00Z"/>
          <w:rFonts w:ascii="Courier" w:hAnsi="Courier"/>
        </w:rPr>
      </w:pPr>
      <w:del w:id="815" w:author="Cindy W" w:date="2019-02-01T10:36:00Z">
        <w:r w:rsidRPr="008A1BC6" w:rsidDel="00002E2C">
          <w:rPr>
            <w:rFonts w:ascii="Courier" w:hAnsi="Courier"/>
            <w:b/>
            <w:sz w:val="32"/>
            <w:szCs w:val="32"/>
          </w:rPr>
          <w:delText>"BLK1"</w:delText>
        </w:r>
        <w:r w:rsidDel="00002E2C">
          <w:rPr>
            <w:rFonts w:ascii="Courier" w:hAnsi="Courier"/>
          </w:rPr>
          <w:delText>: BLK1</w:delText>
        </w:r>
        <w:r w:rsidRPr="00637008" w:rsidDel="00002E2C">
          <w:rPr>
            <w:rFonts w:ascii="Courier" w:hAnsi="Courier"/>
          </w:rPr>
          <w:delText xml:space="preserve"> </w:delText>
        </w:r>
        <w:r w:rsidDel="00002E2C">
          <w:rPr>
            <w:rFonts w:ascii="Courier" w:hAnsi="Courier"/>
          </w:rPr>
          <w:delText xml:space="preserve">(lower black) </w:delText>
        </w:r>
        <w:r w:rsidRPr="00637008" w:rsidDel="00002E2C">
          <w:rPr>
            <w:rFonts w:ascii="Courier" w:hAnsi="Courier"/>
          </w:rPr>
          <w:delText xml:space="preserve">binding post to </w:delText>
        </w:r>
        <w:r w:rsidDel="00002E2C">
          <w:rPr>
            <w:rFonts w:ascii="Courier" w:hAnsi="Courier"/>
          </w:rPr>
          <w:delText>B1 screw terminal on PCB (J1)</w:delText>
        </w:r>
      </w:del>
    </w:p>
    <w:p w14:paraId="62D16BC6" w14:textId="00A6B441" w:rsidR="008A1BC6" w:rsidRPr="005130CA" w:rsidDel="00002E2C" w:rsidRDefault="008A1BC6" w:rsidP="008A1BC6">
      <w:pPr>
        <w:ind w:left="360"/>
        <w:rPr>
          <w:del w:id="816" w:author="Cindy W" w:date="2019-02-01T10:36:00Z"/>
          <w:rFonts w:ascii="Courier" w:hAnsi="Courier"/>
        </w:rPr>
      </w:pPr>
      <w:del w:id="817" w:author="Cindy W" w:date="2019-02-01T10:36:00Z">
        <w:r w:rsidRPr="005130CA" w:rsidDel="00002E2C">
          <w:rPr>
            <w:rFonts w:ascii="Courier" w:hAnsi="Courier"/>
          </w:rPr>
          <w:delText xml:space="preserve">     </w:delText>
        </w:r>
      </w:del>
    </w:p>
    <w:p w14:paraId="172067D8" w14:textId="7769991B" w:rsidR="008A1BC6" w:rsidRPr="00637008" w:rsidDel="00002E2C" w:rsidRDefault="008A1BC6" w:rsidP="004B00B9">
      <w:pPr>
        <w:pStyle w:val="ListParagraph"/>
        <w:numPr>
          <w:ilvl w:val="0"/>
          <w:numId w:val="27"/>
        </w:numPr>
        <w:rPr>
          <w:del w:id="818" w:author="Cindy W" w:date="2019-02-01T10:36:00Z"/>
          <w:rFonts w:ascii="Courier" w:hAnsi="Courier"/>
        </w:rPr>
      </w:pPr>
      <w:del w:id="819" w:author="Cindy W" w:date="2019-02-01T10:36:00Z">
        <w:r w:rsidDel="00002E2C">
          <w:rPr>
            <w:rFonts w:ascii="Courier" w:hAnsi="Courier"/>
          </w:rPr>
          <w:delText>Follow instructions for “PV-“ in “EMR Module Version” section above</w:delText>
        </w:r>
        <w:r w:rsidRPr="00637008" w:rsidDel="00002E2C">
          <w:rPr>
            <w:rFonts w:ascii="Courier" w:hAnsi="Courier"/>
          </w:rPr>
          <w:delText xml:space="preserve">                                       ________</w:delText>
        </w:r>
      </w:del>
    </w:p>
    <w:p w14:paraId="382F405C" w14:textId="292396C9" w:rsidR="008A1BC6" w:rsidRPr="005130CA" w:rsidDel="00002E2C" w:rsidRDefault="008A1BC6" w:rsidP="008A1BC6">
      <w:pPr>
        <w:rPr>
          <w:del w:id="820" w:author="Cindy W" w:date="2019-02-01T10:36:00Z"/>
          <w:rFonts w:ascii="Courier" w:hAnsi="Courier"/>
        </w:rPr>
      </w:pPr>
    </w:p>
    <w:p w14:paraId="43F893B2" w14:textId="179C1B8E" w:rsidR="008A1BC6" w:rsidRPr="00637008" w:rsidDel="00002E2C" w:rsidRDefault="008A1BC6" w:rsidP="004B00B9">
      <w:pPr>
        <w:pStyle w:val="ListParagraph"/>
        <w:numPr>
          <w:ilvl w:val="0"/>
          <w:numId w:val="28"/>
        </w:numPr>
        <w:rPr>
          <w:del w:id="821" w:author="Cindy W" w:date="2019-02-01T10:36:00Z"/>
          <w:rFonts w:ascii="Courier" w:hAnsi="Courier"/>
        </w:rPr>
      </w:pPr>
      <w:del w:id="822" w:author="Cindy W" w:date="2019-02-01T10:36:00Z">
        <w:r w:rsidRPr="008A1BC6" w:rsidDel="00002E2C">
          <w:rPr>
            <w:rFonts w:ascii="Courier" w:hAnsi="Courier"/>
            <w:b/>
            <w:sz w:val="32"/>
            <w:szCs w:val="32"/>
          </w:rPr>
          <w:delText>"RED1_A"</w:delText>
        </w:r>
        <w:r w:rsidDel="00002E2C">
          <w:rPr>
            <w:rFonts w:ascii="Courier" w:hAnsi="Courier"/>
          </w:rPr>
          <w:delText>: RED1</w:delText>
        </w:r>
        <w:r w:rsidRPr="00637008" w:rsidDel="00002E2C">
          <w:rPr>
            <w:rFonts w:ascii="Courier" w:hAnsi="Courier"/>
          </w:rPr>
          <w:delText xml:space="preserve"> </w:delText>
        </w:r>
        <w:r w:rsidDel="00002E2C">
          <w:rPr>
            <w:rFonts w:ascii="Courier" w:hAnsi="Courier"/>
          </w:rPr>
          <w:delText xml:space="preserve">(lower red) </w:delText>
        </w:r>
        <w:r w:rsidRPr="00637008" w:rsidDel="00002E2C">
          <w:rPr>
            <w:rFonts w:ascii="Courier" w:hAnsi="Courier"/>
          </w:rPr>
          <w:delText>binding post to relay</w:delText>
        </w:r>
        <w:r w:rsidDel="00002E2C">
          <w:rPr>
            <w:rFonts w:ascii="Courier" w:hAnsi="Courier"/>
          </w:rPr>
          <w:delText xml:space="preserve"> module #1 </w:delText>
        </w:r>
        <w:r w:rsidRPr="00637008" w:rsidDel="00002E2C">
          <w:rPr>
            <w:rFonts w:ascii="Courier" w:hAnsi="Courier"/>
          </w:rPr>
          <w:delText>NO terminal</w:delText>
        </w:r>
        <w:r w:rsidDel="00002E2C">
          <w:rPr>
            <w:rFonts w:ascii="Courier" w:hAnsi="Courier"/>
          </w:rPr>
          <w:delText xml:space="preserve"> and to R1 screw terminal on PCB (J1)</w:delText>
        </w:r>
        <w:r w:rsidDel="00002E2C">
          <w:rPr>
            <w:rFonts w:ascii="Courier" w:hAnsi="Courier"/>
          </w:rPr>
          <w:br/>
        </w:r>
        <w:r w:rsidDel="00002E2C">
          <w:rPr>
            <w:rFonts w:ascii="Courier" w:hAnsi="Courier"/>
          </w:rPr>
          <w:br/>
          <w:delText>This is a “Y” with a cable ring connector in the middle.</w:delText>
        </w:r>
      </w:del>
    </w:p>
    <w:p w14:paraId="3246DE38" w14:textId="72B8FBFF" w:rsidR="008A1BC6" w:rsidRPr="005130CA" w:rsidDel="00002E2C" w:rsidRDefault="008A1BC6" w:rsidP="008A1BC6">
      <w:pPr>
        <w:ind w:left="360"/>
        <w:rPr>
          <w:del w:id="823" w:author="Cindy W" w:date="2019-02-01T10:36:00Z"/>
          <w:rFonts w:ascii="Courier" w:hAnsi="Courier"/>
        </w:rPr>
      </w:pPr>
      <w:del w:id="824" w:author="Cindy W" w:date="2019-02-01T10:36:00Z">
        <w:r w:rsidRPr="005130CA" w:rsidDel="00002E2C">
          <w:rPr>
            <w:rFonts w:ascii="Courier" w:hAnsi="Courier"/>
          </w:rPr>
          <w:delText xml:space="preserve">     </w:delText>
        </w:r>
      </w:del>
    </w:p>
    <w:p w14:paraId="63C7D9EA" w14:textId="1DB165C4" w:rsidR="008A1BC6" w:rsidDel="00002E2C" w:rsidRDefault="008A1BC6" w:rsidP="004B00B9">
      <w:pPr>
        <w:pStyle w:val="ListParagraph"/>
        <w:numPr>
          <w:ilvl w:val="0"/>
          <w:numId w:val="29"/>
        </w:numPr>
        <w:rPr>
          <w:del w:id="825" w:author="Cindy W" w:date="2019-02-01T10:36:00Z"/>
          <w:rFonts w:ascii="Courier" w:hAnsi="Courier"/>
        </w:rPr>
      </w:pPr>
      <w:del w:id="826" w:author="Cindy W" w:date="2019-02-01T10:36:00Z">
        <w:r w:rsidDel="00002E2C">
          <w:rPr>
            <w:rFonts w:ascii="Courier" w:hAnsi="Courier"/>
          </w:rPr>
          <w:delText>Follow instructions for “PV+“ in “EMR Module Version” section above</w:delText>
        </w:r>
        <w:r w:rsidRPr="00637008" w:rsidDel="00002E2C">
          <w:rPr>
            <w:rFonts w:ascii="Courier" w:hAnsi="Courier"/>
          </w:rPr>
          <w:delText xml:space="preserve"> ________</w:delText>
        </w:r>
      </w:del>
    </w:p>
    <w:p w14:paraId="04FFE278" w14:textId="3999C661" w:rsidR="008A1BC6" w:rsidDel="00002E2C" w:rsidRDefault="008A1BC6" w:rsidP="008A1BC6">
      <w:pPr>
        <w:pStyle w:val="ListParagraph"/>
        <w:ind w:left="1080"/>
        <w:rPr>
          <w:del w:id="827" w:author="Cindy W" w:date="2019-02-01T10:36:00Z"/>
          <w:rFonts w:ascii="Courier" w:hAnsi="Courier"/>
        </w:rPr>
      </w:pPr>
    </w:p>
    <w:p w14:paraId="679FBDC1" w14:textId="1A7CE3C3" w:rsidR="008A1BC6" w:rsidRPr="00637008" w:rsidDel="00002E2C" w:rsidRDefault="008A1BC6" w:rsidP="004B00B9">
      <w:pPr>
        <w:pStyle w:val="ListParagraph"/>
        <w:numPr>
          <w:ilvl w:val="0"/>
          <w:numId w:val="28"/>
        </w:numPr>
        <w:rPr>
          <w:del w:id="828" w:author="Cindy W" w:date="2019-02-01T10:36:00Z"/>
          <w:rFonts w:ascii="Courier" w:hAnsi="Courier"/>
        </w:rPr>
      </w:pPr>
      <w:del w:id="829" w:author="Cindy W" w:date="2019-02-01T10:36:00Z">
        <w:r w:rsidDel="00002E2C">
          <w:rPr>
            <w:rFonts w:ascii="Courier" w:hAnsi="Courier"/>
          </w:rPr>
          <w:delText>"</w:delText>
        </w:r>
        <w:r w:rsidRPr="008A1BC6" w:rsidDel="00002E2C">
          <w:rPr>
            <w:rFonts w:ascii="Courier" w:hAnsi="Courier"/>
            <w:b/>
            <w:sz w:val="32"/>
            <w:szCs w:val="32"/>
          </w:rPr>
          <w:delText>RED1_B"</w:delText>
        </w:r>
        <w:r w:rsidDel="00002E2C">
          <w:rPr>
            <w:rFonts w:ascii="Courier" w:hAnsi="Courier"/>
          </w:rPr>
          <w:delText>: RED1</w:delText>
        </w:r>
        <w:r w:rsidRPr="00637008" w:rsidDel="00002E2C">
          <w:rPr>
            <w:rFonts w:ascii="Courier" w:hAnsi="Courier"/>
          </w:rPr>
          <w:delText xml:space="preserve"> </w:delText>
        </w:r>
        <w:r w:rsidDel="00002E2C">
          <w:rPr>
            <w:rFonts w:ascii="Courier" w:hAnsi="Courier"/>
          </w:rPr>
          <w:delText xml:space="preserve">(lower red) </w:delText>
        </w:r>
        <w:r w:rsidRPr="00637008" w:rsidDel="00002E2C">
          <w:rPr>
            <w:rFonts w:ascii="Courier" w:hAnsi="Courier"/>
          </w:rPr>
          <w:delText>binding post to relay</w:delText>
        </w:r>
        <w:r w:rsidDel="00002E2C">
          <w:rPr>
            <w:rFonts w:ascii="Courier" w:hAnsi="Courier"/>
          </w:rPr>
          <w:delText xml:space="preserve"> module #1 </w:delText>
        </w:r>
        <w:r w:rsidRPr="00637008" w:rsidDel="00002E2C">
          <w:rPr>
            <w:rFonts w:ascii="Courier" w:hAnsi="Courier"/>
          </w:rPr>
          <w:delText>NO terminal</w:delText>
        </w:r>
        <w:r w:rsidDel="00002E2C">
          <w:rPr>
            <w:rFonts w:ascii="Courier" w:hAnsi="Courier"/>
          </w:rPr>
          <w:delText xml:space="preserve"> and to R1 screw terminal on PCB (J1)</w:delText>
        </w:r>
        <w:r w:rsidDel="00002E2C">
          <w:rPr>
            <w:rFonts w:ascii="Courier" w:hAnsi="Courier"/>
          </w:rPr>
          <w:br/>
        </w:r>
        <w:r w:rsidDel="00002E2C">
          <w:rPr>
            <w:rFonts w:ascii="Courier" w:hAnsi="Courier"/>
          </w:rPr>
          <w:br/>
          <w:delText>This is a “Y” with a cable ring connector in the middle.</w:delText>
        </w:r>
      </w:del>
    </w:p>
    <w:p w14:paraId="763F7CBC" w14:textId="107F3AE7" w:rsidR="008A1BC6" w:rsidRPr="005130CA" w:rsidDel="00002E2C" w:rsidRDefault="008A1BC6" w:rsidP="008A1BC6">
      <w:pPr>
        <w:ind w:left="360"/>
        <w:rPr>
          <w:del w:id="830" w:author="Cindy W" w:date="2019-02-01T10:36:00Z"/>
          <w:rFonts w:ascii="Courier" w:hAnsi="Courier"/>
        </w:rPr>
      </w:pPr>
      <w:del w:id="831" w:author="Cindy W" w:date="2019-02-01T10:36:00Z">
        <w:r w:rsidRPr="005130CA" w:rsidDel="00002E2C">
          <w:rPr>
            <w:rFonts w:ascii="Courier" w:hAnsi="Courier"/>
          </w:rPr>
          <w:delText xml:space="preserve">     </w:delText>
        </w:r>
      </w:del>
    </w:p>
    <w:p w14:paraId="7CA14083" w14:textId="6E24DEFA" w:rsidR="008A1BC6" w:rsidDel="00002E2C" w:rsidRDefault="008A1BC6" w:rsidP="004B00B9">
      <w:pPr>
        <w:pStyle w:val="ListParagraph"/>
        <w:numPr>
          <w:ilvl w:val="0"/>
          <w:numId w:val="29"/>
        </w:numPr>
        <w:rPr>
          <w:del w:id="832" w:author="Cindy W" w:date="2019-02-01T10:36:00Z"/>
          <w:rFonts w:ascii="Courier" w:hAnsi="Courier"/>
        </w:rPr>
      </w:pPr>
      <w:del w:id="833" w:author="Cindy W" w:date="2019-02-01T10:36:00Z">
        <w:r w:rsidDel="00002E2C">
          <w:rPr>
            <w:rFonts w:ascii="Courier" w:hAnsi="Courier"/>
          </w:rPr>
          <w:delText>Follow instructions for “PV+“ in “EMR Module Version” section above</w:delText>
        </w:r>
        <w:r w:rsidRPr="00637008" w:rsidDel="00002E2C">
          <w:rPr>
            <w:rFonts w:ascii="Courier" w:hAnsi="Courier"/>
          </w:rPr>
          <w:delText xml:space="preserve"> ________</w:delText>
        </w:r>
      </w:del>
    </w:p>
    <w:p w14:paraId="5134EA7C" w14:textId="178B056C" w:rsidR="008A1BC6" w:rsidDel="00002E2C" w:rsidRDefault="008A1BC6" w:rsidP="008A1BC6">
      <w:pPr>
        <w:pStyle w:val="ListParagraph"/>
        <w:ind w:left="1080"/>
        <w:rPr>
          <w:del w:id="834" w:author="Cindy W" w:date="2019-02-01T10:36:00Z"/>
          <w:rFonts w:ascii="Courier" w:hAnsi="Courier"/>
        </w:rPr>
      </w:pPr>
    </w:p>
    <w:p w14:paraId="5A1D0D5A" w14:textId="297495AA" w:rsidR="008A1BC6" w:rsidRPr="00637008" w:rsidDel="00002E2C" w:rsidRDefault="008A1BC6" w:rsidP="004B00B9">
      <w:pPr>
        <w:pStyle w:val="ListParagraph"/>
        <w:numPr>
          <w:ilvl w:val="0"/>
          <w:numId w:val="26"/>
        </w:numPr>
        <w:ind w:left="720"/>
        <w:rPr>
          <w:del w:id="835" w:author="Cindy W" w:date="2019-02-01T10:36:00Z"/>
          <w:rFonts w:ascii="Courier" w:hAnsi="Courier"/>
        </w:rPr>
      </w:pPr>
      <w:del w:id="836" w:author="Cindy W" w:date="2019-02-01T10:36:00Z">
        <w:r w:rsidRPr="008A1BC6" w:rsidDel="00002E2C">
          <w:rPr>
            <w:rFonts w:ascii="Courier" w:hAnsi="Courier"/>
            <w:b/>
            <w:sz w:val="32"/>
            <w:szCs w:val="32"/>
          </w:rPr>
          <w:delText>“RED_1B”</w:delText>
        </w:r>
        <w:r w:rsidDel="00002E2C">
          <w:rPr>
            <w:rFonts w:ascii="Courier" w:hAnsi="Courier"/>
          </w:rPr>
          <w:delText>: RED1 (lower red) binding post to relay module #2 NC terminal</w:delText>
        </w:r>
        <w:r w:rsidDel="00002E2C">
          <w:rPr>
            <w:rFonts w:ascii="Courier" w:hAnsi="Courier"/>
          </w:rPr>
          <w:br/>
        </w:r>
        <w:r w:rsidRPr="008A1BC6" w:rsidDel="00002E2C">
          <w:rPr>
            <w:rFonts w:ascii="Courier" w:hAnsi="Courier"/>
            <w:b/>
            <w:sz w:val="32"/>
            <w:szCs w:val="32"/>
          </w:rPr>
          <w:delText>“BLK2”</w:delText>
        </w:r>
        <w:r w:rsidDel="00002E2C">
          <w:rPr>
            <w:rFonts w:ascii="Courier" w:hAnsi="Courier"/>
          </w:rPr>
          <w:delText>: BLK2</w:delText>
        </w:r>
        <w:r w:rsidRPr="00637008" w:rsidDel="00002E2C">
          <w:rPr>
            <w:rFonts w:ascii="Courier" w:hAnsi="Courier"/>
          </w:rPr>
          <w:delText xml:space="preserve"> </w:delText>
        </w:r>
        <w:r w:rsidDel="00002E2C">
          <w:rPr>
            <w:rFonts w:ascii="Courier" w:hAnsi="Courier"/>
          </w:rPr>
          <w:delText xml:space="preserve">(upper black) </w:delText>
        </w:r>
        <w:r w:rsidRPr="00637008" w:rsidDel="00002E2C">
          <w:rPr>
            <w:rFonts w:ascii="Courier" w:hAnsi="Courier"/>
          </w:rPr>
          <w:delText xml:space="preserve">binding post to </w:delText>
        </w:r>
        <w:r w:rsidDel="00002E2C">
          <w:rPr>
            <w:rFonts w:ascii="Courier" w:hAnsi="Courier"/>
          </w:rPr>
          <w:delText>relay module #2 NO terminal</w:delText>
        </w:r>
        <w:r w:rsidDel="00002E2C">
          <w:rPr>
            <w:rFonts w:ascii="Courier" w:hAnsi="Courier"/>
          </w:rPr>
          <w:br/>
        </w:r>
        <w:r w:rsidRPr="008A1BC6" w:rsidDel="00002E2C">
          <w:rPr>
            <w:rFonts w:ascii="Courier" w:hAnsi="Courier"/>
            <w:b/>
            <w:sz w:val="32"/>
            <w:szCs w:val="32"/>
          </w:rPr>
          <w:delText>“RED2”</w:delText>
        </w:r>
        <w:r w:rsidDel="00002E2C">
          <w:rPr>
            <w:rFonts w:ascii="Courier" w:hAnsi="Courier"/>
          </w:rPr>
          <w:delText>: RED2</w:delText>
        </w:r>
        <w:r w:rsidRPr="00637008" w:rsidDel="00002E2C">
          <w:rPr>
            <w:rFonts w:ascii="Courier" w:hAnsi="Courier"/>
          </w:rPr>
          <w:delText xml:space="preserve"> </w:delText>
        </w:r>
        <w:r w:rsidDel="00002E2C">
          <w:rPr>
            <w:rFonts w:ascii="Courier" w:hAnsi="Courier"/>
          </w:rPr>
          <w:delText xml:space="preserve">(upper red) </w:delText>
        </w:r>
        <w:r w:rsidRPr="00637008" w:rsidDel="00002E2C">
          <w:rPr>
            <w:rFonts w:ascii="Courier" w:hAnsi="Courier"/>
          </w:rPr>
          <w:delText xml:space="preserve">binding post to </w:delText>
        </w:r>
        <w:r w:rsidDel="00002E2C">
          <w:rPr>
            <w:rFonts w:ascii="Courier" w:hAnsi="Courier"/>
          </w:rPr>
          <w:delText>relay module #2 C terminal</w:delText>
        </w:r>
      </w:del>
    </w:p>
    <w:p w14:paraId="279629B9" w14:textId="6DE9B16C" w:rsidR="008A1BC6" w:rsidRPr="005130CA" w:rsidDel="00002E2C" w:rsidRDefault="008A1BC6" w:rsidP="008A1BC6">
      <w:pPr>
        <w:ind w:left="360"/>
        <w:rPr>
          <w:del w:id="837" w:author="Cindy W" w:date="2019-02-01T10:36:00Z"/>
          <w:rFonts w:ascii="Courier" w:hAnsi="Courier"/>
        </w:rPr>
      </w:pPr>
      <w:del w:id="838" w:author="Cindy W" w:date="2019-02-01T10:36:00Z">
        <w:r w:rsidRPr="005130CA" w:rsidDel="00002E2C">
          <w:rPr>
            <w:rFonts w:ascii="Courier" w:hAnsi="Courier"/>
          </w:rPr>
          <w:delText xml:space="preserve">     </w:delText>
        </w:r>
      </w:del>
    </w:p>
    <w:p w14:paraId="5C2131AF" w14:textId="42B94FB8" w:rsidR="008A1BC6" w:rsidRPr="008A1BC6" w:rsidDel="00002E2C" w:rsidRDefault="008A1BC6" w:rsidP="004B00B9">
      <w:pPr>
        <w:pStyle w:val="ListParagraph"/>
        <w:numPr>
          <w:ilvl w:val="0"/>
          <w:numId w:val="27"/>
        </w:numPr>
        <w:rPr>
          <w:del w:id="839" w:author="Cindy W" w:date="2019-02-01T10:36:00Z"/>
          <w:rFonts w:ascii="Courier" w:hAnsi="Courier"/>
        </w:rPr>
      </w:pPr>
      <w:del w:id="840" w:author="Cindy W" w:date="2019-02-01T10:36:00Z">
        <w:r w:rsidDel="00002E2C">
          <w:rPr>
            <w:rFonts w:ascii="Courier" w:hAnsi="Courier"/>
          </w:rPr>
          <w:delText xml:space="preserve">Follow instructions for “PV-“ in “EMR Module Version” section above for </w:delText>
        </w:r>
        <w:r w:rsidRPr="008A1BC6" w:rsidDel="00002E2C">
          <w:rPr>
            <w:rFonts w:ascii="Courier" w:hAnsi="Courier"/>
            <w:u w:val="single"/>
          </w:rPr>
          <w:delText>all three</w:delText>
        </w:r>
        <w:r w:rsidRPr="00637008" w:rsidDel="00002E2C">
          <w:rPr>
            <w:rFonts w:ascii="Courier" w:hAnsi="Courier"/>
          </w:rPr>
          <w:delText xml:space="preserve"> </w:delText>
        </w:r>
        <w:r w:rsidDel="00002E2C">
          <w:rPr>
            <w:rFonts w:ascii="Courier" w:hAnsi="Courier"/>
          </w:rPr>
          <w:delText>wires (all are single 9 cm wires with a cable ring on one end)</w:delText>
        </w:r>
        <w:r w:rsidRPr="00637008" w:rsidDel="00002E2C">
          <w:rPr>
            <w:rFonts w:ascii="Courier" w:hAnsi="Courier"/>
          </w:rPr>
          <w:delText xml:space="preserve">                                      </w:delText>
        </w:r>
        <w:r w:rsidDel="00002E2C">
          <w:rPr>
            <w:rFonts w:ascii="Courier" w:hAnsi="Courier"/>
          </w:rPr>
          <w:br/>
          <w:delText xml:space="preserve">RED_1B: </w:delText>
        </w:r>
        <w:r w:rsidRPr="00637008" w:rsidDel="00002E2C">
          <w:rPr>
            <w:rFonts w:ascii="Courier" w:hAnsi="Courier"/>
          </w:rPr>
          <w:delText>________</w:delText>
        </w:r>
        <w:r w:rsidDel="00002E2C">
          <w:rPr>
            <w:rFonts w:ascii="Courier" w:hAnsi="Courier"/>
          </w:rPr>
          <w:br/>
          <w:delText xml:space="preserve">BLK2: </w:delText>
        </w:r>
        <w:r w:rsidRPr="00637008" w:rsidDel="00002E2C">
          <w:rPr>
            <w:rFonts w:ascii="Courier" w:hAnsi="Courier"/>
          </w:rPr>
          <w:delText>________</w:delText>
        </w:r>
        <w:r w:rsidDel="00002E2C">
          <w:rPr>
            <w:rFonts w:ascii="Courier" w:hAnsi="Courier"/>
          </w:rPr>
          <w:br/>
          <w:delText xml:space="preserve">RED2: </w:delText>
        </w:r>
        <w:r w:rsidRPr="00637008" w:rsidDel="00002E2C">
          <w:rPr>
            <w:rFonts w:ascii="Courier" w:hAnsi="Courier"/>
          </w:rPr>
          <w:delText>________</w:delText>
        </w:r>
      </w:del>
    </w:p>
    <w:p w14:paraId="494ACC93" w14:textId="1C994F48" w:rsidR="008A1BC6" w:rsidRPr="005130CA" w:rsidDel="00002E2C" w:rsidRDefault="008A1BC6" w:rsidP="008A1BC6">
      <w:pPr>
        <w:ind w:left="360"/>
        <w:rPr>
          <w:del w:id="841" w:author="Cindy W" w:date="2019-02-01T10:36:00Z"/>
          <w:rFonts w:ascii="Courier" w:hAnsi="Courier"/>
        </w:rPr>
      </w:pPr>
      <w:del w:id="842" w:author="Cindy W" w:date="2019-02-01T10:36:00Z">
        <w:r w:rsidRPr="005130CA" w:rsidDel="00002E2C">
          <w:rPr>
            <w:rFonts w:ascii="Courier" w:hAnsi="Courier"/>
          </w:rPr>
          <w:delText xml:space="preserve">         </w:delText>
        </w:r>
      </w:del>
    </w:p>
    <w:p w14:paraId="5596F154" w14:textId="008E99D4" w:rsidR="008A1BC6" w:rsidRPr="00637008" w:rsidDel="00002E2C" w:rsidRDefault="008A1BC6" w:rsidP="004B00B9">
      <w:pPr>
        <w:pStyle w:val="ListParagraph"/>
        <w:numPr>
          <w:ilvl w:val="0"/>
          <w:numId w:val="30"/>
        </w:numPr>
        <w:rPr>
          <w:del w:id="843" w:author="Cindy W" w:date="2019-02-01T10:36:00Z"/>
          <w:rFonts w:ascii="Courier" w:hAnsi="Courier"/>
        </w:rPr>
      </w:pPr>
      <w:del w:id="844" w:author="Cindy W" w:date="2019-02-01T10:36:00Z">
        <w:r w:rsidRPr="008A1BC6" w:rsidDel="00002E2C">
          <w:rPr>
            <w:rFonts w:ascii="Courier" w:hAnsi="Courier"/>
            <w:b/>
            <w:sz w:val="32"/>
            <w:szCs w:val="32"/>
          </w:rPr>
          <w:delText>"Relay C"</w:delText>
        </w:r>
        <w:r w:rsidRPr="00637008" w:rsidDel="00002E2C">
          <w:rPr>
            <w:rFonts w:ascii="Courier" w:hAnsi="Courier"/>
          </w:rPr>
          <w:delText xml:space="preserve">: </w:delText>
        </w:r>
        <w:r w:rsidDel="00002E2C">
          <w:rPr>
            <w:rFonts w:ascii="Courier" w:hAnsi="Courier"/>
          </w:rPr>
          <w:delText>R</w:delText>
        </w:r>
        <w:r w:rsidRPr="00637008" w:rsidDel="00002E2C">
          <w:rPr>
            <w:rFonts w:ascii="Courier" w:hAnsi="Courier"/>
          </w:rPr>
          <w:delText xml:space="preserve">elay </w:delText>
        </w:r>
        <w:r w:rsidDel="00002E2C">
          <w:rPr>
            <w:rFonts w:ascii="Courier" w:hAnsi="Courier"/>
          </w:rPr>
          <w:delText xml:space="preserve">module #1 </w:delText>
        </w:r>
        <w:r w:rsidRPr="00637008" w:rsidDel="00002E2C">
          <w:rPr>
            <w:rFonts w:ascii="Courier" w:hAnsi="Courier"/>
          </w:rPr>
          <w:delText>C terminal</w:delText>
        </w:r>
        <w:r w:rsidDel="00002E2C">
          <w:rPr>
            <w:rFonts w:ascii="Courier" w:hAnsi="Courier"/>
          </w:rPr>
          <w:delText xml:space="preserve"> to Relay C screw terminal on PCB (J2)</w:delText>
        </w:r>
        <w:r w:rsidDel="00002E2C">
          <w:rPr>
            <w:rFonts w:ascii="Courier" w:hAnsi="Courier"/>
          </w:rPr>
          <w:br/>
        </w:r>
        <w:r w:rsidRPr="008A1BC6" w:rsidDel="00002E2C">
          <w:rPr>
            <w:rFonts w:ascii="Courier" w:hAnsi="Courier"/>
            <w:b/>
            <w:sz w:val="32"/>
            <w:szCs w:val="32"/>
          </w:rPr>
          <w:delText>“Relay NC”</w:delText>
        </w:r>
        <w:r w:rsidDel="00002E2C">
          <w:rPr>
            <w:rFonts w:ascii="Courier" w:hAnsi="Courier"/>
          </w:rPr>
          <w:delText>: R</w:delText>
        </w:r>
        <w:r w:rsidRPr="00637008" w:rsidDel="00002E2C">
          <w:rPr>
            <w:rFonts w:ascii="Courier" w:hAnsi="Courier"/>
          </w:rPr>
          <w:delText xml:space="preserve">elay </w:delText>
        </w:r>
        <w:r w:rsidDel="00002E2C">
          <w:rPr>
            <w:rFonts w:ascii="Courier" w:hAnsi="Courier"/>
          </w:rPr>
          <w:delText>module #1 NC</w:delText>
        </w:r>
        <w:r w:rsidRPr="00637008" w:rsidDel="00002E2C">
          <w:rPr>
            <w:rFonts w:ascii="Courier" w:hAnsi="Courier"/>
          </w:rPr>
          <w:delText xml:space="preserve"> terminal</w:delText>
        </w:r>
        <w:r w:rsidDel="00002E2C">
          <w:rPr>
            <w:rFonts w:ascii="Courier" w:hAnsi="Courier"/>
          </w:rPr>
          <w:delText xml:space="preserve"> to Relay NC screw terminal on PCB (J2), </w:delText>
        </w:r>
      </w:del>
    </w:p>
    <w:p w14:paraId="1AB4F9C3" w14:textId="6FF1843D" w:rsidR="008A1BC6" w:rsidRPr="005130CA" w:rsidDel="00002E2C" w:rsidRDefault="008A1BC6" w:rsidP="008A1BC6">
      <w:pPr>
        <w:ind w:left="360"/>
        <w:rPr>
          <w:del w:id="845" w:author="Cindy W" w:date="2019-02-01T10:36:00Z"/>
          <w:rFonts w:ascii="Courier" w:hAnsi="Courier"/>
        </w:rPr>
      </w:pPr>
      <w:del w:id="846" w:author="Cindy W" w:date="2019-02-01T10:36:00Z">
        <w:r w:rsidRPr="005130CA" w:rsidDel="00002E2C">
          <w:rPr>
            <w:rFonts w:ascii="Courier" w:hAnsi="Courier"/>
          </w:rPr>
          <w:delText xml:space="preserve">     </w:delText>
        </w:r>
      </w:del>
    </w:p>
    <w:p w14:paraId="5105959F" w14:textId="1D303582" w:rsidR="008A1BC6" w:rsidDel="00002E2C" w:rsidRDefault="008A1BC6" w:rsidP="004B00B9">
      <w:pPr>
        <w:pStyle w:val="ListParagraph"/>
        <w:numPr>
          <w:ilvl w:val="0"/>
          <w:numId w:val="27"/>
        </w:numPr>
        <w:rPr>
          <w:del w:id="847" w:author="Cindy W" w:date="2019-02-01T10:36:00Z"/>
          <w:rFonts w:ascii="Courier" w:hAnsi="Courier"/>
        </w:rPr>
      </w:pPr>
      <w:del w:id="848" w:author="Cindy W" w:date="2019-02-01T10:36:00Z">
        <w:r w:rsidDel="00002E2C">
          <w:rPr>
            <w:rFonts w:ascii="Courier" w:hAnsi="Courier"/>
          </w:rPr>
          <w:delText>Follow instructions for "Relay C</w:delText>
        </w:r>
        <w:r w:rsidRPr="00637008" w:rsidDel="00002E2C">
          <w:rPr>
            <w:rFonts w:ascii="Courier" w:hAnsi="Courier"/>
          </w:rPr>
          <w:delText>"</w:delText>
        </w:r>
        <w:r w:rsidDel="00002E2C">
          <w:rPr>
            <w:rFonts w:ascii="Courier" w:hAnsi="Courier"/>
          </w:rPr>
          <w:delText xml:space="preserve"> and “Relay NC” in “EMR Module Version” section above</w:delText>
        </w:r>
        <w:r w:rsidRPr="00637008" w:rsidDel="00002E2C">
          <w:rPr>
            <w:rFonts w:ascii="Courier" w:hAnsi="Courier"/>
          </w:rPr>
          <w:delText xml:space="preserve">                                       </w:delText>
        </w:r>
        <w:r w:rsidDel="00002E2C">
          <w:rPr>
            <w:rFonts w:ascii="Courier" w:hAnsi="Courier"/>
          </w:rPr>
          <w:delText xml:space="preserve">Relay C: </w:delText>
        </w:r>
        <w:r w:rsidRPr="00637008" w:rsidDel="00002E2C">
          <w:rPr>
            <w:rFonts w:ascii="Courier" w:hAnsi="Courier"/>
          </w:rPr>
          <w:delText>________</w:delText>
        </w:r>
        <w:r w:rsidDel="00002E2C">
          <w:rPr>
            <w:rFonts w:ascii="Courier" w:hAnsi="Courier"/>
          </w:rPr>
          <w:br/>
          <w:delText xml:space="preserve">Relay NC: </w:delText>
        </w:r>
        <w:r w:rsidRPr="00637008" w:rsidDel="00002E2C">
          <w:rPr>
            <w:rFonts w:ascii="Courier" w:hAnsi="Courier"/>
          </w:rPr>
          <w:delText>________</w:delText>
        </w:r>
      </w:del>
    </w:p>
    <w:p w14:paraId="240B7568" w14:textId="5D817279" w:rsidR="008A1BC6" w:rsidRPr="008A1BC6" w:rsidDel="00002E2C" w:rsidRDefault="008A1BC6" w:rsidP="008A1BC6">
      <w:pPr>
        <w:rPr>
          <w:del w:id="849" w:author="Cindy W" w:date="2019-02-01T10:36:00Z"/>
          <w:rFonts w:ascii="Courier" w:hAnsi="Courier"/>
        </w:rPr>
      </w:pPr>
    </w:p>
    <w:p w14:paraId="66A3CF20" w14:textId="4A117947" w:rsidR="008A1BC6" w:rsidRPr="00637008" w:rsidDel="00002E2C" w:rsidRDefault="008A1BC6" w:rsidP="008A1BC6">
      <w:pPr>
        <w:pStyle w:val="ListParagraph"/>
        <w:ind w:left="1080"/>
        <w:rPr>
          <w:del w:id="850" w:author="Cindy W" w:date="2019-02-01T10:36:00Z"/>
          <w:rFonts w:ascii="Courier" w:hAnsi="Courier"/>
        </w:rPr>
      </w:pPr>
    </w:p>
    <w:p w14:paraId="354DEF3E" w14:textId="30B10D4E" w:rsidR="008A1BC6" w:rsidRPr="008A1BC6" w:rsidDel="00002E2C" w:rsidRDefault="008A1BC6" w:rsidP="008A1BC6">
      <w:pPr>
        <w:rPr>
          <w:del w:id="851" w:author="Cindy W" w:date="2019-02-01T10:36:00Z"/>
          <w:rFonts w:ascii="Courier" w:hAnsi="Courier"/>
        </w:rPr>
      </w:pPr>
      <w:del w:id="852" w:author="Cindy W" w:date="2019-02-01T10:36:00Z">
        <w:r w:rsidDel="00002E2C">
          <w:rPr>
            <w:rFonts w:ascii="Courier" w:hAnsi="Courier"/>
            <w:color w:val="FF0000"/>
            <w:u w:val="single"/>
          </w:rPr>
          <w:delText>SSR Cell</w:delText>
        </w:r>
        <w:r w:rsidRPr="008A1BC6" w:rsidDel="00002E2C">
          <w:rPr>
            <w:rFonts w:ascii="Courier" w:hAnsi="Courier"/>
            <w:color w:val="FF0000"/>
            <w:u w:val="single"/>
          </w:rPr>
          <w:delText xml:space="preserve"> version:</w:delText>
        </w:r>
        <w:r w:rsidRPr="008A1BC6" w:rsidDel="00002E2C">
          <w:rPr>
            <w:rFonts w:ascii="Courier" w:hAnsi="Courier"/>
            <w:color w:val="FF0000"/>
            <w:u w:val="single"/>
          </w:rPr>
          <w:br/>
        </w:r>
      </w:del>
    </w:p>
    <w:p w14:paraId="09DFF797" w14:textId="1370DD9F" w:rsidR="008A1BC6" w:rsidRPr="00637008" w:rsidDel="00002E2C" w:rsidRDefault="008A1BC6" w:rsidP="004B00B9">
      <w:pPr>
        <w:pStyle w:val="ListParagraph"/>
        <w:numPr>
          <w:ilvl w:val="0"/>
          <w:numId w:val="26"/>
        </w:numPr>
        <w:ind w:left="720"/>
        <w:rPr>
          <w:del w:id="853" w:author="Cindy W" w:date="2019-02-01T10:36:00Z"/>
          <w:rFonts w:ascii="Courier" w:hAnsi="Courier"/>
        </w:rPr>
      </w:pPr>
      <w:del w:id="854" w:author="Cindy W" w:date="2019-02-01T10:36:00Z">
        <w:r w:rsidRPr="008A1BC6" w:rsidDel="00002E2C">
          <w:rPr>
            <w:rFonts w:ascii="Courier" w:hAnsi="Courier"/>
            <w:b/>
            <w:sz w:val="32"/>
            <w:szCs w:val="32"/>
          </w:rPr>
          <w:delText>"BLK1"</w:delText>
        </w:r>
        <w:r w:rsidDel="00002E2C">
          <w:rPr>
            <w:rFonts w:ascii="Courier" w:hAnsi="Courier"/>
          </w:rPr>
          <w:delText>: BLK1</w:delText>
        </w:r>
        <w:r w:rsidRPr="00637008" w:rsidDel="00002E2C">
          <w:rPr>
            <w:rFonts w:ascii="Courier" w:hAnsi="Courier"/>
          </w:rPr>
          <w:delText xml:space="preserve"> </w:delText>
        </w:r>
        <w:r w:rsidDel="00002E2C">
          <w:rPr>
            <w:rFonts w:ascii="Courier" w:hAnsi="Courier"/>
          </w:rPr>
          <w:delText xml:space="preserve">(lower black) </w:delText>
        </w:r>
        <w:r w:rsidRPr="00637008" w:rsidDel="00002E2C">
          <w:rPr>
            <w:rFonts w:ascii="Courier" w:hAnsi="Courier"/>
          </w:rPr>
          <w:delText xml:space="preserve">binding post to </w:delText>
        </w:r>
        <w:r w:rsidDel="00002E2C">
          <w:rPr>
            <w:rFonts w:ascii="Courier" w:hAnsi="Courier"/>
          </w:rPr>
          <w:delText>B1 screw terminal on PCB (J1)</w:delText>
        </w:r>
        <w:r w:rsidDel="00002E2C">
          <w:rPr>
            <w:rFonts w:ascii="Courier" w:hAnsi="Courier"/>
          </w:rPr>
          <w:br/>
        </w:r>
        <w:r w:rsidRPr="008A1BC6" w:rsidDel="00002E2C">
          <w:rPr>
            <w:rFonts w:ascii="Courier" w:hAnsi="Courier"/>
            <w:b/>
            <w:sz w:val="32"/>
            <w:szCs w:val="32"/>
          </w:rPr>
          <w:delText>“RED1”</w:delText>
        </w:r>
        <w:r w:rsidDel="00002E2C">
          <w:rPr>
            <w:rFonts w:ascii="Courier" w:hAnsi="Courier"/>
          </w:rPr>
          <w:delText>: RED1</w:delText>
        </w:r>
        <w:r w:rsidRPr="00637008" w:rsidDel="00002E2C">
          <w:rPr>
            <w:rFonts w:ascii="Courier" w:hAnsi="Courier"/>
          </w:rPr>
          <w:delText xml:space="preserve"> </w:delText>
        </w:r>
        <w:r w:rsidDel="00002E2C">
          <w:rPr>
            <w:rFonts w:ascii="Courier" w:hAnsi="Courier"/>
          </w:rPr>
          <w:delText xml:space="preserve">(lower red) </w:delText>
        </w:r>
        <w:r w:rsidRPr="00637008" w:rsidDel="00002E2C">
          <w:rPr>
            <w:rFonts w:ascii="Courier" w:hAnsi="Courier"/>
          </w:rPr>
          <w:delText xml:space="preserve">binding post to </w:delText>
        </w:r>
        <w:r w:rsidDel="00002E2C">
          <w:rPr>
            <w:rFonts w:ascii="Courier" w:hAnsi="Courier"/>
          </w:rPr>
          <w:delText>R1 screw terminal on PCB (J1)</w:delText>
        </w:r>
        <w:r w:rsidDel="00002E2C">
          <w:rPr>
            <w:rFonts w:ascii="Courier" w:hAnsi="Courier"/>
          </w:rPr>
          <w:br/>
        </w:r>
        <w:r w:rsidRPr="008A1BC6" w:rsidDel="00002E2C">
          <w:rPr>
            <w:rFonts w:ascii="Courier" w:hAnsi="Courier"/>
            <w:b/>
            <w:sz w:val="32"/>
            <w:szCs w:val="32"/>
          </w:rPr>
          <w:delText>“BLK2”</w:delText>
        </w:r>
        <w:r w:rsidDel="00002E2C">
          <w:rPr>
            <w:rFonts w:ascii="Courier" w:hAnsi="Courier"/>
          </w:rPr>
          <w:delText>: BLK2</w:delText>
        </w:r>
        <w:r w:rsidRPr="00637008" w:rsidDel="00002E2C">
          <w:rPr>
            <w:rFonts w:ascii="Courier" w:hAnsi="Courier"/>
          </w:rPr>
          <w:delText xml:space="preserve"> </w:delText>
        </w:r>
        <w:r w:rsidDel="00002E2C">
          <w:rPr>
            <w:rFonts w:ascii="Courier" w:hAnsi="Courier"/>
          </w:rPr>
          <w:delText xml:space="preserve">(upper black) </w:delText>
        </w:r>
        <w:r w:rsidRPr="00637008" w:rsidDel="00002E2C">
          <w:rPr>
            <w:rFonts w:ascii="Courier" w:hAnsi="Courier"/>
          </w:rPr>
          <w:delText xml:space="preserve">binding post to </w:delText>
        </w:r>
        <w:r w:rsidDel="00002E2C">
          <w:rPr>
            <w:rFonts w:ascii="Courier" w:hAnsi="Courier"/>
          </w:rPr>
          <w:delText>B2 screw terminal on PCB (J2)</w:delText>
        </w:r>
        <w:r w:rsidDel="00002E2C">
          <w:rPr>
            <w:rFonts w:ascii="Courier" w:hAnsi="Courier"/>
          </w:rPr>
          <w:br/>
        </w:r>
        <w:r w:rsidRPr="008A1BC6" w:rsidDel="00002E2C">
          <w:rPr>
            <w:rFonts w:ascii="Courier" w:hAnsi="Courier"/>
            <w:b/>
            <w:sz w:val="32"/>
            <w:szCs w:val="32"/>
          </w:rPr>
          <w:delText>“RED2”</w:delText>
        </w:r>
        <w:r w:rsidDel="00002E2C">
          <w:rPr>
            <w:rFonts w:ascii="Courier" w:hAnsi="Courier"/>
          </w:rPr>
          <w:delText>: RED2</w:delText>
        </w:r>
        <w:r w:rsidRPr="00637008" w:rsidDel="00002E2C">
          <w:rPr>
            <w:rFonts w:ascii="Courier" w:hAnsi="Courier"/>
          </w:rPr>
          <w:delText xml:space="preserve"> </w:delText>
        </w:r>
        <w:r w:rsidDel="00002E2C">
          <w:rPr>
            <w:rFonts w:ascii="Courier" w:hAnsi="Courier"/>
          </w:rPr>
          <w:delText xml:space="preserve">(upper red) </w:delText>
        </w:r>
        <w:r w:rsidRPr="00637008" w:rsidDel="00002E2C">
          <w:rPr>
            <w:rFonts w:ascii="Courier" w:hAnsi="Courier"/>
          </w:rPr>
          <w:delText xml:space="preserve">binding post to </w:delText>
        </w:r>
        <w:r w:rsidDel="00002E2C">
          <w:rPr>
            <w:rFonts w:ascii="Courier" w:hAnsi="Courier"/>
          </w:rPr>
          <w:delText>R2 screw terminal on PCB (J2)</w:delText>
        </w:r>
      </w:del>
    </w:p>
    <w:p w14:paraId="702A1C11" w14:textId="60A97D9C" w:rsidR="008A1BC6" w:rsidRPr="005130CA" w:rsidDel="00002E2C" w:rsidRDefault="008A1BC6" w:rsidP="008A1BC6">
      <w:pPr>
        <w:ind w:left="360"/>
        <w:rPr>
          <w:del w:id="855" w:author="Cindy W" w:date="2019-02-01T10:36:00Z"/>
          <w:rFonts w:ascii="Courier" w:hAnsi="Courier"/>
        </w:rPr>
      </w:pPr>
      <w:del w:id="856" w:author="Cindy W" w:date="2019-02-01T10:36:00Z">
        <w:r w:rsidRPr="005130CA" w:rsidDel="00002E2C">
          <w:rPr>
            <w:rFonts w:ascii="Courier" w:hAnsi="Courier"/>
          </w:rPr>
          <w:delText xml:space="preserve">     </w:delText>
        </w:r>
      </w:del>
    </w:p>
    <w:p w14:paraId="1A83AB91" w14:textId="5FF2FE33" w:rsidR="008A1BC6" w:rsidDel="00002E2C" w:rsidRDefault="008A1BC6" w:rsidP="004B00B9">
      <w:pPr>
        <w:pStyle w:val="ListParagraph"/>
        <w:numPr>
          <w:ilvl w:val="0"/>
          <w:numId w:val="27"/>
        </w:numPr>
        <w:rPr>
          <w:del w:id="857" w:author="Cindy W" w:date="2019-02-01T10:36:00Z"/>
          <w:rFonts w:ascii="Courier" w:hAnsi="Courier"/>
        </w:rPr>
      </w:pPr>
      <w:del w:id="858" w:author="Cindy W" w:date="2019-02-01T10:36:00Z">
        <w:r w:rsidDel="00002E2C">
          <w:rPr>
            <w:rFonts w:ascii="Courier" w:hAnsi="Courier"/>
          </w:rPr>
          <w:delText xml:space="preserve">Follow instructions for “PV-“ in “EMR Module Version” section above for </w:delText>
        </w:r>
        <w:r w:rsidDel="00002E2C">
          <w:rPr>
            <w:rFonts w:ascii="Courier" w:hAnsi="Courier"/>
            <w:u w:val="single"/>
          </w:rPr>
          <w:delText>all 4</w:delText>
        </w:r>
        <w:r w:rsidR="001A5CD4" w:rsidDel="00002E2C">
          <w:rPr>
            <w:rFonts w:ascii="Courier" w:hAnsi="Courier"/>
          </w:rPr>
          <w:delText xml:space="preserve"> wires (all are single </w:delText>
        </w:r>
        <w:r w:rsidDel="00002E2C">
          <w:rPr>
            <w:rFonts w:ascii="Courier" w:hAnsi="Courier"/>
          </w:rPr>
          <w:delText>wires with a cable ring on one end</w:delText>
        </w:r>
        <w:r w:rsidR="001A5CD4" w:rsidDel="00002E2C">
          <w:rPr>
            <w:rFonts w:ascii="Courier" w:hAnsi="Courier"/>
          </w:rPr>
          <w:delText>; note lengths below</w:delText>
        </w:r>
        <w:r w:rsidDel="00002E2C">
          <w:rPr>
            <w:rFonts w:ascii="Courier" w:hAnsi="Courier"/>
          </w:rPr>
          <w:delText>)</w:delText>
        </w:r>
        <w:r w:rsidRPr="00637008" w:rsidDel="00002E2C">
          <w:rPr>
            <w:rFonts w:ascii="Courier" w:hAnsi="Courier"/>
          </w:rPr>
          <w:delText xml:space="preserve">                                      </w:delText>
        </w:r>
        <w:r w:rsidDel="00002E2C">
          <w:rPr>
            <w:rFonts w:ascii="Courier" w:hAnsi="Courier"/>
          </w:rPr>
          <w:br/>
          <w:delText>BLK1</w:delText>
        </w:r>
        <w:r w:rsidR="001A5CD4" w:rsidDel="00002E2C">
          <w:rPr>
            <w:rFonts w:ascii="Courier" w:hAnsi="Courier"/>
          </w:rPr>
          <w:delText xml:space="preserve"> (7cm)</w:delText>
        </w:r>
        <w:r w:rsidDel="00002E2C">
          <w:rPr>
            <w:rFonts w:ascii="Courier" w:hAnsi="Courier"/>
          </w:rPr>
          <w:delText xml:space="preserve">: </w:delText>
        </w:r>
        <w:r w:rsidRPr="00637008" w:rsidDel="00002E2C">
          <w:rPr>
            <w:rFonts w:ascii="Courier" w:hAnsi="Courier"/>
          </w:rPr>
          <w:delText>________</w:delText>
        </w:r>
      </w:del>
    </w:p>
    <w:p w14:paraId="4859A906" w14:textId="2B7EA917" w:rsidR="008A1BC6" w:rsidRPr="00637008" w:rsidDel="00002E2C" w:rsidRDefault="008A1BC6" w:rsidP="008A1BC6">
      <w:pPr>
        <w:pStyle w:val="ListParagraph"/>
        <w:ind w:left="1080"/>
        <w:rPr>
          <w:del w:id="859" w:author="Cindy W" w:date="2019-02-01T10:36:00Z"/>
          <w:rFonts w:ascii="Courier" w:hAnsi="Courier"/>
        </w:rPr>
      </w:pPr>
      <w:del w:id="860" w:author="Cindy W" w:date="2019-02-01T10:36:00Z">
        <w:r w:rsidDel="00002E2C">
          <w:rPr>
            <w:rFonts w:ascii="Courier" w:hAnsi="Courier"/>
          </w:rPr>
          <w:delText>RED1</w:delText>
        </w:r>
        <w:r w:rsidR="001A5CD4" w:rsidDel="00002E2C">
          <w:rPr>
            <w:rFonts w:ascii="Courier" w:hAnsi="Courier"/>
          </w:rPr>
          <w:delText xml:space="preserve"> (7cm)</w:delText>
        </w:r>
        <w:r w:rsidDel="00002E2C">
          <w:rPr>
            <w:rFonts w:ascii="Courier" w:hAnsi="Courier"/>
          </w:rPr>
          <w:delText xml:space="preserve">: </w:delText>
        </w:r>
        <w:r w:rsidRPr="00637008" w:rsidDel="00002E2C">
          <w:rPr>
            <w:rFonts w:ascii="Courier" w:hAnsi="Courier"/>
          </w:rPr>
          <w:delText>________</w:delText>
        </w:r>
        <w:r w:rsidDel="00002E2C">
          <w:rPr>
            <w:rFonts w:ascii="Courier" w:hAnsi="Courier"/>
          </w:rPr>
          <w:br/>
          <w:delText>BLK2</w:delText>
        </w:r>
        <w:r w:rsidR="001A5CD4" w:rsidDel="00002E2C">
          <w:rPr>
            <w:rFonts w:ascii="Courier" w:hAnsi="Courier"/>
          </w:rPr>
          <w:delText xml:space="preserve"> (9cm)</w:delText>
        </w:r>
        <w:r w:rsidDel="00002E2C">
          <w:rPr>
            <w:rFonts w:ascii="Courier" w:hAnsi="Courier"/>
          </w:rPr>
          <w:delText xml:space="preserve">: </w:delText>
        </w:r>
        <w:r w:rsidRPr="00637008" w:rsidDel="00002E2C">
          <w:rPr>
            <w:rFonts w:ascii="Courier" w:hAnsi="Courier"/>
          </w:rPr>
          <w:delText>________</w:delText>
        </w:r>
        <w:r w:rsidDel="00002E2C">
          <w:rPr>
            <w:rFonts w:ascii="Courier" w:hAnsi="Courier"/>
          </w:rPr>
          <w:br/>
          <w:delText>RED2</w:delText>
        </w:r>
        <w:r w:rsidR="001A5CD4" w:rsidDel="00002E2C">
          <w:rPr>
            <w:rFonts w:ascii="Courier" w:hAnsi="Courier"/>
          </w:rPr>
          <w:delText xml:space="preserve"> (9cm)</w:delText>
        </w:r>
        <w:r w:rsidDel="00002E2C">
          <w:rPr>
            <w:rFonts w:ascii="Courier" w:hAnsi="Courier"/>
          </w:rPr>
          <w:delText xml:space="preserve">: </w:delText>
        </w:r>
        <w:r w:rsidRPr="00637008" w:rsidDel="00002E2C">
          <w:rPr>
            <w:rFonts w:ascii="Courier" w:hAnsi="Courier"/>
          </w:rPr>
          <w:delText>________</w:delText>
        </w:r>
      </w:del>
    </w:p>
    <w:p w14:paraId="0CD12C1D" w14:textId="7538B1C5" w:rsidR="00191B8A" w:rsidRPr="00C83733" w:rsidRDefault="00191B8A" w:rsidP="00191B8A">
      <w:pPr>
        <w:pStyle w:val="Heading1"/>
      </w:pPr>
      <w:bookmarkStart w:id="861" w:name="_Toc410731218"/>
      <w:r>
        <w:t>Make load circuit connections</w:t>
      </w:r>
      <w:bookmarkEnd w:id="861"/>
      <w:r>
        <w:br/>
      </w:r>
    </w:p>
    <w:p w14:paraId="252C4DDD" w14:textId="5170B57B" w:rsidR="00191B8A" w:rsidRPr="00191B8A" w:rsidRDefault="00191B8A" w:rsidP="00191B8A">
      <w:pPr>
        <w:rPr>
          <w:rFonts w:ascii="Courier" w:hAnsi="Courier"/>
          <w:b/>
          <w:sz w:val="28"/>
          <w:szCs w:val="28"/>
          <w:u w:val="single"/>
        </w:rPr>
      </w:pPr>
      <w:r w:rsidRPr="00191B8A">
        <w:rPr>
          <w:rFonts w:ascii="Courier" w:hAnsi="Courier"/>
        </w:rPr>
        <w:t>Refer to the drawing</w:t>
      </w:r>
      <w:del w:id="862" w:author="Cindy W" w:date="2019-02-01T10:36:00Z">
        <w:r w:rsidDel="00002E2C">
          <w:rPr>
            <w:rFonts w:ascii="Courier" w:hAnsi="Courier"/>
          </w:rPr>
          <w:delText>s</w:delText>
        </w:r>
      </w:del>
      <w:r w:rsidRPr="00191B8A">
        <w:rPr>
          <w:rFonts w:ascii="Courier" w:hAnsi="Courier"/>
        </w:rPr>
        <w:t xml:space="preserve"> of off-PCB connections for this </w:t>
      </w:r>
      <w:r>
        <w:rPr>
          <w:rFonts w:ascii="Courier" w:hAnsi="Courier"/>
        </w:rPr>
        <w:t>step</w:t>
      </w:r>
      <w:r w:rsidRPr="00191B8A">
        <w:rPr>
          <w:rFonts w:ascii="Courier" w:hAnsi="Courier"/>
        </w:rPr>
        <w:t>.</w:t>
      </w:r>
      <w:r>
        <w:rPr>
          <w:rFonts w:ascii="Courier" w:hAnsi="Courier"/>
        </w:rPr>
        <w:t xml:space="preserve">  The</w:t>
      </w:r>
      <w:r w:rsidR="001A5CD4">
        <w:rPr>
          <w:rFonts w:ascii="Courier" w:hAnsi="Courier"/>
        </w:rPr>
        <w:t>se connections use the load circuit wires</w:t>
      </w:r>
      <w:r>
        <w:rPr>
          <w:rFonts w:ascii="Courier" w:hAnsi="Courier"/>
        </w:rPr>
        <w:t xml:space="preserve"> that were prepared in the previous step.</w:t>
      </w:r>
      <w:r>
        <w:rPr>
          <w:rFonts w:ascii="Courier" w:hAnsi="Courier"/>
          <w:b/>
          <w:sz w:val="28"/>
          <w:szCs w:val="28"/>
          <w:u w:val="single"/>
        </w:rPr>
        <w:br/>
      </w:r>
      <w:r w:rsidRPr="00191B8A">
        <w:rPr>
          <w:rFonts w:ascii="Courier" w:hAnsi="Courier"/>
          <w:b/>
          <w:sz w:val="28"/>
          <w:szCs w:val="28"/>
          <w:u w:val="single"/>
        </w:rPr>
        <w:t xml:space="preserve"> </w:t>
      </w:r>
    </w:p>
    <w:p w14:paraId="4F9610DA" w14:textId="77777777" w:rsidR="00191B8A" w:rsidRPr="00C83733" w:rsidRDefault="00191B8A" w:rsidP="004B00B9">
      <w:pPr>
        <w:pStyle w:val="ListParagraph"/>
        <w:numPr>
          <w:ilvl w:val="0"/>
          <w:numId w:val="43"/>
        </w:numPr>
        <w:rPr>
          <w:rFonts w:ascii="Courier" w:hAnsi="Courier"/>
          <w:b/>
          <w:sz w:val="28"/>
          <w:szCs w:val="28"/>
          <w:u w:val="single"/>
        </w:rPr>
      </w:pPr>
      <w:r w:rsidRPr="00C83733">
        <w:rPr>
          <w:rFonts w:ascii="Courier" w:hAnsi="Courier"/>
          <w:b/>
          <w:sz w:val="28"/>
          <w:szCs w:val="28"/>
          <w:u w:val="single"/>
        </w:rPr>
        <w:t>Make binding post connections:</w:t>
      </w:r>
      <w:r w:rsidRPr="00C83733">
        <w:rPr>
          <w:rFonts w:ascii="Courier" w:hAnsi="Courier"/>
          <w:b/>
          <w:sz w:val="28"/>
          <w:szCs w:val="28"/>
          <w:u w:val="single"/>
        </w:rPr>
        <w:br/>
      </w:r>
    </w:p>
    <w:p w14:paraId="625B03DB" w14:textId="5E0CDEB5" w:rsidR="00191B8A" w:rsidRPr="00191B8A" w:rsidRDefault="00191B8A" w:rsidP="004B00B9">
      <w:pPr>
        <w:pStyle w:val="ListParagraph"/>
        <w:numPr>
          <w:ilvl w:val="0"/>
          <w:numId w:val="44"/>
        </w:numPr>
        <w:rPr>
          <w:rFonts w:ascii="Courier" w:hAnsi="Courier"/>
          <w:b/>
          <w:sz w:val="28"/>
          <w:szCs w:val="28"/>
        </w:rPr>
      </w:pPr>
      <w:r>
        <w:rPr>
          <w:rFonts w:ascii="Courier" w:hAnsi="Courier"/>
        </w:rPr>
        <w:t>Remove outer nuts and washers from threaded posts</w:t>
      </w:r>
      <w:r>
        <w:rPr>
          <w:rFonts w:ascii="Courier" w:hAnsi="Courier"/>
        </w:rPr>
        <w:br/>
        <w:t>________</w:t>
      </w:r>
      <w:r>
        <w:rPr>
          <w:rFonts w:ascii="Courier" w:hAnsi="Courier"/>
        </w:rPr>
        <w:br/>
      </w:r>
    </w:p>
    <w:p w14:paraId="0BC5A6EF" w14:textId="45E6C842" w:rsidR="00191B8A" w:rsidRPr="00A214AE" w:rsidRDefault="00191B8A" w:rsidP="004B00B9">
      <w:pPr>
        <w:pStyle w:val="ListParagraph"/>
        <w:numPr>
          <w:ilvl w:val="0"/>
          <w:numId w:val="44"/>
        </w:numPr>
        <w:rPr>
          <w:rFonts w:ascii="Courier" w:hAnsi="Courier"/>
          <w:b/>
          <w:sz w:val="28"/>
          <w:szCs w:val="28"/>
        </w:rPr>
      </w:pPr>
      <w:r>
        <w:rPr>
          <w:rFonts w:ascii="Courier" w:hAnsi="Courier"/>
        </w:rPr>
        <w:t xml:space="preserve">Insert threaded post of black side through the cable ring connector on </w:t>
      </w:r>
      <w:r w:rsidR="001A5CD4">
        <w:rPr>
          <w:rFonts w:ascii="Courier" w:hAnsi="Courier"/>
        </w:rPr>
        <w:t>load circuit wire</w:t>
      </w:r>
      <w:r>
        <w:rPr>
          <w:rFonts w:ascii="Courier" w:hAnsi="Courier"/>
        </w:rPr>
        <w:t>:</w:t>
      </w:r>
      <w:r>
        <w:rPr>
          <w:rFonts w:ascii="Courier" w:hAnsi="Courier"/>
        </w:rPr>
        <w:br/>
        <w:t xml:space="preserve">      “PV-“ </w:t>
      </w:r>
      <w:del w:id="863" w:author="Cindy W" w:date="2019-02-01T10:36:00Z">
        <w:r w:rsidRPr="00191B8A" w:rsidDel="00002E2C">
          <w:rPr>
            <w:rFonts w:ascii="Courier" w:hAnsi="Courier"/>
            <w:color w:val="FF0000"/>
          </w:rPr>
          <w:delText>(module versions)</w:delText>
        </w:r>
        <w:r w:rsidDel="00002E2C">
          <w:rPr>
            <w:rFonts w:ascii="Courier" w:hAnsi="Courier"/>
          </w:rPr>
          <w:delText xml:space="preserve"> </w:delText>
        </w:r>
      </w:del>
      <w:r>
        <w:rPr>
          <w:rFonts w:ascii="Courier" w:hAnsi="Courier"/>
        </w:rPr>
        <w:br/>
      </w:r>
      <w:del w:id="864" w:author="Cindy W" w:date="2019-02-01T10:37:00Z">
        <w:r w:rsidDel="00002E2C">
          <w:rPr>
            <w:rFonts w:ascii="Courier" w:hAnsi="Courier"/>
          </w:rPr>
          <w:delText xml:space="preserve">      “BLK1” </w:delText>
        </w:r>
        <w:r w:rsidRPr="00191B8A" w:rsidDel="00002E2C">
          <w:rPr>
            <w:rFonts w:ascii="Courier" w:hAnsi="Courier"/>
            <w:color w:val="FF0000"/>
          </w:rPr>
          <w:delText>(cell versions)</w:delText>
        </w:r>
        <w:r w:rsidDel="00002E2C">
          <w:rPr>
            <w:rFonts w:ascii="Courier" w:hAnsi="Courier"/>
          </w:rPr>
          <w:br/>
        </w:r>
      </w:del>
      <w:r>
        <w:rPr>
          <w:rFonts w:ascii="Courier" w:hAnsi="Courier"/>
        </w:rPr>
        <w:t>________</w:t>
      </w:r>
      <w:r>
        <w:rPr>
          <w:rFonts w:ascii="Courier" w:hAnsi="Courier"/>
        </w:rPr>
        <w:br/>
      </w:r>
    </w:p>
    <w:p w14:paraId="5C09F7E7" w14:textId="360F765C" w:rsidR="00191B8A" w:rsidRPr="00191B8A" w:rsidDel="00002E2C" w:rsidRDefault="00191B8A" w:rsidP="0030429F">
      <w:pPr>
        <w:pStyle w:val="ListParagraph"/>
        <w:numPr>
          <w:ilvl w:val="0"/>
          <w:numId w:val="44"/>
        </w:numPr>
        <w:rPr>
          <w:del w:id="865" w:author="Cindy W" w:date="2019-02-01T10:37:00Z"/>
          <w:rFonts w:ascii="Courier" w:hAnsi="Courier"/>
          <w:b/>
          <w:sz w:val="28"/>
          <w:szCs w:val="28"/>
        </w:rPr>
      </w:pPr>
      <w:r>
        <w:rPr>
          <w:rFonts w:ascii="Courier" w:hAnsi="Courier"/>
        </w:rPr>
        <w:t xml:space="preserve">Insert threaded post of red side through the cable ring connector on </w:t>
      </w:r>
      <w:r w:rsidR="001A5CD4">
        <w:rPr>
          <w:rFonts w:ascii="Courier" w:hAnsi="Courier"/>
        </w:rPr>
        <w:t>load circuit wire</w:t>
      </w:r>
      <w:r>
        <w:rPr>
          <w:rFonts w:ascii="Courier" w:hAnsi="Courier"/>
        </w:rPr>
        <w:t>:</w:t>
      </w:r>
      <w:r>
        <w:rPr>
          <w:rFonts w:ascii="Courier" w:hAnsi="Courier"/>
        </w:rPr>
        <w:br/>
        <w:t xml:space="preserve">      “PV+“</w:t>
      </w:r>
      <w:del w:id="866" w:author="Cindy W" w:date="2019-02-01T10:37:00Z">
        <w:r w:rsidDel="00002E2C">
          <w:rPr>
            <w:rFonts w:ascii="Courier" w:hAnsi="Courier"/>
          </w:rPr>
          <w:delText xml:space="preserve"> </w:delText>
        </w:r>
        <w:r w:rsidRPr="00191B8A" w:rsidDel="00002E2C">
          <w:rPr>
            <w:rFonts w:ascii="Courier" w:hAnsi="Courier"/>
            <w:color w:val="FF0000"/>
          </w:rPr>
          <w:delText>(module versions)</w:delText>
        </w:r>
        <w:r w:rsidDel="00002E2C">
          <w:rPr>
            <w:rFonts w:ascii="Courier" w:hAnsi="Courier"/>
          </w:rPr>
          <w:br/>
          <w:delText xml:space="preserve">      “RED1” </w:delText>
        </w:r>
        <w:r w:rsidRPr="00191B8A" w:rsidDel="00002E2C">
          <w:rPr>
            <w:rFonts w:ascii="Courier" w:hAnsi="Courier"/>
            <w:color w:val="FF0000"/>
          </w:rPr>
          <w:delText>(SSR cell version)</w:delText>
        </w:r>
      </w:del>
    </w:p>
    <w:p w14:paraId="5A47A072" w14:textId="1D8C3BF0" w:rsidR="00191B8A" w:rsidRDefault="00191B8A" w:rsidP="00002E2C">
      <w:pPr>
        <w:pStyle w:val="ListParagraph"/>
        <w:numPr>
          <w:ilvl w:val="0"/>
          <w:numId w:val="44"/>
        </w:numPr>
        <w:rPr>
          <w:rFonts w:ascii="Courier" w:hAnsi="Courier"/>
        </w:rPr>
        <w:pPrChange w:id="867" w:author="Cindy W" w:date="2019-02-01T10:37:00Z">
          <w:pPr>
            <w:pStyle w:val="ListParagraph"/>
            <w:ind w:left="1440"/>
          </w:pPr>
        </w:pPrChange>
      </w:pPr>
      <w:del w:id="868" w:author="Cindy W" w:date="2019-02-01T10:37:00Z">
        <w:r w:rsidDel="00002E2C">
          <w:rPr>
            <w:rFonts w:ascii="Courier" w:hAnsi="Courier"/>
          </w:rPr>
          <w:delText xml:space="preserve"> “RED1_A” </w:delText>
        </w:r>
        <w:r w:rsidRPr="00191B8A" w:rsidDel="00002E2C">
          <w:rPr>
            <w:rFonts w:ascii="Courier" w:hAnsi="Courier"/>
            <w:u w:val="single"/>
          </w:rPr>
          <w:delText>and</w:delText>
        </w:r>
        <w:r w:rsidDel="00002E2C">
          <w:rPr>
            <w:rFonts w:ascii="Courier" w:hAnsi="Courier"/>
          </w:rPr>
          <w:delText xml:space="preserve"> “RED_1B” </w:delText>
        </w:r>
        <w:r w:rsidRPr="00191B8A" w:rsidDel="00002E2C">
          <w:rPr>
            <w:rFonts w:ascii="Courier" w:hAnsi="Courier"/>
            <w:color w:val="FF0000"/>
          </w:rPr>
          <w:delText>(EMR cell version</w:delText>
        </w:r>
      </w:del>
      <w:del w:id="869" w:author="Cindy W" w:date="2019-02-01T14:05:00Z">
        <w:r w:rsidRPr="00191B8A" w:rsidDel="00E374E0">
          <w:rPr>
            <w:rFonts w:ascii="Courier" w:hAnsi="Courier"/>
            <w:color w:val="FF0000"/>
          </w:rPr>
          <w:delText>)</w:delText>
        </w:r>
      </w:del>
    </w:p>
    <w:p w14:paraId="7AFD1806" w14:textId="54222E90" w:rsidR="00191B8A" w:rsidRDefault="00191B8A" w:rsidP="00191B8A">
      <w:pPr>
        <w:rPr>
          <w:rFonts w:ascii="Courier" w:hAnsi="Courier"/>
        </w:rPr>
      </w:pPr>
      <w:r>
        <w:rPr>
          <w:rFonts w:ascii="Courier" w:hAnsi="Courier"/>
        </w:rPr>
        <w:t xml:space="preserve">     </w:t>
      </w:r>
      <w:r w:rsidRPr="00191B8A">
        <w:rPr>
          <w:rFonts w:ascii="Courier" w:hAnsi="Courier"/>
        </w:rPr>
        <w:t>________</w:t>
      </w:r>
      <w:r>
        <w:rPr>
          <w:rFonts w:ascii="Courier" w:hAnsi="Courier"/>
        </w:rPr>
        <w:br/>
      </w:r>
    </w:p>
    <w:p w14:paraId="293418F7" w14:textId="2E3CB2A8" w:rsidR="00191B8A" w:rsidRPr="00A214AE" w:rsidDel="00002E2C" w:rsidRDefault="00191B8A" w:rsidP="004B00B9">
      <w:pPr>
        <w:pStyle w:val="ListParagraph"/>
        <w:numPr>
          <w:ilvl w:val="0"/>
          <w:numId w:val="44"/>
        </w:numPr>
        <w:rPr>
          <w:del w:id="870" w:author="Cindy W" w:date="2019-02-01T10:37:00Z"/>
          <w:rFonts w:ascii="Courier" w:hAnsi="Courier"/>
          <w:b/>
          <w:sz w:val="28"/>
          <w:szCs w:val="28"/>
        </w:rPr>
      </w:pPr>
      <w:del w:id="871" w:author="Cindy W" w:date="2019-02-01T10:37:00Z">
        <w:r w:rsidRPr="00191B8A" w:rsidDel="00002E2C">
          <w:rPr>
            <w:rFonts w:ascii="Courier" w:hAnsi="Courier"/>
            <w:color w:val="FF0000"/>
          </w:rPr>
          <w:delText>Cell versions only:</w:delText>
        </w:r>
        <w:r w:rsidDel="00002E2C">
          <w:rPr>
            <w:rFonts w:ascii="Courier" w:hAnsi="Courier"/>
          </w:rPr>
          <w:delText xml:space="preserve"> Insert threaded post of black side of </w:delText>
        </w:r>
        <w:r w:rsidRPr="00191B8A" w:rsidDel="00002E2C">
          <w:rPr>
            <w:rFonts w:ascii="Courier" w:hAnsi="Courier"/>
            <w:u w:val="single"/>
          </w:rPr>
          <w:delText>second binding post</w:delText>
        </w:r>
        <w:r w:rsidDel="00002E2C">
          <w:rPr>
            <w:rFonts w:ascii="Courier" w:hAnsi="Courier"/>
          </w:rPr>
          <w:delText xml:space="preserve"> through the cable ring connector on </w:delText>
        </w:r>
        <w:r w:rsidR="001A5CD4" w:rsidDel="00002E2C">
          <w:rPr>
            <w:rFonts w:ascii="Courier" w:hAnsi="Courier"/>
          </w:rPr>
          <w:delText>load circuit wire</w:delText>
        </w:r>
        <w:r w:rsidDel="00002E2C">
          <w:rPr>
            <w:rFonts w:ascii="Courier" w:hAnsi="Courier"/>
          </w:rPr>
          <w:delText>:</w:delText>
        </w:r>
        <w:r w:rsidDel="00002E2C">
          <w:rPr>
            <w:rFonts w:ascii="Courier" w:hAnsi="Courier"/>
          </w:rPr>
          <w:br/>
          <w:delText xml:space="preserve">      “BLK2” </w:delText>
        </w:r>
        <w:r w:rsidDel="00002E2C">
          <w:rPr>
            <w:rFonts w:ascii="Courier" w:hAnsi="Courier"/>
          </w:rPr>
          <w:br/>
          <w:delText>________</w:delText>
        </w:r>
        <w:r w:rsidDel="00002E2C">
          <w:rPr>
            <w:rFonts w:ascii="Courier" w:hAnsi="Courier"/>
          </w:rPr>
          <w:br/>
        </w:r>
      </w:del>
    </w:p>
    <w:p w14:paraId="58FB2A37" w14:textId="6FB61A82" w:rsidR="00191B8A" w:rsidRPr="00191B8A" w:rsidDel="00002E2C" w:rsidRDefault="00191B8A" w:rsidP="004B00B9">
      <w:pPr>
        <w:pStyle w:val="ListParagraph"/>
        <w:numPr>
          <w:ilvl w:val="0"/>
          <w:numId w:val="44"/>
        </w:numPr>
        <w:rPr>
          <w:del w:id="872" w:author="Cindy W" w:date="2019-02-01T10:37:00Z"/>
          <w:rFonts w:ascii="Courier" w:hAnsi="Courier"/>
          <w:b/>
          <w:sz w:val="28"/>
          <w:szCs w:val="28"/>
        </w:rPr>
      </w:pPr>
      <w:del w:id="873" w:author="Cindy W" w:date="2019-02-01T10:37:00Z">
        <w:r w:rsidRPr="00191B8A" w:rsidDel="00002E2C">
          <w:rPr>
            <w:rFonts w:ascii="Courier" w:hAnsi="Courier"/>
            <w:color w:val="FF0000"/>
          </w:rPr>
          <w:delText>Cell versions only:</w:delText>
        </w:r>
        <w:r w:rsidDel="00002E2C">
          <w:rPr>
            <w:rFonts w:ascii="Courier" w:hAnsi="Courier"/>
          </w:rPr>
          <w:delText xml:space="preserve"> Insert threaded post of red side of </w:delText>
        </w:r>
        <w:r w:rsidRPr="00191B8A" w:rsidDel="00002E2C">
          <w:rPr>
            <w:rFonts w:ascii="Courier" w:hAnsi="Courier"/>
            <w:u w:val="single"/>
          </w:rPr>
          <w:delText>second binding post</w:delText>
        </w:r>
        <w:r w:rsidDel="00002E2C">
          <w:rPr>
            <w:rFonts w:ascii="Courier" w:hAnsi="Courier"/>
          </w:rPr>
          <w:delText xml:space="preserve"> through the cable ring connector on </w:delText>
        </w:r>
        <w:r w:rsidR="001A5CD4" w:rsidDel="00002E2C">
          <w:rPr>
            <w:rFonts w:ascii="Courier" w:hAnsi="Courier"/>
          </w:rPr>
          <w:delText>load circuit wire</w:delText>
        </w:r>
        <w:r w:rsidDel="00002E2C">
          <w:rPr>
            <w:rFonts w:ascii="Courier" w:hAnsi="Courier"/>
          </w:rPr>
          <w:delText>:</w:delText>
        </w:r>
        <w:r w:rsidDel="00002E2C">
          <w:rPr>
            <w:rFonts w:ascii="Courier" w:hAnsi="Courier"/>
          </w:rPr>
          <w:br/>
          <w:delText xml:space="preserve">      “RED2“</w:delText>
        </w:r>
        <w:r w:rsidDel="00002E2C">
          <w:rPr>
            <w:rFonts w:ascii="Courier" w:hAnsi="Courier"/>
          </w:rPr>
          <w:br/>
          <w:delText>________</w:delText>
        </w:r>
        <w:r w:rsidDel="00002E2C">
          <w:rPr>
            <w:rFonts w:ascii="Courier" w:hAnsi="Courier"/>
          </w:rPr>
          <w:br/>
        </w:r>
      </w:del>
    </w:p>
    <w:p w14:paraId="553FF948" w14:textId="604ED2CB" w:rsidR="00191B8A" w:rsidRPr="007E6F65" w:rsidRDefault="00191B8A" w:rsidP="004B00B9">
      <w:pPr>
        <w:pStyle w:val="ListParagraph"/>
        <w:numPr>
          <w:ilvl w:val="0"/>
          <w:numId w:val="71"/>
        </w:numPr>
        <w:rPr>
          <w:rFonts w:ascii="Courier" w:hAnsi="Courier"/>
          <w:b/>
          <w:sz w:val="28"/>
          <w:szCs w:val="28"/>
        </w:rPr>
      </w:pPr>
      <w:r>
        <w:rPr>
          <w:rFonts w:ascii="Courier" w:hAnsi="Courier"/>
        </w:rPr>
        <w:t>Put washers ba</w:t>
      </w:r>
      <w:r w:rsidR="004B00B9">
        <w:rPr>
          <w:rFonts w:ascii="Courier" w:hAnsi="Courier"/>
        </w:rPr>
        <w:t>ck on</w:t>
      </w:r>
      <w:r>
        <w:rPr>
          <w:rFonts w:ascii="Courier" w:hAnsi="Courier"/>
        </w:rPr>
        <w:br/>
        <w:t>________</w:t>
      </w:r>
      <w:r>
        <w:rPr>
          <w:rFonts w:ascii="Courier" w:hAnsi="Courier"/>
        </w:rPr>
        <w:br/>
      </w:r>
    </w:p>
    <w:p w14:paraId="486928BC" w14:textId="7B748BAB" w:rsidR="00191B8A" w:rsidRPr="00191B8A" w:rsidRDefault="009E34EE" w:rsidP="004B00B9">
      <w:pPr>
        <w:pStyle w:val="ListParagraph"/>
        <w:numPr>
          <w:ilvl w:val="0"/>
          <w:numId w:val="71"/>
        </w:numPr>
        <w:rPr>
          <w:rFonts w:ascii="Courier" w:hAnsi="Courier"/>
          <w:b/>
          <w:sz w:val="28"/>
          <w:szCs w:val="28"/>
        </w:rPr>
      </w:pPr>
      <w:r>
        <w:rPr>
          <w:rFonts w:ascii="Courier" w:hAnsi="Courier"/>
        </w:rPr>
        <w:t>Put nuts on and tighten</w:t>
      </w:r>
      <w:r w:rsidR="00191B8A">
        <w:rPr>
          <w:rFonts w:ascii="Courier" w:hAnsi="Courier"/>
        </w:rPr>
        <w:br/>
        <w:t>________</w:t>
      </w:r>
      <w:r w:rsidR="00191B8A">
        <w:rPr>
          <w:rFonts w:ascii="Courier" w:hAnsi="Courier"/>
        </w:rPr>
        <w:br/>
      </w:r>
    </w:p>
    <w:p w14:paraId="28D00333" w14:textId="77777777" w:rsidR="00191B8A" w:rsidRDefault="00191B8A" w:rsidP="00191B8A">
      <w:pPr>
        <w:pStyle w:val="ListParagraph"/>
        <w:ind w:left="360"/>
        <w:rPr>
          <w:rFonts w:ascii="Courier" w:hAnsi="Courier"/>
          <w:b/>
          <w:sz w:val="28"/>
          <w:szCs w:val="28"/>
          <w:u w:val="single"/>
        </w:rPr>
      </w:pPr>
    </w:p>
    <w:p w14:paraId="299DC042" w14:textId="51A7EC7F" w:rsidR="00191B8A" w:rsidRPr="00C83733" w:rsidRDefault="00191B8A" w:rsidP="004B00B9">
      <w:pPr>
        <w:pStyle w:val="ListParagraph"/>
        <w:numPr>
          <w:ilvl w:val="0"/>
          <w:numId w:val="45"/>
        </w:numPr>
        <w:rPr>
          <w:rFonts w:ascii="Courier" w:hAnsi="Courier"/>
          <w:b/>
          <w:sz w:val="28"/>
          <w:szCs w:val="28"/>
          <w:u w:val="single"/>
        </w:rPr>
      </w:pPr>
      <w:r w:rsidRPr="00C83733">
        <w:rPr>
          <w:rFonts w:ascii="Courier" w:hAnsi="Courier"/>
          <w:b/>
          <w:sz w:val="28"/>
          <w:szCs w:val="28"/>
          <w:u w:val="single"/>
        </w:rPr>
        <w:t xml:space="preserve">Make </w:t>
      </w:r>
      <w:r>
        <w:rPr>
          <w:rFonts w:ascii="Courier" w:hAnsi="Courier"/>
          <w:b/>
          <w:sz w:val="28"/>
          <w:szCs w:val="28"/>
          <w:u w:val="single"/>
        </w:rPr>
        <w:t xml:space="preserve">PCB </w:t>
      </w:r>
      <w:r w:rsidRPr="00C83733">
        <w:rPr>
          <w:rFonts w:ascii="Courier" w:hAnsi="Courier"/>
          <w:b/>
          <w:sz w:val="28"/>
          <w:szCs w:val="28"/>
          <w:u w:val="single"/>
        </w:rPr>
        <w:t>connections:</w:t>
      </w:r>
      <w:r w:rsidRPr="00C83733">
        <w:rPr>
          <w:rFonts w:ascii="Courier" w:hAnsi="Courier"/>
          <w:b/>
          <w:sz w:val="28"/>
          <w:szCs w:val="28"/>
          <w:u w:val="single"/>
        </w:rPr>
        <w:br/>
      </w:r>
    </w:p>
    <w:p w14:paraId="01627676" w14:textId="52B29F47" w:rsidR="00191B8A" w:rsidRPr="00191B8A" w:rsidRDefault="00191B8A" w:rsidP="004B00B9">
      <w:pPr>
        <w:pStyle w:val="ListParagraph"/>
        <w:numPr>
          <w:ilvl w:val="0"/>
          <w:numId w:val="46"/>
        </w:numPr>
        <w:rPr>
          <w:rFonts w:ascii="Courier" w:hAnsi="Courier"/>
          <w:b/>
          <w:sz w:val="28"/>
          <w:szCs w:val="28"/>
        </w:rPr>
      </w:pPr>
      <w:r>
        <w:rPr>
          <w:rFonts w:ascii="Courier" w:hAnsi="Courier"/>
        </w:rPr>
        <w:t xml:space="preserve">Loosen screw and insert the twisted/soldered end of the </w:t>
      </w:r>
      <w:r w:rsidR="001A5CD4">
        <w:rPr>
          <w:rFonts w:ascii="Courier" w:hAnsi="Courier"/>
        </w:rPr>
        <w:t>load circuit wire</w:t>
      </w:r>
      <w:r>
        <w:rPr>
          <w:rFonts w:ascii="Courier" w:hAnsi="Courier"/>
        </w:rPr>
        <w:t xml:space="preserve"> from the black binding post into </w:t>
      </w:r>
      <w:r>
        <w:rPr>
          <w:rFonts w:ascii="Courier" w:hAnsi="Courier"/>
        </w:rPr>
        <w:lastRenderedPageBreak/>
        <w:t>the lower hole of screw terminal J1 and tighten down the screw.</w:t>
      </w:r>
      <w:r>
        <w:rPr>
          <w:rFonts w:ascii="Courier" w:hAnsi="Courier"/>
        </w:rPr>
        <w:br/>
        <w:t xml:space="preserve">      “PV-“</w:t>
      </w:r>
      <w:del w:id="874" w:author="Cindy W" w:date="2019-02-01T10:38:00Z">
        <w:r w:rsidDel="00002E2C">
          <w:rPr>
            <w:rFonts w:ascii="Courier" w:hAnsi="Courier"/>
          </w:rPr>
          <w:delText xml:space="preserve"> </w:delText>
        </w:r>
        <w:r w:rsidRPr="00191B8A" w:rsidDel="00002E2C">
          <w:rPr>
            <w:rFonts w:ascii="Courier" w:hAnsi="Courier"/>
            <w:color w:val="FF0000"/>
          </w:rPr>
          <w:delText>(module versions)</w:delText>
        </w:r>
        <w:r w:rsidDel="00002E2C">
          <w:rPr>
            <w:rFonts w:ascii="Courier" w:hAnsi="Courier"/>
          </w:rPr>
          <w:delText xml:space="preserve"> </w:delText>
        </w:r>
      </w:del>
      <w:r>
        <w:rPr>
          <w:rFonts w:ascii="Courier" w:hAnsi="Courier"/>
        </w:rPr>
        <w:br/>
      </w:r>
      <w:del w:id="875" w:author="Cindy W" w:date="2019-02-01T10:38:00Z">
        <w:r w:rsidDel="00002E2C">
          <w:rPr>
            <w:rFonts w:ascii="Courier" w:hAnsi="Courier"/>
          </w:rPr>
          <w:delText xml:space="preserve">      “BLK1” </w:delText>
        </w:r>
        <w:r w:rsidRPr="00191B8A" w:rsidDel="00002E2C">
          <w:rPr>
            <w:rFonts w:ascii="Courier" w:hAnsi="Courier"/>
            <w:color w:val="FF0000"/>
          </w:rPr>
          <w:delText>(cell versions)</w:delText>
        </w:r>
        <w:r w:rsidDel="00002E2C">
          <w:rPr>
            <w:rFonts w:ascii="Courier" w:hAnsi="Courier"/>
          </w:rPr>
          <w:br/>
        </w:r>
      </w:del>
      <w:r>
        <w:rPr>
          <w:rFonts w:ascii="Courier" w:hAnsi="Courier"/>
        </w:rPr>
        <w:t>_________</w:t>
      </w:r>
      <w:r>
        <w:rPr>
          <w:rFonts w:ascii="Courier" w:hAnsi="Courier"/>
        </w:rPr>
        <w:br/>
      </w:r>
    </w:p>
    <w:p w14:paraId="2B0CDF76" w14:textId="68E1C500" w:rsidR="00191B8A" w:rsidRPr="00191B8A" w:rsidDel="00002E2C" w:rsidRDefault="00191B8A" w:rsidP="0030429F">
      <w:pPr>
        <w:pStyle w:val="ListParagraph"/>
        <w:numPr>
          <w:ilvl w:val="0"/>
          <w:numId w:val="44"/>
        </w:numPr>
        <w:rPr>
          <w:del w:id="876" w:author="Cindy W" w:date="2019-02-01T10:38:00Z"/>
          <w:rFonts w:ascii="Courier" w:hAnsi="Courier"/>
          <w:b/>
          <w:sz w:val="28"/>
          <w:szCs w:val="28"/>
        </w:rPr>
      </w:pPr>
      <w:r>
        <w:rPr>
          <w:rFonts w:ascii="Courier" w:hAnsi="Courier"/>
        </w:rPr>
        <w:t xml:space="preserve">Loosen screw and insert the twisted/soldered end of the </w:t>
      </w:r>
      <w:r w:rsidR="001A5CD4">
        <w:rPr>
          <w:rFonts w:ascii="Courier" w:hAnsi="Courier"/>
        </w:rPr>
        <w:t>load circuit wire</w:t>
      </w:r>
      <w:r>
        <w:rPr>
          <w:rFonts w:ascii="Courier" w:hAnsi="Courier"/>
        </w:rPr>
        <w:t xml:space="preserve"> from the red binding post into the adjacent hole of screw terminal J1 and tighten down the screw.</w:t>
      </w:r>
      <w:r>
        <w:rPr>
          <w:rFonts w:ascii="Courier" w:hAnsi="Courier"/>
        </w:rPr>
        <w:br/>
        <w:t xml:space="preserve">      “PV+“</w:t>
      </w:r>
      <w:del w:id="877" w:author="Cindy W" w:date="2019-02-01T10:38:00Z">
        <w:r w:rsidDel="00002E2C">
          <w:rPr>
            <w:rFonts w:ascii="Courier" w:hAnsi="Courier"/>
          </w:rPr>
          <w:delText xml:space="preserve"> </w:delText>
        </w:r>
        <w:r w:rsidRPr="00191B8A" w:rsidDel="00002E2C">
          <w:rPr>
            <w:rFonts w:ascii="Courier" w:hAnsi="Courier"/>
            <w:color w:val="FF0000"/>
          </w:rPr>
          <w:delText>(module versions)</w:delText>
        </w:r>
      </w:del>
      <w:r>
        <w:rPr>
          <w:rFonts w:ascii="Courier" w:hAnsi="Courier"/>
        </w:rPr>
        <w:br/>
      </w:r>
      <w:del w:id="878" w:author="Cindy W" w:date="2019-02-01T10:38:00Z">
        <w:r w:rsidDel="00002E2C">
          <w:rPr>
            <w:rFonts w:ascii="Courier" w:hAnsi="Courier"/>
          </w:rPr>
          <w:delText xml:space="preserve">      “RED1” </w:delText>
        </w:r>
        <w:r w:rsidRPr="00191B8A" w:rsidDel="00002E2C">
          <w:rPr>
            <w:rFonts w:ascii="Courier" w:hAnsi="Courier"/>
            <w:color w:val="FF0000"/>
          </w:rPr>
          <w:delText>(SSR cell version)</w:delText>
        </w:r>
      </w:del>
    </w:p>
    <w:p w14:paraId="6B5ED188" w14:textId="6682B75A" w:rsidR="001A5CD4" w:rsidDel="00002E2C" w:rsidRDefault="00191B8A" w:rsidP="00002E2C">
      <w:pPr>
        <w:pStyle w:val="ListParagraph"/>
        <w:numPr>
          <w:ilvl w:val="0"/>
          <w:numId w:val="44"/>
        </w:numPr>
        <w:rPr>
          <w:del w:id="879" w:author="Cindy W" w:date="2019-02-01T10:38:00Z"/>
          <w:rFonts w:ascii="Courier" w:hAnsi="Courier"/>
          <w:color w:val="FF0000"/>
        </w:rPr>
        <w:pPrChange w:id="880" w:author="Cindy W" w:date="2019-02-01T10:38:00Z">
          <w:pPr>
            <w:pStyle w:val="ListParagraph"/>
            <w:ind w:left="1440"/>
          </w:pPr>
        </w:pPrChange>
      </w:pPr>
      <w:del w:id="881" w:author="Cindy W" w:date="2019-02-01T10:38:00Z">
        <w:r w:rsidDel="00002E2C">
          <w:rPr>
            <w:rFonts w:ascii="Courier" w:hAnsi="Courier"/>
          </w:rPr>
          <w:delText xml:space="preserve"> “RED1_A” </w:delText>
        </w:r>
        <w:r w:rsidRPr="00191B8A" w:rsidDel="00002E2C">
          <w:rPr>
            <w:rFonts w:ascii="Courier" w:hAnsi="Courier"/>
            <w:color w:val="FF0000"/>
          </w:rPr>
          <w:delText>(EMR cell version)</w:delText>
        </w:r>
      </w:del>
    </w:p>
    <w:p w14:paraId="27E56FD6" w14:textId="670643F1" w:rsidR="00191B8A" w:rsidRPr="001A5CD4" w:rsidRDefault="001A5CD4" w:rsidP="00002E2C">
      <w:pPr>
        <w:pStyle w:val="ListParagraph"/>
        <w:rPr>
          <w:rFonts w:ascii="Courier" w:hAnsi="Courier"/>
        </w:rPr>
        <w:pPrChange w:id="882" w:author="Cindy W" w:date="2019-02-01T10:38:00Z">
          <w:pPr/>
        </w:pPrChange>
      </w:pPr>
      <w:del w:id="883" w:author="Cindy W" w:date="2019-02-01T10:38:00Z">
        <w:r w:rsidDel="00002E2C">
          <w:rPr>
            <w:rFonts w:ascii="Courier" w:hAnsi="Courier"/>
          </w:rPr>
          <w:delText xml:space="preserve">     </w:delText>
        </w:r>
      </w:del>
      <w:r w:rsidRPr="001A5CD4">
        <w:rPr>
          <w:rFonts w:ascii="Courier" w:hAnsi="Courier"/>
        </w:rPr>
        <w:t>_________</w:t>
      </w:r>
      <w:r w:rsidR="00191B8A" w:rsidRPr="001A5CD4">
        <w:rPr>
          <w:rFonts w:ascii="Courier" w:hAnsi="Courier"/>
          <w:color w:val="FF0000"/>
        </w:rPr>
        <w:br/>
      </w:r>
    </w:p>
    <w:p w14:paraId="39A4CA6C" w14:textId="27E66FBC" w:rsidR="00191B8A" w:rsidRPr="00191B8A" w:rsidDel="00002E2C" w:rsidRDefault="00191B8A" w:rsidP="004B00B9">
      <w:pPr>
        <w:pStyle w:val="ListParagraph"/>
        <w:numPr>
          <w:ilvl w:val="0"/>
          <w:numId w:val="46"/>
        </w:numPr>
        <w:rPr>
          <w:del w:id="884" w:author="Cindy W" w:date="2019-02-01T10:38:00Z"/>
          <w:rFonts w:ascii="Courier" w:hAnsi="Courier"/>
          <w:b/>
          <w:sz w:val="28"/>
          <w:szCs w:val="28"/>
        </w:rPr>
      </w:pPr>
      <w:del w:id="885" w:author="Cindy W" w:date="2019-02-01T10:38:00Z">
        <w:r w:rsidDel="00002E2C">
          <w:rPr>
            <w:rFonts w:ascii="Courier" w:hAnsi="Courier"/>
            <w:color w:val="FF0000"/>
          </w:rPr>
          <w:delText>SSR cell version</w:delText>
        </w:r>
        <w:r w:rsidRPr="00191B8A" w:rsidDel="00002E2C">
          <w:rPr>
            <w:rFonts w:ascii="Courier" w:hAnsi="Courier"/>
            <w:color w:val="FF0000"/>
          </w:rPr>
          <w:delText xml:space="preserve"> only:</w:delText>
        </w:r>
        <w:r w:rsidDel="00002E2C">
          <w:rPr>
            <w:rFonts w:ascii="Courier" w:hAnsi="Courier"/>
          </w:rPr>
          <w:delText xml:space="preserve"> Loosen screw and insert the twisted/soldered end of the </w:delText>
        </w:r>
        <w:r w:rsidR="001A5CD4" w:rsidDel="00002E2C">
          <w:rPr>
            <w:rFonts w:ascii="Courier" w:hAnsi="Courier"/>
          </w:rPr>
          <w:delText>load circuit wire</w:delText>
        </w:r>
        <w:r w:rsidDel="00002E2C">
          <w:rPr>
            <w:rFonts w:ascii="Courier" w:hAnsi="Courier"/>
          </w:rPr>
          <w:delText xml:space="preserve"> from the second black binding post into the lower hole of screw terminal J2 and tighten down the screw.</w:delText>
        </w:r>
        <w:r w:rsidDel="00002E2C">
          <w:rPr>
            <w:rFonts w:ascii="Courier" w:hAnsi="Courier"/>
          </w:rPr>
          <w:br/>
          <w:delText xml:space="preserve">      “BLK2</w:delText>
        </w:r>
        <w:r w:rsidDel="00002E2C">
          <w:rPr>
            <w:rFonts w:ascii="Courier" w:hAnsi="Courier"/>
          </w:rPr>
          <w:br/>
          <w:delText>_________</w:delText>
        </w:r>
        <w:r w:rsidDel="00002E2C">
          <w:rPr>
            <w:rFonts w:ascii="Courier" w:hAnsi="Courier"/>
          </w:rPr>
          <w:br/>
        </w:r>
      </w:del>
    </w:p>
    <w:p w14:paraId="4764F270" w14:textId="1451ACFA" w:rsidR="00191B8A" w:rsidRPr="00191B8A" w:rsidDel="00002E2C" w:rsidRDefault="00191B8A" w:rsidP="004B00B9">
      <w:pPr>
        <w:pStyle w:val="ListParagraph"/>
        <w:numPr>
          <w:ilvl w:val="0"/>
          <w:numId w:val="46"/>
        </w:numPr>
        <w:rPr>
          <w:del w:id="886" w:author="Cindy W" w:date="2019-02-01T10:38:00Z"/>
          <w:rFonts w:ascii="Courier" w:hAnsi="Courier"/>
          <w:b/>
          <w:sz w:val="28"/>
          <w:szCs w:val="28"/>
        </w:rPr>
      </w:pPr>
      <w:del w:id="887" w:author="Cindy W" w:date="2019-02-01T10:38:00Z">
        <w:r w:rsidDel="00002E2C">
          <w:rPr>
            <w:rFonts w:ascii="Courier" w:hAnsi="Courier"/>
            <w:color w:val="FF0000"/>
          </w:rPr>
          <w:delText>SSR cell version</w:delText>
        </w:r>
        <w:r w:rsidRPr="00191B8A" w:rsidDel="00002E2C">
          <w:rPr>
            <w:rFonts w:ascii="Courier" w:hAnsi="Courier"/>
            <w:color w:val="FF0000"/>
          </w:rPr>
          <w:delText xml:space="preserve"> only:</w:delText>
        </w:r>
        <w:r w:rsidDel="00002E2C">
          <w:rPr>
            <w:rFonts w:ascii="Courier" w:hAnsi="Courier"/>
          </w:rPr>
          <w:delText xml:space="preserve"> Loosen screw and insert the twisted/soldered end of the </w:delText>
        </w:r>
        <w:r w:rsidR="001A5CD4" w:rsidDel="00002E2C">
          <w:rPr>
            <w:rFonts w:ascii="Courier" w:hAnsi="Courier"/>
          </w:rPr>
          <w:delText>load circuit wire</w:delText>
        </w:r>
        <w:r w:rsidDel="00002E2C">
          <w:rPr>
            <w:rFonts w:ascii="Courier" w:hAnsi="Courier"/>
          </w:rPr>
          <w:delText xml:space="preserve"> from the second red binding post into the upper hole of screw terminal J2 and tighten down the screw.</w:delText>
        </w:r>
        <w:r w:rsidDel="00002E2C">
          <w:rPr>
            <w:rFonts w:ascii="Courier" w:hAnsi="Courier"/>
          </w:rPr>
          <w:br/>
          <w:delText xml:space="preserve">      “RED2”</w:delText>
        </w:r>
        <w:r w:rsidDel="00002E2C">
          <w:rPr>
            <w:rFonts w:ascii="Courier" w:hAnsi="Courier"/>
          </w:rPr>
          <w:br/>
          <w:delText>_________</w:delText>
        </w:r>
        <w:r w:rsidDel="00002E2C">
          <w:rPr>
            <w:rFonts w:ascii="Courier" w:hAnsi="Courier"/>
          </w:rPr>
          <w:br/>
        </w:r>
      </w:del>
    </w:p>
    <w:p w14:paraId="14B3E933" w14:textId="11334397" w:rsidR="00191B8A" w:rsidRPr="00191B8A" w:rsidRDefault="001A5CD4" w:rsidP="004B00B9">
      <w:pPr>
        <w:pStyle w:val="ListParagraph"/>
        <w:numPr>
          <w:ilvl w:val="0"/>
          <w:numId w:val="46"/>
        </w:numPr>
        <w:rPr>
          <w:rFonts w:ascii="Courier" w:hAnsi="Courier"/>
          <w:b/>
          <w:sz w:val="28"/>
          <w:szCs w:val="28"/>
        </w:rPr>
      </w:pPr>
      <w:del w:id="888" w:author="Cindy W" w:date="2019-02-01T10:38:00Z">
        <w:r w:rsidDel="00002E2C">
          <w:rPr>
            <w:rFonts w:ascii="Courier" w:hAnsi="Courier"/>
            <w:color w:val="FF0000"/>
          </w:rPr>
          <w:delText xml:space="preserve">EMR </w:delText>
        </w:r>
        <w:r w:rsidR="00191B8A" w:rsidRPr="00191B8A" w:rsidDel="00002E2C">
          <w:rPr>
            <w:rFonts w:ascii="Courier" w:hAnsi="Courier"/>
            <w:color w:val="FF0000"/>
          </w:rPr>
          <w:delText>version</w:delText>
        </w:r>
        <w:r w:rsidDel="00002E2C">
          <w:rPr>
            <w:rFonts w:ascii="Courier" w:hAnsi="Courier"/>
            <w:color w:val="FF0000"/>
          </w:rPr>
          <w:delText>s</w:delText>
        </w:r>
        <w:r w:rsidR="00191B8A" w:rsidRPr="00191B8A" w:rsidDel="00002E2C">
          <w:rPr>
            <w:rFonts w:ascii="Courier" w:hAnsi="Courier"/>
            <w:color w:val="FF0000"/>
          </w:rPr>
          <w:delText xml:space="preserve"> only:</w:delText>
        </w:r>
        <w:r w:rsidR="00191B8A" w:rsidDel="00002E2C">
          <w:rPr>
            <w:rFonts w:ascii="Courier" w:hAnsi="Courier"/>
          </w:rPr>
          <w:delText xml:space="preserve"> </w:delText>
        </w:r>
      </w:del>
      <w:r w:rsidR="00191B8A">
        <w:rPr>
          <w:rFonts w:ascii="Courier" w:hAnsi="Courier"/>
        </w:rPr>
        <w:t xml:space="preserve">Loosen screw and insert one twisted/soldered end of the “RELAY NC” </w:t>
      </w:r>
      <w:r>
        <w:rPr>
          <w:rFonts w:ascii="Courier" w:hAnsi="Courier"/>
        </w:rPr>
        <w:t>load circuit wire</w:t>
      </w:r>
      <w:r w:rsidR="00191B8A">
        <w:rPr>
          <w:rFonts w:ascii="Courier" w:hAnsi="Courier"/>
        </w:rPr>
        <w:t xml:space="preserve"> into the upper hole of screw terminal J2 and tighten down the screw.</w:t>
      </w:r>
      <w:r w:rsidR="00191B8A">
        <w:rPr>
          <w:rFonts w:ascii="Courier" w:hAnsi="Courier"/>
        </w:rPr>
        <w:br/>
        <w:t xml:space="preserve">      “RELAY NC”</w:t>
      </w:r>
      <w:r w:rsidR="00191B8A">
        <w:rPr>
          <w:rFonts w:ascii="Courier" w:hAnsi="Courier"/>
        </w:rPr>
        <w:br/>
        <w:t>_________</w:t>
      </w:r>
      <w:r w:rsidR="00191B8A">
        <w:rPr>
          <w:rFonts w:ascii="Courier" w:hAnsi="Courier"/>
        </w:rPr>
        <w:br/>
      </w:r>
    </w:p>
    <w:p w14:paraId="34DF3AB2" w14:textId="1A3C1F40" w:rsidR="00191B8A" w:rsidRPr="007D32F6" w:rsidRDefault="001A5CD4" w:rsidP="004B00B9">
      <w:pPr>
        <w:pStyle w:val="ListParagraph"/>
        <w:numPr>
          <w:ilvl w:val="0"/>
          <w:numId w:val="46"/>
        </w:numPr>
        <w:rPr>
          <w:rFonts w:ascii="Courier" w:hAnsi="Courier"/>
          <w:b/>
          <w:sz w:val="28"/>
          <w:szCs w:val="28"/>
        </w:rPr>
      </w:pPr>
      <w:del w:id="889" w:author="Cindy W" w:date="2019-02-01T10:38:00Z">
        <w:r w:rsidDel="00002E2C">
          <w:rPr>
            <w:rFonts w:ascii="Courier" w:hAnsi="Courier"/>
            <w:color w:val="FF0000"/>
          </w:rPr>
          <w:delText xml:space="preserve">EMR </w:delText>
        </w:r>
        <w:r w:rsidR="00191B8A" w:rsidRPr="00191B8A" w:rsidDel="00002E2C">
          <w:rPr>
            <w:rFonts w:ascii="Courier" w:hAnsi="Courier"/>
            <w:color w:val="FF0000"/>
          </w:rPr>
          <w:delText>version</w:delText>
        </w:r>
        <w:r w:rsidDel="00002E2C">
          <w:rPr>
            <w:rFonts w:ascii="Courier" w:hAnsi="Courier"/>
            <w:color w:val="FF0000"/>
          </w:rPr>
          <w:delText>s</w:delText>
        </w:r>
        <w:r w:rsidR="00191B8A" w:rsidRPr="00191B8A" w:rsidDel="00002E2C">
          <w:rPr>
            <w:rFonts w:ascii="Courier" w:hAnsi="Courier"/>
            <w:color w:val="FF0000"/>
          </w:rPr>
          <w:delText xml:space="preserve"> only:</w:delText>
        </w:r>
        <w:r w:rsidR="00191B8A" w:rsidDel="00002E2C">
          <w:rPr>
            <w:rFonts w:ascii="Courier" w:hAnsi="Courier"/>
          </w:rPr>
          <w:delText xml:space="preserve"> </w:delText>
        </w:r>
      </w:del>
      <w:r w:rsidR="00191B8A">
        <w:rPr>
          <w:rFonts w:ascii="Courier" w:hAnsi="Courier"/>
        </w:rPr>
        <w:t xml:space="preserve">Loosen screw and insert one twisted/soldered end of the “RELAY C” </w:t>
      </w:r>
      <w:r>
        <w:rPr>
          <w:rFonts w:ascii="Courier" w:hAnsi="Courier"/>
        </w:rPr>
        <w:t>load circuit wire</w:t>
      </w:r>
      <w:r w:rsidR="00191B8A">
        <w:rPr>
          <w:rFonts w:ascii="Courier" w:hAnsi="Courier"/>
        </w:rPr>
        <w:t xml:space="preserve"> into the lower hole of screw terminal J2 and tighten down the screw.</w:t>
      </w:r>
      <w:r w:rsidR="00191B8A">
        <w:rPr>
          <w:rFonts w:ascii="Courier" w:hAnsi="Courier"/>
        </w:rPr>
        <w:br/>
        <w:t xml:space="preserve">      “RELAY C”</w:t>
      </w:r>
      <w:r w:rsidR="00191B8A">
        <w:rPr>
          <w:rFonts w:ascii="Courier" w:hAnsi="Courier"/>
        </w:rPr>
        <w:br/>
        <w:t>_________</w:t>
      </w:r>
      <w:r w:rsidR="00191B8A">
        <w:rPr>
          <w:rFonts w:ascii="Courier" w:hAnsi="Courier"/>
        </w:rPr>
        <w:br/>
      </w:r>
    </w:p>
    <w:p w14:paraId="4F1773F3" w14:textId="77777777" w:rsidR="00191B8A" w:rsidRPr="00191B8A" w:rsidRDefault="00191B8A" w:rsidP="00191B8A">
      <w:pPr>
        <w:rPr>
          <w:rFonts w:ascii="Courier" w:hAnsi="Courier"/>
          <w:b/>
          <w:sz w:val="28"/>
          <w:szCs w:val="28"/>
          <w:u w:val="single"/>
        </w:rPr>
      </w:pPr>
    </w:p>
    <w:p w14:paraId="2B07CA94" w14:textId="3E243BB8" w:rsidR="007D32F6" w:rsidRPr="00191B8A" w:rsidRDefault="00A214AE" w:rsidP="004B00B9">
      <w:pPr>
        <w:pStyle w:val="ListParagraph"/>
        <w:numPr>
          <w:ilvl w:val="0"/>
          <w:numId w:val="45"/>
        </w:numPr>
        <w:rPr>
          <w:rFonts w:ascii="Courier" w:hAnsi="Courier"/>
          <w:b/>
          <w:sz w:val="28"/>
          <w:szCs w:val="28"/>
          <w:u w:val="single"/>
        </w:rPr>
      </w:pPr>
      <w:r w:rsidRPr="00C83733">
        <w:rPr>
          <w:rFonts w:ascii="Courier" w:hAnsi="Courier"/>
          <w:b/>
          <w:sz w:val="28"/>
          <w:szCs w:val="28"/>
          <w:u w:val="single"/>
        </w:rPr>
        <w:t xml:space="preserve">Make relay </w:t>
      </w:r>
      <w:r w:rsidR="009270F5" w:rsidRPr="00C83733">
        <w:rPr>
          <w:rFonts w:ascii="Courier" w:hAnsi="Courier"/>
          <w:b/>
          <w:sz w:val="28"/>
          <w:szCs w:val="28"/>
          <w:u w:val="single"/>
        </w:rPr>
        <w:t xml:space="preserve">module </w:t>
      </w:r>
      <w:r w:rsidRPr="00C83733">
        <w:rPr>
          <w:rFonts w:ascii="Courier" w:hAnsi="Courier"/>
          <w:b/>
          <w:sz w:val="28"/>
          <w:szCs w:val="28"/>
          <w:u w:val="single"/>
        </w:rPr>
        <w:t xml:space="preserve">switching side </w:t>
      </w:r>
      <w:r w:rsidR="00D327C9" w:rsidRPr="00C83733">
        <w:rPr>
          <w:rFonts w:ascii="Courier" w:hAnsi="Courier"/>
          <w:b/>
          <w:sz w:val="28"/>
          <w:szCs w:val="28"/>
          <w:u w:val="single"/>
        </w:rPr>
        <w:t xml:space="preserve">(screw-down) </w:t>
      </w:r>
      <w:r w:rsidRPr="00C83733">
        <w:rPr>
          <w:rFonts w:ascii="Courier" w:hAnsi="Courier"/>
          <w:b/>
          <w:sz w:val="28"/>
          <w:szCs w:val="28"/>
          <w:u w:val="single"/>
        </w:rPr>
        <w:t>connections</w:t>
      </w:r>
      <w:del w:id="890" w:author="Cindy W" w:date="2019-02-01T10:39:00Z">
        <w:r w:rsidR="00191B8A" w:rsidDel="00002E2C">
          <w:rPr>
            <w:rFonts w:ascii="Courier" w:hAnsi="Courier"/>
            <w:b/>
            <w:sz w:val="28"/>
            <w:szCs w:val="28"/>
            <w:u w:val="single"/>
          </w:rPr>
          <w:delText xml:space="preserve"> </w:delText>
        </w:r>
        <w:r w:rsidR="00191B8A" w:rsidRPr="00191B8A" w:rsidDel="00002E2C">
          <w:rPr>
            <w:rFonts w:ascii="Courier" w:hAnsi="Courier"/>
            <w:b/>
            <w:color w:val="FF0000"/>
            <w:sz w:val="28"/>
            <w:szCs w:val="28"/>
            <w:u w:val="single"/>
          </w:rPr>
          <w:delText>(</w:delText>
        </w:r>
      </w:del>
      <w:del w:id="891" w:author="Cindy W" w:date="2019-02-01T10:38:00Z">
        <w:r w:rsidR="00191B8A" w:rsidRPr="00191B8A" w:rsidDel="00002E2C">
          <w:rPr>
            <w:rFonts w:ascii="Courier" w:hAnsi="Courier"/>
            <w:b/>
            <w:color w:val="FF0000"/>
            <w:sz w:val="28"/>
            <w:szCs w:val="28"/>
            <w:u w:val="single"/>
          </w:rPr>
          <w:delText>EMR versions only)</w:delText>
        </w:r>
      </w:del>
      <w:r w:rsidRPr="00C83733">
        <w:rPr>
          <w:rFonts w:ascii="Courier" w:hAnsi="Courier"/>
          <w:b/>
          <w:sz w:val="28"/>
          <w:szCs w:val="28"/>
          <w:u w:val="single"/>
        </w:rPr>
        <w:t>:</w:t>
      </w:r>
      <w:r w:rsidRPr="00C83733">
        <w:rPr>
          <w:rFonts w:ascii="Courier" w:hAnsi="Courier"/>
          <w:b/>
          <w:sz w:val="28"/>
          <w:szCs w:val="28"/>
          <w:u w:val="single"/>
        </w:rPr>
        <w:br/>
      </w:r>
      <w:del w:id="892" w:author="Cindy W" w:date="2019-02-01T10:39:00Z">
        <w:r w:rsidR="00191B8A" w:rsidDel="00002E2C">
          <w:rPr>
            <w:rFonts w:ascii="Courier" w:hAnsi="Courier"/>
            <w:b/>
            <w:sz w:val="28"/>
            <w:szCs w:val="28"/>
            <w:u w:val="single"/>
          </w:rPr>
          <w:br/>
        </w:r>
        <w:r w:rsidR="00191B8A" w:rsidRPr="00191B8A" w:rsidDel="00002E2C">
          <w:rPr>
            <w:rFonts w:ascii="Courier" w:hAnsi="Courier"/>
            <w:color w:val="FF0000"/>
            <w:u w:val="single"/>
          </w:rPr>
          <w:delText>EMR Module version</w:delText>
        </w:r>
        <w:r w:rsidR="00191B8A" w:rsidRPr="00191B8A" w:rsidDel="00002E2C">
          <w:rPr>
            <w:rFonts w:ascii="Courier" w:hAnsi="Courier"/>
            <w:color w:val="FF0000"/>
          </w:rPr>
          <w:delText>:</w:delText>
        </w:r>
        <w:r w:rsidR="00191B8A" w:rsidDel="00002E2C">
          <w:rPr>
            <w:rFonts w:ascii="Courier" w:hAnsi="Courier"/>
            <w:color w:val="FF0000"/>
          </w:rPr>
          <w:br/>
        </w:r>
      </w:del>
    </w:p>
    <w:p w14:paraId="4BA87DF1" w14:textId="4A7CBBDA" w:rsidR="007D32F6" w:rsidRPr="007D32F6" w:rsidRDefault="00516EAB" w:rsidP="004B00B9">
      <w:pPr>
        <w:pStyle w:val="ListParagraph"/>
        <w:numPr>
          <w:ilvl w:val="0"/>
          <w:numId w:val="46"/>
        </w:numPr>
        <w:rPr>
          <w:rFonts w:ascii="Courier" w:hAnsi="Courier"/>
          <w:b/>
          <w:sz w:val="28"/>
          <w:szCs w:val="28"/>
        </w:rPr>
      </w:pPr>
      <w:r>
        <w:rPr>
          <w:rFonts w:ascii="Courier" w:hAnsi="Courier"/>
        </w:rPr>
        <w:t>Loosen screw and i</w:t>
      </w:r>
      <w:r w:rsidR="007D32F6">
        <w:rPr>
          <w:rFonts w:ascii="Courier" w:hAnsi="Courier"/>
        </w:rPr>
        <w:t>nsert the twisted</w:t>
      </w:r>
      <w:r w:rsidR="007E6F65">
        <w:rPr>
          <w:rFonts w:ascii="Courier" w:hAnsi="Courier"/>
        </w:rPr>
        <w:t>/soldered</w:t>
      </w:r>
      <w:r w:rsidR="007D32F6">
        <w:rPr>
          <w:rFonts w:ascii="Courier" w:hAnsi="Courier"/>
        </w:rPr>
        <w:t xml:space="preserve"> end </w:t>
      </w:r>
      <w:r w:rsidR="00191B8A">
        <w:rPr>
          <w:rFonts w:ascii="Courier" w:hAnsi="Courier"/>
        </w:rPr>
        <w:t xml:space="preserve">of the “PV+” </w:t>
      </w:r>
      <w:r w:rsidR="001A5CD4">
        <w:rPr>
          <w:rFonts w:ascii="Courier" w:hAnsi="Courier"/>
        </w:rPr>
        <w:t>load circuit wire</w:t>
      </w:r>
      <w:r w:rsidR="00191B8A">
        <w:rPr>
          <w:rFonts w:ascii="Courier" w:hAnsi="Courier"/>
        </w:rPr>
        <w:t xml:space="preserve"> </w:t>
      </w:r>
      <w:r w:rsidR="007D32F6">
        <w:rPr>
          <w:rFonts w:ascii="Courier" w:hAnsi="Courier"/>
        </w:rPr>
        <w:t xml:space="preserve">into the </w:t>
      </w:r>
      <w:r w:rsidR="006B35AC">
        <w:rPr>
          <w:rFonts w:ascii="Courier" w:hAnsi="Courier"/>
        </w:rPr>
        <w:t xml:space="preserve">top (“Normally Open” - </w:t>
      </w:r>
      <w:r w:rsidR="007D32F6">
        <w:rPr>
          <w:rFonts w:ascii="Courier" w:hAnsi="Courier"/>
        </w:rPr>
        <w:t xml:space="preserve">NO) screw terminal hole on the relay </w:t>
      </w:r>
      <w:r w:rsidR="009270F5">
        <w:rPr>
          <w:rFonts w:ascii="Courier" w:hAnsi="Courier"/>
        </w:rPr>
        <w:t xml:space="preserve">module </w:t>
      </w:r>
      <w:r w:rsidR="007D32F6">
        <w:rPr>
          <w:rFonts w:ascii="Courier" w:hAnsi="Courier"/>
        </w:rPr>
        <w:t>and tighte</w:t>
      </w:r>
      <w:r w:rsidR="00191B8A">
        <w:rPr>
          <w:rFonts w:ascii="Courier" w:hAnsi="Courier"/>
        </w:rPr>
        <w:t>n down the screw.</w:t>
      </w:r>
      <w:r w:rsidR="00191B8A">
        <w:rPr>
          <w:rFonts w:ascii="Courier" w:hAnsi="Courier"/>
        </w:rPr>
        <w:br/>
        <w:t xml:space="preserve">      “PV+”</w:t>
      </w:r>
      <w:r w:rsidR="007D32F6">
        <w:rPr>
          <w:rFonts w:ascii="Courier" w:hAnsi="Courier"/>
        </w:rPr>
        <w:br/>
      </w:r>
      <w:r w:rsidR="006B35AC">
        <w:rPr>
          <w:rFonts w:ascii="Courier" w:hAnsi="Courier"/>
        </w:rPr>
        <w:t>_________</w:t>
      </w:r>
      <w:r w:rsidR="006B35AC">
        <w:rPr>
          <w:rFonts w:ascii="Courier" w:hAnsi="Courier"/>
        </w:rPr>
        <w:br/>
      </w:r>
    </w:p>
    <w:p w14:paraId="2D5F6456" w14:textId="42C88ECA" w:rsidR="006B35AC" w:rsidRPr="006B35AC" w:rsidRDefault="00516EAB" w:rsidP="004B00B9">
      <w:pPr>
        <w:pStyle w:val="ListParagraph"/>
        <w:numPr>
          <w:ilvl w:val="0"/>
          <w:numId w:val="46"/>
        </w:numPr>
        <w:rPr>
          <w:rFonts w:ascii="Courier" w:hAnsi="Courier"/>
          <w:b/>
          <w:sz w:val="28"/>
          <w:szCs w:val="28"/>
        </w:rPr>
      </w:pPr>
      <w:r>
        <w:rPr>
          <w:rFonts w:ascii="Courier" w:hAnsi="Courier"/>
        </w:rPr>
        <w:t>Loosen screw and i</w:t>
      </w:r>
      <w:r w:rsidR="00DB0A16">
        <w:rPr>
          <w:rFonts w:ascii="Courier" w:hAnsi="Courier"/>
        </w:rPr>
        <w:t xml:space="preserve">nsert the end of </w:t>
      </w:r>
      <w:r w:rsidR="00191B8A">
        <w:rPr>
          <w:rFonts w:ascii="Courier" w:hAnsi="Courier"/>
        </w:rPr>
        <w:t xml:space="preserve">the </w:t>
      </w:r>
      <w:r w:rsidR="00DB0A16">
        <w:rPr>
          <w:rFonts w:ascii="Courier" w:hAnsi="Courier"/>
        </w:rPr>
        <w:t>“</w:t>
      </w:r>
      <w:r w:rsidR="00191B8A">
        <w:rPr>
          <w:rFonts w:ascii="Courier" w:hAnsi="Courier"/>
        </w:rPr>
        <w:t xml:space="preserve">RELAY </w:t>
      </w:r>
      <w:r w:rsidR="00DB0A16">
        <w:rPr>
          <w:rFonts w:ascii="Courier" w:hAnsi="Courier"/>
        </w:rPr>
        <w:t>C</w:t>
      </w:r>
      <w:r w:rsidR="007D32F6">
        <w:rPr>
          <w:rFonts w:ascii="Courier" w:hAnsi="Courier"/>
        </w:rPr>
        <w:t xml:space="preserve">” </w:t>
      </w:r>
      <w:r w:rsidR="001A5CD4">
        <w:rPr>
          <w:rFonts w:ascii="Courier" w:hAnsi="Courier"/>
        </w:rPr>
        <w:t>load circuit wire</w:t>
      </w:r>
      <w:r w:rsidR="00191B8A">
        <w:rPr>
          <w:rFonts w:ascii="Courier" w:hAnsi="Courier"/>
        </w:rPr>
        <w:t xml:space="preserve"> </w:t>
      </w:r>
      <w:r w:rsidR="006B35AC">
        <w:rPr>
          <w:rFonts w:ascii="Courier" w:hAnsi="Courier"/>
        </w:rPr>
        <w:t xml:space="preserve">into the center (“Common” - C) screw terminal hole on the relay </w:t>
      </w:r>
      <w:r w:rsidR="009270F5">
        <w:rPr>
          <w:rFonts w:ascii="Courier" w:hAnsi="Courier"/>
        </w:rPr>
        <w:t xml:space="preserve">module </w:t>
      </w:r>
      <w:r w:rsidR="006B35AC">
        <w:rPr>
          <w:rFonts w:ascii="Courier" w:hAnsi="Courier"/>
        </w:rPr>
        <w:t>and tighten down the screw.</w:t>
      </w:r>
      <w:r w:rsidR="00191B8A">
        <w:rPr>
          <w:rFonts w:ascii="Courier" w:hAnsi="Courier"/>
        </w:rPr>
        <w:br/>
        <w:t xml:space="preserve">    </w:t>
      </w:r>
      <w:r w:rsidR="001A5CD4">
        <w:rPr>
          <w:rFonts w:ascii="Courier" w:hAnsi="Courier"/>
        </w:rPr>
        <w:t xml:space="preserve">  “RELAY C”</w:t>
      </w:r>
      <w:r w:rsidR="006B35AC">
        <w:rPr>
          <w:rFonts w:ascii="Courier" w:hAnsi="Courier"/>
        </w:rPr>
        <w:br/>
        <w:t>_________</w:t>
      </w:r>
      <w:r w:rsidR="006B35AC">
        <w:rPr>
          <w:rFonts w:ascii="Courier" w:hAnsi="Courier"/>
        </w:rPr>
        <w:br/>
      </w:r>
    </w:p>
    <w:p w14:paraId="28ADD06D" w14:textId="297714B8" w:rsidR="006B35AC" w:rsidRPr="00191B8A" w:rsidRDefault="00191B8A" w:rsidP="004B00B9">
      <w:pPr>
        <w:pStyle w:val="ListParagraph"/>
        <w:numPr>
          <w:ilvl w:val="0"/>
          <w:numId w:val="46"/>
        </w:numPr>
        <w:rPr>
          <w:rFonts w:ascii="Courier" w:hAnsi="Courier"/>
          <w:b/>
          <w:sz w:val="28"/>
          <w:szCs w:val="28"/>
        </w:rPr>
      </w:pPr>
      <w:r>
        <w:rPr>
          <w:rFonts w:ascii="Courier" w:hAnsi="Courier"/>
        </w:rPr>
        <w:t xml:space="preserve">Loosen screw and insert the end of the zip “RELAY NC” </w:t>
      </w:r>
      <w:r w:rsidR="001A5CD4">
        <w:rPr>
          <w:rFonts w:ascii="Courier" w:hAnsi="Courier"/>
        </w:rPr>
        <w:t>load circuit wire</w:t>
      </w:r>
      <w:r>
        <w:rPr>
          <w:rFonts w:ascii="Courier" w:hAnsi="Courier"/>
        </w:rPr>
        <w:t xml:space="preserve"> </w:t>
      </w:r>
      <w:r w:rsidR="006B35AC">
        <w:rPr>
          <w:rFonts w:ascii="Courier" w:hAnsi="Courier"/>
        </w:rPr>
        <w:t xml:space="preserve">into the bottom (“Normally Closed – NC) screw terminal hole on the relay </w:t>
      </w:r>
      <w:r w:rsidR="009270F5">
        <w:rPr>
          <w:rFonts w:ascii="Courier" w:hAnsi="Courier"/>
        </w:rPr>
        <w:t xml:space="preserve">module </w:t>
      </w:r>
      <w:r w:rsidR="006B35AC">
        <w:rPr>
          <w:rFonts w:ascii="Courier" w:hAnsi="Courier"/>
        </w:rPr>
        <w:t>and tighten down the screw.</w:t>
      </w:r>
      <w:r>
        <w:rPr>
          <w:rFonts w:ascii="Courier" w:hAnsi="Courier"/>
        </w:rPr>
        <w:br/>
      </w:r>
      <w:r>
        <w:rPr>
          <w:rFonts w:ascii="Courier" w:hAnsi="Courier"/>
        </w:rPr>
        <w:lastRenderedPageBreak/>
        <w:t xml:space="preserve">      “RELAY NC”</w:t>
      </w:r>
      <w:r w:rsidR="006B35AC">
        <w:rPr>
          <w:rFonts w:ascii="Courier" w:hAnsi="Courier"/>
        </w:rPr>
        <w:br/>
        <w:t>__________</w:t>
      </w:r>
      <w:r>
        <w:rPr>
          <w:rFonts w:ascii="Courier" w:hAnsi="Courier"/>
        </w:rPr>
        <w:br/>
      </w:r>
    </w:p>
    <w:p w14:paraId="0C2281E8" w14:textId="5255DD32" w:rsidR="00191B8A" w:rsidRPr="00191B8A" w:rsidDel="00002E2C" w:rsidRDefault="00191B8A" w:rsidP="00191B8A">
      <w:pPr>
        <w:rPr>
          <w:del w:id="893" w:author="Cindy W" w:date="2019-02-01T10:39:00Z"/>
          <w:rFonts w:ascii="Courier" w:hAnsi="Courier"/>
          <w:b/>
          <w:sz w:val="28"/>
          <w:szCs w:val="28"/>
          <w:u w:val="single"/>
        </w:rPr>
      </w:pPr>
      <w:del w:id="894" w:author="Cindy W" w:date="2019-02-01T10:39:00Z">
        <w:r w:rsidRPr="00191B8A" w:rsidDel="00002E2C">
          <w:rPr>
            <w:rFonts w:ascii="Courier" w:hAnsi="Courier"/>
            <w:color w:val="FF0000"/>
            <w:u w:val="single"/>
          </w:rPr>
          <w:delText xml:space="preserve">EMR </w:delText>
        </w:r>
        <w:r w:rsidDel="00002E2C">
          <w:rPr>
            <w:rFonts w:ascii="Courier" w:hAnsi="Courier"/>
            <w:color w:val="FF0000"/>
            <w:u w:val="single"/>
          </w:rPr>
          <w:delText>Cell</w:delText>
        </w:r>
        <w:r w:rsidRPr="00191B8A" w:rsidDel="00002E2C">
          <w:rPr>
            <w:rFonts w:ascii="Courier" w:hAnsi="Courier"/>
            <w:color w:val="FF0000"/>
            <w:u w:val="single"/>
          </w:rPr>
          <w:delText xml:space="preserve"> version</w:delText>
        </w:r>
        <w:r w:rsidRPr="00191B8A" w:rsidDel="00002E2C">
          <w:rPr>
            <w:rFonts w:ascii="Courier" w:hAnsi="Courier"/>
            <w:color w:val="FF0000"/>
          </w:rPr>
          <w:delText>:</w:delText>
        </w:r>
        <w:r w:rsidRPr="00191B8A" w:rsidDel="00002E2C">
          <w:rPr>
            <w:rFonts w:ascii="Courier" w:hAnsi="Courier"/>
            <w:color w:val="FF0000"/>
          </w:rPr>
          <w:br/>
        </w:r>
      </w:del>
    </w:p>
    <w:p w14:paraId="22DE63BF" w14:textId="5C97BF58" w:rsidR="00191B8A" w:rsidRPr="007D32F6" w:rsidDel="00002E2C" w:rsidRDefault="00191B8A" w:rsidP="004B00B9">
      <w:pPr>
        <w:pStyle w:val="ListParagraph"/>
        <w:numPr>
          <w:ilvl w:val="0"/>
          <w:numId w:val="46"/>
        </w:numPr>
        <w:rPr>
          <w:del w:id="895" w:author="Cindy W" w:date="2019-02-01T10:39:00Z"/>
          <w:rFonts w:ascii="Courier" w:hAnsi="Courier"/>
          <w:b/>
          <w:sz w:val="28"/>
          <w:szCs w:val="28"/>
        </w:rPr>
      </w:pPr>
      <w:del w:id="896" w:author="Cindy W" w:date="2019-02-01T10:39:00Z">
        <w:r w:rsidDel="00002E2C">
          <w:rPr>
            <w:rFonts w:ascii="Courier" w:hAnsi="Courier"/>
          </w:rPr>
          <w:delText xml:space="preserve">Loosen screw and insert the twisted/soldered end of the “RED1_A” </w:delText>
        </w:r>
        <w:r w:rsidR="001A5CD4" w:rsidDel="00002E2C">
          <w:rPr>
            <w:rFonts w:ascii="Courier" w:hAnsi="Courier"/>
          </w:rPr>
          <w:delText>load circuit wire</w:delText>
        </w:r>
        <w:r w:rsidDel="00002E2C">
          <w:rPr>
            <w:rFonts w:ascii="Courier" w:hAnsi="Courier"/>
          </w:rPr>
          <w:delText xml:space="preserve"> into the top (“Normally Open” - NO) screw terminal hole on the relay #1 module (</w:delText>
        </w:r>
        <w:r w:rsidRPr="00191B8A" w:rsidDel="00002E2C">
          <w:rPr>
            <w:rFonts w:ascii="Courier" w:hAnsi="Courier"/>
            <w:u w:val="single"/>
          </w:rPr>
          <w:delText>lower</w:delText>
        </w:r>
        <w:r w:rsidDel="00002E2C">
          <w:rPr>
            <w:rFonts w:ascii="Courier" w:hAnsi="Courier"/>
          </w:rPr>
          <w:delText xml:space="preserve"> module) and tighten down the screw. </w:delText>
        </w:r>
        <w:r w:rsidDel="00002E2C">
          <w:rPr>
            <w:rFonts w:ascii="Courier" w:hAnsi="Courier"/>
          </w:rPr>
          <w:br/>
          <w:delText xml:space="preserve">      “RED1_A”</w:delText>
        </w:r>
        <w:r w:rsidDel="00002E2C">
          <w:rPr>
            <w:rFonts w:ascii="Courier" w:hAnsi="Courier"/>
          </w:rPr>
          <w:br/>
          <w:delText>_________</w:delText>
        </w:r>
        <w:r w:rsidDel="00002E2C">
          <w:rPr>
            <w:rFonts w:ascii="Courier" w:hAnsi="Courier"/>
          </w:rPr>
          <w:br/>
        </w:r>
      </w:del>
    </w:p>
    <w:p w14:paraId="48A54E48" w14:textId="45DB6DE7" w:rsidR="00191B8A" w:rsidRPr="006B35AC" w:rsidDel="00002E2C" w:rsidRDefault="00191B8A" w:rsidP="004B00B9">
      <w:pPr>
        <w:pStyle w:val="ListParagraph"/>
        <w:numPr>
          <w:ilvl w:val="0"/>
          <w:numId w:val="46"/>
        </w:numPr>
        <w:rPr>
          <w:del w:id="897" w:author="Cindy W" w:date="2019-02-01T10:39:00Z"/>
          <w:rFonts w:ascii="Courier" w:hAnsi="Courier"/>
          <w:b/>
          <w:sz w:val="28"/>
          <w:szCs w:val="28"/>
        </w:rPr>
      </w:pPr>
      <w:del w:id="898" w:author="Cindy W" w:date="2019-02-01T10:39:00Z">
        <w:r w:rsidDel="00002E2C">
          <w:rPr>
            <w:rFonts w:ascii="Courier" w:hAnsi="Courier"/>
          </w:rPr>
          <w:delText xml:space="preserve">Loosen screw and insert the end of the “RELAY C” </w:delText>
        </w:r>
        <w:r w:rsidR="001A5CD4" w:rsidDel="00002E2C">
          <w:rPr>
            <w:rFonts w:ascii="Courier" w:hAnsi="Courier"/>
          </w:rPr>
          <w:delText>load circuit wire</w:delText>
        </w:r>
        <w:r w:rsidDel="00002E2C">
          <w:rPr>
            <w:rFonts w:ascii="Courier" w:hAnsi="Courier"/>
          </w:rPr>
          <w:delText xml:space="preserve"> into the center (“Common” - C) screw terminal hole on the relay #1 module (</w:delText>
        </w:r>
        <w:r w:rsidRPr="00191B8A" w:rsidDel="00002E2C">
          <w:rPr>
            <w:rFonts w:ascii="Courier" w:hAnsi="Courier"/>
            <w:u w:val="single"/>
          </w:rPr>
          <w:delText>lower</w:delText>
        </w:r>
        <w:r w:rsidDel="00002E2C">
          <w:rPr>
            <w:rFonts w:ascii="Courier" w:hAnsi="Courier"/>
          </w:rPr>
          <w:delText xml:space="preserve"> module) and tighten </w:delText>
        </w:r>
        <w:r w:rsidR="001A5CD4" w:rsidDel="00002E2C">
          <w:rPr>
            <w:rFonts w:ascii="Courier" w:hAnsi="Courier"/>
          </w:rPr>
          <w:delText>down the screw.</w:delText>
        </w:r>
        <w:r w:rsidR="001A5CD4" w:rsidDel="00002E2C">
          <w:rPr>
            <w:rFonts w:ascii="Courier" w:hAnsi="Courier"/>
          </w:rPr>
          <w:br/>
          <w:delText xml:space="preserve">      “RELAY C”</w:delText>
        </w:r>
        <w:r w:rsidDel="00002E2C">
          <w:rPr>
            <w:rFonts w:ascii="Courier" w:hAnsi="Courier"/>
          </w:rPr>
          <w:br/>
          <w:delText>_________</w:delText>
        </w:r>
        <w:r w:rsidDel="00002E2C">
          <w:rPr>
            <w:rFonts w:ascii="Courier" w:hAnsi="Courier"/>
          </w:rPr>
          <w:br/>
        </w:r>
      </w:del>
    </w:p>
    <w:p w14:paraId="77F9E52F" w14:textId="647ED093" w:rsidR="00191B8A" w:rsidRPr="00191B8A" w:rsidDel="00002E2C" w:rsidRDefault="00191B8A" w:rsidP="004B00B9">
      <w:pPr>
        <w:pStyle w:val="ListParagraph"/>
        <w:numPr>
          <w:ilvl w:val="0"/>
          <w:numId w:val="46"/>
        </w:numPr>
        <w:rPr>
          <w:del w:id="899" w:author="Cindy W" w:date="2019-02-01T10:39:00Z"/>
          <w:rFonts w:ascii="Courier" w:hAnsi="Courier"/>
          <w:b/>
          <w:sz w:val="28"/>
          <w:szCs w:val="28"/>
        </w:rPr>
      </w:pPr>
      <w:del w:id="900" w:author="Cindy W" w:date="2019-02-01T10:39:00Z">
        <w:r w:rsidDel="00002E2C">
          <w:rPr>
            <w:rFonts w:ascii="Courier" w:hAnsi="Courier"/>
          </w:rPr>
          <w:delText xml:space="preserve">Loosen screw and insert the end of the “RELAY NC” </w:delText>
        </w:r>
        <w:r w:rsidR="001A5CD4" w:rsidDel="00002E2C">
          <w:rPr>
            <w:rFonts w:ascii="Courier" w:hAnsi="Courier"/>
          </w:rPr>
          <w:delText>load circuit wire</w:delText>
        </w:r>
        <w:r w:rsidDel="00002E2C">
          <w:rPr>
            <w:rFonts w:ascii="Courier" w:hAnsi="Courier"/>
          </w:rPr>
          <w:delText xml:space="preserve"> into the bottom (“Normally Closed – NC) screw terminal hole on the relay #1 module (</w:delText>
        </w:r>
        <w:r w:rsidRPr="00191B8A" w:rsidDel="00002E2C">
          <w:rPr>
            <w:rFonts w:ascii="Courier" w:hAnsi="Courier"/>
            <w:u w:val="single"/>
          </w:rPr>
          <w:delText>lower</w:delText>
        </w:r>
        <w:r w:rsidDel="00002E2C">
          <w:rPr>
            <w:rFonts w:ascii="Courier" w:hAnsi="Courier"/>
          </w:rPr>
          <w:delText xml:space="preserve"> module) and tighten down the screw.</w:delText>
        </w:r>
        <w:r w:rsidDel="00002E2C">
          <w:rPr>
            <w:rFonts w:ascii="Courier" w:hAnsi="Courier"/>
          </w:rPr>
          <w:br/>
          <w:delText xml:space="preserve">      “RELAY NC”</w:delText>
        </w:r>
        <w:r w:rsidDel="00002E2C">
          <w:rPr>
            <w:rFonts w:ascii="Courier" w:hAnsi="Courier"/>
          </w:rPr>
          <w:br/>
          <w:delText>__________</w:delText>
        </w:r>
        <w:r w:rsidDel="00002E2C">
          <w:rPr>
            <w:rFonts w:ascii="Courier" w:hAnsi="Courier"/>
          </w:rPr>
          <w:br/>
        </w:r>
      </w:del>
    </w:p>
    <w:p w14:paraId="67C6666B" w14:textId="4FD766C9" w:rsidR="00191B8A" w:rsidRPr="007D32F6" w:rsidDel="00002E2C" w:rsidRDefault="00191B8A" w:rsidP="004B00B9">
      <w:pPr>
        <w:pStyle w:val="ListParagraph"/>
        <w:numPr>
          <w:ilvl w:val="0"/>
          <w:numId w:val="46"/>
        </w:numPr>
        <w:rPr>
          <w:del w:id="901" w:author="Cindy W" w:date="2019-02-01T10:39:00Z"/>
          <w:rFonts w:ascii="Courier" w:hAnsi="Courier"/>
          <w:b/>
          <w:sz w:val="28"/>
          <w:szCs w:val="28"/>
        </w:rPr>
      </w:pPr>
      <w:del w:id="902" w:author="Cindy W" w:date="2019-02-01T10:39:00Z">
        <w:r w:rsidDel="00002E2C">
          <w:rPr>
            <w:rFonts w:ascii="Courier" w:hAnsi="Courier"/>
          </w:rPr>
          <w:delText xml:space="preserve">Loosen screw and insert the twisted/soldered end of the “BLK2” </w:delText>
        </w:r>
        <w:r w:rsidR="001A5CD4" w:rsidDel="00002E2C">
          <w:rPr>
            <w:rFonts w:ascii="Courier" w:hAnsi="Courier"/>
          </w:rPr>
          <w:delText>load circuit wire</w:delText>
        </w:r>
        <w:r w:rsidDel="00002E2C">
          <w:rPr>
            <w:rFonts w:ascii="Courier" w:hAnsi="Courier"/>
          </w:rPr>
          <w:delText xml:space="preserve"> into the top (“Normally Open” - NO) screw terminal hole on the relay #2 module (</w:delText>
        </w:r>
        <w:r w:rsidDel="00002E2C">
          <w:rPr>
            <w:rFonts w:ascii="Courier" w:hAnsi="Courier"/>
            <w:u w:val="single"/>
          </w:rPr>
          <w:delText>upp</w:delText>
        </w:r>
        <w:r w:rsidRPr="00191B8A" w:rsidDel="00002E2C">
          <w:rPr>
            <w:rFonts w:ascii="Courier" w:hAnsi="Courier"/>
            <w:u w:val="single"/>
          </w:rPr>
          <w:delText>er</w:delText>
        </w:r>
        <w:r w:rsidDel="00002E2C">
          <w:rPr>
            <w:rFonts w:ascii="Courier" w:hAnsi="Courier"/>
          </w:rPr>
          <w:delText xml:space="preserve"> module) and tighten down the screw. </w:delText>
        </w:r>
        <w:r w:rsidDel="00002E2C">
          <w:rPr>
            <w:rFonts w:ascii="Courier" w:hAnsi="Courier"/>
          </w:rPr>
          <w:br/>
          <w:delText xml:space="preserve">      “BLK2”</w:delText>
        </w:r>
        <w:r w:rsidDel="00002E2C">
          <w:rPr>
            <w:rFonts w:ascii="Courier" w:hAnsi="Courier"/>
          </w:rPr>
          <w:br/>
          <w:delText>_________</w:delText>
        </w:r>
        <w:r w:rsidDel="00002E2C">
          <w:rPr>
            <w:rFonts w:ascii="Courier" w:hAnsi="Courier"/>
          </w:rPr>
          <w:br/>
        </w:r>
      </w:del>
    </w:p>
    <w:p w14:paraId="4153FAC0" w14:textId="16882FAD" w:rsidR="00191B8A" w:rsidRPr="006B35AC" w:rsidDel="00002E2C" w:rsidRDefault="00191B8A" w:rsidP="004B00B9">
      <w:pPr>
        <w:pStyle w:val="ListParagraph"/>
        <w:numPr>
          <w:ilvl w:val="0"/>
          <w:numId w:val="46"/>
        </w:numPr>
        <w:rPr>
          <w:del w:id="903" w:author="Cindy W" w:date="2019-02-01T10:39:00Z"/>
          <w:rFonts w:ascii="Courier" w:hAnsi="Courier"/>
          <w:b/>
          <w:sz w:val="28"/>
          <w:szCs w:val="28"/>
        </w:rPr>
      </w:pPr>
      <w:del w:id="904" w:author="Cindy W" w:date="2019-02-01T10:39:00Z">
        <w:r w:rsidDel="00002E2C">
          <w:rPr>
            <w:rFonts w:ascii="Courier" w:hAnsi="Courier"/>
          </w:rPr>
          <w:delText xml:space="preserve">Loosen screw and insert the end of the “RED2” </w:delText>
        </w:r>
        <w:r w:rsidR="001A5CD4" w:rsidDel="00002E2C">
          <w:rPr>
            <w:rFonts w:ascii="Courier" w:hAnsi="Courier"/>
          </w:rPr>
          <w:delText>load circuit wire</w:delText>
        </w:r>
        <w:r w:rsidDel="00002E2C">
          <w:rPr>
            <w:rFonts w:ascii="Courier" w:hAnsi="Courier"/>
          </w:rPr>
          <w:delText xml:space="preserve"> into the center (“Common” - C) screw terminal hole on the relay #2 module (</w:delText>
        </w:r>
        <w:r w:rsidDel="00002E2C">
          <w:rPr>
            <w:rFonts w:ascii="Courier" w:hAnsi="Courier"/>
            <w:u w:val="single"/>
          </w:rPr>
          <w:delText>upp</w:delText>
        </w:r>
        <w:r w:rsidRPr="00191B8A" w:rsidDel="00002E2C">
          <w:rPr>
            <w:rFonts w:ascii="Courier" w:hAnsi="Courier"/>
            <w:u w:val="single"/>
          </w:rPr>
          <w:delText>er</w:delText>
        </w:r>
        <w:r w:rsidDel="00002E2C">
          <w:rPr>
            <w:rFonts w:ascii="Courier" w:hAnsi="Courier"/>
          </w:rPr>
          <w:delText xml:space="preserve"> module) and tight</w:delText>
        </w:r>
        <w:r w:rsidR="001A5CD4" w:rsidDel="00002E2C">
          <w:rPr>
            <w:rFonts w:ascii="Courier" w:hAnsi="Courier"/>
          </w:rPr>
          <w:delText>en down the screw.</w:delText>
        </w:r>
        <w:r w:rsidR="001A5CD4" w:rsidDel="00002E2C">
          <w:rPr>
            <w:rFonts w:ascii="Courier" w:hAnsi="Courier"/>
          </w:rPr>
          <w:br/>
          <w:delText xml:space="preserve">      “RED2”</w:delText>
        </w:r>
        <w:r w:rsidDel="00002E2C">
          <w:rPr>
            <w:rFonts w:ascii="Courier" w:hAnsi="Courier"/>
          </w:rPr>
          <w:br/>
          <w:delText>_________</w:delText>
        </w:r>
        <w:r w:rsidDel="00002E2C">
          <w:rPr>
            <w:rFonts w:ascii="Courier" w:hAnsi="Courier"/>
          </w:rPr>
          <w:br/>
        </w:r>
      </w:del>
    </w:p>
    <w:p w14:paraId="08B90D55" w14:textId="73486EA7" w:rsidR="00191B8A" w:rsidRPr="00191B8A" w:rsidDel="00002E2C" w:rsidRDefault="00191B8A" w:rsidP="004B00B9">
      <w:pPr>
        <w:pStyle w:val="ListParagraph"/>
        <w:numPr>
          <w:ilvl w:val="0"/>
          <w:numId w:val="46"/>
        </w:numPr>
        <w:rPr>
          <w:del w:id="905" w:author="Cindy W" w:date="2019-02-01T10:39:00Z"/>
          <w:rFonts w:ascii="Courier" w:hAnsi="Courier"/>
          <w:b/>
          <w:sz w:val="28"/>
          <w:szCs w:val="28"/>
        </w:rPr>
      </w:pPr>
      <w:del w:id="906" w:author="Cindy W" w:date="2019-02-01T10:39:00Z">
        <w:r w:rsidDel="00002E2C">
          <w:rPr>
            <w:rFonts w:ascii="Courier" w:hAnsi="Courier"/>
          </w:rPr>
          <w:delText xml:space="preserve">Loosen screw and insert the end of the “RED1_B” </w:delText>
        </w:r>
        <w:r w:rsidR="001A5CD4" w:rsidDel="00002E2C">
          <w:rPr>
            <w:rFonts w:ascii="Courier" w:hAnsi="Courier"/>
          </w:rPr>
          <w:delText>load circuit wire</w:delText>
        </w:r>
        <w:r w:rsidDel="00002E2C">
          <w:rPr>
            <w:rFonts w:ascii="Courier" w:hAnsi="Courier"/>
          </w:rPr>
          <w:delText xml:space="preserve"> into the bottom (“Normally Closed – NC) screw terminal hole on the relay #2 module (</w:delText>
        </w:r>
        <w:r w:rsidDel="00002E2C">
          <w:rPr>
            <w:rFonts w:ascii="Courier" w:hAnsi="Courier"/>
            <w:u w:val="single"/>
          </w:rPr>
          <w:delText>upp</w:delText>
        </w:r>
        <w:r w:rsidRPr="00191B8A" w:rsidDel="00002E2C">
          <w:rPr>
            <w:rFonts w:ascii="Courier" w:hAnsi="Courier"/>
            <w:u w:val="single"/>
          </w:rPr>
          <w:delText>er</w:delText>
        </w:r>
        <w:r w:rsidDel="00002E2C">
          <w:rPr>
            <w:rFonts w:ascii="Courier" w:hAnsi="Courier"/>
          </w:rPr>
          <w:delText xml:space="preserve"> module) and tighten down the screw.</w:delText>
        </w:r>
        <w:r w:rsidDel="00002E2C">
          <w:rPr>
            <w:rFonts w:ascii="Courier" w:hAnsi="Courier"/>
          </w:rPr>
          <w:br/>
          <w:delText xml:space="preserve">      “RED1_B”</w:delText>
        </w:r>
        <w:r w:rsidDel="00002E2C">
          <w:rPr>
            <w:rFonts w:ascii="Courier" w:hAnsi="Courier"/>
          </w:rPr>
          <w:br/>
          <w:delText>__________</w:delText>
        </w:r>
        <w:r w:rsidDel="00002E2C">
          <w:rPr>
            <w:rFonts w:ascii="Courier" w:hAnsi="Courier"/>
          </w:rPr>
          <w:br/>
        </w:r>
        <w:r w:rsidDel="00002E2C">
          <w:rPr>
            <w:rFonts w:ascii="Courier" w:hAnsi="Courier"/>
          </w:rPr>
          <w:br/>
        </w:r>
      </w:del>
    </w:p>
    <w:p w14:paraId="3A9DA379" w14:textId="77777777" w:rsidR="00191B8A" w:rsidRPr="00191B8A" w:rsidRDefault="00191B8A" w:rsidP="00191B8A">
      <w:pPr>
        <w:rPr>
          <w:rFonts w:ascii="Courier" w:hAnsi="Courier"/>
          <w:b/>
          <w:sz w:val="28"/>
          <w:szCs w:val="28"/>
        </w:rPr>
      </w:pPr>
    </w:p>
    <w:p w14:paraId="656B9DB3" w14:textId="3CC9FEAB" w:rsidR="00C83733" w:rsidRDefault="00C83733" w:rsidP="00C83733">
      <w:pPr>
        <w:pStyle w:val="Heading1"/>
      </w:pPr>
      <w:bookmarkStart w:id="907" w:name="_Toc410731219"/>
      <w:r>
        <w:t>Make relay power/control side connections</w:t>
      </w:r>
      <w:bookmarkEnd w:id="907"/>
      <w:r w:rsidR="00191B8A">
        <w:t xml:space="preserve"> </w:t>
      </w:r>
      <w:del w:id="908" w:author="Cindy W" w:date="2019-02-01T10:39:00Z">
        <w:r w:rsidR="00191B8A" w:rsidRPr="00191B8A" w:rsidDel="00002E2C">
          <w:rPr>
            <w:color w:val="FF0000"/>
          </w:rPr>
          <w:delText>(EMR versions only)</w:delText>
        </w:r>
      </w:del>
      <w:r>
        <w:br/>
      </w:r>
    </w:p>
    <w:p w14:paraId="5668F348" w14:textId="555626E8" w:rsidR="00191B8A" w:rsidRDefault="00191B8A" w:rsidP="00191B8A">
      <w:pPr>
        <w:rPr>
          <w:rFonts w:ascii="Courier" w:hAnsi="Courier"/>
          <w:b/>
          <w:sz w:val="28"/>
          <w:szCs w:val="28"/>
          <w:u w:val="single"/>
        </w:rPr>
      </w:pPr>
      <w:r w:rsidRPr="00191B8A">
        <w:rPr>
          <w:rFonts w:ascii="Courier" w:hAnsi="Courier"/>
        </w:rPr>
        <w:t>Refer to the drawing</w:t>
      </w:r>
      <w:r>
        <w:rPr>
          <w:rFonts w:ascii="Courier" w:hAnsi="Courier"/>
        </w:rPr>
        <w:t>s</w:t>
      </w:r>
      <w:r w:rsidRPr="00191B8A">
        <w:rPr>
          <w:rFonts w:ascii="Courier" w:hAnsi="Courier"/>
        </w:rPr>
        <w:t xml:space="preserve"> of off-PCB connections for this </w:t>
      </w:r>
      <w:r>
        <w:rPr>
          <w:rFonts w:ascii="Courier" w:hAnsi="Courier"/>
        </w:rPr>
        <w:t>step</w:t>
      </w:r>
      <w:r w:rsidRPr="00191B8A">
        <w:rPr>
          <w:rFonts w:ascii="Courier" w:hAnsi="Courier"/>
        </w:rPr>
        <w:t>.</w:t>
      </w:r>
      <w:r>
        <w:rPr>
          <w:rFonts w:ascii="Courier" w:hAnsi="Courier"/>
        </w:rPr>
        <w:t xml:space="preserve"> These connections use the 4-inch male-to-female jumpers.</w:t>
      </w:r>
    </w:p>
    <w:p w14:paraId="7B9C0F17" w14:textId="1349F736" w:rsidR="00191B8A" w:rsidRPr="00191B8A" w:rsidRDefault="00191B8A" w:rsidP="00191B8A">
      <w:pPr>
        <w:rPr>
          <w:rFonts w:ascii="Courier" w:hAnsi="Courier"/>
          <w:b/>
          <w:sz w:val="28"/>
          <w:szCs w:val="28"/>
          <w:u w:val="single"/>
        </w:rPr>
      </w:pPr>
      <w:r w:rsidRPr="00191B8A">
        <w:rPr>
          <w:rFonts w:ascii="Courier" w:hAnsi="Courier"/>
          <w:b/>
          <w:sz w:val="28"/>
          <w:szCs w:val="28"/>
          <w:u w:val="single"/>
        </w:rPr>
        <w:t xml:space="preserve"> </w:t>
      </w:r>
    </w:p>
    <w:p w14:paraId="260B5C11" w14:textId="4D3A9A38" w:rsidR="006B35AC" w:rsidRPr="00C83733" w:rsidRDefault="006B35AC" w:rsidP="004B00B9">
      <w:pPr>
        <w:pStyle w:val="ListParagraph"/>
        <w:numPr>
          <w:ilvl w:val="0"/>
          <w:numId w:val="47"/>
        </w:numPr>
        <w:rPr>
          <w:rFonts w:ascii="Courier" w:hAnsi="Courier"/>
          <w:b/>
          <w:sz w:val="28"/>
          <w:szCs w:val="28"/>
          <w:u w:val="single"/>
        </w:rPr>
      </w:pPr>
      <w:r w:rsidRPr="00C83733">
        <w:rPr>
          <w:rFonts w:ascii="Courier" w:hAnsi="Courier"/>
          <w:b/>
          <w:sz w:val="28"/>
          <w:szCs w:val="28"/>
          <w:u w:val="single"/>
        </w:rPr>
        <w:t xml:space="preserve">Make relay </w:t>
      </w:r>
      <w:r w:rsidR="009270F5" w:rsidRPr="00C83733">
        <w:rPr>
          <w:rFonts w:ascii="Courier" w:hAnsi="Courier"/>
          <w:b/>
          <w:sz w:val="28"/>
          <w:szCs w:val="28"/>
          <w:u w:val="single"/>
        </w:rPr>
        <w:t xml:space="preserve">module </w:t>
      </w:r>
      <w:r w:rsidRPr="00C83733">
        <w:rPr>
          <w:rFonts w:ascii="Courier" w:hAnsi="Courier"/>
          <w:b/>
          <w:sz w:val="28"/>
          <w:szCs w:val="28"/>
          <w:u w:val="single"/>
        </w:rPr>
        <w:t>control/power side</w:t>
      </w:r>
      <w:r w:rsidR="00D327C9" w:rsidRPr="00C83733">
        <w:rPr>
          <w:rFonts w:ascii="Courier" w:hAnsi="Courier"/>
          <w:b/>
          <w:sz w:val="28"/>
          <w:szCs w:val="28"/>
          <w:u w:val="single"/>
        </w:rPr>
        <w:t xml:space="preserve"> (jumper)</w:t>
      </w:r>
      <w:r w:rsidRPr="00C83733">
        <w:rPr>
          <w:rFonts w:ascii="Courier" w:hAnsi="Courier"/>
          <w:b/>
          <w:sz w:val="28"/>
          <w:szCs w:val="28"/>
          <w:u w:val="single"/>
        </w:rPr>
        <w:t xml:space="preserve"> connections:</w:t>
      </w:r>
      <w:r w:rsidRPr="00C83733">
        <w:rPr>
          <w:rFonts w:ascii="Courier" w:hAnsi="Courier"/>
          <w:b/>
          <w:sz w:val="28"/>
          <w:szCs w:val="28"/>
          <w:u w:val="single"/>
        </w:rPr>
        <w:br/>
      </w:r>
    </w:p>
    <w:p w14:paraId="3E3E00E0" w14:textId="03D54AE8" w:rsidR="00191B8A" w:rsidRPr="00191B8A" w:rsidRDefault="006B35AC" w:rsidP="004B00B9">
      <w:pPr>
        <w:pStyle w:val="ListParagraph"/>
        <w:numPr>
          <w:ilvl w:val="0"/>
          <w:numId w:val="48"/>
        </w:numPr>
        <w:rPr>
          <w:rFonts w:ascii="Courier" w:hAnsi="Courier"/>
          <w:b/>
          <w:sz w:val="28"/>
          <w:szCs w:val="28"/>
        </w:rPr>
      </w:pPr>
      <w:r>
        <w:rPr>
          <w:rFonts w:ascii="Courier" w:hAnsi="Courier"/>
        </w:rPr>
        <w:t>Connect the BLUE ju</w:t>
      </w:r>
      <w:r w:rsidR="00191B8A">
        <w:rPr>
          <w:rFonts w:ascii="Courier" w:hAnsi="Courier"/>
        </w:rPr>
        <w:t xml:space="preserve">mper from PCB connector A2, pin 6 (Arduino pin D2) </w:t>
      </w:r>
      <w:r>
        <w:rPr>
          <w:rFonts w:ascii="Courier" w:hAnsi="Courier"/>
        </w:rPr>
        <w:t>to the IN pin on the relay</w:t>
      </w:r>
      <w:r w:rsidR="009270F5">
        <w:rPr>
          <w:rFonts w:ascii="Courier" w:hAnsi="Courier"/>
        </w:rPr>
        <w:t xml:space="preserve"> module</w:t>
      </w:r>
      <w:r w:rsidR="00191B8A">
        <w:rPr>
          <w:rFonts w:ascii="Courier" w:hAnsi="Courier"/>
        </w:rPr>
        <w:t xml:space="preserve"> (IN1 pin on 2-relay module)</w:t>
      </w:r>
      <w:r>
        <w:rPr>
          <w:rFonts w:ascii="Courier" w:hAnsi="Courier"/>
        </w:rPr>
        <w:br/>
        <w:t>__________</w:t>
      </w:r>
      <w:r w:rsidR="00191B8A">
        <w:rPr>
          <w:rFonts w:ascii="Courier" w:hAnsi="Courier"/>
        </w:rPr>
        <w:br/>
      </w:r>
    </w:p>
    <w:p w14:paraId="12D01F40" w14:textId="48D7F094" w:rsidR="00516EAB" w:rsidRPr="00191B8A" w:rsidDel="00002E2C" w:rsidRDefault="00191B8A" w:rsidP="004B00B9">
      <w:pPr>
        <w:pStyle w:val="ListParagraph"/>
        <w:numPr>
          <w:ilvl w:val="0"/>
          <w:numId w:val="48"/>
        </w:numPr>
        <w:rPr>
          <w:del w:id="909" w:author="Cindy W" w:date="2019-02-01T10:40:00Z"/>
          <w:rFonts w:ascii="Courier" w:hAnsi="Courier"/>
          <w:b/>
          <w:sz w:val="28"/>
          <w:szCs w:val="28"/>
        </w:rPr>
      </w:pPr>
      <w:del w:id="910" w:author="Cindy W" w:date="2019-02-01T10:39:00Z">
        <w:r w:rsidRPr="00191B8A" w:rsidDel="00002E2C">
          <w:rPr>
            <w:rFonts w:ascii="Courier" w:hAnsi="Courier"/>
            <w:color w:val="FF0000"/>
          </w:rPr>
          <w:delText>Cell version only:</w:delText>
        </w:r>
        <w:r w:rsidDel="00002E2C">
          <w:rPr>
            <w:rFonts w:ascii="Courier" w:hAnsi="Courier"/>
          </w:rPr>
          <w:delText xml:space="preserve"> Connect the WHITE jumper from PCB connector A2, pin 4 (Arduino pin D4) to the IN2 pin on the 2-relay</w:delText>
        </w:r>
        <w:r w:rsidDel="00002E2C">
          <w:rPr>
            <w:rFonts w:ascii="Courier" w:hAnsi="Courier"/>
          </w:rPr>
          <w:br/>
          <w:delText>__________</w:delText>
        </w:r>
        <w:r w:rsidDel="00002E2C">
          <w:rPr>
            <w:rFonts w:ascii="Courier" w:hAnsi="Courier"/>
          </w:rPr>
          <w:br/>
        </w:r>
      </w:del>
      <w:del w:id="911" w:author="Cindy W" w:date="2019-02-01T10:40:00Z">
        <w:r w:rsidR="006B35AC" w:rsidRPr="00191B8A" w:rsidDel="00002E2C">
          <w:rPr>
            <w:rFonts w:ascii="Courier" w:hAnsi="Courier"/>
          </w:rPr>
          <w:br/>
        </w:r>
      </w:del>
    </w:p>
    <w:p w14:paraId="0EF5C0FC" w14:textId="4B420170" w:rsidR="00191B8A" w:rsidRPr="00191B8A" w:rsidRDefault="00191B8A" w:rsidP="004B00B9">
      <w:pPr>
        <w:pStyle w:val="ListParagraph"/>
        <w:numPr>
          <w:ilvl w:val="0"/>
          <w:numId w:val="48"/>
        </w:numPr>
        <w:rPr>
          <w:rFonts w:ascii="Courier" w:hAnsi="Courier"/>
          <w:b/>
          <w:sz w:val="28"/>
          <w:szCs w:val="28"/>
        </w:rPr>
      </w:pPr>
      <w:r>
        <w:rPr>
          <w:rFonts w:ascii="Courier" w:hAnsi="Courier"/>
        </w:rPr>
        <w:t>Connect the BLACK jumper from PCB connector A3, pin 7 (Arduino, GND) to the GND pin on the relay module</w:t>
      </w:r>
      <w:r>
        <w:rPr>
          <w:rFonts w:ascii="Courier" w:hAnsi="Courier"/>
        </w:rPr>
        <w:br/>
        <w:t>__________</w:t>
      </w:r>
      <w:r>
        <w:rPr>
          <w:rFonts w:ascii="Courier" w:hAnsi="Courier"/>
        </w:rPr>
        <w:br/>
      </w:r>
    </w:p>
    <w:p w14:paraId="0EC25785" w14:textId="05352A2B" w:rsidR="00B3429E" w:rsidRPr="00B3429E" w:rsidRDefault="006B35AC" w:rsidP="004B00B9">
      <w:pPr>
        <w:pStyle w:val="ListParagraph"/>
        <w:numPr>
          <w:ilvl w:val="0"/>
          <w:numId w:val="48"/>
        </w:numPr>
        <w:rPr>
          <w:rFonts w:ascii="Courier" w:hAnsi="Courier"/>
          <w:b/>
          <w:sz w:val="28"/>
          <w:szCs w:val="28"/>
        </w:rPr>
      </w:pPr>
      <w:r>
        <w:rPr>
          <w:rFonts w:ascii="Courier" w:hAnsi="Courier"/>
        </w:rPr>
        <w:t xml:space="preserve">Connect the RED jumper </w:t>
      </w:r>
      <w:r w:rsidR="00191B8A">
        <w:rPr>
          <w:rFonts w:ascii="Courier" w:hAnsi="Courier"/>
        </w:rPr>
        <w:t>from PCB connector A3, pin 5 (Arduino, +5V)</w:t>
      </w:r>
      <w:r>
        <w:rPr>
          <w:rFonts w:ascii="Courier" w:hAnsi="Courier"/>
        </w:rPr>
        <w:t xml:space="preserve"> to the VCC pin on the relay</w:t>
      </w:r>
      <w:r w:rsidR="009270F5">
        <w:rPr>
          <w:rFonts w:ascii="Courier" w:hAnsi="Courier"/>
        </w:rPr>
        <w:t xml:space="preserve"> module</w:t>
      </w:r>
      <w:r>
        <w:rPr>
          <w:rFonts w:ascii="Courier" w:hAnsi="Courier"/>
        </w:rPr>
        <w:br/>
        <w:t>__________</w:t>
      </w:r>
      <w:r w:rsidR="00B3429E">
        <w:rPr>
          <w:rFonts w:ascii="Courier" w:hAnsi="Courier"/>
        </w:rPr>
        <w:br/>
      </w:r>
    </w:p>
    <w:p w14:paraId="2B3022B0" w14:textId="5886A614" w:rsidR="00326E27" w:rsidRPr="00191B8A" w:rsidRDefault="00326E27" w:rsidP="00191B8A">
      <w:pPr>
        <w:rPr>
          <w:rFonts w:ascii="Courier" w:hAnsi="Courier"/>
          <w:b/>
          <w:sz w:val="28"/>
          <w:szCs w:val="28"/>
        </w:rPr>
      </w:pPr>
    </w:p>
    <w:p w14:paraId="348AEAAC" w14:textId="3B3490A1" w:rsidR="00191B8A" w:rsidRDefault="00191B8A" w:rsidP="00C83733">
      <w:pPr>
        <w:pStyle w:val="Heading1"/>
      </w:pPr>
      <w:bookmarkStart w:id="912" w:name="_Toc410731220"/>
      <w:r>
        <w:t>Check all off-PCB connections</w:t>
      </w:r>
      <w:bookmarkEnd w:id="912"/>
      <w:r>
        <w:br/>
      </w:r>
    </w:p>
    <w:p w14:paraId="1210BFBA" w14:textId="073B0103" w:rsidR="00191B8A" w:rsidRPr="00C83733" w:rsidRDefault="00191B8A" w:rsidP="004B00B9">
      <w:pPr>
        <w:pStyle w:val="ListParagraph"/>
        <w:numPr>
          <w:ilvl w:val="0"/>
          <w:numId w:val="47"/>
        </w:numPr>
        <w:rPr>
          <w:rFonts w:ascii="Courier" w:hAnsi="Courier"/>
          <w:b/>
          <w:sz w:val="28"/>
          <w:szCs w:val="28"/>
          <w:u w:val="single"/>
        </w:rPr>
      </w:pPr>
      <w:r>
        <w:rPr>
          <w:rFonts w:ascii="Courier" w:hAnsi="Courier"/>
          <w:b/>
          <w:sz w:val="28"/>
          <w:szCs w:val="28"/>
          <w:u w:val="single"/>
        </w:rPr>
        <w:t>Check all</w:t>
      </w:r>
      <w:r w:rsidRPr="00C83733">
        <w:rPr>
          <w:rFonts w:ascii="Courier" w:hAnsi="Courier"/>
          <w:b/>
          <w:sz w:val="28"/>
          <w:szCs w:val="28"/>
          <w:u w:val="single"/>
        </w:rPr>
        <w:t xml:space="preserve"> </w:t>
      </w:r>
      <w:r>
        <w:rPr>
          <w:rFonts w:ascii="Courier" w:hAnsi="Courier"/>
          <w:b/>
          <w:sz w:val="28"/>
          <w:szCs w:val="28"/>
          <w:u w:val="single"/>
        </w:rPr>
        <w:t xml:space="preserve">off-PCB </w:t>
      </w:r>
      <w:r w:rsidRPr="00C83733">
        <w:rPr>
          <w:rFonts w:ascii="Courier" w:hAnsi="Courier"/>
          <w:b/>
          <w:sz w:val="28"/>
          <w:szCs w:val="28"/>
          <w:u w:val="single"/>
        </w:rPr>
        <w:t>connections:</w:t>
      </w:r>
      <w:r w:rsidRPr="00C83733">
        <w:rPr>
          <w:rFonts w:ascii="Courier" w:hAnsi="Courier"/>
          <w:b/>
          <w:sz w:val="28"/>
          <w:szCs w:val="28"/>
          <w:u w:val="single"/>
        </w:rPr>
        <w:br/>
      </w:r>
    </w:p>
    <w:p w14:paraId="23513218" w14:textId="1F3530A3" w:rsidR="00191B8A" w:rsidRPr="00191B8A" w:rsidRDefault="00191B8A" w:rsidP="004B00B9">
      <w:pPr>
        <w:pStyle w:val="ListParagraph"/>
        <w:numPr>
          <w:ilvl w:val="0"/>
          <w:numId w:val="72"/>
        </w:numPr>
        <w:rPr>
          <w:rFonts w:ascii="Courier" w:hAnsi="Courier"/>
          <w:b/>
          <w:sz w:val="28"/>
          <w:szCs w:val="28"/>
          <w:u w:val="single"/>
        </w:rPr>
      </w:pPr>
      <w:r>
        <w:rPr>
          <w:rFonts w:ascii="Courier" w:hAnsi="Courier"/>
        </w:rPr>
        <w:t xml:space="preserve">Use the drawing of off-PCB connections </w:t>
      </w:r>
      <w:del w:id="913" w:author="Cindy W" w:date="2019-02-01T10:40:00Z">
        <w:r w:rsidDel="00002E2C">
          <w:rPr>
            <w:rFonts w:ascii="Courier" w:hAnsi="Courier"/>
          </w:rPr>
          <w:delText xml:space="preserve">for the version you are building </w:delText>
        </w:r>
      </w:del>
      <w:r>
        <w:rPr>
          <w:rFonts w:ascii="Courier" w:hAnsi="Courier"/>
        </w:rPr>
        <w:t>and double-check that all connections match the drawing.</w:t>
      </w:r>
      <w:r w:rsidR="009E34EE">
        <w:rPr>
          <w:rFonts w:ascii="Courier" w:hAnsi="Courier"/>
        </w:rPr>
        <w:br/>
      </w:r>
      <w:r w:rsidR="009E34EE">
        <w:rPr>
          <w:rFonts w:ascii="Courier" w:hAnsi="Courier"/>
        </w:rPr>
        <w:br/>
        <w:t>__________</w:t>
      </w:r>
      <w:r>
        <w:rPr>
          <w:rFonts w:ascii="Courier" w:hAnsi="Courier"/>
        </w:rPr>
        <w:br/>
      </w:r>
    </w:p>
    <w:p w14:paraId="18748E4A" w14:textId="10B1B3E9" w:rsidR="00191B8A" w:rsidRPr="00C83733" w:rsidRDefault="00191B8A" w:rsidP="004B00B9">
      <w:pPr>
        <w:pStyle w:val="ListParagraph"/>
        <w:numPr>
          <w:ilvl w:val="0"/>
          <w:numId w:val="72"/>
        </w:numPr>
        <w:rPr>
          <w:rFonts w:ascii="Courier" w:hAnsi="Courier"/>
          <w:b/>
          <w:sz w:val="28"/>
          <w:szCs w:val="28"/>
          <w:u w:val="single"/>
        </w:rPr>
      </w:pPr>
      <w:r>
        <w:rPr>
          <w:rFonts w:ascii="Courier" w:hAnsi="Courier"/>
        </w:rPr>
        <w:t>Tug all wires connected to screw-terminal blocks gently to make sure they are securely connected.</w:t>
      </w:r>
      <w:r w:rsidR="009E34EE">
        <w:rPr>
          <w:rFonts w:ascii="Courier" w:hAnsi="Courier"/>
        </w:rPr>
        <w:br/>
      </w:r>
      <w:r w:rsidR="009E34EE">
        <w:rPr>
          <w:rFonts w:ascii="Courier" w:hAnsi="Courier"/>
        </w:rPr>
        <w:br/>
        <w:t>__________</w:t>
      </w:r>
      <w:r w:rsidRPr="00C83733">
        <w:rPr>
          <w:rFonts w:ascii="Courier" w:hAnsi="Courier"/>
          <w:b/>
          <w:sz w:val="28"/>
          <w:szCs w:val="28"/>
          <w:u w:val="single"/>
        </w:rPr>
        <w:t xml:space="preserve"> </w:t>
      </w:r>
      <w:r w:rsidRPr="00C83733">
        <w:rPr>
          <w:rFonts w:ascii="Courier" w:hAnsi="Courier"/>
          <w:b/>
          <w:sz w:val="28"/>
          <w:szCs w:val="28"/>
          <w:u w:val="single"/>
        </w:rPr>
        <w:br/>
      </w:r>
      <w:r>
        <w:rPr>
          <w:rFonts w:ascii="Courier" w:hAnsi="Courier"/>
          <w:b/>
          <w:sz w:val="28"/>
          <w:szCs w:val="28"/>
          <w:u w:val="single"/>
        </w:rPr>
        <w:lastRenderedPageBreak/>
        <w:br/>
      </w:r>
    </w:p>
    <w:p w14:paraId="402B5D75" w14:textId="6A9D418F" w:rsidR="00191B8A" w:rsidRPr="00C83733" w:rsidRDefault="00191B8A" w:rsidP="00191B8A">
      <w:pPr>
        <w:pStyle w:val="Heading1"/>
      </w:pPr>
      <w:bookmarkStart w:id="914" w:name="_Toc410731221"/>
      <w:r>
        <w:t>Mate PCB with Arduino</w:t>
      </w:r>
      <w:bookmarkEnd w:id="914"/>
      <w:r>
        <w:br/>
      </w:r>
    </w:p>
    <w:p w14:paraId="5AAD3AC7" w14:textId="1AD81434" w:rsidR="00191B8A" w:rsidRPr="00C83733" w:rsidRDefault="00191B8A" w:rsidP="004B00B9">
      <w:pPr>
        <w:pStyle w:val="ListParagraph"/>
        <w:numPr>
          <w:ilvl w:val="0"/>
          <w:numId w:val="43"/>
        </w:numPr>
        <w:rPr>
          <w:rFonts w:ascii="Courier" w:hAnsi="Courier"/>
          <w:b/>
          <w:sz w:val="28"/>
          <w:szCs w:val="28"/>
          <w:u w:val="single"/>
        </w:rPr>
      </w:pPr>
      <w:r>
        <w:rPr>
          <w:rFonts w:ascii="Courier" w:hAnsi="Courier"/>
          <w:b/>
          <w:sz w:val="28"/>
          <w:szCs w:val="28"/>
          <w:u w:val="single"/>
        </w:rPr>
        <w:t>Mate PCB with Arduino</w:t>
      </w:r>
      <w:r w:rsidRPr="00C83733">
        <w:rPr>
          <w:rFonts w:ascii="Courier" w:hAnsi="Courier"/>
          <w:b/>
          <w:sz w:val="28"/>
          <w:szCs w:val="28"/>
          <w:u w:val="single"/>
        </w:rPr>
        <w:t>:</w:t>
      </w:r>
      <w:r w:rsidRPr="00C83733">
        <w:rPr>
          <w:rFonts w:ascii="Courier" w:hAnsi="Courier"/>
          <w:b/>
          <w:sz w:val="28"/>
          <w:szCs w:val="28"/>
          <w:u w:val="single"/>
        </w:rPr>
        <w:br/>
      </w:r>
    </w:p>
    <w:p w14:paraId="5A03A258" w14:textId="7A4532C0" w:rsidR="009E34EE" w:rsidRPr="009E34EE" w:rsidRDefault="009E34EE" w:rsidP="004B00B9">
      <w:pPr>
        <w:pStyle w:val="ListParagraph"/>
        <w:numPr>
          <w:ilvl w:val="0"/>
          <w:numId w:val="44"/>
        </w:numPr>
        <w:rPr>
          <w:rFonts w:ascii="Courier" w:hAnsi="Courier"/>
          <w:b/>
          <w:sz w:val="28"/>
          <w:szCs w:val="28"/>
        </w:rPr>
      </w:pPr>
      <w:r>
        <w:rPr>
          <w:rFonts w:ascii="Courier" w:hAnsi="Courier"/>
        </w:rPr>
        <w:t>Put tape on metal USB connector housing where PCB will touch it</w:t>
      </w:r>
      <w:r>
        <w:rPr>
          <w:rFonts w:ascii="Courier" w:hAnsi="Courier"/>
        </w:rPr>
        <w:br/>
        <w:t>________</w:t>
      </w:r>
      <w:r>
        <w:rPr>
          <w:rFonts w:ascii="Courier" w:hAnsi="Courier"/>
        </w:rPr>
        <w:br/>
      </w:r>
    </w:p>
    <w:p w14:paraId="14B31E1B" w14:textId="4D83455A" w:rsidR="004B00B9" w:rsidRPr="004B00B9" w:rsidRDefault="00191B8A" w:rsidP="004B00B9">
      <w:pPr>
        <w:pStyle w:val="ListParagraph"/>
        <w:numPr>
          <w:ilvl w:val="0"/>
          <w:numId w:val="44"/>
        </w:numPr>
        <w:rPr>
          <w:rFonts w:ascii="Courier" w:hAnsi="Courier"/>
          <w:b/>
          <w:sz w:val="28"/>
          <w:szCs w:val="28"/>
        </w:rPr>
      </w:pPr>
      <w:r>
        <w:rPr>
          <w:rFonts w:ascii="Courier" w:hAnsi="Courier"/>
        </w:rPr>
        <w:t xml:space="preserve">Line up stacking connector pins on bottom of the PCB with the corresponding connectors on the top of the Arduino and press the boards together, taking care not to bend any of the pins.  </w:t>
      </w:r>
      <w:r>
        <w:rPr>
          <w:rFonts w:ascii="Courier" w:hAnsi="Courier"/>
        </w:rPr>
        <w:br/>
        <w:t>________</w:t>
      </w:r>
      <w:r w:rsidR="004B00B9">
        <w:rPr>
          <w:rFonts w:ascii="Courier" w:hAnsi="Courier"/>
        </w:rPr>
        <w:br/>
      </w:r>
    </w:p>
    <w:p w14:paraId="42B4C600" w14:textId="3EBD54B6" w:rsidR="00191B8A" w:rsidRPr="00A214AE" w:rsidDel="00002E2C" w:rsidRDefault="004B00B9" w:rsidP="004B00B9">
      <w:pPr>
        <w:pStyle w:val="ListParagraph"/>
        <w:numPr>
          <w:ilvl w:val="0"/>
          <w:numId w:val="44"/>
        </w:numPr>
        <w:rPr>
          <w:del w:id="915" w:author="Cindy W" w:date="2019-02-01T10:40:00Z"/>
          <w:rFonts w:ascii="Courier" w:hAnsi="Courier"/>
          <w:b/>
          <w:sz w:val="28"/>
          <w:szCs w:val="28"/>
        </w:rPr>
      </w:pPr>
      <w:del w:id="916" w:author="Cindy W" w:date="2019-02-01T10:40:00Z">
        <w:r w:rsidRPr="004B00B9" w:rsidDel="00002E2C">
          <w:rPr>
            <w:rFonts w:ascii="Courier" w:hAnsi="Courier"/>
            <w:color w:val="FF0000"/>
          </w:rPr>
          <w:delText>Cell versions only:</w:delText>
        </w:r>
        <w:r w:rsidRPr="004B00B9" w:rsidDel="00002E2C">
          <w:rPr>
            <w:rFonts w:ascii="Courier" w:hAnsi="Courier"/>
          </w:rPr>
          <w:delText xml:space="preserve"> For now, move the slider on the DIP switch that was installed in </w:delText>
        </w:r>
        <w:r w:rsidDel="00002E2C">
          <w:rPr>
            <w:rFonts w:ascii="Courier" w:hAnsi="Courier"/>
          </w:rPr>
          <w:delText>“</w:delText>
        </w:r>
        <w:r w:rsidRPr="004B00B9" w:rsidDel="00002E2C">
          <w:rPr>
            <w:rFonts w:ascii="Courier" w:hAnsi="Courier"/>
          </w:rPr>
          <w:fldChar w:fldCharType="begin"/>
        </w:r>
        <w:r w:rsidRPr="004B00B9" w:rsidDel="00002E2C">
          <w:rPr>
            <w:rFonts w:ascii="Courier" w:hAnsi="Courier"/>
          </w:rPr>
          <w:delInstrText xml:space="preserve"> REF _Ref409345816 \h </w:delInstrText>
        </w:r>
        <w:r w:rsidRPr="004B00B9" w:rsidDel="00002E2C">
          <w:rPr>
            <w:rFonts w:ascii="Courier" w:hAnsi="Courier"/>
          </w:rPr>
        </w:r>
        <w:r w:rsidRPr="004B00B9" w:rsidDel="00002E2C">
          <w:rPr>
            <w:rFonts w:ascii="Courier" w:hAnsi="Courier"/>
          </w:rPr>
          <w:fldChar w:fldCharType="separate"/>
        </w:r>
        <w:r w:rsidR="005E6199" w:rsidDel="00002E2C">
          <w:delText xml:space="preserve">Step 13: DIP switch or jumper header </w:delText>
        </w:r>
        <w:r w:rsidR="005E6199" w:rsidRPr="007E1521" w:rsidDel="00002E2C">
          <w:rPr>
            <w:color w:val="FF0000"/>
          </w:rPr>
          <w:delText>(cell versions only)</w:delText>
        </w:r>
        <w:r w:rsidRPr="004B00B9" w:rsidDel="00002E2C">
          <w:rPr>
            <w:rFonts w:ascii="Courier" w:hAnsi="Courier"/>
          </w:rPr>
          <w:fldChar w:fldCharType="end"/>
        </w:r>
        <w:r w:rsidDel="00002E2C">
          <w:rPr>
            <w:rFonts w:ascii="Courier" w:hAnsi="Courier"/>
          </w:rPr>
          <w:delText>”</w:delText>
        </w:r>
        <w:r w:rsidRPr="004B00B9" w:rsidDel="00002E2C">
          <w:rPr>
            <w:rFonts w:ascii="Courier" w:hAnsi="Courier"/>
          </w:rPr>
          <w:delText xml:space="preserve"> </w:delText>
        </w:r>
        <w:r w:rsidRPr="004B00B9" w:rsidDel="00002E2C">
          <w:rPr>
            <w:rFonts w:ascii="Courier" w:hAnsi="Courier"/>
          </w:rPr>
          <w:fldChar w:fldCharType="begin"/>
        </w:r>
        <w:r w:rsidRPr="004B00B9" w:rsidDel="00002E2C">
          <w:rPr>
            <w:rFonts w:ascii="Courier" w:hAnsi="Courier"/>
          </w:rPr>
          <w:delInstrText xml:space="preserve"> REF _Ref409345839 \p \h </w:delInstrText>
        </w:r>
        <w:r w:rsidRPr="004B00B9" w:rsidDel="00002E2C">
          <w:rPr>
            <w:rFonts w:ascii="Courier" w:hAnsi="Courier"/>
          </w:rPr>
        </w:r>
        <w:r w:rsidRPr="004B00B9" w:rsidDel="00002E2C">
          <w:rPr>
            <w:rFonts w:ascii="Courier" w:hAnsi="Courier"/>
          </w:rPr>
          <w:fldChar w:fldCharType="separate"/>
        </w:r>
        <w:r w:rsidR="005E6199" w:rsidDel="00002E2C">
          <w:rPr>
            <w:rFonts w:ascii="Courier" w:hAnsi="Courier"/>
          </w:rPr>
          <w:delText>above</w:delText>
        </w:r>
        <w:r w:rsidRPr="004B00B9" w:rsidDel="00002E2C">
          <w:rPr>
            <w:rFonts w:ascii="Courier" w:hAnsi="Courier"/>
          </w:rPr>
          <w:fldChar w:fldCharType="end"/>
        </w:r>
        <w:r w:rsidDel="00002E2C">
          <w:rPr>
            <w:rFonts w:ascii="Courier" w:hAnsi="Courier"/>
          </w:rPr>
          <w:delText xml:space="preserve"> to the ON position. If you opted to install jumper header JP instead, slide the jumper over the pins to short them together.</w:delText>
        </w:r>
        <w:r w:rsidR="009E34EE" w:rsidDel="00002E2C">
          <w:rPr>
            <w:rFonts w:ascii="Courier" w:hAnsi="Courier"/>
          </w:rPr>
          <w:br/>
        </w:r>
        <w:r w:rsidR="009E34EE" w:rsidDel="00002E2C">
          <w:rPr>
            <w:rFonts w:ascii="Courier" w:hAnsi="Courier"/>
          </w:rPr>
          <w:br/>
          <w:delText>__________</w:delText>
        </w:r>
        <w:r w:rsidDel="00002E2C">
          <w:rPr>
            <w:rFonts w:ascii="Courier" w:hAnsi="Courier"/>
          </w:rPr>
          <w:delText xml:space="preserve"> </w:delText>
        </w:r>
        <w:r w:rsidR="00191B8A" w:rsidDel="00002E2C">
          <w:rPr>
            <w:rFonts w:ascii="Courier" w:hAnsi="Courier"/>
          </w:rPr>
          <w:br/>
        </w:r>
      </w:del>
    </w:p>
    <w:p w14:paraId="2C1CC272" w14:textId="77777777" w:rsidR="00191B8A" w:rsidRDefault="00191B8A" w:rsidP="00191B8A">
      <w:pPr>
        <w:rPr>
          <w:rFonts w:ascii="Courier" w:hAnsi="Courier"/>
        </w:rPr>
      </w:pPr>
    </w:p>
    <w:p w14:paraId="179E7F62" w14:textId="5591A4D0" w:rsidR="00191B8A" w:rsidRPr="00191B8A" w:rsidRDefault="00191B8A" w:rsidP="00191B8A"/>
    <w:p w14:paraId="2DC85636" w14:textId="2DE8F952" w:rsidR="00C83733" w:rsidRPr="00C83733" w:rsidRDefault="004B00B9" w:rsidP="00C83733">
      <w:pPr>
        <w:pStyle w:val="Heading1"/>
      </w:pPr>
      <w:bookmarkStart w:id="917" w:name="_Toc410731222"/>
      <w:r>
        <w:t>Smoke</w:t>
      </w:r>
      <w:r w:rsidR="00C83733">
        <w:t xml:space="preserve"> test</w:t>
      </w:r>
      <w:bookmarkEnd w:id="917"/>
      <w:r w:rsidR="00C83733">
        <w:br/>
      </w:r>
    </w:p>
    <w:p w14:paraId="2D100E5E" w14:textId="0FB963EE" w:rsidR="001E2DFA" w:rsidRPr="00C83733" w:rsidRDefault="004B00B9" w:rsidP="004B00B9">
      <w:pPr>
        <w:pStyle w:val="ListParagraph"/>
        <w:numPr>
          <w:ilvl w:val="0"/>
          <w:numId w:val="49"/>
        </w:numPr>
        <w:rPr>
          <w:rFonts w:ascii="Courier" w:hAnsi="Courier"/>
          <w:b/>
          <w:sz w:val="28"/>
          <w:szCs w:val="28"/>
          <w:u w:val="single"/>
        </w:rPr>
      </w:pPr>
      <w:r>
        <w:rPr>
          <w:rFonts w:ascii="Courier" w:hAnsi="Courier"/>
          <w:b/>
          <w:sz w:val="28"/>
          <w:szCs w:val="28"/>
          <w:u w:val="single"/>
        </w:rPr>
        <w:t>Smoke</w:t>
      </w:r>
      <w:r w:rsidR="00466392" w:rsidRPr="00C83733">
        <w:rPr>
          <w:rFonts w:ascii="Courier" w:hAnsi="Courier"/>
          <w:b/>
          <w:sz w:val="28"/>
          <w:szCs w:val="28"/>
          <w:u w:val="single"/>
        </w:rPr>
        <w:t xml:space="preserve"> test:</w:t>
      </w:r>
      <w:r w:rsidR="00C30382" w:rsidRPr="00C83733">
        <w:rPr>
          <w:rFonts w:ascii="Courier" w:hAnsi="Courier"/>
          <w:b/>
          <w:sz w:val="28"/>
          <w:szCs w:val="28"/>
          <w:u w:val="single"/>
        </w:rPr>
        <w:br/>
      </w:r>
    </w:p>
    <w:p w14:paraId="46662C8C" w14:textId="0E0043BD" w:rsidR="00C30382" w:rsidRDefault="00C30382" w:rsidP="004B00B9">
      <w:pPr>
        <w:pStyle w:val="ListParagraph"/>
        <w:numPr>
          <w:ilvl w:val="0"/>
          <w:numId w:val="50"/>
        </w:numPr>
        <w:rPr>
          <w:rFonts w:ascii="Courier" w:hAnsi="Courier"/>
        </w:rPr>
      </w:pPr>
      <w:r w:rsidRPr="00C30382">
        <w:rPr>
          <w:rFonts w:ascii="Courier" w:hAnsi="Courier"/>
        </w:rPr>
        <w:t>Connect Arduino to laptop via USB</w:t>
      </w:r>
      <w:r>
        <w:rPr>
          <w:rFonts w:ascii="Courier" w:hAnsi="Courier"/>
        </w:rPr>
        <w:br/>
      </w:r>
    </w:p>
    <w:p w14:paraId="77E4000A" w14:textId="3B335D70" w:rsidR="00C30382" w:rsidRDefault="00C30382" w:rsidP="004B00B9">
      <w:pPr>
        <w:pStyle w:val="ListParagraph"/>
        <w:numPr>
          <w:ilvl w:val="0"/>
          <w:numId w:val="51"/>
        </w:numPr>
        <w:rPr>
          <w:rFonts w:ascii="Courier" w:hAnsi="Courier"/>
        </w:rPr>
      </w:pPr>
      <w:r>
        <w:rPr>
          <w:rFonts w:ascii="Courier" w:hAnsi="Courier"/>
        </w:rPr>
        <w:t xml:space="preserve">Check for smoke </w:t>
      </w:r>
      <w:r w:rsidRPr="00C30382">
        <w:rPr>
          <w:rFonts w:ascii="Courier" w:hAnsi="Courier"/>
        </w:rPr>
        <w:sym w:font="Wingdings" w:char="F04A"/>
      </w:r>
      <w:r>
        <w:rPr>
          <w:rFonts w:ascii="Courier" w:hAnsi="Courier"/>
        </w:rPr>
        <w:t xml:space="preserve">   _______</w:t>
      </w:r>
      <w:r>
        <w:rPr>
          <w:rFonts w:ascii="Courier" w:hAnsi="Courier"/>
        </w:rPr>
        <w:br/>
      </w:r>
    </w:p>
    <w:p w14:paraId="381FCAC0" w14:textId="497719B1" w:rsidR="00C30382" w:rsidRDefault="00191B8A" w:rsidP="004B00B9">
      <w:pPr>
        <w:pStyle w:val="ListParagraph"/>
        <w:numPr>
          <w:ilvl w:val="0"/>
          <w:numId w:val="51"/>
        </w:numPr>
        <w:rPr>
          <w:rFonts w:ascii="Courier" w:hAnsi="Courier"/>
        </w:rPr>
      </w:pPr>
      <w:del w:id="918" w:author="Cindy W" w:date="2019-02-01T10:40:00Z">
        <w:r w:rsidRPr="00191B8A" w:rsidDel="00002E2C">
          <w:rPr>
            <w:rFonts w:ascii="Courier" w:hAnsi="Courier"/>
            <w:color w:val="FF0000"/>
          </w:rPr>
          <w:delText>EMR versions only:</w:delText>
        </w:r>
        <w:r w:rsidDel="00002E2C">
          <w:rPr>
            <w:rFonts w:ascii="Courier" w:hAnsi="Courier"/>
          </w:rPr>
          <w:delText xml:space="preserve"> </w:delText>
        </w:r>
      </w:del>
      <w:r w:rsidR="00C30382">
        <w:rPr>
          <w:rFonts w:ascii="Courier" w:hAnsi="Courier"/>
        </w:rPr>
        <w:t xml:space="preserve">Check that relay </w:t>
      </w:r>
      <w:r w:rsidR="00385AC8">
        <w:rPr>
          <w:rFonts w:ascii="Courier" w:hAnsi="Courier"/>
        </w:rPr>
        <w:t xml:space="preserve">module </w:t>
      </w:r>
      <w:r w:rsidR="00C30382">
        <w:rPr>
          <w:rFonts w:ascii="Courier" w:hAnsi="Courier"/>
        </w:rPr>
        <w:t xml:space="preserve">red </w:t>
      </w:r>
      <w:ins w:id="919" w:author="Cindy W" w:date="2019-02-01T16:04:00Z">
        <w:r w:rsidR="002D28D2">
          <w:rPr>
            <w:rFonts w:ascii="Courier" w:hAnsi="Courier"/>
          </w:rPr>
          <w:t xml:space="preserve">power </w:t>
        </w:r>
      </w:ins>
      <w:r w:rsidR="00C30382">
        <w:rPr>
          <w:rFonts w:ascii="Courier" w:hAnsi="Courier"/>
        </w:rPr>
        <w:t>LED is on and green LED is off</w:t>
      </w:r>
      <w:r w:rsidR="00C30382">
        <w:rPr>
          <w:rFonts w:ascii="Courier" w:hAnsi="Courier"/>
        </w:rPr>
        <w:br/>
        <w:t>________</w:t>
      </w:r>
      <w:r w:rsidR="00C30382">
        <w:rPr>
          <w:rFonts w:ascii="Courier" w:hAnsi="Courier"/>
        </w:rPr>
        <w:br/>
      </w:r>
    </w:p>
    <w:p w14:paraId="783A6941" w14:textId="56D43FE9" w:rsidR="004B00B9" w:rsidRPr="004B00B9" w:rsidRDefault="00C30382" w:rsidP="004B00B9">
      <w:pPr>
        <w:pStyle w:val="ListParagraph"/>
        <w:numPr>
          <w:ilvl w:val="0"/>
          <w:numId w:val="51"/>
        </w:numPr>
        <w:rPr>
          <w:rFonts w:ascii="Courier" w:hAnsi="Courier"/>
        </w:rPr>
      </w:pPr>
      <w:r>
        <w:rPr>
          <w:rFonts w:ascii="Courier" w:hAnsi="Courier"/>
        </w:rPr>
        <w:t>Check that Arduino yellow LED is blinking once per second (assumin</w:t>
      </w:r>
      <w:r w:rsidR="00940838">
        <w:rPr>
          <w:rFonts w:ascii="Courier" w:hAnsi="Courier"/>
        </w:rPr>
        <w:t>g that it’s still loaded with “B</w:t>
      </w:r>
      <w:r>
        <w:rPr>
          <w:rFonts w:ascii="Courier" w:hAnsi="Courier"/>
        </w:rPr>
        <w:t>link” sketch) _______</w:t>
      </w:r>
      <w:ins w:id="920" w:author="Cindy W" w:date="2019-02-02T10:43:00Z">
        <w:r w:rsidR="0046132A">
          <w:rPr>
            <w:rFonts w:ascii="Courier" w:hAnsi="Courier"/>
          </w:rPr>
          <w:br/>
        </w:r>
      </w:ins>
    </w:p>
    <w:p w14:paraId="0E79DACD" w14:textId="4F29FE13" w:rsidR="004B00B9" w:rsidRPr="00C83733" w:rsidRDefault="004B00B9" w:rsidP="004B00B9">
      <w:pPr>
        <w:pStyle w:val="Heading1"/>
      </w:pPr>
      <w:bookmarkStart w:id="921" w:name="_Toc410731223"/>
      <w:r>
        <w:t>Load Arduino sketch</w:t>
      </w:r>
      <w:bookmarkEnd w:id="921"/>
      <w:r>
        <w:br/>
      </w:r>
    </w:p>
    <w:p w14:paraId="73CB93FB" w14:textId="611FD683" w:rsidR="004B00B9" w:rsidRPr="00C83733" w:rsidRDefault="004B00B9" w:rsidP="004B00B9">
      <w:pPr>
        <w:pStyle w:val="ListParagraph"/>
        <w:numPr>
          <w:ilvl w:val="0"/>
          <w:numId w:val="49"/>
        </w:numPr>
        <w:rPr>
          <w:rFonts w:ascii="Courier" w:hAnsi="Courier"/>
          <w:b/>
          <w:sz w:val="28"/>
          <w:szCs w:val="28"/>
          <w:u w:val="single"/>
        </w:rPr>
      </w:pPr>
      <w:r>
        <w:rPr>
          <w:rFonts w:ascii="Courier" w:hAnsi="Courier"/>
          <w:b/>
          <w:sz w:val="28"/>
          <w:szCs w:val="28"/>
          <w:u w:val="single"/>
        </w:rPr>
        <w:t>Load IV Swinger 2 Arduino sketch</w:t>
      </w:r>
      <w:r w:rsidRPr="00C83733">
        <w:rPr>
          <w:rFonts w:ascii="Courier" w:hAnsi="Courier"/>
          <w:b/>
          <w:sz w:val="28"/>
          <w:szCs w:val="28"/>
          <w:u w:val="single"/>
        </w:rPr>
        <w:t>:</w:t>
      </w:r>
      <w:r w:rsidRPr="00C83733">
        <w:rPr>
          <w:rFonts w:ascii="Courier" w:hAnsi="Courier"/>
          <w:b/>
          <w:sz w:val="28"/>
          <w:szCs w:val="28"/>
          <w:u w:val="single"/>
        </w:rPr>
        <w:br/>
      </w:r>
    </w:p>
    <w:p w14:paraId="0D31309E" w14:textId="1D755681" w:rsidR="004B00B9" w:rsidRPr="004B00B9" w:rsidRDefault="004B00B9" w:rsidP="004B00B9">
      <w:pPr>
        <w:rPr>
          <w:rFonts w:ascii="Courier" w:hAnsi="Courier"/>
        </w:rPr>
      </w:pPr>
    </w:p>
    <w:p w14:paraId="3322E7CE" w14:textId="77777777" w:rsidR="004B00B9" w:rsidRDefault="004B00B9" w:rsidP="004B00B9">
      <w:pPr>
        <w:pStyle w:val="ListParagraph"/>
        <w:numPr>
          <w:ilvl w:val="0"/>
          <w:numId w:val="73"/>
        </w:numPr>
        <w:rPr>
          <w:rFonts w:ascii="Courier" w:hAnsi="Courier"/>
        </w:rPr>
      </w:pPr>
      <w:r>
        <w:rPr>
          <w:rFonts w:ascii="Courier" w:hAnsi="Courier"/>
        </w:rPr>
        <w:lastRenderedPageBreak/>
        <w:t>Open Arduino application on your computer</w:t>
      </w:r>
      <w:r>
        <w:rPr>
          <w:rFonts w:ascii="Courier" w:hAnsi="Courier"/>
        </w:rPr>
        <w:br/>
        <w:t>________</w:t>
      </w:r>
      <w:r>
        <w:rPr>
          <w:rFonts w:ascii="Courier" w:hAnsi="Courier"/>
        </w:rPr>
        <w:br/>
      </w:r>
    </w:p>
    <w:p w14:paraId="5D238B79" w14:textId="77777777" w:rsidR="004B00B9" w:rsidRDefault="004B00B9" w:rsidP="004B00B9">
      <w:pPr>
        <w:pStyle w:val="ListParagraph"/>
        <w:numPr>
          <w:ilvl w:val="0"/>
          <w:numId w:val="73"/>
        </w:numPr>
        <w:rPr>
          <w:rFonts w:ascii="Courier" w:hAnsi="Courier"/>
        </w:rPr>
      </w:pPr>
      <w:r>
        <w:rPr>
          <w:rFonts w:ascii="Courier" w:hAnsi="Courier"/>
        </w:rPr>
        <w:t>Find where the Arduino software looks for sketches:</w:t>
      </w:r>
      <w:r>
        <w:rPr>
          <w:rFonts w:ascii="Courier" w:hAnsi="Courier"/>
        </w:rPr>
        <w:br/>
      </w:r>
      <w:r>
        <w:rPr>
          <w:rFonts w:ascii="Courier" w:hAnsi="Courier"/>
        </w:rPr>
        <w:br/>
        <w:t xml:space="preserve">  Arduino-&gt;Preferences-&gt;Sketchbook location</w:t>
      </w:r>
      <w:r>
        <w:rPr>
          <w:rFonts w:ascii="Courier" w:hAnsi="Courier"/>
        </w:rPr>
        <w:br/>
      </w:r>
    </w:p>
    <w:p w14:paraId="37AA7F4B" w14:textId="2599BEE6" w:rsidR="004B00B9" w:rsidRDefault="004B00B9" w:rsidP="004B00B9">
      <w:pPr>
        <w:pStyle w:val="ListParagraph"/>
        <w:numPr>
          <w:ilvl w:val="0"/>
          <w:numId w:val="73"/>
        </w:numPr>
        <w:rPr>
          <w:rFonts w:ascii="Courier" w:hAnsi="Courier"/>
        </w:rPr>
      </w:pPr>
      <w:r>
        <w:rPr>
          <w:rFonts w:ascii="Courier" w:hAnsi="Courier"/>
        </w:rPr>
        <w:t>Use your browser to go to:</w:t>
      </w:r>
      <w:r>
        <w:rPr>
          <w:rFonts w:ascii="Courier" w:hAnsi="Courier"/>
        </w:rPr>
        <w:br/>
      </w:r>
      <w:ins w:id="922" w:author="Cindy W" w:date="2019-02-02T09:54:00Z">
        <w:r w:rsidR="00903057" w:rsidRPr="00903057">
          <w:rPr>
            <w:sz w:val="14"/>
            <w:szCs w:val="14"/>
            <w:rPrChange w:id="923" w:author="Cindy W" w:date="2019-02-02T09:54:00Z">
              <w:rPr/>
            </w:rPrChange>
          </w:rPr>
          <w:fldChar w:fldCharType="begin"/>
        </w:r>
        <w:r w:rsidR="00903057" w:rsidRPr="00903057">
          <w:rPr>
            <w:sz w:val="14"/>
            <w:szCs w:val="14"/>
            <w:rPrChange w:id="924" w:author="Cindy W" w:date="2019-02-02T09:54:00Z">
              <w:rPr/>
            </w:rPrChange>
          </w:rPr>
          <w:instrText xml:space="preserve"> HYPERLINK "https://raw.githubusercontent.com/csatt/IV_Swinger/master/Arduino/IV_Swinger2/IV_Swinger2.ino" </w:instrText>
        </w:r>
        <w:r w:rsidR="00903057" w:rsidRPr="00903057">
          <w:rPr>
            <w:sz w:val="14"/>
            <w:szCs w:val="14"/>
            <w:rPrChange w:id="925" w:author="Cindy W" w:date="2019-02-02T09:54:00Z">
              <w:rPr/>
            </w:rPrChange>
          </w:rPr>
        </w:r>
        <w:r w:rsidR="00903057" w:rsidRPr="00903057">
          <w:rPr>
            <w:sz w:val="14"/>
            <w:szCs w:val="14"/>
            <w:rPrChange w:id="926" w:author="Cindy W" w:date="2019-02-02T09:54:00Z">
              <w:rPr/>
            </w:rPrChange>
          </w:rPr>
          <w:fldChar w:fldCharType="separate"/>
        </w:r>
        <w:r w:rsidR="00903057" w:rsidRPr="00903057">
          <w:rPr>
            <w:rStyle w:val="Hyperlink"/>
            <w:rFonts w:ascii="Courier" w:hAnsi="Courier"/>
            <w:sz w:val="14"/>
            <w:szCs w:val="14"/>
            <w:rPrChange w:id="927" w:author="Cindy W" w:date="2019-02-02T09:54:00Z">
              <w:rPr>
                <w:rStyle w:val="Hyperlink"/>
                <w:rFonts w:ascii="Courier" w:hAnsi="Courier"/>
              </w:rPr>
            </w:rPrChange>
          </w:rPr>
          <w:t>https://raw.githubusercontent.com/csatt/IV_Swinger/master/Arduino/IV_Swinger2/IV_Swinger2.ino</w:t>
        </w:r>
        <w:r w:rsidR="00903057" w:rsidRPr="00903057">
          <w:rPr>
            <w:rStyle w:val="Hyperlink"/>
            <w:rFonts w:ascii="Courier" w:hAnsi="Courier"/>
            <w:sz w:val="14"/>
            <w:szCs w:val="14"/>
            <w:rPrChange w:id="928" w:author="Cindy W" w:date="2019-02-02T09:54:00Z">
              <w:rPr>
                <w:rStyle w:val="Hyperlink"/>
                <w:rFonts w:ascii="Courier" w:hAnsi="Courier"/>
              </w:rPr>
            </w:rPrChange>
          </w:rPr>
          <w:fldChar w:fldCharType="end"/>
        </w:r>
      </w:ins>
      <w:ins w:id="929" w:author="Cindy W" w:date="2019-02-02T09:55:00Z">
        <w:r w:rsidR="00903057">
          <w:rPr>
            <w:rStyle w:val="Hyperlink"/>
            <w:rFonts w:ascii="Courier" w:hAnsi="Courier"/>
            <w:sz w:val="14"/>
            <w:szCs w:val="14"/>
          </w:rPr>
          <w:br/>
        </w:r>
      </w:ins>
      <w:r>
        <w:rPr>
          <w:rFonts w:ascii="Courier" w:hAnsi="Courier"/>
        </w:rPr>
        <w:br/>
      </w:r>
      <w:r w:rsidR="00B7342E">
        <w:fldChar w:fldCharType="begin"/>
      </w:r>
      <w:r w:rsidR="00B7342E">
        <w:instrText xml:space="preserve"> HYPERLINK "https://raw.githubusercontent.com/csatt/IV_Swinger/master/Arduino/IV_Swinger2/IV_Swinger2.ino" </w:instrText>
      </w:r>
      <w:ins w:id="930" w:author="Cindy W" w:date="2019-02-01T15:23:00Z"/>
      <w:r w:rsidR="00B7342E">
        <w:fldChar w:fldCharType="separate"/>
      </w:r>
      <w:r w:rsidRPr="00BA55C8">
        <w:rPr>
          <w:rStyle w:val="Hyperlink"/>
          <w:rFonts w:ascii="Courier" w:hAnsi="Courier"/>
        </w:rPr>
        <w:t>https://raw.githubusercontent.com/csatt/IV_Swinger/master/Arduino/IV_Swinger2/IV_Swinger2.ino</w:t>
      </w:r>
      <w:r w:rsidR="00B7342E">
        <w:rPr>
          <w:rStyle w:val="Hyperlink"/>
          <w:rFonts w:ascii="Courier" w:hAnsi="Courier"/>
        </w:rPr>
        <w:fldChar w:fldCharType="end"/>
      </w:r>
      <w:r>
        <w:rPr>
          <w:rFonts w:ascii="Courier" w:hAnsi="Courier"/>
        </w:rPr>
        <w:br/>
      </w:r>
    </w:p>
    <w:p w14:paraId="22E22E06" w14:textId="77777777" w:rsidR="004B00B9" w:rsidRDefault="004B00B9" w:rsidP="004B00B9">
      <w:pPr>
        <w:pStyle w:val="ListParagraph"/>
        <w:numPr>
          <w:ilvl w:val="0"/>
          <w:numId w:val="73"/>
        </w:numPr>
        <w:rPr>
          <w:rFonts w:ascii="Courier" w:hAnsi="Courier"/>
        </w:rPr>
      </w:pPr>
      <w:r>
        <w:rPr>
          <w:rFonts w:ascii="Courier" w:hAnsi="Courier"/>
        </w:rPr>
        <w:t>Right-click and use “Save As” to save IV_Swinger.ino to the Arduino sketchbook folder found above (make sure your browser doesn’t add an extension like .txt to the file name)</w:t>
      </w:r>
      <w:r>
        <w:rPr>
          <w:rFonts w:ascii="Courier" w:hAnsi="Courier"/>
        </w:rPr>
        <w:br/>
      </w:r>
    </w:p>
    <w:p w14:paraId="5A0C647C" w14:textId="77777777" w:rsidR="004B00B9" w:rsidRDefault="004B00B9" w:rsidP="004B00B9">
      <w:pPr>
        <w:pStyle w:val="ListParagraph"/>
        <w:numPr>
          <w:ilvl w:val="0"/>
          <w:numId w:val="73"/>
        </w:numPr>
        <w:rPr>
          <w:rFonts w:ascii="Courier" w:hAnsi="Courier"/>
        </w:rPr>
      </w:pPr>
      <w:r>
        <w:rPr>
          <w:rFonts w:ascii="Courier" w:hAnsi="Courier"/>
        </w:rPr>
        <w:t>Go back to the Arduino application and find the IV_swinger2.ino sketch using:</w:t>
      </w:r>
      <w:r>
        <w:rPr>
          <w:rFonts w:ascii="Courier" w:hAnsi="Courier"/>
        </w:rPr>
        <w:br/>
      </w:r>
      <w:r>
        <w:rPr>
          <w:rFonts w:ascii="Courier" w:hAnsi="Courier"/>
        </w:rPr>
        <w:br/>
        <w:t xml:space="preserve">   File-&gt;Open</w:t>
      </w:r>
      <w:r>
        <w:rPr>
          <w:rFonts w:ascii="Courier" w:hAnsi="Courier"/>
        </w:rPr>
        <w:br/>
      </w:r>
      <w:r>
        <w:rPr>
          <w:rFonts w:ascii="Courier" w:hAnsi="Courier"/>
        </w:rPr>
        <w:br/>
        <w:t>The Arduino application will inform you that IV_Swinger2.ino must be in a folder named IV_Swinger2 and it will offer to do that for you. Accept its kind offer.</w:t>
      </w:r>
      <w:r>
        <w:rPr>
          <w:rFonts w:ascii="Courier" w:hAnsi="Courier"/>
        </w:rPr>
        <w:br/>
      </w:r>
    </w:p>
    <w:p w14:paraId="2877CDC1" w14:textId="77777777" w:rsidR="004B00B9" w:rsidRPr="0059303A" w:rsidRDefault="004B00B9" w:rsidP="004B00B9">
      <w:pPr>
        <w:pStyle w:val="ListParagraph"/>
        <w:numPr>
          <w:ilvl w:val="0"/>
          <w:numId w:val="73"/>
        </w:numPr>
        <w:rPr>
          <w:rFonts w:ascii="Courier" w:hAnsi="Courier"/>
        </w:rPr>
      </w:pPr>
      <w:r w:rsidRPr="0059303A">
        <w:rPr>
          <w:rFonts w:ascii="Courier" w:hAnsi="Courier"/>
        </w:rPr>
        <w:t>Click on arrow button or select “Upload” from “Sketch” menu</w:t>
      </w:r>
      <w:r w:rsidRPr="0059303A">
        <w:rPr>
          <w:rFonts w:ascii="Courier" w:hAnsi="Courier"/>
        </w:rPr>
        <w:br/>
        <w:t>_________</w:t>
      </w:r>
    </w:p>
    <w:p w14:paraId="171D1D63" w14:textId="77777777" w:rsidR="004B00B9" w:rsidRDefault="004B00B9" w:rsidP="004B00B9">
      <w:pPr>
        <w:pStyle w:val="ListParagraph"/>
        <w:ind w:left="1800"/>
        <w:rPr>
          <w:rFonts w:ascii="Courier" w:hAnsi="Courier"/>
        </w:rPr>
      </w:pPr>
    </w:p>
    <w:p w14:paraId="62769A7B" w14:textId="43D18010" w:rsidR="00F04FF2" w:rsidRPr="004B00B9" w:rsidRDefault="001A5CD4" w:rsidP="004B00B9">
      <w:pPr>
        <w:pStyle w:val="ListParagraph"/>
        <w:numPr>
          <w:ilvl w:val="0"/>
          <w:numId w:val="50"/>
        </w:numPr>
        <w:rPr>
          <w:rFonts w:ascii="Courier" w:hAnsi="Courier"/>
        </w:rPr>
      </w:pPr>
      <w:r>
        <w:rPr>
          <w:rFonts w:ascii="Courier" w:hAnsi="Courier"/>
        </w:rPr>
        <w:t xml:space="preserve">Check Arduino LEDs: Yellow </w:t>
      </w:r>
      <w:r w:rsidR="004B00B9">
        <w:rPr>
          <w:rFonts w:ascii="Courier" w:hAnsi="Courier"/>
        </w:rPr>
        <w:t>LED should be blinking. This is not the same yellow LED that the Blink sketch controls.</w:t>
      </w:r>
      <w:r w:rsidR="004B00B9">
        <w:rPr>
          <w:rFonts w:ascii="Courier" w:hAnsi="Courier"/>
        </w:rPr>
        <w:br/>
        <w:t>_________</w:t>
      </w:r>
      <w:r w:rsidR="004B00B9">
        <w:rPr>
          <w:rFonts w:ascii="Courier" w:hAnsi="Courier"/>
        </w:rPr>
        <w:br/>
      </w:r>
    </w:p>
    <w:p w14:paraId="78978971" w14:textId="1904FD51" w:rsidR="004B00B9" w:rsidRPr="00C83733" w:rsidRDefault="004B00B9" w:rsidP="004B00B9">
      <w:pPr>
        <w:pStyle w:val="Heading1"/>
      </w:pPr>
      <w:bookmarkStart w:id="931" w:name="_Toc410731224"/>
      <w:r>
        <w:t>Connect via IV Swinger 2 app</w:t>
      </w:r>
      <w:bookmarkEnd w:id="931"/>
      <w:r>
        <w:br/>
      </w:r>
    </w:p>
    <w:p w14:paraId="65EA8FFE" w14:textId="41FBB814" w:rsidR="004B00B9" w:rsidRPr="004B00B9" w:rsidRDefault="004B00B9" w:rsidP="004B00B9">
      <w:pPr>
        <w:pStyle w:val="ListParagraph"/>
        <w:numPr>
          <w:ilvl w:val="0"/>
          <w:numId w:val="49"/>
        </w:numPr>
        <w:rPr>
          <w:rFonts w:ascii="Courier" w:hAnsi="Courier"/>
          <w:b/>
          <w:sz w:val="28"/>
          <w:szCs w:val="28"/>
          <w:u w:val="single"/>
        </w:rPr>
      </w:pPr>
      <w:r>
        <w:rPr>
          <w:rFonts w:ascii="Courier" w:hAnsi="Courier"/>
          <w:b/>
          <w:sz w:val="28"/>
          <w:szCs w:val="28"/>
          <w:u w:val="single"/>
        </w:rPr>
        <w:t>Connect via IV Swinger 2 application</w:t>
      </w:r>
      <w:r w:rsidRPr="00C83733">
        <w:rPr>
          <w:rFonts w:ascii="Courier" w:hAnsi="Courier"/>
          <w:b/>
          <w:sz w:val="28"/>
          <w:szCs w:val="28"/>
          <w:u w:val="single"/>
        </w:rPr>
        <w:t>:</w:t>
      </w:r>
      <w:r w:rsidRPr="004B00B9">
        <w:rPr>
          <w:rFonts w:ascii="Courier" w:hAnsi="Courier"/>
        </w:rPr>
        <w:br/>
      </w:r>
    </w:p>
    <w:p w14:paraId="72A2E7E6" w14:textId="77777777" w:rsidR="004B00B9" w:rsidRDefault="004B00B9" w:rsidP="004B00B9">
      <w:pPr>
        <w:pStyle w:val="ListParagraph"/>
        <w:numPr>
          <w:ilvl w:val="0"/>
          <w:numId w:val="74"/>
        </w:numPr>
        <w:rPr>
          <w:rFonts w:ascii="Courier" w:hAnsi="Courier"/>
        </w:rPr>
      </w:pPr>
      <w:r>
        <w:rPr>
          <w:rFonts w:ascii="Courier" w:hAnsi="Courier"/>
        </w:rPr>
        <w:t>Open the IV Swinger 2 application  ________</w:t>
      </w:r>
      <w:r>
        <w:rPr>
          <w:rFonts w:ascii="Courier" w:hAnsi="Courier"/>
        </w:rPr>
        <w:br/>
      </w:r>
    </w:p>
    <w:p w14:paraId="273D1F78" w14:textId="1DFBBBDC" w:rsidR="004B00B9" w:rsidRPr="004B00B9" w:rsidRDefault="004B00B9" w:rsidP="004B00B9">
      <w:pPr>
        <w:pStyle w:val="ListParagraph"/>
        <w:numPr>
          <w:ilvl w:val="0"/>
          <w:numId w:val="74"/>
        </w:numPr>
        <w:rPr>
          <w:rFonts w:ascii="Courier" w:hAnsi="Courier"/>
        </w:rPr>
      </w:pPr>
      <w:r>
        <w:rPr>
          <w:rFonts w:ascii="Courier" w:hAnsi="Courier"/>
        </w:rPr>
        <w:t>Verify that “Swing!” button text changes to RED and</w:t>
      </w:r>
      <w:r w:rsidR="001A5CD4">
        <w:rPr>
          <w:rFonts w:ascii="Courier" w:hAnsi="Courier"/>
        </w:rPr>
        <w:t xml:space="preserve"> the</w:t>
      </w:r>
      <w:r>
        <w:rPr>
          <w:rFonts w:ascii="Courier" w:hAnsi="Courier"/>
        </w:rPr>
        <w:t xml:space="preserve"> message below it changes from “Not connected” to “Connected” (bri</w:t>
      </w:r>
      <w:r w:rsidR="001A5CD4">
        <w:rPr>
          <w:rFonts w:ascii="Courier" w:hAnsi="Courier"/>
        </w:rPr>
        <w:t>efly, then disappears). The yellow</w:t>
      </w:r>
      <w:r>
        <w:rPr>
          <w:rFonts w:ascii="Courier" w:hAnsi="Courier"/>
        </w:rPr>
        <w:t xml:space="preserve"> LED </w:t>
      </w:r>
      <w:r>
        <w:rPr>
          <w:rFonts w:ascii="Courier" w:hAnsi="Courier"/>
        </w:rPr>
        <w:lastRenderedPageBreak/>
        <w:t>should no longer be on.</w:t>
      </w:r>
      <w:r>
        <w:rPr>
          <w:rFonts w:ascii="Courier" w:hAnsi="Courier"/>
        </w:rPr>
        <w:br/>
        <w:t>_________</w:t>
      </w:r>
      <w:r>
        <w:rPr>
          <w:rFonts w:ascii="Courier" w:hAnsi="Courier"/>
        </w:rPr>
        <w:br/>
      </w:r>
      <w:r>
        <w:rPr>
          <w:rFonts w:ascii="Courier" w:hAnsi="Courier"/>
        </w:rPr>
        <w:br/>
        <w:t>If not, pull down the “USB Port” menu and select the correct port.  If it isn’t obvious which one to select:</w:t>
      </w:r>
      <w:r>
        <w:rPr>
          <w:rFonts w:ascii="Courier" w:hAnsi="Courier"/>
        </w:rPr>
        <w:br/>
      </w:r>
    </w:p>
    <w:p w14:paraId="6EED089F" w14:textId="77777777" w:rsidR="004B00B9" w:rsidRPr="004B00B9" w:rsidRDefault="004B00B9" w:rsidP="004B00B9">
      <w:pPr>
        <w:pStyle w:val="ListParagraph"/>
        <w:numPr>
          <w:ilvl w:val="0"/>
          <w:numId w:val="51"/>
        </w:numPr>
        <w:rPr>
          <w:rFonts w:ascii="Courier" w:hAnsi="Courier"/>
        </w:rPr>
      </w:pPr>
      <w:r w:rsidRPr="004B00B9">
        <w:rPr>
          <w:rFonts w:ascii="Courier" w:hAnsi="Courier"/>
        </w:rPr>
        <w:t>Close the IV Swinger 2 application and disconnect the IV Swinger 2 USB cable from the laptop</w:t>
      </w:r>
    </w:p>
    <w:p w14:paraId="1670A749" w14:textId="77777777" w:rsidR="004B00B9" w:rsidRPr="004B00B9" w:rsidRDefault="004B00B9" w:rsidP="004B00B9">
      <w:pPr>
        <w:pStyle w:val="ListParagraph"/>
        <w:numPr>
          <w:ilvl w:val="0"/>
          <w:numId w:val="51"/>
        </w:numPr>
        <w:rPr>
          <w:rFonts w:ascii="Courier" w:hAnsi="Courier"/>
        </w:rPr>
      </w:pPr>
      <w:r w:rsidRPr="004B00B9">
        <w:rPr>
          <w:rFonts w:ascii="Courier" w:hAnsi="Courier"/>
        </w:rPr>
        <w:t>Re-open the IV Swinger 2 application (leave the cable disconnected)</w:t>
      </w:r>
    </w:p>
    <w:p w14:paraId="7ACE682B" w14:textId="77777777" w:rsidR="004B00B9" w:rsidRPr="004B00B9" w:rsidRDefault="004B00B9" w:rsidP="004B00B9">
      <w:pPr>
        <w:pStyle w:val="ListParagraph"/>
        <w:numPr>
          <w:ilvl w:val="0"/>
          <w:numId w:val="51"/>
        </w:numPr>
        <w:rPr>
          <w:rFonts w:ascii="Courier" w:hAnsi="Courier"/>
        </w:rPr>
      </w:pPr>
      <w:r w:rsidRPr="004B00B9">
        <w:rPr>
          <w:rFonts w:ascii="Courier" w:hAnsi="Courier"/>
        </w:rPr>
        <w:t>Pull down the USB Port menu and take note of the listed ports</w:t>
      </w:r>
    </w:p>
    <w:p w14:paraId="5B7F32DB" w14:textId="77777777" w:rsidR="004B00B9" w:rsidRPr="004B00B9" w:rsidRDefault="004B00B9" w:rsidP="004B00B9">
      <w:pPr>
        <w:pStyle w:val="ListParagraph"/>
        <w:numPr>
          <w:ilvl w:val="0"/>
          <w:numId w:val="51"/>
        </w:numPr>
        <w:rPr>
          <w:rFonts w:ascii="Courier" w:hAnsi="Courier"/>
        </w:rPr>
      </w:pPr>
      <w:r w:rsidRPr="004B00B9">
        <w:rPr>
          <w:rFonts w:ascii="Courier" w:hAnsi="Courier"/>
        </w:rPr>
        <w:t>Connect the USB cable from the IV Swinger 2 hardware to the laptop</w:t>
      </w:r>
    </w:p>
    <w:p w14:paraId="2631220D" w14:textId="5D93DFE3" w:rsidR="004B00B9" w:rsidRPr="004B00B9" w:rsidRDefault="004B00B9" w:rsidP="004B00B9">
      <w:pPr>
        <w:pStyle w:val="ListParagraph"/>
        <w:numPr>
          <w:ilvl w:val="0"/>
          <w:numId w:val="51"/>
        </w:numPr>
        <w:rPr>
          <w:rFonts w:ascii="Courier" w:hAnsi="Courier"/>
        </w:rPr>
      </w:pPr>
      <w:r w:rsidRPr="004B00B9">
        <w:rPr>
          <w:rFonts w:ascii="Courier" w:hAnsi="Courier"/>
        </w:rPr>
        <w:t xml:space="preserve">Pull down the USB Port menu and select the port that is new to the list </w:t>
      </w:r>
    </w:p>
    <w:p w14:paraId="185E66B9" w14:textId="77777777" w:rsidR="004B00B9" w:rsidRDefault="004B00B9" w:rsidP="004B00B9">
      <w:pPr>
        <w:rPr>
          <w:ins w:id="932" w:author="Cindy W" w:date="2019-02-02T11:02:00Z"/>
          <w:rFonts w:ascii="Courier" w:hAnsi="Courier"/>
        </w:rPr>
      </w:pPr>
    </w:p>
    <w:p w14:paraId="55AB873F" w14:textId="77777777" w:rsidR="006A2DC3" w:rsidRDefault="006A2DC3" w:rsidP="004B00B9">
      <w:pPr>
        <w:rPr>
          <w:rFonts w:ascii="Courier" w:hAnsi="Courier"/>
        </w:rPr>
      </w:pPr>
    </w:p>
    <w:p w14:paraId="09DE01FF" w14:textId="6F76BACE" w:rsidR="004B00B9" w:rsidRPr="00C83733" w:rsidRDefault="004B00B9" w:rsidP="004B00B9">
      <w:pPr>
        <w:pStyle w:val="Heading1"/>
      </w:pPr>
      <w:bookmarkStart w:id="933" w:name="_Ref409343234"/>
      <w:bookmarkStart w:id="934" w:name="_Toc410731225"/>
      <w:r>
        <w:t>Apply resistor calibration</w:t>
      </w:r>
      <w:bookmarkEnd w:id="933"/>
      <w:bookmarkEnd w:id="934"/>
      <w:r>
        <w:t xml:space="preserve"> </w:t>
      </w:r>
      <w:r>
        <w:br/>
      </w:r>
    </w:p>
    <w:p w14:paraId="5716D4D3" w14:textId="2CB1E89D" w:rsidR="004B00B9" w:rsidRPr="004B00B9" w:rsidRDefault="004B00B9" w:rsidP="004B00B9">
      <w:pPr>
        <w:pStyle w:val="ListParagraph"/>
        <w:numPr>
          <w:ilvl w:val="0"/>
          <w:numId w:val="49"/>
        </w:numPr>
        <w:rPr>
          <w:rFonts w:ascii="Courier" w:hAnsi="Courier"/>
          <w:b/>
          <w:sz w:val="28"/>
          <w:szCs w:val="28"/>
          <w:u w:val="single"/>
        </w:rPr>
      </w:pPr>
      <w:r>
        <w:rPr>
          <w:rFonts w:ascii="Courier" w:hAnsi="Courier"/>
          <w:b/>
          <w:sz w:val="28"/>
          <w:szCs w:val="28"/>
          <w:u w:val="single"/>
        </w:rPr>
        <w:t>Apply resistor calibration</w:t>
      </w:r>
      <w:r w:rsidRPr="00C83733">
        <w:rPr>
          <w:rFonts w:ascii="Courier" w:hAnsi="Courier"/>
          <w:b/>
          <w:sz w:val="28"/>
          <w:szCs w:val="28"/>
          <w:u w:val="single"/>
        </w:rPr>
        <w:t>:</w:t>
      </w:r>
      <w:r w:rsidRPr="004B00B9">
        <w:rPr>
          <w:rFonts w:ascii="Courier" w:hAnsi="Courier"/>
        </w:rPr>
        <w:br/>
      </w:r>
    </w:p>
    <w:p w14:paraId="52E504CE" w14:textId="205E5504" w:rsidR="004B00B9" w:rsidRDefault="004B00B9" w:rsidP="004B00B9">
      <w:pPr>
        <w:pStyle w:val="ListParagraph"/>
        <w:numPr>
          <w:ilvl w:val="0"/>
          <w:numId w:val="74"/>
        </w:numPr>
        <w:rPr>
          <w:rFonts w:ascii="Courier" w:hAnsi="Courier"/>
        </w:rPr>
      </w:pPr>
      <w:r>
        <w:rPr>
          <w:rFonts w:ascii="Courier" w:hAnsi="Courier"/>
        </w:rPr>
        <w:t>In the IV Swinger 2 app, select “Resistors” from the “Calibrate” menu  ________</w:t>
      </w:r>
      <w:r>
        <w:rPr>
          <w:rFonts w:ascii="Courier" w:hAnsi="Courier"/>
        </w:rPr>
        <w:br/>
      </w:r>
    </w:p>
    <w:p w14:paraId="4B433791" w14:textId="2DF2C0A7" w:rsidR="004B00B9" w:rsidRDefault="004B00B9" w:rsidP="004B00B9">
      <w:pPr>
        <w:pStyle w:val="ListParagraph"/>
        <w:numPr>
          <w:ilvl w:val="0"/>
          <w:numId w:val="74"/>
        </w:numPr>
        <w:rPr>
          <w:rFonts w:ascii="Courier" w:hAnsi="Courier"/>
        </w:rPr>
      </w:pPr>
      <w:r>
        <w:rPr>
          <w:rFonts w:ascii="Courier" w:hAnsi="Courier"/>
        </w:rPr>
        <w:t xml:space="preserve">Enter the values you measured and recorded </w:t>
      </w:r>
      <w:r w:rsidRPr="004B00B9">
        <w:rPr>
          <w:rFonts w:ascii="Courier" w:hAnsi="Courier"/>
        </w:rPr>
        <w:t>in “</w:t>
      </w:r>
      <w:ins w:id="935" w:author="Cindy W" w:date="2019-02-01T12:47:00Z">
        <w:r w:rsidR="00777C30">
          <w:rPr>
            <w:rFonts w:ascii="Courier" w:hAnsi="Courier"/>
          </w:rPr>
          <w:fldChar w:fldCharType="begin"/>
        </w:r>
        <w:r w:rsidR="00777C30">
          <w:rPr>
            <w:rFonts w:ascii="Courier" w:hAnsi="Courier"/>
          </w:rPr>
          <w:instrText xml:space="preserve"> REF _Ref409342829 \r \h </w:instrText>
        </w:r>
        <w:r w:rsidR="00777C30">
          <w:rPr>
            <w:rFonts w:ascii="Courier" w:hAnsi="Courier"/>
          </w:rPr>
        </w:r>
      </w:ins>
      <w:r w:rsidR="00777C30">
        <w:rPr>
          <w:rFonts w:ascii="Courier" w:hAnsi="Courier"/>
        </w:rPr>
        <w:fldChar w:fldCharType="separate"/>
      </w:r>
      <w:ins w:id="936" w:author="Cindy W" w:date="2019-02-02T12:51:00Z">
        <w:r w:rsidR="00B7342E">
          <w:rPr>
            <w:rFonts w:ascii="Courier" w:hAnsi="Courier"/>
          </w:rPr>
          <w:t>Step 9:</w:t>
        </w:r>
      </w:ins>
      <w:ins w:id="937" w:author="Cindy W" w:date="2019-02-01T12:47:00Z">
        <w:r w:rsidR="00777C30">
          <w:rPr>
            <w:rFonts w:ascii="Courier" w:hAnsi="Courier"/>
          </w:rPr>
          <w:fldChar w:fldCharType="end"/>
        </w:r>
        <w:r w:rsidR="00777C30">
          <w:rPr>
            <w:rFonts w:ascii="Courier" w:hAnsi="Courier"/>
          </w:rPr>
          <w:t xml:space="preserve"> </w:t>
        </w:r>
      </w:ins>
      <w:r w:rsidRPr="004B00B9">
        <w:rPr>
          <w:rFonts w:ascii="Courier" w:hAnsi="Courier"/>
        </w:rPr>
        <w:fldChar w:fldCharType="begin"/>
      </w:r>
      <w:r w:rsidRPr="004B00B9">
        <w:rPr>
          <w:rFonts w:ascii="Courier" w:hAnsi="Courier"/>
        </w:rPr>
        <w:instrText xml:space="preserve"> REF _Ref409342829 \h </w:instrText>
      </w:r>
      <w:r w:rsidRPr="004B00B9">
        <w:rPr>
          <w:rFonts w:ascii="Courier" w:hAnsi="Courier"/>
        </w:rPr>
      </w:r>
      <w:r w:rsidRPr="004B00B9">
        <w:rPr>
          <w:rFonts w:ascii="Courier" w:hAnsi="Courier"/>
        </w:rPr>
        <w:fldChar w:fldCharType="separate"/>
      </w:r>
      <w:ins w:id="938" w:author="Cindy W" w:date="2019-02-02T12:51:00Z">
        <w:r w:rsidR="00B7342E">
          <w:t>1/4W resistors</w:t>
        </w:r>
      </w:ins>
      <w:del w:id="939" w:author="Cindy W" w:date="2019-02-01T12:47:00Z">
        <w:r w:rsidR="005E6199" w:rsidDel="00777C30">
          <w:delText>Step 9: 1/4W resistors</w:delText>
        </w:r>
      </w:del>
      <w:r w:rsidRPr="004B00B9">
        <w:rPr>
          <w:rFonts w:ascii="Courier" w:hAnsi="Courier"/>
        </w:rPr>
        <w:fldChar w:fldCharType="end"/>
      </w:r>
      <w:r w:rsidRPr="004B00B9">
        <w:rPr>
          <w:rFonts w:ascii="Courier" w:hAnsi="Courier"/>
        </w:rPr>
        <w:t xml:space="preserve">” </w:t>
      </w:r>
      <w:r w:rsidRPr="004B00B9">
        <w:rPr>
          <w:rFonts w:ascii="Courier" w:hAnsi="Courier"/>
        </w:rPr>
        <w:fldChar w:fldCharType="begin"/>
      </w:r>
      <w:r w:rsidRPr="004B00B9">
        <w:rPr>
          <w:rFonts w:ascii="Courier" w:hAnsi="Courier"/>
        </w:rPr>
        <w:instrText xml:space="preserve"> REF _Ref409342846 \p \h </w:instrText>
      </w:r>
      <w:r w:rsidRPr="004B00B9">
        <w:rPr>
          <w:rFonts w:ascii="Courier" w:hAnsi="Courier"/>
        </w:rPr>
      </w:r>
      <w:r w:rsidRPr="004B00B9">
        <w:rPr>
          <w:rFonts w:ascii="Courier" w:hAnsi="Courier"/>
        </w:rPr>
        <w:fldChar w:fldCharType="separate"/>
      </w:r>
      <w:r w:rsidR="00B7342E">
        <w:rPr>
          <w:rFonts w:ascii="Courier" w:hAnsi="Courier"/>
        </w:rPr>
        <w:t>above</w:t>
      </w:r>
      <w:r w:rsidRPr="004B00B9">
        <w:rPr>
          <w:rFonts w:ascii="Courier" w:hAnsi="Courier"/>
        </w:rPr>
        <w:fldChar w:fldCharType="end"/>
      </w:r>
      <w:r>
        <w:rPr>
          <w:rFonts w:ascii="Courier" w:hAnsi="Courier"/>
        </w:rPr>
        <w:t>.</w:t>
      </w:r>
      <w:r>
        <w:rPr>
          <w:rFonts w:ascii="Courier" w:hAnsi="Courier"/>
        </w:rPr>
        <w:br/>
      </w:r>
    </w:p>
    <w:p w14:paraId="3142B407" w14:textId="214EEFB6" w:rsidR="004B00B9" w:rsidRDefault="004B00B9" w:rsidP="000A30F1">
      <w:pPr>
        <w:pStyle w:val="ListParagraph"/>
        <w:numPr>
          <w:ilvl w:val="0"/>
          <w:numId w:val="86"/>
        </w:numPr>
        <w:rPr>
          <w:rFonts w:ascii="Courier" w:hAnsi="Courier"/>
        </w:rPr>
        <w:pPrChange w:id="940" w:author="Cindy W" w:date="2019-02-01T17:02:00Z">
          <w:pPr>
            <w:pStyle w:val="ListParagraph"/>
            <w:numPr>
              <w:numId w:val="75"/>
            </w:numPr>
            <w:ind w:left="1080" w:hanging="360"/>
          </w:pPr>
        </w:pPrChange>
      </w:pPr>
      <w:r>
        <w:rPr>
          <w:rFonts w:ascii="Courier" w:hAnsi="Courier"/>
        </w:rPr>
        <w:t>Values are in ohms</w:t>
      </w:r>
      <w:del w:id="941" w:author="Cindy W" w:date="2019-02-01T10:41:00Z">
        <w:r w:rsidDel="00002E2C">
          <w:rPr>
            <w:rFonts w:ascii="Courier" w:hAnsi="Courier"/>
          </w:rPr>
          <w:br/>
        </w:r>
      </w:del>
    </w:p>
    <w:p w14:paraId="1D1160AE" w14:textId="4F40F2F3" w:rsidR="004B00B9" w:rsidDel="00002E2C" w:rsidRDefault="004B00B9" w:rsidP="004B00B9">
      <w:pPr>
        <w:pStyle w:val="ListParagraph"/>
        <w:numPr>
          <w:ilvl w:val="0"/>
          <w:numId w:val="75"/>
        </w:numPr>
        <w:rPr>
          <w:del w:id="942" w:author="Cindy W" w:date="2019-02-01T10:41:00Z"/>
          <w:rFonts w:ascii="Courier" w:hAnsi="Courier"/>
        </w:rPr>
      </w:pPr>
      <w:del w:id="943" w:author="Cindy W" w:date="2019-02-01T10:41:00Z">
        <w:r w:rsidDel="00002E2C">
          <w:rPr>
            <w:rFonts w:ascii="Courier" w:hAnsi="Courier"/>
          </w:rPr>
          <w:delText xml:space="preserve">IMPORTANT: </w:delText>
        </w:r>
        <w:r w:rsidRPr="004B00B9" w:rsidDel="00002E2C">
          <w:rPr>
            <w:rFonts w:ascii="Courier" w:hAnsi="Courier"/>
            <w:color w:val="FF0000"/>
          </w:rPr>
          <w:delText>For cell versions, you must enter a value of 0.0 for R1</w:delText>
        </w:r>
        <w:r w:rsidR="001A5CD4" w:rsidDel="00002E2C">
          <w:rPr>
            <w:rFonts w:ascii="Courier" w:hAnsi="Courier"/>
            <w:color w:val="FF0000"/>
          </w:rPr>
          <w:delText>, but d</w:delText>
        </w:r>
        <w:r w:rsidRPr="001A5CD4" w:rsidDel="00002E2C">
          <w:rPr>
            <w:rFonts w:ascii="Courier" w:hAnsi="Courier"/>
            <w:color w:val="FF0000"/>
          </w:rPr>
          <w:delText>o not change the value for R2.</w:delText>
        </w:r>
        <w:r w:rsidDel="00002E2C">
          <w:rPr>
            <w:rFonts w:ascii="Courier" w:hAnsi="Courier"/>
          </w:rPr>
          <w:br/>
        </w:r>
      </w:del>
    </w:p>
    <w:p w14:paraId="42477BF7" w14:textId="4F0AADE1" w:rsidR="004B00B9" w:rsidDel="00002E2C" w:rsidRDefault="004B00B9" w:rsidP="004B00B9">
      <w:pPr>
        <w:pStyle w:val="ListParagraph"/>
        <w:numPr>
          <w:ilvl w:val="0"/>
          <w:numId w:val="76"/>
        </w:numPr>
        <w:rPr>
          <w:del w:id="944" w:author="Cindy W" w:date="2019-02-01T10:41:00Z"/>
          <w:rFonts w:ascii="Courier" w:hAnsi="Courier"/>
        </w:rPr>
      </w:pPr>
      <w:del w:id="945" w:author="Cindy W" w:date="2019-02-01T10:41:00Z">
        <w:r w:rsidRPr="004B00B9" w:rsidDel="00002E2C">
          <w:rPr>
            <w:rFonts w:ascii="Courier" w:hAnsi="Courier"/>
            <w:color w:val="FF0000"/>
          </w:rPr>
          <w:delText>For cell versions</w:delText>
        </w:r>
        <w:r w:rsidDel="00002E2C">
          <w:rPr>
            <w:rFonts w:ascii="Courier" w:hAnsi="Courier"/>
          </w:rPr>
          <w:delText xml:space="preserve">, note that there is no RF1 value to enter.  This is by design. Later (not now!), you will enter the value of RF+RF1 for RF if you </w:delText>
        </w:r>
        <w:r w:rsidR="001A5CD4" w:rsidDel="00002E2C">
          <w:rPr>
            <w:rFonts w:ascii="Courier" w:hAnsi="Courier"/>
          </w:rPr>
          <w:delText>set</w:delText>
        </w:r>
        <w:r w:rsidDel="00002E2C">
          <w:rPr>
            <w:rFonts w:ascii="Courier" w:hAnsi="Courier"/>
          </w:rPr>
          <w:delText xml:space="preserve"> the DIP switch to the OFF position (or remove the jumper).</w:delText>
        </w:r>
      </w:del>
    </w:p>
    <w:p w14:paraId="69A763BC" w14:textId="585374C2" w:rsidR="004B00B9" w:rsidRPr="004B00B9" w:rsidRDefault="004B00B9" w:rsidP="004B00B9">
      <w:pPr>
        <w:ind w:left="720"/>
        <w:rPr>
          <w:rFonts w:ascii="Courier" w:hAnsi="Courier"/>
        </w:rPr>
      </w:pPr>
      <w:r>
        <w:rPr>
          <w:rFonts w:ascii="Courier" w:hAnsi="Courier"/>
        </w:rPr>
        <w:br/>
      </w:r>
      <w:r w:rsidRPr="004B00B9">
        <w:rPr>
          <w:rFonts w:ascii="Courier" w:hAnsi="Courier"/>
        </w:rPr>
        <w:t>________</w:t>
      </w:r>
      <w:r w:rsidRPr="004B00B9">
        <w:rPr>
          <w:rFonts w:ascii="Courier" w:hAnsi="Courier"/>
        </w:rPr>
        <w:br/>
      </w:r>
    </w:p>
    <w:p w14:paraId="3AC6A4F1" w14:textId="38E95B62" w:rsidR="004B00B9" w:rsidRPr="00C83733" w:rsidRDefault="004B00B9" w:rsidP="004B00B9">
      <w:pPr>
        <w:pStyle w:val="Heading1"/>
      </w:pPr>
      <w:bookmarkStart w:id="946" w:name="_Toc410731226"/>
      <w:r>
        <w:t>Sanity tests</w:t>
      </w:r>
      <w:bookmarkEnd w:id="946"/>
      <w:r>
        <w:br/>
      </w:r>
    </w:p>
    <w:p w14:paraId="71B288FD" w14:textId="26AB2CFF" w:rsidR="004B00B9" w:rsidRPr="00C83733" w:rsidRDefault="004B00B9" w:rsidP="004B00B9">
      <w:pPr>
        <w:pStyle w:val="ListParagraph"/>
        <w:numPr>
          <w:ilvl w:val="0"/>
          <w:numId w:val="49"/>
        </w:numPr>
        <w:rPr>
          <w:rFonts w:ascii="Courier" w:hAnsi="Courier"/>
          <w:b/>
          <w:sz w:val="28"/>
          <w:szCs w:val="28"/>
          <w:u w:val="single"/>
        </w:rPr>
      </w:pPr>
      <w:r>
        <w:rPr>
          <w:rFonts w:ascii="Courier" w:hAnsi="Courier"/>
          <w:b/>
          <w:sz w:val="28"/>
          <w:szCs w:val="28"/>
          <w:u w:val="single"/>
        </w:rPr>
        <w:t>Sanity tests</w:t>
      </w:r>
      <w:r w:rsidRPr="00C83733">
        <w:rPr>
          <w:rFonts w:ascii="Courier" w:hAnsi="Courier"/>
          <w:b/>
          <w:sz w:val="28"/>
          <w:szCs w:val="28"/>
          <w:u w:val="single"/>
        </w:rPr>
        <w:t>:</w:t>
      </w:r>
      <w:r w:rsidRPr="00C83733">
        <w:rPr>
          <w:rFonts w:ascii="Courier" w:hAnsi="Courier"/>
          <w:b/>
          <w:sz w:val="28"/>
          <w:szCs w:val="28"/>
          <w:u w:val="single"/>
        </w:rPr>
        <w:br/>
      </w:r>
    </w:p>
    <w:p w14:paraId="693E5123" w14:textId="30ABE081" w:rsidR="004B00B9" w:rsidRPr="00C30382" w:rsidRDefault="004B00B9" w:rsidP="004B00B9">
      <w:pPr>
        <w:pStyle w:val="ListParagraph"/>
        <w:numPr>
          <w:ilvl w:val="0"/>
          <w:numId w:val="50"/>
        </w:numPr>
        <w:rPr>
          <w:rFonts w:ascii="Courier" w:hAnsi="Courier"/>
        </w:rPr>
      </w:pPr>
      <w:r>
        <w:rPr>
          <w:rFonts w:ascii="Courier" w:hAnsi="Courier"/>
        </w:rPr>
        <w:t>“Nothing connected” test</w:t>
      </w:r>
      <w:r>
        <w:rPr>
          <w:rFonts w:ascii="Courier" w:hAnsi="Courier"/>
        </w:rPr>
        <w:br/>
      </w:r>
    </w:p>
    <w:p w14:paraId="02DD0E41" w14:textId="77777777" w:rsidR="004B00B9" w:rsidRDefault="004B00B9" w:rsidP="004B00B9">
      <w:pPr>
        <w:pStyle w:val="ListParagraph"/>
        <w:numPr>
          <w:ilvl w:val="0"/>
          <w:numId w:val="51"/>
        </w:numPr>
        <w:rPr>
          <w:rFonts w:ascii="Courier" w:hAnsi="Courier"/>
        </w:rPr>
      </w:pPr>
      <w:r>
        <w:rPr>
          <w:rFonts w:ascii="Courier" w:hAnsi="Courier"/>
        </w:rPr>
        <w:t xml:space="preserve">Click the “Swing!” button.  </w:t>
      </w:r>
      <w:r w:rsidRPr="00191B8A">
        <w:rPr>
          <w:rFonts w:ascii="Courier" w:hAnsi="Courier"/>
        </w:rPr>
        <w:t xml:space="preserve">You should hear the relay click twice </w:t>
      </w:r>
      <w:del w:id="947" w:author="Cindy W" w:date="2019-02-01T10:41:00Z">
        <w:r w:rsidRPr="00191B8A" w:rsidDel="00002E2C">
          <w:rPr>
            <w:rFonts w:ascii="Courier" w:hAnsi="Courier"/>
            <w:color w:val="FF0000"/>
          </w:rPr>
          <w:delText>(EMR versions only)</w:delText>
        </w:r>
        <w:r w:rsidDel="00002E2C">
          <w:rPr>
            <w:rFonts w:ascii="Courier" w:hAnsi="Courier"/>
          </w:rPr>
          <w:delText xml:space="preserve"> </w:delText>
        </w:r>
      </w:del>
      <w:r>
        <w:rPr>
          <w:rFonts w:ascii="Courier" w:hAnsi="Courier"/>
        </w:rPr>
        <w:t>and see an error dialog saying “ERROR: Voc is zero volts”</w:t>
      </w:r>
      <w:r>
        <w:rPr>
          <w:rFonts w:ascii="Courier" w:hAnsi="Courier"/>
        </w:rPr>
        <w:br/>
      </w:r>
      <w:r>
        <w:rPr>
          <w:rFonts w:ascii="Courier" w:hAnsi="Courier"/>
        </w:rPr>
        <w:lastRenderedPageBreak/>
        <w:t>_________</w:t>
      </w:r>
      <w:r>
        <w:rPr>
          <w:rFonts w:ascii="Courier" w:hAnsi="Courier"/>
        </w:rPr>
        <w:br/>
      </w:r>
    </w:p>
    <w:p w14:paraId="75789399" w14:textId="77777777" w:rsidR="004B00B9" w:rsidRPr="00D8361A" w:rsidRDefault="004B00B9" w:rsidP="004B00B9">
      <w:pPr>
        <w:rPr>
          <w:rFonts w:ascii="Courier" w:hAnsi="Courier"/>
        </w:rPr>
      </w:pPr>
    </w:p>
    <w:p w14:paraId="2DC3596F" w14:textId="77777777" w:rsidR="004B00B9" w:rsidRDefault="004B00B9" w:rsidP="004B00B9">
      <w:pPr>
        <w:pStyle w:val="ListParagraph"/>
        <w:numPr>
          <w:ilvl w:val="0"/>
          <w:numId w:val="50"/>
        </w:numPr>
        <w:rPr>
          <w:rFonts w:ascii="Courier" w:hAnsi="Courier"/>
        </w:rPr>
      </w:pPr>
      <w:r>
        <w:rPr>
          <w:rFonts w:ascii="Courier" w:hAnsi="Courier"/>
        </w:rPr>
        <w:t>Battery test</w:t>
      </w:r>
    </w:p>
    <w:p w14:paraId="3A4AC3AD" w14:textId="7FA0EDBD" w:rsidR="004B00B9" w:rsidDel="00002E2C" w:rsidRDefault="004B00B9" w:rsidP="004B00B9">
      <w:pPr>
        <w:rPr>
          <w:del w:id="948" w:author="Cindy W" w:date="2019-02-01T10:42:00Z"/>
          <w:rFonts w:ascii="Courier" w:hAnsi="Courier"/>
        </w:rPr>
      </w:pPr>
    </w:p>
    <w:p w14:paraId="6141A135" w14:textId="61CE85D7" w:rsidR="004B00B9" w:rsidRPr="00191B8A" w:rsidDel="00002E2C" w:rsidRDefault="004B00B9" w:rsidP="004B00B9">
      <w:pPr>
        <w:ind w:left="720"/>
        <w:rPr>
          <w:del w:id="949" w:author="Cindy W" w:date="2019-02-01T10:42:00Z"/>
          <w:rFonts w:ascii="Courier" w:hAnsi="Courier"/>
          <w:color w:val="FF0000"/>
        </w:rPr>
      </w:pPr>
      <w:del w:id="950" w:author="Cindy W" w:date="2019-02-01T10:42:00Z">
        <w:r w:rsidRPr="00191B8A" w:rsidDel="00002E2C">
          <w:rPr>
            <w:rFonts w:ascii="Courier" w:hAnsi="Courier"/>
            <w:color w:val="FF0000"/>
          </w:rPr>
          <w:delText xml:space="preserve">Module versions: </w:delText>
        </w:r>
        <w:r w:rsidRPr="00191B8A" w:rsidDel="00002E2C">
          <w:rPr>
            <w:rFonts w:ascii="Courier" w:hAnsi="Courier"/>
          </w:rPr>
          <w:delText>use 9V battery</w:delText>
        </w:r>
      </w:del>
    </w:p>
    <w:p w14:paraId="2DD25488" w14:textId="2C4D8E7B" w:rsidR="004B00B9" w:rsidRPr="00191B8A" w:rsidRDefault="004B00B9" w:rsidP="004B00B9">
      <w:pPr>
        <w:ind w:left="720"/>
        <w:rPr>
          <w:rFonts w:ascii="Courier" w:hAnsi="Courier"/>
        </w:rPr>
      </w:pPr>
      <w:del w:id="951" w:author="Cindy W" w:date="2019-02-01T10:42:00Z">
        <w:r w:rsidRPr="00191B8A" w:rsidDel="00002E2C">
          <w:rPr>
            <w:rFonts w:ascii="Courier" w:hAnsi="Courier"/>
            <w:color w:val="FF0000"/>
          </w:rPr>
          <w:delText xml:space="preserve">Cell versions: </w:delText>
        </w:r>
        <w:r w:rsidRPr="00191B8A" w:rsidDel="00002E2C">
          <w:rPr>
            <w:rFonts w:ascii="Courier" w:hAnsi="Courier"/>
          </w:rPr>
          <w:delText>use 1.5V battery</w:delText>
        </w:r>
        <w:r w:rsidRPr="00191B8A" w:rsidDel="00002E2C">
          <w:rPr>
            <w:rFonts w:ascii="Courier" w:hAnsi="Courier"/>
          </w:rPr>
          <w:br/>
        </w:r>
      </w:del>
    </w:p>
    <w:p w14:paraId="6AA3904F" w14:textId="0DA14A02" w:rsidR="00002E2C" w:rsidRPr="00D12871" w:rsidRDefault="00002E2C" w:rsidP="00D12871">
      <w:pPr>
        <w:ind w:firstLine="720"/>
        <w:rPr>
          <w:ins w:id="952" w:author="Cindy W" w:date="2019-02-01T10:41:00Z"/>
          <w:rFonts w:ascii="Courier" w:hAnsi="Courier"/>
          <w:rPrChange w:id="953" w:author="Cindy W" w:date="2019-02-01T16:06:00Z">
            <w:rPr>
              <w:ins w:id="954" w:author="Cindy W" w:date="2019-02-01T10:41:00Z"/>
            </w:rPr>
          </w:rPrChange>
        </w:rPr>
        <w:pPrChange w:id="955" w:author="Cindy W" w:date="2019-02-01T16:06:00Z">
          <w:pPr>
            <w:pStyle w:val="ListParagraph"/>
            <w:numPr>
              <w:numId w:val="51"/>
            </w:numPr>
            <w:ind w:left="1080" w:hanging="360"/>
          </w:pPr>
        </w:pPrChange>
      </w:pPr>
      <w:ins w:id="956" w:author="Cindy W" w:date="2019-02-01T10:41:00Z">
        <w:r w:rsidRPr="00D12871">
          <w:rPr>
            <w:rFonts w:ascii="Courier" w:hAnsi="Courier"/>
            <w:rPrChange w:id="957" w:author="Cindy W" w:date="2019-02-01T16:06:00Z">
              <w:rPr/>
            </w:rPrChange>
          </w:rPr>
          <w:t>Use 9V battery</w:t>
        </w:r>
        <w:r w:rsidRPr="00D12871">
          <w:rPr>
            <w:rFonts w:ascii="Courier" w:hAnsi="Courier"/>
            <w:rPrChange w:id="958" w:author="Cindy W" w:date="2019-02-01T16:06:00Z">
              <w:rPr/>
            </w:rPrChange>
          </w:rPr>
          <w:br/>
        </w:r>
      </w:ins>
    </w:p>
    <w:p w14:paraId="7901BCEB" w14:textId="7244796B" w:rsidR="004B00B9" w:rsidRDefault="004B00B9" w:rsidP="004B00B9">
      <w:pPr>
        <w:pStyle w:val="ListParagraph"/>
        <w:numPr>
          <w:ilvl w:val="0"/>
          <w:numId w:val="51"/>
        </w:numPr>
        <w:rPr>
          <w:rFonts w:ascii="Courier" w:hAnsi="Courier"/>
        </w:rPr>
      </w:pPr>
      <w:r>
        <w:rPr>
          <w:rFonts w:ascii="Courier" w:hAnsi="Courier"/>
        </w:rPr>
        <w:t>Strip both ends of two wires and screw one end of each into the side holes of the binding posts. If you happen to have a battery connector or holder with wires, use that.</w:t>
      </w:r>
      <w:del w:id="959" w:author="Cindy W" w:date="2019-02-01T10:42:00Z">
        <w:r w:rsidDel="00002E2C">
          <w:rPr>
            <w:rFonts w:ascii="Courier" w:hAnsi="Courier"/>
          </w:rPr>
          <w:delText xml:space="preserve"> (</w:delText>
        </w:r>
        <w:r w:rsidRPr="004B00B9" w:rsidDel="00002E2C">
          <w:rPr>
            <w:rFonts w:ascii="Courier" w:hAnsi="Courier"/>
            <w:color w:val="FF0000"/>
          </w:rPr>
          <w:delText>Cell versions:</w:delText>
        </w:r>
        <w:r w:rsidDel="00002E2C">
          <w:rPr>
            <w:rFonts w:ascii="Courier" w:hAnsi="Courier"/>
          </w:rPr>
          <w:delText xml:space="preserve"> Use the RED1 and BLK1 binding posts. Leave RED2 and BLK2 unconnected.)</w:delText>
        </w:r>
      </w:del>
      <w:r>
        <w:rPr>
          <w:rFonts w:ascii="Courier" w:hAnsi="Courier"/>
        </w:rPr>
        <w:br/>
        <w:t>_________</w:t>
      </w:r>
      <w:r>
        <w:rPr>
          <w:rFonts w:ascii="Courier" w:hAnsi="Courier"/>
        </w:rPr>
        <w:br/>
      </w:r>
    </w:p>
    <w:p w14:paraId="52B67C4B" w14:textId="0F878C01" w:rsidR="004B00B9" w:rsidRPr="005246AB" w:rsidRDefault="004B00B9" w:rsidP="004B00B9">
      <w:pPr>
        <w:pStyle w:val="ListParagraph"/>
        <w:numPr>
          <w:ilvl w:val="0"/>
          <w:numId w:val="51"/>
        </w:numPr>
        <w:rPr>
          <w:rFonts w:ascii="Courier" w:hAnsi="Courier"/>
        </w:rPr>
      </w:pPr>
      <w:r>
        <w:rPr>
          <w:rFonts w:ascii="Courier" w:hAnsi="Courier"/>
        </w:rPr>
        <w:t xml:space="preserve">Connect the wire from the RED binding post to the positive </w:t>
      </w:r>
      <w:r w:rsidRPr="005246AB">
        <w:rPr>
          <w:rFonts w:ascii="Courier" w:hAnsi="Courier"/>
        </w:rPr>
        <w:t xml:space="preserve">terminal of </w:t>
      </w:r>
      <w:r>
        <w:rPr>
          <w:rFonts w:ascii="Courier" w:hAnsi="Courier"/>
        </w:rPr>
        <w:t>the</w:t>
      </w:r>
      <w:r w:rsidRPr="005246AB">
        <w:rPr>
          <w:rFonts w:ascii="Courier" w:hAnsi="Courier"/>
        </w:rPr>
        <w:t xml:space="preserve"> battery</w:t>
      </w:r>
      <w:r>
        <w:rPr>
          <w:rFonts w:ascii="Courier" w:hAnsi="Courier"/>
        </w:rPr>
        <w:t xml:space="preserve"> (you can either tape it or hold it with your thumb/finger</w:t>
      </w:r>
      <w:r w:rsidRPr="005246AB">
        <w:rPr>
          <w:rFonts w:ascii="Courier" w:hAnsi="Courier"/>
        </w:rPr>
        <w:t>)</w:t>
      </w:r>
      <w:r w:rsidRPr="005246AB">
        <w:rPr>
          <w:rFonts w:ascii="Courier" w:hAnsi="Courier"/>
        </w:rPr>
        <w:br/>
        <w:t>_________</w:t>
      </w:r>
      <w:r w:rsidRPr="005246AB">
        <w:rPr>
          <w:rFonts w:ascii="Courier" w:hAnsi="Courier"/>
        </w:rPr>
        <w:br/>
      </w:r>
    </w:p>
    <w:p w14:paraId="3DCB239C" w14:textId="4A407D21" w:rsidR="004B00B9" w:rsidRPr="005246AB" w:rsidRDefault="004B00B9" w:rsidP="004B00B9">
      <w:pPr>
        <w:pStyle w:val="ListParagraph"/>
        <w:numPr>
          <w:ilvl w:val="0"/>
          <w:numId w:val="51"/>
        </w:numPr>
        <w:rPr>
          <w:rFonts w:ascii="Courier" w:hAnsi="Courier"/>
        </w:rPr>
      </w:pPr>
      <w:r>
        <w:rPr>
          <w:rFonts w:ascii="Courier" w:hAnsi="Courier"/>
        </w:rPr>
        <w:t xml:space="preserve">Connect the wire from the BLACK binding post to the </w:t>
      </w:r>
      <w:r w:rsidRPr="005246AB">
        <w:rPr>
          <w:rFonts w:ascii="Courier" w:hAnsi="Courier"/>
        </w:rPr>
        <w:t xml:space="preserve">negative terminal </w:t>
      </w:r>
      <w:r>
        <w:rPr>
          <w:rFonts w:ascii="Courier" w:hAnsi="Courier"/>
        </w:rPr>
        <w:t>of the same</w:t>
      </w:r>
      <w:r w:rsidRPr="005246AB">
        <w:rPr>
          <w:rFonts w:ascii="Courier" w:hAnsi="Courier"/>
        </w:rPr>
        <w:t xml:space="preserve"> </w:t>
      </w:r>
      <w:r>
        <w:rPr>
          <w:rFonts w:ascii="Courier" w:hAnsi="Courier"/>
        </w:rPr>
        <w:t>battery</w:t>
      </w:r>
      <w:r w:rsidRPr="005246AB">
        <w:rPr>
          <w:rFonts w:ascii="Courier" w:hAnsi="Courier"/>
        </w:rPr>
        <w:br/>
        <w:t>_________</w:t>
      </w:r>
    </w:p>
    <w:p w14:paraId="3521F3C2" w14:textId="77777777" w:rsidR="004B00B9" w:rsidRDefault="004B00B9" w:rsidP="004B00B9">
      <w:pPr>
        <w:pStyle w:val="ListParagraph"/>
        <w:ind w:left="0"/>
        <w:rPr>
          <w:rFonts w:ascii="Courier" w:hAnsi="Courier"/>
        </w:rPr>
      </w:pPr>
    </w:p>
    <w:p w14:paraId="1AC458FF" w14:textId="3EB9ADB1" w:rsidR="004B00B9" w:rsidRDefault="004B00B9" w:rsidP="004B00B9">
      <w:pPr>
        <w:pStyle w:val="ListParagraph"/>
        <w:numPr>
          <w:ilvl w:val="0"/>
          <w:numId w:val="51"/>
        </w:numPr>
        <w:rPr>
          <w:rFonts w:ascii="Courier" w:hAnsi="Courier"/>
        </w:rPr>
      </w:pPr>
      <w:r>
        <w:rPr>
          <w:rFonts w:ascii="Courier" w:hAnsi="Courier"/>
        </w:rPr>
        <w:t>Click the “Swing!” button.  You should get an IV curve that looks like the photo.</w:t>
      </w:r>
      <w:r w:rsidR="009E34EE">
        <w:rPr>
          <w:rFonts w:ascii="Courier" w:hAnsi="Courier"/>
        </w:rPr>
        <w:br/>
        <w:t>_________</w:t>
      </w:r>
    </w:p>
    <w:p w14:paraId="31106ECC" w14:textId="77777777" w:rsidR="004B00B9" w:rsidRPr="004B00B9" w:rsidRDefault="004B00B9" w:rsidP="004B00B9">
      <w:pPr>
        <w:rPr>
          <w:rFonts w:ascii="Courier" w:hAnsi="Courier"/>
        </w:rPr>
      </w:pPr>
    </w:p>
    <w:p w14:paraId="639D9FBA" w14:textId="4E004ECA" w:rsidR="001A5CD4" w:rsidRDefault="001A5CD4" w:rsidP="004B00B9">
      <w:pPr>
        <w:pStyle w:val="ListParagraph"/>
        <w:numPr>
          <w:ilvl w:val="0"/>
          <w:numId w:val="51"/>
        </w:numPr>
        <w:rPr>
          <w:rFonts w:ascii="Courier" w:hAnsi="Courier"/>
        </w:rPr>
      </w:pPr>
      <w:r>
        <w:rPr>
          <w:rFonts w:ascii="Courier" w:hAnsi="Courier"/>
        </w:rPr>
        <w:t>If you get an error dialog that says: “</w:t>
      </w:r>
      <w:r w:rsidRPr="004B00B9">
        <w:rPr>
          <w:rFonts w:ascii="Courier" w:hAnsi="Courier"/>
        </w:rPr>
        <w:t xml:space="preserve">ERROR: </w:t>
      </w:r>
      <w:r>
        <w:rPr>
          <w:rFonts w:ascii="Courier" w:hAnsi="Courier"/>
        </w:rPr>
        <w:t>Voc is zero volts” check that you don’t have the battery backwards and that the wires are making good contact with the terminals.</w:t>
      </w:r>
    </w:p>
    <w:p w14:paraId="31057DD6" w14:textId="77777777" w:rsidR="001A5CD4" w:rsidRPr="001A5CD4" w:rsidRDefault="001A5CD4" w:rsidP="001A5CD4">
      <w:pPr>
        <w:rPr>
          <w:rFonts w:ascii="Courier" w:hAnsi="Courier"/>
        </w:rPr>
      </w:pPr>
    </w:p>
    <w:p w14:paraId="7458DC79" w14:textId="77777777" w:rsidR="004B00B9" w:rsidRDefault="004B00B9" w:rsidP="004B00B9">
      <w:pPr>
        <w:pStyle w:val="ListParagraph"/>
        <w:numPr>
          <w:ilvl w:val="0"/>
          <w:numId w:val="51"/>
        </w:numPr>
        <w:rPr>
          <w:rFonts w:ascii="Courier" w:hAnsi="Courier"/>
        </w:rPr>
      </w:pPr>
      <w:r>
        <w:rPr>
          <w:rFonts w:ascii="Courier" w:hAnsi="Courier"/>
        </w:rPr>
        <w:t>If you get an error dialog that says: “</w:t>
      </w:r>
      <w:r w:rsidRPr="004B00B9">
        <w:rPr>
          <w:rFonts w:ascii="Courier" w:hAnsi="Courier"/>
        </w:rPr>
        <w:t>ERROR: Timed out polling for stable Isc</w:t>
      </w:r>
      <w:r>
        <w:rPr>
          <w:rFonts w:ascii="Courier" w:hAnsi="Courier"/>
        </w:rPr>
        <w:t>”</w:t>
      </w:r>
    </w:p>
    <w:p w14:paraId="2C8DCD6B" w14:textId="77777777" w:rsidR="004B00B9" w:rsidRPr="004B00B9" w:rsidRDefault="004B00B9" w:rsidP="004B00B9">
      <w:pPr>
        <w:rPr>
          <w:rFonts w:ascii="Courier" w:hAnsi="Courier"/>
        </w:rPr>
      </w:pPr>
    </w:p>
    <w:p w14:paraId="0E5D5492" w14:textId="1AA0B46D" w:rsidR="004B00B9" w:rsidRPr="004B00B9" w:rsidRDefault="004B00B9" w:rsidP="004B00B9">
      <w:pPr>
        <w:pStyle w:val="ListParagraph"/>
        <w:numPr>
          <w:ilvl w:val="0"/>
          <w:numId w:val="77"/>
        </w:numPr>
        <w:ind w:left="1440"/>
        <w:rPr>
          <w:rFonts w:ascii="Courier" w:hAnsi="Courier"/>
        </w:rPr>
      </w:pPr>
      <w:r>
        <w:rPr>
          <w:rFonts w:ascii="Courier" w:hAnsi="Courier"/>
        </w:rPr>
        <w:t>Click on Preferences, c</w:t>
      </w:r>
      <w:r w:rsidRPr="004B00B9">
        <w:rPr>
          <w:rFonts w:ascii="Courier" w:hAnsi="Courier"/>
        </w:rPr>
        <w:t>lick on Arduino tab</w:t>
      </w:r>
      <w:r>
        <w:rPr>
          <w:rFonts w:ascii="Courier" w:hAnsi="Courier"/>
        </w:rPr>
        <w:t>, c</w:t>
      </w:r>
      <w:r w:rsidRPr="004B00B9">
        <w:rPr>
          <w:rFonts w:ascii="Courier" w:hAnsi="Courier"/>
        </w:rPr>
        <w:t>hange value of “Isc stable ADC” to 500</w:t>
      </w:r>
      <w:r>
        <w:rPr>
          <w:rFonts w:ascii="Courier" w:hAnsi="Courier"/>
        </w:rPr>
        <w:t>, click OK</w:t>
      </w:r>
    </w:p>
    <w:p w14:paraId="44DC20DD" w14:textId="77777777" w:rsidR="004B00B9" w:rsidRPr="004B00B9" w:rsidRDefault="004B00B9" w:rsidP="004B00B9">
      <w:pPr>
        <w:ind w:left="1080"/>
        <w:rPr>
          <w:rFonts w:ascii="Courier" w:hAnsi="Courier"/>
        </w:rPr>
      </w:pPr>
    </w:p>
    <w:p w14:paraId="0F8798EF" w14:textId="60943C8F" w:rsidR="004B00B9" w:rsidRDefault="004B00B9" w:rsidP="004B00B9">
      <w:pPr>
        <w:pStyle w:val="ListParagraph"/>
        <w:numPr>
          <w:ilvl w:val="0"/>
          <w:numId w:val="77"/>
        </w:numPr>
        <w:ind w:left="1440"/>
        <w:rPr>
          <w:rFonts w:ascii="Courier" w:hAnsi="Courier"/>
        </w:rPr>
      </w:pPr>
      <w:r>
        <w:rPr>
          <w:rFonts w:ascii="Courier" w:hAnsi="Courier"/>
        </w:rPr>
        <w:t>Retry the battery test; it should work</w:t>
      </w:r>
    </w:p>
    <w:p w14:paraId="626C39C0" w14:textId="77777777" w:rsidR="004B00B9" w:rsidRPr="004B00B9" w:rsidRDefault="004B00B9" w:rsidP="004B00B9">
      <w:pPr>
        <w:ind w:left="1080"/>
        <w:rPr>
          <w:rFonts w:ascii="Courier" w:hAnsi="Courier"/>
        </w:rPr>
      </w:pPr>
    </w:p>
    <w:p w14:paraId="5876FB4A" w14:textId="37501484" w:rsidR="004B00B9" w:rsidRPr="004B00B9" w:rsidRDefault="004B00B9" w:rsidP="004B00B9">
      <w:pPr>
        <w:pStyle w:val="ListParagraph"/>
        <w:numPr>
          <w:ilvl w:val="0"/>
          <w:numId w:val="77"/>
        </w:numPr>
        <w:ind w:left="1440"/>
        <w:rPr>
          <w:rFonts w:ascii="Courier" w:hAnsi="Courier"/>
        </w:rPr>
      </w:pPr>
      <w:r>
        <w:rPr>
          <w:rFonts w:ascii="Courier" w:hAnsi="Courier"/>
        </w:rPr>
        <w:t>Click on Preferences, c</w:t>
      </w:r>
      <w:r w:rsidRPr="004B00B9">
        <w:rPr>
          <w:rFonts w:ascii="Courier" w:hAnsi="Courier"/>
        </w:rPr>
        <w:t>lick on Arduino tab</w:t>
      </w:r>
      <w:r>
        <w:rPr>
          <w:rFonts w:ascii="Courier" w:hAnsi="Courier"/>
        </w:rPr>
        <w:t>, click on “Restore Defaults”, click OK</w:t>
      </w:r>
    </w:p>
    <w:p w14:paraId="4231B3B9" w14:textId="1E747273" w:rsidR="004B00B9" w:rsidRPr="001A5CD4" w:rsidRDefault="004B00B9" w:rsidP="001A5CD4">
      <w:pPr>
        <w:ind w:left="1080"/>
        <w:rPr>
          <w:rFonts w:ascii="Courier" w:hAnsi="Courier"/>
        </w:rPr>
      </w:pPr>
    </w:p>
    <w:p w14:paraId="19BE6606" w14:textId="6B63A3D4" w:rsidR="00F04FF2" w:rsidRPr="00C83733" w:rsidRDefault="00C83733" w:rsidP="00C83733">
      <w:pPr>
        <w:pStyle w:val="Heading1"/>
      </w:pPr>
      <w:bookmarkStart w:id="960" w:name="_Toc410731227"/>
      <w:r>
        <w:lastRenderedPageBreak/>
        <w:t>Prepare for case and final assembly</w:t>
      </w:r>
      <w:bookmarkEnd w:id="960"/>
      <w:r>
        <w:br/>
      </w:r>
    </w:p>
    <w:p w14:paraId="6BC56EE3" w14:textId="5E12CD37" w:rsidR="00D8361A" w:rsidRDefault="00F04FF2" w:rsidP="00F04FF2">
      <w:pPr>
        <w:rPr>
          <w:rFonts w:ascii="Courier" w:hAnsi="Courier"/>
        </w:rPr>
      </w:pPr>
      <w:r>
        <w:rPr>
          <w:rFonts w:ascii="Courier" w:hAnsi="Courier"/>
        </w:rPr>
        <w:t xml:space="preserve">The </w:t>
      </w:r>
      <w:r w:rsidR="009824A9">
        <w:rPr>
          <w:rFonts w:ascii="Courier" w:hAnsi="Courier"/>
        </w:rPr>
        <w:t xml:space="preserve">acrylic </w:t>
      </w:r>
      <w:r>
        <w:rPr>
          <w:rFonts w:ascii="Courier" w:hAnsi="Courier"/>
        </w:rPr>
        <w:t xml:space="preserve">baseball display case used for the IV Swinger 2 enclosure needs to have several holes drilled through it </w:t>
      </w:r>
      <w:r w:rsidR="009824A9">
        <w:rPr>
          <w:rFonts w:ascii="Courier" w:hAnsi="Courier"/>
        </w:rPr>
        <w:t>for attachments</w:t>
      </w:r>
      <w:r>
        <w:rPr>
          <w:rFonts w:ascii="Courier" w:hAnsi="Courier"/>
        </w:rPr>
        <w:t>.</w:t>
      </w:r>
    </w:p>
    <w:p w14:paraId="3AF9E2E4" w14:textId="77777777" w:rsidR="001C6F76" w:rsidRDefault="001C6F76" w:rsidP="001C6F76">
      <w:pPr>
        <w:rPr>
          <w:rFonts w:ascii="Courier" w:hAnsi="Courier"/>
        </w:rPr>
      </w:pPr>
    </w:p>
    <w:p w14:paraId="51941BE8" w14:textId="7CDB7AEA" w:rsidR="001C6F76" w:rsidRDefault="001C6F76" w:rsidP="001C6F76">
      <w:pPr>
        <w:rPr>
          <w:rFonts w:ascii="Courier" w:hAnsi="Courier"/>
        </w:rPr>
      </w:pPr>
      <w:r>
        <w:rPr>
          <w:rFonts w:ascii="Courier" w:hAnsi="Courier"/>
        </w:rPr>
        <w:t>Case side definitions</w:t>
      </w:r>
      <w:r w:rsidR="001A5CD4">
        <w:rPr>
          <w:rFonts w:ascii="Courier" w:hAnsi="Courier"/>
        </w:rPr>
        <w:t xml:space="preserve"> (see photo)</w:t>
      </w:r>
      <w:r>
        <w:rPr>
          <w:rFonts w:ascii="Courier" w:hAnsi="Courier"/>
        </w:rPr>
        <w:t>:</w:t>
      </w:r>
      <w:r>
        <w:rPr>
          <w:rFonts w:ascii="Courier" w:hAnsi="Courier"/>
        </w:rPr>
        <w:br/>
      </w:r>
    </w:p>
    <w:p w14:paraId="2CB89F79" w14:textId="59411D8B" w:rsidR="00204B44" w:rsidRDefault="001C6F76" w:rsidP="004B00B9">
      <w:pPr>
        <w:pStyle w:val="ListParagraph"/>
        <w:numPr>
          <w:ilvl w:val="0"/>
          <w:numId w:val="56"/>
        </w:numPr>
        <w:rPr>
          <w:rFonts w:ascii="Courier" w:hAnsi="Courier"/>
        </w:rPr>
      </w:pPr>
      <w:r>
        <w:rPr>
          <w:rFonts w:ascii="Courier" w:hAnsi="Courier"/>
        </w:rPr>
        <w:t>Front: side with the USB connector</w:t>
      </w:r>
    </w:p>
    <w:p w14:paraId="782FB509" w14:textId="410BA065" w:rsidR="001C6F76" w:rsidRDefault="001C6F76" w:rsidP="004B00B9">
      <w:pPr>
        <w:pStyle w:val="ListParagraph"/>
        <w:numPr>
          <w:ilvl w:val="0"/>
          <w:numId w:val="56"/>
        </w:numPr>
        <w:rPr>
          <w:rFonts w:ascii="Courier" w:hAnsi="Courier"/>
        </w:rPr>
      </w:pPr>
      <w:r>
        <w:rPr>
          <w:rFonts w:ascii="Courier" w:hAnsi="Courier"/>
        </w:rPr>
        <w:t>Back: side opposite from front</w:t>
      </w:r>
    </w:p>
    <w:p w14:paraId="2BE0B465" w14:textId="5A2B6119" w:rsidR="001C6F76" w:rsidRDefault="001C6F76" w:rsidP="004B00B9">
      <w:pPr>
        <w:pStyle w:val="ListParagraph"/>
        <w:numPr>
          <w:ilvl w:val="0"/>
          <w:numId w:val="56"/>
        </w:numPr>
        <w:rPr>
          <w:rFonts w:ascii="Courier" w:hAnsi="Courier"/>
        </w:rPr>
      </w:pPr>
      <w:r>
        <w:rPr>
          <w:rFonts w:ascii="Courier" w:hAnsi="Courier"/>
        </w:rPr>
        <w:t>Left: side wi</w:t>
      </w:r>
      <w:r w:rsidR="00191B8A">
        <w:rPr>
          <w:rFonts w:ascii="Courier" w:hAnsi="Courier"/>
        </w:rPr>
        <w:t>th binding posts</w:t>
      </w:r>
      <w:ins w:id="961" w:author="Cindy W" w:date="2019-02-01T15:33:00Z">
        <w:r w:rsidR="004A39E2">
          <w:rPr>
            <w:rFonts w:ascii="Courier" w:hAnsi="Courier"/>
          </w:rPr>
          <w:t xml:space="preserve"> </w:t>
        </w:r>
      </w:ins>
      <w:del w:id="962" w:author="Cindy W" w:date="2019-02-01T15:33:00Z">
        <w:r w:rsidR="00191B8A" w:rsidDel="004A39E2">
          <w:rPr>
            <w:rFonts w:ascii="Courier" w:hAnsi="Courier"/>
          </w:rPr>
          <w:delText xml:space="preserve"> (</w:delText>
        </w:r>
      </w:del>
      <w:r w:rsidR="00191B8A">
        <w:rPr>
          <w:rFonts w:ascii="Courier" w:hAnsi="Courier"/>
        </w:rPr>
        <w:t>and relay module</w:t>
      </w:r>
      <w:del w:id="963" w:author="Cindy W" w:date="2019-02-01T15:33:00Z">
        <w:r w:rsidR="00191B8A" w:rsidDel="004A39E2">
          <w:rPr>
            <w:rFonts w:ascii="Courier" w:hAnsi="Courier"/>
          </w:rPr>
          <w:delText>s on EMR versions)</w:delText>
        </w:r>
      </w:del>
    </w:p>
    <w:p w14:paraId="4044503C" w14:textId="3A365EAD" w:rsidR="001C6F76" w:rsidRDefault="00191B8A" w:rsidP="004B00B9">
      <w:pPr>
        <w:pStyle w:val="ListParagraph"/>
        <w:numPr>
          <w:ilvl w:val="0"/>
          <w:numId w:val="56"/>
        </w:numPr>
        <w:rPr>
          <w:rFonts w:ascii="Courier" w:hAnsi="Courier"/>
        </w:rPr>
      </w:pPr>
      <w:r>
        <w:rPr>
          <w:rFonts w:ascii="Courier" w:hAnsi="Courier"/>
        </w:rPr>
        <w:t>Right: side opposite from left</w:t>
      </w:r>
    </w:p>
    <w:p w14:paraId="428942B8" w14:textId="77777777" w:rsidR="001C6F76" w:rsidRDefault="001C6F76" w:rsidP="004B00B9">
      <w:pPr>
        <w:pStyle w:val="ListParagraph"/>
        <w:numPr>
          <w:ilvl w:val="0"/>
          <w:numId w:val="56"/>
        </w:numPr>
        <w:rPr>
          <w:rFonts w:ascii="Courier" w:hAnsi="Courier"/>
        </w:rPr>
      </w:pPr>
      <w:r>
        <w:rPr>
          <w:rFonts w:ascii="Courier" w:hAnsi="Courier"/>
        </w:rPr>
        <w:t>Bottom: side with Arduino</w:t>
      </w:r>
    </w:p>
    <w:p w14:paraId="15A994B8" w14:textId="68B07E29" w:rsidR="001C6F76" w:rsidRDefault="00191B8A" w:rsidP="004B00B9">
      <w:pPr>
        <w:pStyle w:val="ListParagraph"/>
        <w:numPr>
          <w:ilvl w:val="0"/>
          <w:numId w:val="56"/>
        </w:numPr>
        <w:rPr>
          <w:rFonts w:ascii="Courier" w:hAnsi="Courier"/>
        </w:rPr>
      </w:pPr>
      <w:r>
        <w:rPr>
          <w:rFonts w:ascii="Courier" w:hAnsi="Courier"/>
        </w:rPr>
        <w:t>Top: side above PCB</w:t>
      </w:r>
      <w:r w:rsidR="001C6F76">
        <w:rPr>
          <w:rFonts w:ascii="Courier" w:hAnsi="Courier"/>
        </w:rPr>
        <w:br/>
      </w:r>
    </w:p>
    <w:p w14:paraId="6FFFD2FD" w14:textId="548A233F" w:rsidR="001C6F76" w:rsidRDefault="001C6F76" w:rsidP="001A5CD4">
      <w:pPr>
        <w:rPr>
          <w:rFonts w:ascii="Courier" w:hAnsi="Courier"/>
        </w:rPr>
      </w:pPr>
      <w:r>
        <w:rPr>
          <w:rFonts w:ascii="Courier" w:hAnsi="Courier"/>
        </w:rPr>
        <w:t xml:space="preserve">The case comes in two </w:t>
      </w:r>
      <w:r w:rsidR="005A7569">
        <w:rPr>
          <w:rFonts w:ascii="Courier" w:hAnsi="Courier"/>
        </w:rPr>
        <w:t xml:space="preserve">U-shaped </w:t>
      </w:r>
      <w:r w:rsidR="009824A9">
        <w:rPr>
          <w:rFonts w:ascii="Courier" w:hAnsi="Courier"/>
        </w:rPr>
        <w:t>halves</w:t>
      </w:r>
      <w:r>
        <w:rPr>
          <w:rFonts w:ascii="Courier" w:hAnsi="Courier"/>
        </w:rPr>
        <w:t>:</w:t>
      </w:r>
      <w:r w:rsidR="009824A9">
        <w:rPr>
          <w:rFonts w:ascii="Courier" w:hAnsi="Courier"/>
        </w:rPr>
        <w:br/>
      </w:r>
    </w:p>
    <w:p w14:paraId="32174054" w14:textId="3D66ADE7" w:rsidR="001C6F76" w:rsidRDefault="000F65B6" w:rsidP="004B00B9">
      <w:pPr>
        <w:pStyle w:val="ListParagraph"/>
        <w:numPr>
          <w:ilvl w:val="0"/>
          <w:numId w:val="57"/>
        </w:numPr>
        <w:rPr>
          <w:rFonts w:ascii="Courier" w:hAnsi="Courier"/>
        </w:rPr>
      </w:pPr>
      <w:r>
        <w:rPr>
          <w:rFonts w:ascii="Courier" w:hAnsi="Courier"/>
        </w:rPr>
        <w:t>Base</w:t>
      </w:r>
      <w:r w:rsidR="005A7569">
        <w:rPr>
          <w:rFonts w:ascii="Courier" w:hAnsi="Courier"/>
        </w:rPr>
        <w:t>: Left / B</w:t>
      </w:r>
      <w:r w:rsidR="001C6F76">
        <w:rPr>
          <w:rFonts w:ascii="Courier" w:hAnsi="Courier"/>
        </w:rPr>
        <w:t>ottom (with f</w:t>
      </w:r>
      <w:r w:rsidR="005A7569">
        <w:rPr>
          <w:rFonts w:ascii="Courier" w:hAnsi="Courier"/>
        </w:rPr>
        <w:t>ins) / Right</w:t>
      </w:r>
    </w:p>
    <w:p w14:paraId="2E8D1CCC" w14:textId="1E322B19" w:rsidR="001C6F76" w:rsidRDefault="000F65B6" w:rsidP="004B00B9">
      <w:pPr>
        <w:pStyle w:val="ListParagraph"/>
        <w:numPr>
          <w:ilvl w:val="0"/>
          <w:numId w:val="57"/>
        </w:numPr>
        <w:rPr>
          <w:rFonts w:ascii="Courier" w:hAnsi="Courier"/>
        </w:rPr>
      </w:pPr>
      <w:r>
        <w:rPr>
          <w:rFonts w:ascii="Courier" w:hAnsi="Courier"/>
        </w:rPr>
        <w:t>Lid</w:t>
      </w:r>
      <w:r w:rsidR="005A7569">
        <w:rPr>
          <w:rFonts w:ascii="Courier" w:hAnsi="Courier"/>
        </w:rPr>
        <w:t>: Front / Top / Back</w:t>
      </w:r>
    </w:p>
    <w:p w14:paraId="42AA9C67" w14:textId="77777777" w:rsidR="005A7569" w:rsidRDefault="005A7569" w:rsidP="005A7569">
      <w:pPr>
        <w:rPr>
          <w:rFonts w:ascii="Courier" w:hAnsi="Courier"/>
        </w:rPr>
      </w:pPr>
    </w:p>
    <w:p w14:paraId="50180626" w14:textId="7F0481AC" w:rsidR="005A7569" w:rsidRDefault="005A7569" w:rsidP="005A7569">
      <w:pPr>
        <w:rPr>
          <w:rFonts w:ascii="Courier" w:hAnsi="Courier"/>
        </w:rPr>
      </w:pPr>
      <w:r>
        <w:rPr>
          <w:rFonts w:ascii="Courier" w:hAnsi="Courier"/>
        </w:rPr>
        <w:t>All the attach</w:t>
      </w:r>
      <w:r w:rsidR="000F65B6">
        <w:rPr>
          <w:rFonts w:ascii="Courier" w:hAnsi="Courier"/>
        </w:rPr>
        <w:t>ments are made to the base</w:t>
      </w:r>
      <w:r w:rsidR="009824A9">
        <w:rPr>
          <w:rFonts w:ascii="Courier" w:hAnsi="Courier"/>
        </w:rPr>
        <w:t xml:space="preserve"> half. </w:t>
      </w:r>
      <w:r w:rsidR="00860A5A">
        <w:rPr>
          <w:rFonts w:ascii="Courier" w:hAnsi="Courier"/>
        </w:rPr>
        <w:t xml:space="preserve">The lid </w:t>
      </w:r>
      <w:r w:rsidR="009824A9">
        <w:rPr>
          <w:rFonts w:ascii="Courier" w:hAnsi="Courier"/>
        </w:rPr>
        <w:t xml:space="preserve">half </w:t>
      </w:r>
      <w:r w:rsidR="00860A5A">
        <w:rPr>
          <w:rFonts w:ascii="Courier" w:hAnsi="Courier"/>
        </w:rPr>
        <w:t>has nothing attached to it, but does need a 3/8” hole in the front for the USB cable.</w:t>
      </w:r>
    </w:p>
    <w:p w14:paraId="014DC126" w14:textId="77777777" w:rsidR="00860A5A" w:rsidRDefault="00860A5A" w:rsidP="005A7569">
      <w:pPr>
        <w:rPr>
          <w:rFonts w:ascii="Courier" w:hAnsi="Courier"/>
        </w:rPr>
      </w:pPr>
    </w:p>
    <w:p w14:paraId="17A15D97" w14:textId="77777777" w:rsidR="00860A5A" w:rsidRDefault="00860A5A" w:rsidP="00860A5A">
      <w:pPr>
        <w:rPr>
          <w:rFonts w:ascii="Courier" w:hAnsi="Courier"/>
        </w:rPr>
      </w:pPr>
      <w:r>
        <w:rPr>
          <w:rFonts w:ascii="Courier" w:hAnsi="Courier"/>
        </w:rPr>
        <w:t>Care must be taken when drilling acrylic or else it will crack:</w:t>
      </w:r>
      <w:r>
        <w:rPr>
          <w:rFonts w:ascii="Courier" w:hAnsi="Courier"/>
        </w:rPr>
        <w:br/>
      </w:r>
    </w:p>
    <w:p w14:paraId="24903978" w14:textId="77777777" w:rsidR="00860A5A" w:rsidRDefault="00860A5A" w:rsidP="004B00B9">
      <w:pPr>
        <w:pStyle w:val="ListParagraph"/>
        <w:numPr>
          <w:ilvl w:val="0"/>
          <w:numId w:val="50"/>
        </w:numPr>
        <w:rPr>
          <w:rFonts w:ascii="Courier" w:hAnsi="Courier"/>
        </w:rPr>
      </w:pPr>
      <w:r>
        <w:rPr>
          <w:rFonts w:ascii="Courier" w:hAnsi="Courier"/>
        </w:rPr>
        <w:t>Use a drill press if you have one</w:t>
      </w:r>
    </w:p>
    <w:p w14:paraId="4BF976FD" w14:textId="77777777" w:rsidR="00860A5A" w:rsidRDefault="00860A5A" w:rsidP="004B00B9">
      <w:pPr>
        <w:pStyle w:val="ListParagraph"/>
        <w:numPr>
          <w:ilvl w:val="0"/>
          <w:numId w:val="50"/>
        </w:numPr>
        <w:rPr>
          <w:rFonts w:ascii="Courier" w:hAnsi="Courier"/>
        </w:rPr>
      </w:pPr>
      <w:r>
        <w:rPr>
          <w:rFonts w:ascii="Courier" w:hAnsi="Courier"/>
        </w:rPr>
        <w:t>Use vise (with rubber guards) to hold case</w:t>
      </w:r>
    </w:p>
    <w:p w14:paraId="3C56A78F" w14:textId="77777777" w:rsidR="00860A5A" w:rsidRDefault="00860A5A" w:rsidP="004B00B9">
      <w:pPr>
        <w:pStyle w:val="ListParagraph"/>
        <w:numPr>
          <w:ilvl w:val="0"/>
          <w:numId w:val="50"/>
        </w:numPr>
        <w:rPr>
          <w:rFonts w:ascii="Courier" w:hAnsi="Courier"/>
        </w:rPr>
      </w:pPr>
      <w:r>
        <w:rPr>
          <w:rFonts w:ascii="Courier" w:hAnsi="Courier"/>
        </w:rPr>
        <w:t>Position so that the hole being drilled is close to the vise jaw</w:t>
      </w:r>
    </w:p>
    <w:p w14:paraId="6366DA6F" w14:textId="77777777" w:rsidR="00860A5A" w:rsidRDefault="00860A5A" w:rsidP="004B00B9">
      <w:pPr>
        <w:pStyle w:val="ListParagraph"/>
        <w:numPr>
          <w:ilvl w:val="0"/>
          <w:numId w:val="50"/>
        </w:numPr>
        <w:rPr>
          <w:rFonts w:ascii="Courier" w:hAnsi="Courier"/>
        </w:rPr>
      </w:pPr>
      <w:r>
        <w:rPr>
          <w:rFonts w:ascii="Courier" w:hAnsi="Courier"/>
        </w:rPr>
        <w:t>Start with 1/16” pilot for all holes</w:t>
      </w:r>
    </w:p>
    <w:p w14:paraId="7BD6CB15" w14:textId="77777777" w:rsidR="00860A5A" w:rsidRDefault="00860A5A" w:rsidP="004B00B9">
      <w:pPr>
        <w:pStyle w:val="ListParagraph"/>
        <w:numPr>
          <w:ilvl w:val="0"/>
          <w:numId w:val="50"/>
        </w:numPr>
        <w:rPr>
          <w:rFonts w:ascii="Courier" w:hAnsi="Courier"/>
        </w:rPr>
      </w:pPr>
      <w:r>
        <w:rPr>
          <w:rFonts w:ascii="Courier" w:hAnsi="Courier"/>
        </w:rPr>
        <w:t>Drill slowly with light pressure</w:t>
      </w:r>
    </w:p>
    <w:p w14:paraId="7A39E102" w14:textId="77777777" w:rsidR="00860A5A" w:rsidRDefault="00860A5A" w:rsidP="004B00B9">
      <w:pPr>
        <w:pStyle w:val="ListParagraph"/>
        <w:numPr>
          <w:ilvl w:val="0"/>
          <w:numId w:val="50"/>
        </w:numPr>
        <w:rPr>
          <w:rFonts w:ascii="Courier" w:hAnsi="Courier"/>
        </w:rPr>
      </w:pPr>
      <w:r>
        <w:rPr>
          <w:rFonts w:ascii="Courier" w:hAnsi="Courier"/>
        </w:rPr>
        <w:t>Spray water on hole as it is being drilled to cool</w:t>
      </w:r>
    </w:p>
    <w:p w14:paraId="517BB9F3" w14:textId="3E7098A8" w:rsidR="004171C9" w:rsidRPr="001A5CD4" w:rsidRDefault="00860A5A" w:rsidP="001A5CD4">
      <w:pPr>
        <w:pStyle w:val="ListParagraph"/>
        <w:numPr>
          <w:ilvl w:val="0"/>
          <w:numId w:val="50"/>
        </w:numPr>
        <w:rPr>
          <w:rFonts w:ascii="Courier" w:hAnsi="Courier"/>
        </w:rPr>
      </w:pPr>
      <w:r>
        <w:rPr>
          <w:rFonts w:ascii="Courier" w:hAnsi="Courier"/>
        </w:rPr>
        <w:t>Use a Forstner bit to drill the 3/8” hole for the USB cable. Otherwise, you’ll have to start with 1/16” pilot and drill incrementally larger holes until you get to 3/8”</w:t>
      </w:r>
      <w:r w:rsidR="001A5CD4">
        <w:rPr>
          <w:rFonts w:ascii="Courier" w:hAnsi="Courier"/>
        </w:rPr>
        <w:t xml:space="preserve"> (actually 25/64”)</w:t>
      </w:r>
      <w:ins w:id="964" w:author="Cindy W" w:date="2019-02-02T11:08:00Z">
        <w:r w:rsidR="006A2DC3">
          <w:rPr>
            <w:rFonts w:ascii="Courier" w:hAnsi="Courier"/>
          </w:rPr>
          <w:br/>
        </w:r>
        <w:r w:rsidR="006A2DC3">
          <w:rPr>
            <w:rFonts w:ascii="Courier" w:hAnsi="Courier"/>
          </w:rPr>
          <w:br/>
        </w:r>
        <w:r w:rsidR="006A2DC3">
          <w:rPr>
            <w:rFonts w:ascii="Courier" w:hAnsi="Courier"/>
          </w:rPr>
          <w:br/>
        </w:r>
        <w:r w:rsidR="006A2DC3">
          <w:rPr>
            <w:rFonts w:ascii="Courier" w:hAnsi="Courier"/>
          </w:rPr>
          <w:br/>
        </w:r>
      </w:ins>
      <w:del w:id="965" w:author="Cindy W" w:date="2019-02-02T10:44:00Z">
        <w:r w:rsidR="00191B8A" w:rsidDel="0046132A">
          <w:rPr>
            <w:rFonts w:ascii="Courier" w:hAnsi="Courier"/>
          </w:rPr>
          <w:br/>
        </w:r>
      </w:del>
    </w:p>
    <w:p w14:paraId="4259847E" w14:textId="6890E510" w:rsidR="00C83733" w:rsidRDefault="00C83733" w:rsidP="00C83733">
      <w:pPr>
        <w:pStyle w:val="Heading1"/>
      </w:pPr>
      <w:bookmarkStart w:id="966" w:name="_Toc410731228"/>
      <w:r>
        <w:t>Mark holes for Arduino standoffs</w:t>
      </w:r>
      <w:bookmarkEnd w:id="966"/>
      <w:r>
        <w:br/>
      </w:r>
    </w:p>
    <w:p w14:paraId="29D66AB1" w14:textId="1BEBD3D3" w:rsidR="00C83733" w:rsidDel="0046132A" w:rsidRDefault="00C83733" w:rsidP="00C83733">
      <w:pPr>
        <w:rPr>
          <w:del w:id="967" w:author="Cindy W" w:date="2019-02-02T10:44:00Z"/>
          <w:rFonts w:ascii="Courier" w:hAnsi="Courier"/>
          <w:b/>
          <w:sz w:val="28"/>
          <w:szCs w:val="28"/>
        </w:rPr>
      </w:pPr>
      <w:r w:rsidRPr="00392A9A">
        <w:rPr>
          <w:rFonts w:ascii="Courier" w:hAnsi="Courier"/>
          <w:b/>
          <w:sz w:val="28"/>
          <w:szCs w:val="28"/>
        </w:rPr>
        <w:t xml:space="preserve">IMPORTANT: For this step and the next three, look straight down </w:t>
      </w:r>
      <w:ins w:id="968" w:author="Cindy W" w:date="2019-02-01T16:40:00Z">
        <w:r w:rsidR="00FC5B84">
          <w:rPr>
            <w:rFonts w:ascii="Courier" w:hAnsi="Courier"/>
            <w:b/>
            <w:sz w:val="28"/>
            <w:szCs w:val="28"/>
          </w:rPr>
          <w:t xml:space="preserve">with one eye </w:t>
        </w:r>
      </w:ins>
      <w:r w:rsidRPr="00392A9A">
        <w:rPr>
          <w:rFonts w:ascii="Courier" w:hAnsi="Courier"/>
          <w:b/>
          <w:sz w:val="28"/>
          <w:szCs w:val="28"/>
        </w:rPr>
        <w:t xml:space="preserve">when making the Sharpie </w:t>
      </w:r>
      <w:r w:rsidRPr="00392A9A">
        <w:rPr>
          <w:rFonts w:ascii="Courier" w:hAnsi="Courier"/>
          <w:b/>
          <w:sz w:val="28"/>
          <w:szCs w:val="28"/>
        </w:rPr>
        <w:lastRenderedPageBreak/>
        <w:t>dots (the plastic distorts/refracts if you look at an angle, and you’ll miss the mark).</w:t>
      </w:r>
    </w:p>
    <w:p w14:paraId="566BA9AA" w14:textId="77777777" w:rsidR="00C83733" w:rsidRDefault="00C83733" w:rsidP="00C83733"/>
    <w:p w14:paraId="6DB831C5" w14:textId="77777777" w:rsidR="004358B3" w:rsidRPr="00C83733" w:rsidRDefault="004358B3" w:rsidP="00C83733"/>
    <w:p w14:paraId="4D1039EB" w14:textId="7B58D5AB" w:rsidR="004171C9" w:rsidRPr="00C83733" w:rsidRDefault="00F77EC8" w:rsidP="004B00B9">
      <w:pPr>
        <w:pStyle w:val="ListParagraph"/>
        <w:numPr>
          <w:ilvl w:val="0"/>
          <w:numId w:val="52"/>
        </w:numPr>
        <w:rPr>
          <w:rFonts w:ascii="Courier" w:hAnsi="Courier"/>
          <w:b/>
          <w:sz w:val="28"/>
          <w:szCs w:val="28"/>
          <w:u w:val="single"/>
        </w:rPr>
      </w:pPr>
      <w:r w:rsidRPr="00C83733">
        <w:rPr>
          <w:rFonts w:ascii="Courier" w:hAnsi="Courier"/>
          <w:b/>
          <w:sz w:val="28"/>
          <w:szCs w:val="28"/>
          <w:u w:val="single"/>
        </w:rPr>
        <w:t>Mark</w:t>
      </w:r>
      <w:r w:rsidR="004171C9" w:rsidRPr="00C83733">
        <w:rPr>
          <w:rFonts w:ascii="Courier" w:hAnsi="Courier"/>
          <w:b/>
          <w:sz w:val="28"/>
          <w:szCs w:val="28"/>
          <w:u w:val="single"/>
        </w:rPr>
        <w:t xml:space="preserve"> holes for Arduino standoffs</w:t>
      </w:r>
      <w:r w:rsidRPr="00C83733">
        <w:rPr>
          <w:rFonts w:ascii="Courier" w:hAnsi="Courier"/>
          <w:b/>
          <w:sz w:val="28"/>
          <w:szCs w:val="28"/>
          <w:u w:val="single"/>
        </w:rPr>
        <w:t>:</w:t>
      </w:r>
      <w:r w:rsidR="00274974" w:rsidRPr="00C83733">
        <w:rPr>
          <w:rFonts w:ascii="Courier" w:hAnsi="Courier"/>
          <w:b/>
          <w:sz w:val="28"/>
          <w:szCs w:val="28"/>
          <w:u w:val="single"/>
        </w:rPr>
        <w:br/>
      </w:r>
    </w:p>
    <w:p w14:paraId="239E1E10" w14:textId="2C8CBF2D" w:rsidR="00274974" w:rsidRDefault="00F77EC8" w:rsidP="004B00B9">
      <w:pPr>
        <w:pStyle w:val="ListParagraph"/>
        <w:numPr>
          <w:ilvl w:val="0"/>
          <w:numId w:val="53"/>
        </w:numPr>
        <w:rPr>
          <w:rFonts w:ascii="Courier" w:hAnsi="Courier"/>
        </w:rPr>
      </w:pPr>
      <w:r>
        <w:rPr>
          <w:rFonts w:ascii="Courier" w:hAnsi="Courier"/>
        </w:rPr>
        <w:t>A</w:t>
      </w:r>
      <w:r w:rsidR="00274974" w:rsidRPr="00274974">
        <w:rPr>
          <w:rFonts w:ascii="Courier" w:hAnsi="Courier"/>
        </w:rPr>
        <w:t xml:space="preserve">ttach </w:t>
      </w:r>
      <w:r w:rsidR="001A5CD4">
        <w:rPr>
          <w:rFonts w:ascii="Courier" w:hAnsi="Courier"/>
        </w:rPr>
        <w:t>four</w:t>
      </w:r>
      <w:r>
        <w:rPr>
          <w:rFonts w:ascii="Courier" w:hAnsi="Courier"/>
        </w:rPr>
        <w:t xml:space="preserve"> </w:t>
      </w:r>
      <w:r w:rsidR="001A5CD4">
        <w:rPr>
          <w:rFonts w:ascii="Courier" w:hAnsi="Courier"/>
        </w:rPr>
        <w:t xml:space="preserve">15mm </w:t>
      </w:r>
      <w:r w:rsidR="00274974" w:rsidRPr="00274974">
        <w:rPr>
          <w:rFonts w:ascii="Courier" w:hAnsi="Courier"/>
        </w:rPr>
        <w:t>standoffs to Arduino</w:t>
      </w:r>
      <w:r w:rsidR="00365B03">
        <w:rPr>
          <w:rFonts w:ascii="Courier" w:hAnsi="Courier"/>
        </w:rPr>
        <w:t>:</w:t>
      </w:r>
      <w:r w:rsidR="00274974">
        <w:rPr>
          <w:rFonts w:ascii="Courier" w:hAnsi="Courier"/>
        </w:rPr>
        <w:br/>
      </w:r>
    </w:p>
    <w:p w14:paraId="20F90336" w14:textId="1F07EFEB" w:rsidR="009E34EE" w:rsidRDefault="009E34EE" w:rsidP="004B00B9">
      <w:pPr>
        <w:pStyle w:val="ListParagraph"/>
        <w:numPr>
          <w:ilvl w:val="0"/>
          <w:numId w:val="54"/>
        </w:numPr>
        <w:rPr>
          <w:rFonts w:ascii="Courier" w:hAnsi="Courier"/>
        </w:rPr>
      </w:pPr>
      <w:r>
        <w:rPr>
          <w:rFonts w:ascii="Courier" w:hAnsi="Courier"/>
        </w:rPr>
        <w:t>Unplug the USB cable from the Arduino</w:t>
      </w:r>
      <w:r>
        <w:rPr>
          <w:rFonts w:ascii="Courier" w:hAnsi="Courier"/>
        </w:rPr>
        <w:br/>
        <w:t>_______</w:t>
      </w:r>
      <w:r>
        <w:rPr>
          <w:rFonts w:ascii="Courier" w:hAnsi="Courier"/>
        </w:rPr>
        <w:br/>
      </w:r>
    </w:p>
    <w:p w14:paraId="55B56C58" w14:textId="71E354E9" w:rsidR="00274974" w:rsidRDefault="00191B8A" w:rsidP="004B00B9">
      <w:pPr>
        <w:pStyle w:val="ListParagraph"/>
        <w:numPr>
          <w:ilvl w:val="0"/>
          <w:numId w:val="54"/>
        </w:numPr>
        <w:rPr>
          <w:rFonts w:ascii="Courier" w:hAnsi="Courier"/>
        </w:rPr>
      </w:pPr>
      <w:r>
        <w:rPr>
          <w:rFonts w:ascii="Courier" w:hAnsi="Courier"/>
        </w:rPr>
        <w:t>Carefully remove the PCB from the Arduino</w:t>
      </w:r>
      <w:r w:rsidR="00F77EC8">
        <w:rPr>
          <w:rFonts w:ascii="Courier" w:hAnsi="Courier"/>
        </w:rPr>
        <w:br/>
      </w:r>
      <w:r w:rsidR="00274974">
        <w:rPr>
          <w:rFonts w:ascii="Courier" w:hAnsi="Courier"/>
        </w:rPr>
        <w:t>_______</w:t>
      </w:r>
      <w:r w:rsidR="00274974">
        <w:rPr>
          <w:rFonts w:ascii="Courier" w:hAnsi="Courier"/>
        </w:rPr>
        <w:br/>
      </w:r>
    </w:p>
    <w:p w14:paraId="6688F615" w14:textId="3A2131FC" w:rsidR="00274974" w:rsidRDefault="00274974" w:rsidP="004B00B9">
      <w:pPr>
        <w:pStyle w:val="ListParagraph"/>
        <w:numPr>
          <w:ilvl w:val="0"/>
          <w:numId w:val="54"/>
        </w:numPr>
        <w:rPr>
          <w:rFonts w:ascii="Courier" w:hAnsi="Courier"/>
        </w:rPr>
      </w:pPr>
      <w:r>
        <w:rPr>
          <w:rFonts w:ascii="Courier" w:hAnsi="Courier"/>
        </w:rPr>
        <w:t>Insert threaded/male end of each standoff through its hole in the Arduino from the back</w:t>
      </w:r>
      <w:r w:rsidR="00033255">
        <w:rPr>
          <w:rFonts w:ascii="Courier" w:hAnsi="Courier"/>
        </w:rPr>
        <w:br/>
      </w:r>
      <w:r>
        <w:rPr>
          <w:rFonts w:ascii="Courier" w:hAnsi="Courier"/>
        </w:rPr>
        <w:t>________</w:t>
      </w:r>
      <w:r>
        <w:rPr>
          <w:rFonts w:ascii="Courier" w:hAnsi="Courier"/>
        </w:rPr>
        <w:br/>
      </w:r>
    </w:p>
    <w:p w14:paraId="048F5760" w14:textId="2C74D5E9" w:rsidR="00274974" w:rsidRDefault="00274974" w:rsidP="004B00B9">
      <w:pPr>
        <w:pStyle w:val="ListParagraph"/>
        <w:numPr>
          <w:ilvl w:val="0"/>
          <w:numId w:val="54"/>
        </w:numPr>
        <w:rPr>
          <w:rFonts w:ascii="Courier" w:hAnsi="Courier"/>
        </w:rPr>
      </w:pPr>
      <w:r>
        <w:rPr>
          <w:rFonts w:ascii="Courier" w:hAnsi="Courier"/>
        </w:rPr>
        <w:t>Screw nut</w:t>
      </w:r>
      <w:r w:rsidR="007859AF">
        <w:rPr>
          <w:rFonts w:ascii="Courier" w:hAnsi="Courier"/>
        </w:rPr>
        <w:t>s</w:t>
      </w:r>
      <w:r>
        <w:rPr>
          <w:rFonts w:ascii="Courier" w:hAnsi="Courier"/>
        </w:rPr>
        <w:t xml:space="preserve"> on</w:t>
      </w:r>
      <w:r w:rsidR="00AC2C68">
        <w:rPr>
          <w:rFonts w:ascii="Courier" w:hAnsi="Courier"/>
        </w:rPr>
        <w:t>to</w:t>
      </w:r>
      <w:r>
        <w:rPr>
          <w:rFonts w:ascii="Courier" w:hAnsi="Courier"/>
        </w:rPr>
        <w:t xml:space="preserve"> the threaded end</w:t>
      </w:r>
      <w:r w:rsidR="007859AF">
        <w:rPr>
          <w:rFonts w:ascii="Courier" w:hAnsi="Courier"/>
        </w:rPr>
        <w:t>s</w:t>
      </w:r>
      <w:r>
        <w:rPr>
          <w:rFonts w:ascii="Courier" w:hAnsi="Courier"/>
        </w:rPr>
        <w:t xml:space="preserve"> </w:t>
      </w:r>
      <w:r w:rsidR="007859AF">
        <w:rPr>
          <w:rFonts w:ascii="Courier" w:hAnsi="Courier"/>
        </w:rPr>
        <w:t xml:space="preserve">of the standoffs </w:t>
      </w:r>
      <w:r w:rsidR="001A5CD4">
        <w:rPr>
          <w:rFonts w:ascii="Courier" w:hAnsi="Courier"/>
        </w:rPr>
        <w:t>on the front</w:t>
      </w:r>
      <w:r>
        <w:rPr>
          <w:rFonts w:ascii="Courier" w:hAnsi="Courier"/>
        </w:rPr>
        <w:t xml:space="preserve"> of the Arduino – hold the nut with your finger and turn the standoff to tighten it. Use pliers to tighten more.</w:t>
      </w:r>
      <w:r>
        <w:rPr>
          <w:rFonts w:ascii="Courier" w:hAnsi="Courier"/>
        </w:rPr>
        <w:br/>
      </w:r>
      <w:ins w:id="969" w:author="Cindy W" w:date="2019-02-02T10:06:00Z">
        <w:r w:rsidR="00903057">
          <w:rPr>
            <w:rFonts w:ascii="Courier" w:hAnsi="Courier"/>
          </w:rPr>
          <w:br/>
        </w:r>
        <w:r w:rsidR="00903057">
          <w:rPr>
            <w:rFonts w:ascii="Courier" w:hAnsi="Courier"/>
          </w:rPr>
          <w:br/>
        </w:r>
      </w:ins>
      <w:r>
        <w:rPr>
          <w:rFonts w:ascii="Courier" w:hAnsi="Courier"/>
        </w:rPr>
        <w:br/>
      </w:r>
      <w:r w:rsidRPr="009E34EE">
        <w:rPr>
          <w:rFonts w:ascii="Courier" w:hAnsi="Courier"/>
          <w:b/>
        </w:rPr>
        <w:t>NOTE:</w:t>
      </w:r>
      <w:r>
        <w:rPr>
          <w:rFonts w:ascii="Courier" w:hAnsi="Courier"/>
        </w:rPr>
        <w:t xml:space="preserve"> The hole nearest the Arduino reset but</w:t>
      </w:r>
      <w:r w:rsidR="001723D3">
        <w:rPr>
          <w:rFonts w:ascii="Courier" w:hAnsi="Courier"/>
        </w:rPr>
        <w:t>ton doesn’t have room for a nut</w:t>
      </w:r>
      <w:r>
        <w:rPr>
          <w:rFonts w:ascii="Courier" w:hAnsi="Courier"/>
        </w:rPr>
        <w:br/>
        <w:t>________</w:t>
      </w:r>
      <w:r>
        <w:rPr>
          <w:rFonts w:ascii="Courier" w:hAnsi="Courier"/>
        </w:rPr>
        <w:br/>
      </w:r>
    </w:p>
    <w:p w14:paraId="26875735" w14:textId="343BA1D7" w:rsidR="00033255" w:rsidRPr="00F77EC8" w:rsidRDefault="00033255" w:rsidP="004B00B9">
      <w:pPr>
        <w:pStyle w:val="ListParagraph"/>
        <w:numPr>
          <w:ilvl w:val="0"/>
          <w:numId w:val="53"/>
        </w:numPr>
        <w:rPr>
          <w:rFonts w:ascii="Courier" w:hAnsi="Courier"/>
        </w:rPr>
      </w:pPr>
      <w:r w:rsidRPr="00F77EC8">
        <w:rPr>
          <w:rFonts w:ascii="Courier" w:hAnsi="Courier"/>
        </w:rPr>
        <w:t xml:space="preserve">Place the Arduino in position, standing on its standoffs (including the one without a nut). </w:t>
      </w:r>
      <w:r w:rsidR="00860A5A">
        <w:rPr>
          <w:rFonts w:ascii="Courier" w:hAnsi="Courier"/>
        </w:rPr>
        <w:t xml:space="preserve">The Arduino should be touching the right side of the case, with the USB connector facing the front. </w:t>
      </w:r>
      <w:r w:rsidR="006368D7">
        <w:rPr>
          <w:rFonts w:ascii="Courier" w:hAnsi="Courier"/>
        </w:rPr>
        <w:t xml:space="preserve">The single fin should be facing toward you </w:t>
      </w:r>
      <w:r w:rsidR="001723D3">
        <w:rPr>
          <w:rFonts w:ascii="Courier" w:hAnsi="Courier"/>
        </w:rPr>
        <w:t xml:space="preserve">so the fins look like a “Y”. </w:t>
      </w:r>
      <w:r w:rsidRPr="00F77EC8">
        <w:rPr>
          <w:rFonts w:ascii="Courier" w:hAnsi="Courier"/>
        </w:rPr>
        <w:t>See photo.</w:t>
      </w:r>
      <w:r w:rsidRPr="00F77EC8">
        <w:rPr>
          <w:rFonts w:ascii="Courier" w:hAnsi="Courier"/>
        </w:rPr>
        <w:br/>
        <w:t>________</w:t>
      </w:r>
      <w:r w:rsidR="00F77EC8">
        <w:rPr>
          <w:rFonts w:ascii="Courier" w:hAnsi="Courier"/>
        </w:rPr>
        <w:br/>
      </w:r>
    </w:p>
    <w:p w14:paraId="077D6872" w14:textId="13F5D572" w:rsidR="00033255" w:rsidRPr="00F77EC8" w:rsidRDefault="00033255" w:rsidP="004B00B9">
      <w:pPr>
        <w:pStyle w:val="ListParagraph"/>
        <w:numPr>
          <w:ilvl w:val="0"/>
          <w:numId w:val="53"/>
        </w:numPr>
        <w:rPr>
          <w:rFonts w:ascii="Courier" w:hAnsi="Courier"/>
        </w:rPr>
      </w:pPr>
      <w:r w:rsidRPr="00F77EC8">
        <w:rPr>
          <w:rFonts w:ascii="Courier" w:hAnsi="Courier"/>
        </w:rPr>
        <w:t>PUT LID ON THE CASE. This is important because the fit is very tight!</w:t>
      </w:r>
      <w:r w:rsidRPr="00F77EC8">
        <w:rPr>
          <w:rFonts w:ascii="Courier" w:hAnsi="Courier"/>
        </w:rPr>
        <w:br/>
        <w:t>________</w:t>
      </w:r>
      <w:r w:rsidRPr="00F77EC8">
        <w:rPr>
          <w:rFonts w:ascii="Courier" w:hAnsi="Courier"/>
        </w:rPr>
        <w:br/>
      </w:r>
    </w:p>
    <w:p w14:paraId="622E4C1E" w14:textId="309379A2" w:rsidR="007859AF" w:rsidRDefault="001723D3" w:rsidP="004B00B9">
      <w:pPr>
        <w:pStyle w:val="ListParagraph"/>
        <w:numPr>
          <w:ilvl w:val="0"/>
          <w:numId w:val="53"/>
        </w:numPr>
        <w:rPr>
          <w:rFonts w:ascii="Courier" w:hAnsi="Courier"/>
        </w:rPr>
      </w:pPr>
      <w:r>
        <w:rPr>
          <w:rFonts w:ascii="Courier" w:hAnsi="Courier"/>
        </w:rPr>
        <w:t>Turn the case over and look at it from the bottom. The Arduino will probably stay in place, but you can make sure by squeezing the front and back together with the hand you’re holding it with. U</w:t>
      </w:r>
      <w:r w:rsidR="00033255" w:rsidRPr="00F77EC8">
        <w:rPr>
          <w:rFonts w:ascii="Courier" w:hAnsi="Courier"/>
        </w:rPr>
        <w:t xml:space="preserve">se a Sharpie to mark the </w:t>
      </w:r>
      <w:r w:rsidR="006A0897">
        <w:rPr>
          <w:rFonts w:ascii="Courier" w:hAnsi="Courier"/>
        </w:rPr>
        <w:t>centers</w:t>
      </w:r>
      <w:r w:rsidR="00033255" w:rsidRPr="00F77EC8">
        <w:rPr>
          <w:rFonts w:ascii="Courier" w:hAnsi="Courier"/>
        </w:rPr>
        <w:t xml:space="preserve"> of the four holes</w:t>
      </w:r>
      <w:r w:rsidR="00B3429E">
        <w:rPr>
          <w:rFonts w:ascii="Courier" w:hAnsi="Courier"/>
        </w:rPr>
        <w:t>.</w:t>
      </w:r>
      <w:r>
        <w:rPr>
          <w:rFonts w:ascii="Courier" w:hAnsi="Courier"/>
        </w:rPr>
        <w:t xml:space="preserve"> </w:t>
      </w:r>
      <w:r w:rsidR="00033255" w:rsidRPr="00F77EC8">
        <w:rPr>
          <w:rFonts w:ascii="Courier" w:hAnsi="Courier"/>
        </w:rPr>
        <w:br/>
        <w:t>________</w:t>
      </w:r>
      <w:r w:rsidR="00F77EC8" w:rsidRPr="00F77EC8">
        <w:rPr>
          <w:rFonts w:ascii="Courier" w:hAnsi="Courier"/>
        </w:rPr>
        <w:br/>
      </w:r>
      <w:r w:rsidR="00033255" w:rsidRPr="00F77EC8">
        <w:rPr>
          <w:rFonts w:ascii="Courier" w:hAnsi="Courier"/>
        </w:rPr>
        <w:t xml:space="preserve"> </w:t>
      </w:r>
    </w:p>
    <w:p w14:paraId="5F80DA18" w14:textId="550857BE" w:rsidR="00F77EC8" w:rsidRDefault="007859AF" w:rsidP="004B00B9">
      <w:pPr>
        <w:pStyle w:val="ListParagraph"/>
        <w:numPr>
          <w:ilvl w:val="0"/>
          <w:numId w:val="53"/>
        </w:numPr>
        <w:rPr>
          <w:rFonts w:ascii="Courier" w:hAnsi="Courier"/>
        </w:rPr>
      </w:pPr>
      <w:r>
        <w:rPr>
          <w:rFonts w:ascii="Courier" w:hAnsi="Courier"/>
        </w:rPr>
        <w:lastRenderedPageBreak/>
        <w:t>Remove the lid from the case and remove the Arduino</w:t>
      </w:r>
      <w:r>
        <w:rPr>
          <w:rFonts w:ascii="Courier" w:hAnsi="Courier"/>
        </w:rPr>
        <w:br/>
        <w:t>________</w:t>
      </w:r>
      <w:del w:id="970" w:author="Cindy W" w:date="2019-02-02T10:44:00Z">
        <w:r w:rsidDel="0046132A">
          <w:rPr>
            <w:rFonts w:ascii="Courier" w:hAnsi="Courier"/>
          </w:rPr>
          <w:br/>
        </w:r>
      </w:del>
    </w:p>
    <w:p w14:paraId="7B114994" w14:textId="4C5DFADD" w:rsidR="00D8361A" w:rsidRPr="00D8361A" w:rsidRDefault="00C83733" w:rsidP="00C83733">
      <w:pPr>
        <w:pStyle w:val="Heading1"/>
      </w:pPr>
      <w:bookmarkStart w:id="971" w:name="_Toc410731229"/>
      <w:r>
        <w:t>Mark holes for relay module standoffs</w:t>
      </w:r>
      <w:bookmarkEnd w:id="971"/>
      <w:del w:id="972" w:author="Cindy W" w:date="2019-02-01T10:43:00Z">
        <w:r w:rsidR="00191B8A" w:rsidDel="00002E2C">
          <w:delText xml:space="preserve"> </w:delText>
        </w:r>
        <w:r w:rsidR="00191B8A" w:rsidRPr="00191B8A" w:rsidDel="00002E2C">
          <w:rPr>
            <w:color w:val="FF0000"/>
          </w:rPr>
          <w:delText>(EMR versions only)</w:delText>
        </w:r>
      </w:del>
      <w:r>
        <w:br/>
      </w:r>
    </w:p>
    <w:p w14:paraId="47F9FC75" w14:textId="54201C1D" w:rsidR="00365B03" w:rsidRPr="00C83733" w:rsidRDefault="00365B03" w:rsidP="004B00B9">
      <w:pPr>
        <w:pStyle w:val="ListParagraph"/>
        <w:numPr>
          <w:ilvl w:val="0"/>
          <w:numId w:val="55"/>
        </w:numPr>
        <w:rPr>
          <w:rFonts w:ascii="Courier" w:hAnsi="Courier"/>
          <w:b/>
          <w:sz w:val="28"/>
          <w:szCs w:val="28"/>
          <w:u w:val="single"/>
        </w:rPr>
      </w:pPr>
      <w:r w:rsidRPr="00C83733">
        <w:rPr>
          <w:rFonts w:ascii="Courier" w:hAnsi="Courier"/>
          <w:b/>
          <w:sz w:val="28"/>
          <w:szCs w:val="28"/>
          <w:u w:val="single"/>
        </w:rPr>
        <w:t>Mark holes for relay module:</w:t>
      </w:r>
      <w:r w:rsidRPr="00C83733">
        <w:rPr>
          <w:rFonts w:ascii="Courier" w:hAnsi="Courier"/>
          <w:b/>
          <w:sz w:val="28"/>
          <w:szCs w:val="28"/>
          <w:u w:val="single"/>
        </w:rPr>
        <w:br/>
      </w:r>
    </w:p>
    <w:p w14:paraId="5C56ED84" w14:textId="6EE370E1" w:rsidR="00365B03" w:rsidRDefault="00365B03" w:rsidP="004B00B9">
      <w:pPr>
        <w:pStyle w:val="ListParagraph"/>
        <w:numPr>
          <w:ilvl w:val="0"/>
          <w:numId w:val="53"/>
        </w:numPr>
        <w:rPr>
          <w:rFonts w:ascii="Courier" w:hAnsi="Courier"/>
        </w:rPr>
      </w:pPr>
      <w:r>
        <w:rPr>
          <w:rFonts w:ascii="Courier" w:hAnsi="Courier"/>
        </w:rPr>
        <w:t>A</w:t>
      </w:r>
      <w:r w:rsidRPr="00274974">
        <w:rPr>
          <w:rFonts w:ascii="Courier" w:hAnsi="Courier"/>
        </w:rPr>
        <w:t xml:space="preserve">ttach </w:t>
      </w:r>
      <w:r>
        <w:rPr>
          <w:rFonts w:ascii="Courier" w:hAnsi="Courier"/>
        </w:rPr>
        <w:t xml:space="preserve">4 </w:t>
      </w:r>
      <w:r w:rsidRPr="00274974">
        <w:rPr>
          <w:rFonts w:ascii="Courier" w:hAnsi="Courier"/>
        </w:rPr>
        <w:t xml:space="preserve">standoffs to </w:t>
      </w:r>
      <w:r>
        <w:rPr>
          <w:rFonts w:ascii="Courier" w:hAnsi="Courier"/>
        </w:rPr>
        <w:t>relay module:</w:t>
      </w:r>
      <w:r>
        <w:rPr>
          <w:rFonts w:ascii="Courier" w:hAnsi="Courier"/>
        </w:rPr>
        <w:br/>
      </w:r>
    </w:p>
    <w:p w14:paraId="7407004E" w14:textId="4A91DEDB" w:rsidR="00414B4C" w:rsidRDefault="00191B8A" w:rsidP="004B00B9">
      <w:pPr>
        <w:pStyle w:val="ListParagraph"/>
        <w:numPr>
          <w:ilvl w:val="0"/>
          <w:numId w:val="54"/>
        </w:numPr>
        <w:rPr>
          <w:rFonts w:ascii="Courier" w:hAnsi="Courier"/>
        </w:rPr>
      </w:pPr>
      <w:r>
        <w:rPr>
          <w:rFonts w:ascii="Courier" w:hAnsi="Courier"/>
        </w:rPr>
        <w:t>Disconnect all</w:t>
      </w:r>
      <w:r w:rsidR="00414B4C">
        <w:rPr>
          <w:rFonts w:ascii="Courier" w:hAnsi="Courier"/>
        </w:rPr>
        <w:t xml:space="preserve"> wires from relay module</w:t>
      </w:r>
      <w:r w:rsidR="00414B4C">
        <w:rPr>
          <w:rFonts w:ascii="Courier" w:hAnsi="Courier"/>
        </w:rPr>
        <w:br/>
        <w:t>________</w:t>
      </w:r>
      <w:r w:rsidR="00414B4C">
        <w:rPr>
          <w:rFonts w:ascii="Courier" w:hAnsi="Courier"/>
        </w:rPr>
        <w:br/>
      </w:r>
    </w:p>
    <w:p w14:paraId="0DE2D911" w14:textId="19D90B41" w:rsidR="00365B03" w:rsidRDefault="00365B03" w:rsidP="004B00B9">
      <w:pPr>
        <w:pStyle w:val="ListParagraph"/>
        <w:numPr>
          <w:ilvl w:val="0"/>
          <w:numId w:val="54"/>
        </w:numPr>
        <w:rPr>
          <w:rFonts w:ascii="Courier" w:hAnsi="Courier"/>
        </w:rPr>
      </w:pPr>
      <w:r>
        <w:rPr>
          <w:rFonts w:ascii="Courier" w:hAnsi="Courier"/>
        </w:rPr>
        <w:t>Insert threaded/male end of each standoff through its hole in the relay</w:t>
      </w:r>
      <w:r w:rsidR="00414B4C">
        <w:rPr>
          <w:rFonts w:ascii="Courier" w:hAnsi="Courier"/>
        </w:rPr>
        <w:t xml:space="preserve"> module from the back</w:t>
      </w:r>
      <w:r w:rsidR="00414B4C">
        <w:rPr>
          <w:rFonts w:ascii="Courier" w:hAnsi="Courier"/>
        </w:rPr>
        <w:br/>
        <w:t>________</w:t>
      </w:r>
      <w:r w:rsidR="00414B4C">
        <w:rPr>
          <w:rFonts w:ascii="Courier" w:hAnsi="Courier"/>
        </w:rPr>
        <w:br/>
      </w:r>
    </w:p>
    <w:p w14:paraId="7C553116" w14:textId="5CA1B7FF" w:rsidR="00365B03" w:rsidRPr="003F4BAD" w:rsidRDefault="00365B03" w:rsidP="004B00B9">
      <w:pPr>
        <w:pStyle w:val="ListParagraph"/>
        <w:numPr>
          <w:ilvl w:val="0"/>
          <w:numId w:val="54"/>
        </w:numPr>
        <w:rPr>
          <w:rFonts w:ascii="Courier" w:hAnsi="Courier"/>
        </w:rPr>
      </w:pPr>
      <w:r>
        <w:rPr>
          <w:rFonts w:ascii="Courier" w:hAnsi="Courier"/>
        </w:rPr>
        <w:t>Screw nut on the threaded end</w:t>
      </w:r>
      <w:r w:rsidR="00414B4C">
        <w:rPr>
          <w:rFonts w:ascii="Courier" w:hAnsi="Courier"/>
        </w:rPr>
        <w:t xml:space="preserve"> on the front of the relay module</w:t>
      </w:r>
      <w:r w:rsidR="00AC2C68">
        <w:rPr>
          <w:rFonts w:ascii="Courier" w:hAnsi="Courier"/>
        </w:rPr>
        <w:t xml:space="preserve"> and tighten it</w:t>
      </w:r>
      <w:r w:rsidR="00414B4C">
        <w:rPr>
          <w:rFonts w:ascii="Courier" w:hAnsi="Courier"/>
        </w:rPr>
        <w:br/>
        <w:t>________</w:t>
      </w:r>
      <w:r w:rsidRPr="003F4BAD">
        <w:rPr>
          <w:rFonts w:ascii="Courier" w:hAnsi="Courier"/>
        </w:rPr>
        <w:br/>
      </w:r>
    </w:p>
    <w:p w14:paraId="431C9DFC" w14:textId="238AD052" w:rsidR="003F4BAD" w:rsidRDefault="003F4BAD" w:rsidP="004B00B9">
      <w:pPr>
        <w:pStyle w:val="ListParagraph"/>
        <w:numPr>
          <w:ilvl w:val="0"/>
          <w:numId w:val="53"/>
        </w:numPr>
        <w:rPr>
          <w:rFonts w:ascii="Courier" w:hAnsi="Courier"/>
        </w:rPr>
      </w:pPr>
      <w:r>
        <w:rPr>
          <w:rFonts w:ascii="Courier" w:hAnsi="Courier"/>
        </w:rPr>
        <w:t>Use the Sh</w:t>
      </w:r>
      <w:r w:rsidR="00191B8A">
        <w:rPr>
          <w:rFonts w:ascii="Courier" w:hAnsi="Courier"/>
        </w:rPr>
        <w:t>arpie to make a dot on the left</w:t>
      </w:r>
      <w:r>
        <w:rPr>
          <w:rFonts w:ascii="Courier" w:hAnsi="Courier"/>
        </w:rPr>
        <w:t xml:space="preserve"> side of the case at the following position:</w:t>
      </w:r>
      <w:r>
        <w:rPr>
          <w:rFonts w:ascii="Courier" w:hAnsi="Courier"/>
        </w:rPr>
        <w:br/>
      </w:r>
    </w:p>
    <w:p w14:paraId="3BE5990D" w14:textId="5D231BCF" w:rsidR="003F4BAD" w:rsidRDefault="00191B8A" w:rsidP="004B00B9">
      <w:pPr>
        <w:pStyle w:val="ListParagraph"/>
        <w:numPr>
          <w:ilvl w:val="0"/>
          <w:numId w:val="62"/>
        </w:numPr>
        <w:rPr>
          <w:rFonts w:ascii="Courier" w:hAnsi="Courier"/>
        </w:rPr>
      </w:pPr>
      <w:r>
        <w:rPr>
          <w:rFonts w:ascii="Courier" w:hAnsi="Courier"/>
        </w:rPr>
        <w:t>0.5 cm from the left (i.e. back</w:t>
      </w:r>
      <w:r w:rsidR="003F4BAD">
        <w:rPr>
          <w:rFonts w:ascii="Courier" w:hAnsi="Courier"/>
        </w:rPr>
        <w:t>) edge</w:t>
      </w:r>
    </w:p>
    <w:p w14:paraId="01C2E3FD" w14:textId="3A929CCA" w:rsidR="003F4BAD" w:rsidRDefault="001A5CD4" w:rsidP="004B00B9">
      <w:pPr>
        <w:pStyle w:val="ListParagraph"/>
        <w:numPr>
          <w:ilvl w:val="0"/>
          <w:numId w:val="62"/>
        </w:numPr>
        <w:rPr>
          <w:rFonts w:ascii="Courier" w:hAnsi="Courier"/>
        </w:rPr>
      </w:pPr>
      <w:r>
        <w:rPr>
          <w:rFonts w:ascii="Courier" w:hAnsi="Courier"/>
        </w:rPr>
        <w:t>0</w:t>
      </w:r>
      <w:r w:rsidR="003F4BAD">
        <w:rPr>
          <w:rFonts w:ascii="Courier" w:hAnsi="Courier"/>
        </w:rPr>
        <w:t>.5 cm from the top edge</w:t>
      </w:r>
      <w:r w:rsidR="003F4BAD">
        <w:rPr>
          <w:rFonts w:ascii="Courier" w:hAnsi="Courier"/>
        </w:rPr>
        <w:br/>
      </w:r>
      <w:r w:rsidR="003F4BAD">
        <w:rPr>
          <w:rFonts w:ascii="Courier" w:hAnsi="Courier"/>
        </w:rPr>
        <w:br/>
        <w:t>________</w:t>
      </w:r>
      <w:r w:rsidR="003F4BAD">
        <w:rPr>
          <w:rFonts w:ascii="Courier" w:hAnsi="Courier"/>
        </w:rPr>
        <w:br/>
      </w:r>
    </w:p>
    <w:p w14:paraId="1EDE1D5C" w14:textId="71E1897D" w:rsidR="003F4BAD" w:rsidRDefault="003F4BAD" w:rsidP="004B00B9">
      <w:pPr>
        <w:pStyle w:val="ListParagraph"/>
        <w:numPr>
          <w:ilvl w:val="0"/>
          <w:numId w:val="63"/>
        </w:numPr>
        <w:rPr>
          <w:rFonts w:ascii="Courier" w:hAnsi="Courier"/>
        </w:rPr>
      </w:pPr>
      <w:r>
        <w:rPr>
          <w:rFonts w:ascii="Courier" w:hAnsi="Courier"/>
        </w:rPr>
        <w:t xml:space="preserve">Hold the relay in position inside the case, with the hole of the upper </w:t>
      </w:r>
      <w:r w:rsidR="00026A66">
        <w:rPr>
          <w:rFonts w:ascii="Courier" w:hAnsi="Courier"/>
        </w:rPr>
        <w:t>left</w:t>
      </w:r>
      <w:r>
        <w:rPr>
          <w:rFonts w:ascii="Courier" w:hAnsi="Courier"/>
        </w:rPr>
        <w:t xml:space="preserve"> </w:t>
      </w:r>
      <w:r w:rsidR="00151E61">
        <w:rPr>
          <w:rFonts w:ascii="Courier" w:hAnsi="Courier"/>
        </w:rPr>
        <w:t>standoff aligned with the Sharpie dot. You can hold it with one hand and mark with the other – or use a small clamp to hold it in place.</w:t>
      </w:r>
      <w:r w:rsidR="00151E61">
        <w:rPr>
          <w:rFonts w:ascii="Courier" w:hAnsi="Courier"/>
        </w:rPr>
        <w:br/>
        <w:t>_________</w:t>
      </w:r>
      <w:r w:rsidR="00151E61">
        <w:rPr>
          <w:rFonts w:ascii="Courier" w:hAnsi="Courier"/>
        </w:rPr>
        <w:br/>
      </w:r>
    </w:p>
    <w:p w14:paraId="31515626" w14:textId="06E792B8" w:rsidR="006A0897" w:rsidRDefault="006A0897" w:rsidP="004B00B9">
      <w:pPr>
        <w:pStyle w:val="ListParagraph"/>
        <w:numPr>
          <w:ilvl w:val="0"/>
          <w:numId w:val="63"/>
        </w:numPr>
        <w:rPr>
          <w:rFonts w:ascii="Courier" w:hAnsi="Courier"/>
        </w:rPr>
      </w:pPr>
      <w:r>
        <w:rPr>
          <w:rFonts w:ascii="Courier" w:hAnsi="Courier"/>
        </w:rPr>
        <w:t xml:space="preserve">Use </w:t>
      </w:r>
      <w:r w:rsidR="00365B03">
        <w:rPr>
          <w:rFonts w:ascii="Courier" w:hAnsi="Courier"/>
        </w:rPr>
        <w:t xml:space="preserve">Sharpie </w:t>
      </w:r>
      <w:r w:rsidR="00414B4C">
        <w:rPr>
          <w:rFonts w:ascii="Courier" w:hAnsi="Courier"/>
        </w:rPr>
        <w:t xml:space="preserve">to mark the </w:t>
      </w:r>
      <w:r>
        <w:rPr>
          <w:rFonts w:ascii="Courier" w:hAnsi="Courier"/>
        </w:rPr>
        <w:t>centers</w:t>
      </w:r>
      <w:r w:rsidR="00414B4C">
        <w:rPr>
          <w:rFonts w:ascii="Courier" w:hAnsi="Courier"/>
        </w:rPr>
        <w:t xml:space="preserve"> of the </w:t>
      </w:r>
      <w:r w:rsidR="00151E61">
        <w:rPr>
          <w:rFonts w:ascii="Courier" w:hAnsi="Courier"/>
        </w:rPr>
        <w:t>other three</w:t>
      </w:r>
      <w:r w:rsidR="00365B03">
        <w:rPr>
          <w:rFonts w:ascii="Courier" w:hAnsi="Courier"/>
        </w:rPr>
        <w:t xml:space="preserve"> holes</w:t>
      </w:r>
      <w:r w:rsidR="00365B03">
        <w:rPr>
          <w:rFonts w:ascii="Courier" w:hAnsi="Courier"/>
        </w:rPr>
        <w:br/>
        <w:t>_________</w:t>
      </w:r>
      <w:del w:id="973" w:author="Cindy W" w:date="2019-02-02T11:03:00Z">
        <w:r w:rsidR="00414B4C" w:rsidDel="006A2DC3">
          <w:rPr>
            <w:rFonts w:ascii="Courier" w:hAnsi="Courier"/>
          </w:rPr>
          <w:br/>
        </w:r>
      </w:del>
    </w:p>
    <w:p w14:paraId="2A21D8C1" w14:textId="24AFDC5F" w:rsidR="00C83733" w:rsidRPr="00C83733" w:rsidRDefault="00C83733" w:rsidP="00C83733">
      <w:pPr>
        <w:pStyle w:val="Heading1"/>
      </w:pPr>
      <w:bookmarkStart w:id="974" w:name="_Toc410731230"/>
      <w:r>
        <w:lastRenderedPageBreak/>
        <w:t>Mark holes for binding posts</w:t>
      </w:r>
      <w:bookmarkEnd w:id="974"/>
      <w:r>
        <w:br/>
      </w:r>
    </w:p>
    <w:p w14:paraId="1862B0B2" w14:textId="3C05A7E0" w:rsidR="006A0897" w:rsidRPr="00C83733" w:rsidRDefault="006A0897" w:rsidP="004B00B9">
      <w:pPr>
        <w:pStyle w:val="ListParagraph"/>
        <w:numPr>
          <w:ilvl w:val="0"/>
          <w:numId w:val="55"/>
        </w:numPr>
        <w:rPr>
          <w:rFonts w:ascii="Courier" w:hAnsi="Courier"/>
          <w:b/>
          <w:sz w:val="28"/>
          <w:szCs w:val="28"/>
          <w:u w:val="single"/>
        </w:rPr>
      </w:pPr>
      <w:r w:rsidRPr="00C83733">
        <w:rPr>
          <w:rFonts w:ascii="Courier" w:hAnsi="Courier"/>
          <w:b/>
          <w:sz w:val="28"/>
          <w:szCs w:val="28"/>
          <w:u w:val="single"/>
        </w:rPr>
        <w:t>Mark holes for binding posts:</w:t>
      </w:r>
      <w:r w:rsidRPr="00C83733">
        <w:rPr>
          <w:rFonts w:ascii="Courier" w:hAnsi="Courier"/>
          <w:b/>
          <w:sz w:val="28"/>
          <w:szCs w:val="28"/>
          <w:u w:val="single"/>
        </w:rPr>
        <w:br/>
      </w:r>
    </w:p>
    <w:p w14:paraId="6AF2EE3F" w14:textId="09028110" w:rsidR="006A0897" w:rsidRDefault="006A0897" w:rsidP="004B00B9">
      <w:pPr>
        <w:pStyle w:val="ListParagraph"/>
        <w:numPr>
          <w:ilvl w:val="0"/>
          <w:numId w:val="63"/>
        </w:numPr>
        <w:rPr>
          <w:rFonts w:ascii="Courier" w:hAnsi="Courier"/>
        </w:rPr>
      </w:pPr>
      <w:r>
        <w:rPr>
          <w:rFonts w:ascii="Courier" w:hAnsi="Courier"/>
        </w:rPr>
        <w:t xml:space="preserve">Remove top nuts, </w:t>
      </w:r>
      <w:r w:rsidR="005E6199">
        <w:rPr>
          <w:rFonts w:ascii="Courier" w:hAnsi="Courier"/>
        </w:rPr>
        <w:t xml:space="preserve">washers, </w:t>
      </w:r>
      <w:r>
        <w:rPr>
          <w:rFonts w:ascii="Courier" w:hAnsi="Courier"/>
        </w:rPr>
        <w:t>cable rings, and bottom nuts from the binding posts. Remove the black plastic backing plate.</w:t>
      </w:r>
      <w:r>
        <w:rPr>
          <w:rFonts w:ascii="Courier" w:hAnsi="Courier"/>
        </w:rPr>
        <w:br/>
        <w:t>________</w:t>
      </w:r>
      <w:r>
        <w:rPr>
          <w:rFonts w:ascii="Courier" w:hAnsi="Courier"/>
        </w:rPr>
        <w:br/>
      </w:r>
    </w:p>
    <w:p w14:paraId="11EAFA26" w14:textId="33093FAF" w:rsidR="006A0897" w:rsidRDefault="00151E61" w:rsidP="004B00B9">
      <w:pPr>
        <w:pStyle w:val="ListParagraph"/>
        <w:numPr>
          <w:ilvl w:val="0"/>
          <w:numId w:val="63"/>
        </w:numPr>
        <w:rPr>
          <w:rFonts w:ascii="Courier" w:hAnsi="Courier"/>
        </w:rPr>
      </w:pPr>
      <w:r>
        <w:rPr>
          <w:rFonts w:ascii="Courier" w:hAnsi="Courier"/>
        </w:rPr>
        <w:t>Hold</w:t>
      </w:r>
      <w:r w:rsidR="006A0897">
        <w:rPr>
          <w:rFonts w:ascii="Courier" w:hAnsi="Courier"/>
        </w:rPr>
        <w:t xml:space="preserve"> the plastic backing plate in position on the inside of </w:t>
      </w:r>
      <w:r w:rsidR="00B54DCE">
        <w:rPr>
          <w:rFonts w:ascii="Courier" w:hAnsi="Courier"/>
        </w:rPr>
        <w:t xml:space="preserve">the left side of </w:t>
      </w:r>
      <w:r w:rsidR="006A0897">
        <w:rPr>
          <w:rFonts w:ascii="Courier" w:hAnsi="Courier"/>
        </w:rPr>
        <w:t xml:space="preserve">the case. It should be about 1mm from the </w:t>
      </w:r>
      <w:r w:rsidR="00191B8A">
        <w:rPr>
          <w:rFonts w:ascii="Courier" w:hAnsi="Courier"/>
        </w:rPr>
        <w:t>front</w:t>
      </w:r>
      <w:r w:rsidR="00B54DCE">
        <w:rPr>
          <w:rFonts w:ascii="Courier" w:hAnsi="Courier"/>
        </w:rPr>
        <w:t xml:space="preserve"> </w:t>
      </w:r>
      <w:r w:rsidR="006A0897">
        <w:rPr>
          <w:rFonts w:ascii="Courier" w:hAnsi="Courier"/>
        </w:rPr>
        <w:t>inner edge of the case and about 1mm from the bottom.</w:t>
      </w:r>
      <w:r w:rsidR="006A0897">
        <w:rPr>
          <w:rFonts w:ascii="Courier" w:hAnsi="Courier"/>
        </w:rPr>
        <w:br/>
        <w:t>________</w:t>
      </w:r>
      <w:r w:rsidR="006A0897">
        <w:rPr>
          <w:rFonts w:ascii="Courier" w:hAnsi="Courier"/>
        </w:rPr>
        <w:br/>
      </w:r>
    </w:p>
    <w:p w14:paraId="1C1E12C3" w14:textId="52255F23" w:rsidR="00191B8A" w:rsidDel="00002E2C" w:rsidRDefault="006A0897" w:rsidP="0030429F">
      <w:pPr>
        <w:pStyle w:val="ListParagraph"/>
        <w:numPr>
          <w:ilvl w:val="0"/>
          <w:numId w:val="63"/>
        </w:numPr>
        <w:rPr>
          <w:del w:id="975" w:author="Cindy W" w:date="2019-02-01T10:44:00Z"/>
          <w:rFonts w:ascii="Courier" w:hAnsi="Courier"/>
        </w:rPr>
      </w:pPr>
      <w:r>
        <w:rPr>
          <w:rFonts w:ascii="Courier" w:hAnsi="Courier"/>
        </w:rPr>
        <w:t>Use Sharpie to mark the cent</w:t>
      </w:r>
      <w:r w:rsidR="006647B9">
        <w:rPr>
          <w:rFonts w:ascii="Courier" w:hAnsi="Courier"/>
        </w:rPr>
        <w:t>ers of the two holes</w:t>
      </w:r>
      <w:r w:rsidR="006647B9">
        <w:rPr>
          <w:rFonts w:ascii="Courier" w:hAnsi="Courier"/>
        </w:rPr>
        <w:br/>
        <w:t>________</w:t>
      </w:r>
      <w:del w:id="976" w:author="Cindy W" w:date="2019-02-01T10:44:00Z">
        <w:r w:rsidR="00191B8A" w:rsidDel="00002E2C">
          <w:rPr>
            <w:rFonts w:ascii="Courier" w:hAnsi="Courier"/>
          </w:rPr>
          <w:br/>
        </w:r>
      </w:del>
    </w:p>
    <w:p w14:paraId="06A11E1E" w14:textId="41056AA1" w:rsidR="004358B3" w:rsidRPr="004358B3" w:rsidRDefault="00191B8A" w:rsidP="00002E2C">
      <w:pPr>
        <w:pStyle w:val="ListParagraph"/>
        <w:numPr>
          <w:ilvl w:val="0"/>
          <w:numId w:val="63"/>
        </w:numPr>
        <w:rPr>
          <w:rFonts w:ascii="Courier" w:hAnsi="Courier"/>
        </w:rPr>
      </w:pPr>
      <w:del w:id="977" w:author="Cindy W" w:date="2019-02-01T10:44:00Z">
        <w:r w:rsidRPr="00191B8A" w:rsidDel="00002E2C">
          <w:rPr>
            <w:rFonts w:ascii="Courier" w:hAnsi="Courier"/>
            <w:color w:val="FF0000"/>
          </w:rPr>
          <w:delText>Cell version only:</w:delText>
        </w:r>
        <w:r w:rsidRPr="00191B8A" w:rsidDel="00002E2C">
          <w:rPr>
            <w:rFonts w:ascii="Courier" w:hAnsi="Courier"/>
          </w:rPr>
          <w:delText xml:space="preserve"> Repeat the above for the upper pair of binding posts, which goes immediately above the first pair, with the top of the backing plate 1mm from the top</w:delText>
        </w:r>
        <w:r w:rsidRPr="00191B8A" w:rsidDel="00002E2C">
          <w:rPr>
            <w:rFonts w:ascii="Courier" w:hAnsi="Courier"/>
          </w:rPr>
          <w:br/>
          <w:delText>________</w:delText>
        </w:r>
      </w:del>
      <w:del w:id="978" w:author="Cindy W" w:date="2019-02-02T11:04:00Z">
        <w:r w:rsidRPr="00191B8A" w:rsidDel="006A2DC3">
          <w:rPr>
            <w:rFonts w:ascii="Courier" w:hAnsi="Courier"/>
          </w:rPr>
          <w:br/>
        </w:r>
      </w:del>
    </w:p>
    <w:p w14:paraId="5A45C8D4" w14:textId="09A5EDD3" w:rsidR="006647B9" w:rsidRPr="006A0897" w:rsidRDefault="00191B8A" w:rsidP="00C83733">
      <w:pPr>
        <w:pStyle w:val="Heading1"/>
      </w:pPr>
      <w:bookmarkStart w:id="979" w:name="_Toc410731231"/>
      <w:r>
        <w:t xml:space="preserve">Drill </w:t>
      </w:r>
      <w:r w:rsidR="00C83733">
        <w:t>marked holes</w:t>
      </w:r>
      <w:bookmarkEnd w:id="979"/>
      <w:r w:rsidR="00C83733">
        <w:br/>
      </w:r>
    </w:p>
    <w:p w14:paraId="272738D6" w14:textId="5265F935" w:rsidR="00AC2C68" w:rsidRPr="00C83733" w:rsidRDefault="00191B8A" w:rsidP="004B00B9">
      <w:pPr>
        <w:pStyle w:val="ListParagraph"/>
        <w:numPr>
          <w:ilvl w:val="0"/>
          <w:numId w:val="55"/>
        </w:numPr>
        <w:rPr>
          <w:rFonts w:ascii="Courier" w:hAnsi="Courier"/>
          <w:b/>
          <w:sz w:val="28"/>
          <w:szCs w:val="28"/>
          <w:u w:val="single"/>
        </w:rPr>
      </w:pPr>
      <w:r>
        <w:rPr>
          <w:rFonts w:ascii="Courier" w:hAnsi="Courier"/>
          <w:b/>
          <w:sz w:val="28"/>
          <w:szCs w:val="28"/>
          <w:u w:val="single"/>
        </w:rPr>
        <w:t xml:space="preserve">Drill </w:t>
      </w:r>
      <w:ins w:id="980" w:author="Cindy W" w:date="2019-02-01T10:52:00Z">
        <w:r w:rsidR="00002E2C">
          <w:rPr>
            <w:rFonts w:ascii="Courier" w:hAnsi="Courier"/>
            <w:b/>
            <w:sz w:val="28"/>
            <w:szCs w:val="28"/>
            <w:u w:val="single"/>
          </w:rPr>
          <w:t xml:space="preserve">10 </w:t>
        </w:r>
      </w:ins>
      <w:r w:rsidR="00AC2C68" w:rsidRPr="00C83733">
        <w:rPr>
          <w:rFonts w:ascii="Courier" w:hAnsi="Courier"/>
          <w:b/>
          <w:sz w:val="28"/>
          <w:szCs w:val="28"/>
          <w:u w:val="single"/>
        </w:rPr>
        <w:t>marked holes:</w:t>
      </w:r>
      <w:r w:rsidR="00AC2C68" w:rsidRPr="00C83733">
        <w:rPr>
          <w:rFonts w:ascii="Courier" w:hAnsi="Courier"/>
          <w:b/>
          <w:sz w:val="28"/>
          <w:szCs w:val="28"/>
          <w:u w:val="single"/>
        </w:rPr>
        <w:br/>
      </w:r>
    </w:p>
    <w:p w14:paraId="26BC3DAA" w14:textId="608B490B" w:rsidR="00AC2C68" w:rsidRDefault="00AC2C68" w:rsidP="004B00B9">
      <w:pPr>
        <w:pStyle w:val="ListParagraph"/>
        <w:numPr>
          <w:ilvl w:val="0"/>
          <w:numId w:val="63"/>
        </w:numPr>
        <w:rPr>
          <w:rFonts w:ascii="Courier" w:hAnsi="Courier"/>
        </w:rPr>
      </w:pPr>
      <w:r>
        <w:rPr>
          <w:rFonts w:ascii="Courier" w:hAnsi="Courier"/>
        </w:rPr>
        <w:t xml:space="preserve">Use something pointy to </w:t>
      </w:r>
      <w:r w:rsidR="009824A9">
        <w:rPr>
          <w:rFonts w:ascii="Courier" w:hAnsi="Courier"/>
        </w:rPr>
        <w:t>make an indentation in</w:t>
      </w:r>
      <w:r w:rsidR="00191B8A">
        <w:rPr>
          <w:rFonts w:ascii="Courier" w:hAnsi="Courier"/>
        </w:rPr>
        <w:t xml:space="preserve"> the middle of each of the </w:t>
      </w:r>
      <w:r>
        <w:rPr>
          <w:rFonts w:ascii="Courier" w:hAnsi="Courier"/>
        </w:rPr>
        <w:t>Sharpie marks. The tip of the Forstner bit is perfect for this, but you can also use a needle or the tip of an X-acto blade</w:t>
      </w:r>
      <w:r w:rsidR="00B54DCE">
        <w:rPr>
          <w:rFonts w:ascii="Courier" w:hAnsi="Courier"/>
        </w:rPr>
        <w:t xml:space="preserve"> (poke and twirl)</w:t>
      </w:r>
      <w:r>
        <w:rPr>
          <w:rFonts w:ascii="Courier" w:hAnsi="Courier"/>
        </w:rPr>
        <w:t>. This will keep the drill bit centered when you start drilling the hole.</w:t>
      </w:r>
      <w:r>
        <w:rPr>
          <w:rFonts w:ascii="Courier" w:hAnsi="Courier"/>
        </w:rPr>
        <w:br/>
      </w:r>
      <w:del w:id="981" w:author="Cindy W" w:date="2019-02-01T10:52:00Z">
        <w:r w:rsidR="00191B8A" w:rsidDel="00002E2C">
          <w:rPr>
            <w:rFonts w:ascii="Courier" w:hAnsi="Courier"/>
          </w:rPr>
          <w:delText xml:space="preserve">   EMR module version, 10 holes</w:delText>
        </w:r>
        <w:r w:rsidR="00191B8A" w:rsidDel="00002E2C">
          <w:rPr>
            <w:rFonts w:ascii="Courier" w:hAnsi="Courier"/>
          </w:rPr>
          <w:br/>
        </w:r>
      </w:del>
      <w:del w:id="982" w:author="Cindy W" w:date="2019-02-01T10:45:00Z">
        <w:r w:rsidR="00191B8A" w:rsidDel="00002E2C">
          <w:rPr>
            <w:rFonts w:ascii="Courier" w:hAnsi="Courier"/>
          </w:rPr>
          <w:delText xml:space="preserve">   SSR module version, 6 holes</w:delText>
        </w:r>
        <w:r w:rsidR="00191B8A" w:rsidDel="00002E2C">
          <w:rPr>
            <w:rFonts w:ascii="Courier" w:hAnsi="Courier"/>
          </w:rPr>
          <w:br/>
          <w:delText xml:space="preserve">   EMR cell version, 12 holes</w:delText>
        </w:r>
        <w:r w:rsidR="00191B8A" w:rsidDel="00002E2C">
          <w:rPr>
            <w:rFonts w:ascii="Courier" w:hAnsi="Courier"/>
          </w:rPr>
          <w:br/>
          <w:delText xml:space="preserve">   SSR cell version, 8 holes </w:delText>
        </w:r>
        <w:r w:rsidR="00191B8A" w:rsidDel="00002E2C">
          <w:rPr>
            <w:rFonts w:ascii="Courier" w:hAnsi="Courier"/>
          </w:rPr>
          <w:br/>
        </w:r>
      </w:del>
      <w:r w:rsidR="00191B8A">
        <w:rPr>
          <w:rFonts w:ascii="Courier" w:hAnsi="Courier"/>
        </w:rPr>
        <w:t>________</w:t>
      </w:r>
      <w:r>
        <w:rPr>
          <w:rFonts w:ascii="Courier" w:hAnsi="Courier"/>
        </w:rPr>
        <w:br/>
      </w:r>
    </w:p>
    <w:p w14:paraId="1E966705" w14:textId="7BA3068C" w:rsidR="00AC2C68" w:rsidRDefault="00AC2C68" w:rsidP="004B00B9">
      <w:pPr>
        <w:pStyle w:val="ListParagraph"/>
        <w:numPr>
          <w:ilvl w:val="0"/>
          <w:numId w:val="63"/>
        </w:numPr>
        <w:rPr>
          <w:rFonts w:ascii="Courier" w:hAnsi="Courier"/>
        </w:rPr>
      </w:pPr>
      <w:r>
        <w:rPr>
          <w:rFonts w:ascii="Courier" w:hAnsi="Courier"/>
        </w:rPr>
        <w:t>Drill 1/16” pilot holes</w:t>
      </w:r>
      <w:r>
        <w:rPr>
          <w:rFonts w:ascii="Courier" w:hAnsi="Courier"/>
        </w:rPr>
        <w:br/>
        <w:t>________</w:t>
      </w:r>
      <w:r>
        <w:rPr>
          <w:rFonts w:ascii="Courier" w:hAnsi="Courier"/>
        </w:rPr>
        <w:br/>
      </w:r>
    </w:p>
    <w:p w14:paraId="0AFAF081" w14:textId="3947C4CE" w:rsidR="00AC2C68" w:rsidRDefault="00AC2C68" w:rsidP="004B00B9">
      <w:pPr>
        <w:pStyle w:val="ListParagraph"/>
        <w:numPr>
          <w:ilvl w:val="0"/>
          <w:numId w:val="63"/>
        </w:numPr>
        <w:rPr>
          <w:rFonts w:ascii="Courier" w:hAnsi="Courier"/>
        </w:rPr>
      </w:pPr>
      <w:r>
        <w:rPr>
          <w:rFonts w:ascii="Courier" w:hAnsi="Courier"/>
        </w:rPr>
        <w:t>Switch t</w:t>
      </w:r>
      <w:r w:rsidR="00191B8A">
        <w:rPr>
          <w:rFonts w:ascii="Courier" w:hAnsi="Courier"/>
        </w:rPr>
        <w:t xml:space="preserve">o 9/64” bit and re-drill all </w:t>
      </w:r>
      <w:r>
        <w:rPr>
          <w:rFonts w:ascii="Courier" w:hAnsi="Courier"/>
        </w:rPr>
        <w:t>holes</w:t>
      </w:r>
      <w:r>
        <w:rPr>
          <w:rFonts w:ascii="Courier" w:hAnsi="Courier"/>
        </w:rPr>
        <w:br/>
        <w:t xml:space="preserve">________ </w:t>
      </w:r>
      <w:r>
        <w:rPr>
          <w:rFonts w:ascii="Courier" w:hAnsi="Courier"/>
        </w:rPr>
        <w:br/>
      </w:r>
    </w:p>
    <w:p w14:paraId="2348490D" w14:textId="77777777" w:rsidR="00AC2C68" w:rsidRPr="00B54DCE" w:rsidRDefault="00AC2C68" w:rsidP="00B54DCE">
      <w:pPr>
        <w:rPr>
          <w:rFonts w:ascii="Courier" w:hAnsi="Courier"/>
          <w:b/>
          <w:sz w:val="28"/>
          <w:szCs w:val="28"/>
        </w:rPr>
      </w:pPr>
    </w:p>
    <w:p w14:paraId="047D3D83" w14:textId="6AF719A5" w:rsidR="006647B9" w:rsidRPr="00C83733" w:rsidRDefault="00B54DCE" w:rsidP="004B00B9">
      <w:pPr>
        <w:pStyle w:val="ListParagraph"/>
        <w:numPr>
          <w:ilvl w:val="0"/>
          <w:numId w:val="55"/>
        </w:numPr>
        <w:rPr>
          <w:rFonts w:ascii="Courier" w:hAnsi="Courier"/>
          <w:b/>
          <w:sz w:val="28"/>
          <w:szCs w:val="28"/>
          <w:u w:val="single"/>
        </w:rPr>
      </w:pPr>
      <w:r w:rsidRPr="00C83733">
        <w:rPr>
          <w:rFonts w:ascii="Courier" w:hAnsi="Courier"/>
          <w:b/>
          <w:sz w:val="28"/>
          <w:szCs w:val="28"/>
          <w:u w:val="single"/>
        </w:rPr>
        <w:t>Enlarge</w:t>
      </w:r>
      <w:r w:rsidR="006647B9" w:rsidRPr="00C83733">
        <w:rPr>
          <w:rFonts w:ascii="Courier" w:hAnsi="Courier"/>
          <w:b/>
          <w:sz w:val="28"/>
          <w:szCs w:val="28"/>
          <w:u w:val="single"/>
        </w:rPr>
        <w:t xml:space="preserve"> holes for binding posts:</w:t>
      </w:r>
      <w:r w:rsidR="006647B9" w:rsidRPr="00C83733">
        <w:rPr>
          <w:rFonts w:ascii="Courier" w:hAnsi="Courier"/>
          <w:u w:val="single"/>
        </w:rPr>
        <w:br/>
      </w:r>
    </w:p>
    <w:p w14:paraId="1409F785" w14:textId="5B3DBA49" w:rsidR="006647B9" w:rsidRDefault="00AC2C68" w:rsidP="004B00B9">
      <w:pPr>
        <w:pStyle w:val="ListParagraph"/>
        <w:numPr>
          <w:ilvl w:val="0"/>
          <w:numId w:val="63"/>
        </w:numPr>
        <w:rPr>
          <w:rFonts w:ascii="Courier" w:hAnsi="Courier"/>
        </w:rPr>
      </w:pPr>
      <w:r>
        <w:rPr>
          <w:rFonts w:ascii="Courier" w:hAnsi="Courier"/>
        </w:rPr>
        <w:t>Switch</w:t>
      </w:r>
      <w:r w:rsidR="006647B9">
        <w:rPr>
          <w:rFonts w:ascii="Courier" w:hAnsi="Courier"/>
        </w:rPr>
        <w:t xml:space="preserve"> </w:t>
      </w:r>
      <w:r w:rsidR="00191B8A">
        <w:rPr>
          <w:rFonts w:ascii="Courier" w:hAnsi="Courier"/>
        </w:rPr>
        <w:t xml:space="preserve">to 11/64” bit and re-drill </w:t>
      </w:r>
      <w:r w:rsidR="00B54DCE">
        <w:rPr>
          <w:rFonts w:ascii="Courier" w:hAnsi="Courier"/>
        </w:rPr>
        <w:t xml:space="preserve">the binding post </w:t>
      </w:r>
      <w:r w:rsidR="006647B9">
        <w:rPr>
          <w:rFonts w:ascii="Courier" w:hAnsi="Courier"/>
        </w:rPr>
        <w:t>holes</w:t>
      </w:r>
      <w:r w:rsidR="00B54DCE">
        <w:rPr>
          <w:rFonts w:ascii="Courier" w:hAnsi="Courier"/>
        </w:rPr>
        <w:t xml:space="preserve"> </w:t>
      </w:r>
      <w:r w:rsidR="006647B9">
        <w:rPr>
          <w:rFonts w:ascii="Courier" w:hAnsi="Courier"/>
        </w:rPr>
        <w:br/>
        <w:t>________</w:t>
      </w:r>
      <w:r w:rsidR="00151E61">
        <w:rPr>
          <w:rFonts w:ascii="Courier" w:hAnsi="Courier"/>
        </w:rPr>
        <w:br/>
      </w:r>
    </w:p>
    <w:p w14:paraId="23268145" w14:textId="78D42C73" w:rsidR="00151E61" w:rsidRDefault="00151E61" w:rsidP="004B00B9">
      <w:pPr>
        <w:pStyle w:val="ListParagraph"/>
        <w:numPr>
          <w:ilvl w:val="0"/>
          <w:numId w:val="63"/>
        </w:numPr>
        <w:rPr>
          <w:rFonts w:ascii="Courier" w:hAnsi="Courier"/>
        </w:rPr>
      </w:pPr>
      <w:r>
        <w:rPr>
          <w:rFonts w:ascii="Courier" w:hAnsi="Courier"/>
        </w:rPr>
        <w:lastRenderedPageBreak/>
        <w:t xml:space="preserve">Switch to </w:t>
      </w:r>
      <w:r w:rsidR="00191B8A">
        <w:rPr>
          <w:rFonts w:ascii="Courier" w:hAnsi="Courier"/>
        </w:rPr>
        <w:t xml:space="preserve">13/64” bit and re-drill </w:t>
      </w:r>
      <w:r>
        <w:rPr>
          <w:rFonts w:ascii="Courier" w:hAnsi="Courier"/>
        </w:rPr>
        <w:t xml:space="preserve">the binding post holes one more time </w:t>
      </w:r>
      <w:r>
        <w:rPr>
          <w:rFonts w:ascii="Courier" w:hAnsi="Courier"/>
        </w:rPr>
        <w:br/>
        <w:t>________</w:t>
      </w:r>
    </w:p>
    <w:p w14:paraId="014D135C" w14:textId="4570FEAC" w:rsidR="006647B9" w:rsidRDefault="006647B9" w:rsidP="006647B9">
      <w:pPr>
        <w:pStyle w:val="ListParagraph"/>
        <w:rPr>
          <w:rFonts w:ascii="Courier" w:hAnsi="Courier"/>
        </w:rPr>
      </w:pPr>
    </w:p>
    <w:p w14:paraId="54966173" w14:textId="77777777" w:rsidR="00B54DCE" w:rsidRDefault="00B54DCE" w:rsidP="006647B9">
      <w:pPr>
        <w:pStyle w:val="ListParagraph"/>
        <w:rPr>
          <w:rFonts w:ascii="Courier" w:hAnsi="Courier"/>
        </w:rPr>
      </w:pPr>
    </w:p>
    <w:p w14:paraId="44F39996" w14:textId="0DDBC838" w:rsidR="006647B9" w:rsidRPr="00C83733" w:rsidRDefault="006647B9" w:rsidP="004B00B9">
      <w:pPr>
        <w:pStyle w:val="ListParagraph"/>
        <w:numPr>
          <w:ilvl w:val="0"/>
          <w:numId w:val="55"/>
        </w:numPr>
        <w:rPr>
          <w:rFonts w:ascii="Courier" w:hAnsi="Courier"/>
          <w:b/>
          <w:sz w:val="28"/>
          <w:szCs w:val="28"/>
          <w:u w:val="single"/>
        </w:rPr>
      </w:pPr>
      <w:r w:rsidRPr="00C83733">
        <w:rPr>
          <w:rFonts w:ascii="Courier" w:hAnsi="Courier"/>
          <w:b/>
          <w:sz w:val="28"/>
          <w:szCs w:val="28"/>
          <w:u w:val="single"/>
        </w:rPr>
        <w:t>Clean up case:</w:t>
      </w:r>
      <w:r w:rsidRPr="00C83733">
        <w:rPr>
          <w:rFonts w:ascii="Courier" w:hAnsi="Courier"/>
          <w:b/>
          <w:sz w:val="28"/>
          <w:szCs w:val="28"/>
          <w:u w:val="single"/>
        </w:rPr>
        <w:br/>
      </w:r>
    </w:p>
    <w:p w14:paraId="5057DD0B" w14:textId="1AE6E068" w:rsidR="006647B9" w:rsidRDefault="006647B9" w:rsidP="004B00B9">
      <w:pPr>
        <w:pStyle w:val="ListParagraph"/>
        <w:numPr>
          <w:ilvl w:val="0"/>
          <w:numId w:val="63"/>
        </w:numPr>
        <w:rPr>
          <w:rFonts w:ascii="Courier" w:hAnsi="Courier"/>
        </w:rPr>
      </w:pPr>
      <w:r>
        <w:rPr>
          <w:rFonts w:ascii="Courier" w:hAnsi="Courier"/>
        </w:rPr>
        <w:t>Remove burrs around holes with X-acto knife</w:t>
      </w:r>
      <w:r w:rsidR="00151E61">
        <w:rPr>
          <w:rFonts w:ascii="Courier" w:hAnsi="Courier"/>
        </w:rPr>
        <w:t xml:space="preserve"> or your fingernails</w:t>
      </w:r>
      <w:r>
        <w:rPr>
          <w:rFonts w:ascii="Courier" w:hAnsi="Courier"/>
        </w:rPr>
        <w:br/>
        <w:t>________</w:t>
      </w:r>
      <w:r>
        <w:rPr>
          <w:rFonts w:ascii="Courier" w:hAnsi="Courier"/>
        </w:rPr>
        <w:br/>
      </w:r>
    </w:p>
    <w:p w14:paraId="4DA51BE5" w14:textId="69C170DD" w:rsidR="001A5CD4" w:rsidRPr="00B15D86" w:rsidRDefault="00151E61" w:rsidP="00B15D86">
      <w:pPr>
        <w:pStyle w:val="ListParagraph"/>
        <w:numPr>
          <w:ilvl w:val="0"/>
          <w:numId w:val="63"/>
        </w:numPr>
        <w:rPr>
          <w:rFonts w:ascii="Courier" w:hAnsi="Courier"/>
        </w:rPr>
      </w:pPr>
      <w:r>
        <w:rPr>
          <w:rFonts w:ascii="Courier" w:hAnsi="Courier"/>
        </w:rPr>
        <w:t>Wash case off and dry</w:t>
      </w:r>
      <w:r>
        <w:rPr>
          <w:rFonts w:ascii="Courier" w:hAnsi="Courier"/>
        </w:rPr>
        <w:br/>
        <w:t>________</w:t>
      </w:r>
      <w:ins w:id="983" w:author="Cindy W" w:date="2019-02-02T10:06:00Z">
        <w:r w:rsidR="00903057">
          <w:rPr>
            <w:rFonts w:ascii="Courier" w:hAnsi="Courier"/>
          </w:rPr>
          <w:br/>
        </w:r>
        <w:r w:rsidR="00903057">
          <w:rPr>
            <w:rFonts w:ascii="Courier" w:hAnsi="Courier"/>
          </w:rPr>
          <w:br/>
        </w:r>
      </w:ins>
    </w:p>
    <w:p w14:paraId="10EDF97D" w14:textId="0407E9A7" w:rsidR="00C83733" w:rsidRPr="00C83733" w:rsidRDefault="00C83733" w:rsidP="00C83733">
      <w:pPr>
        <w:pStyle w:val="Heading1"/>
      </w:pPr>
      <w:bookmarkStart w:id="984" w:name="_Toc410731232"/>
      <w:r>
        <w:t>Install binding posts</w:t>
      </w:r>
      <w:bookmarkEnd w:id="984"/>
      <w:r>
        <w:br/>
      </w:r>
    </w:p>
    <w:p w14:paraId="30C6BAF1" w14:textId="77777777" w:rsidR="006E65C5" w:rsidRPr="00C83733" w:rsidRDefault="006E65C5" w:rsidP="004B00B9">
      <w:pPr>
        <w:pStyle w:val="ListParagraph"/>
        <w:numPr>
          <w:ilvl w:val="0"/>
          <w:numId w:val="55"/>
        </w:numPr>
        <w:rPr>
          <w:rFonts w:ascii="Courier" w:hAnsi="Courier"/>
          <w:b/>
          <w:sz w:val="28"/>
          <w:szCs w:val="28"/>
          <w:u w:val="single"/>
        </w:rPr>
      </w:pPr>
      <w:r w:rsidRPr="00C83733">
        <w:rPr>
          <w:rFonts w:ascii="Courier" w:hAnsi="Courier"/>
          <w:b/>
          <w:sz w:val="28"/>
          <w:szCs w:val="28"/>
          <w:u w:val="single"/>
        </w:rPr>
        <w:t>Install binding posts:</w:t>
      </w:r>
      <w:r w:rsidRPr="00C83733">
        <w:rPr>
          <w:rFonts w:ascii="Courier" w:hAnsi="Courier"/>
          <w:b/>
          <w:sz w:val="28"/>
          <w:szCs w:val="28"/>
          <w:u w:val="single"/>
        </w:rPr>
        <w:br/>
      </w:r>
    </w:p>
    <w:p w14:paraId="52FE74EF" w14:textId="66E78CD3" w:rsidR="006E65C5" w:rsidRDefault="006E65C5" w:rsidP="004B00B9">
      <w:pPr>
        <w:pStyle w:val="ListParagraph"/>
        <w:numPr>
          <w:ilvl w:val="0"/>
          <w:numId w:val="63"/>
        </w:numPr>
        <w:rPr>
          <w:rFonts w:ascii="Courier" w:hAnsi="Courier"/>
        </w:rPr>
      </w:pPr>
      <w:r>
        <w:rPr>
          <w:rFonts w:ascii="Courier" w:hAnsi="Courier"/>
        </w:rPr>
        <w:t>Insert the binding posts through their holes with</w:t>
      </w:r>
      <w:r w:rsidR="00392A9A">
        <w:rPr>
          <w:rFonts w:ascii="Courier" w:hAnsi="Courier"/>
        </w:rPr>
        <w:t xml:space="preserve"> the RED terminal toward the TOP</w:t>
      </w:r>
      <w:r>
        <w:rPr>
          <w:rFonts w:ascii="Courier" w:hAnsi="Courier"/>
        </w:rPr>
        <w:t xml:space="preserve"> of the case</w:t>
      </w:r>
      <w:r>
        <w:rPr>
          <w:rFonts w:ascii="Courier" w:hAnsi="Courier"/>
        </w:rPr>
        <w:br/>
        <w:t>________</w:t>
      </w:r>
      <w:r>
        <w:rPr>
          <w:rFonts w:ascii="Courier" w:hAnsi="Courier"/>
        </w:rPr>
        <w:br/>
      </w:r>
    </w:p>
    <w:p w14:paraId="06D8E1D0" w14:textId="77777777" w:rsidR="006E65C5" w:rsidRDefault="006E65C5" w:rsidP="004B00B9">
      <w:pPr>
        <w:pStyle w:val="ListParagraph"/>
        <w:numPr>
          <w:ilvl w:val="0"/>
          <w:numId w:val="63"/>
        </w:numPr>
        <w:rPr>
          <w:rFonts w:ascii="Courier" w:hAnsi="Courier"/>
        </w:rPr>
      </w:pPr>
      <w:r>
        <w:rPr>
          <w:rFonts w:ascii="Courier" w:hAnsi="Courier"/>
        </w:rPr>
        <w:t>Slide backing plate over the posts on the inside of the case</w:t>
      </w:r>
      <w:r>
        <w:rPr>
          <w:rFonts w:ascii="Courier" w:hAnsi="Courier"/>
        </w:rPr>
        <w:br/>
        <w:t>________</w:t>
      </w:r>
      <w:r>
        <w:rPr>
          <w:rFonts w:ascii="Courier" w:hAnsi="Courier"/>
        </w:rPr>
        <w:br/>
      </w:r>
    </w:p>
    <w:p w14:paraId="26EECDF6" w14:textId="07D877AF" w:rsidR="00191B8A" w:rsidRPr="001A5CD4" w:rsidRDefault="006E65C5" w:rsidP="00191B8A">
      <w:pPr>
        <w:pStyle w:val="ListParagraph"/>
        <w:numPr>
          <w:ilvl w:val="0"/>
          <w:numId w:val="63"/>
        </w:numPr>
        <w:rPr>
          <w:rFonts w:ascii="Courier" w:hAnsi="Courier"/>
        </w:rPr>
      </w:pPr>
      <w:r>
        <w:rPr>
          <w:rFonts w:ascii="Courier" w:hAnsi="Courier"/>
        </w:rPr>
        <w:t>Thread nuts on the posts and tighten down</w:t>
      </w:r>
      <w:r>
        <w:rPr>
          <w:rFonts w:ascii="Courier" w:hAnsi="Courier"/>
        </w:rPr>
        <w:br/>
        <w:t>________</w:t>
      </w:r>
      <w:del w:id="985" w:author="Cindy W" w:date="2019-02-02T11:04:00Z">
        <w:r w:rsidR="00191B8A" w:rsidDel="006A2DC3">
          <w:rPr>
            <w:rFonts w:ascii="Courier" w:hAnsi="Courier"/>
          </w:rPr>
          <w:br/>
        </w:r>
      </w:del>
    </w:p>
    <w:p w14:paraId="65E5A7C8" w14:textId="3E9B5CBF" w:rsidR="00191B8A" w:rsidRPr="001A5CD4" w:rsidRDefault="00191B8A" w:rsidP="001A5CD4">
      <w:pPr>
        <w:pStyle w:val="Heading1"/>
      </w:pPr>
      <w:bookmarkStart w:id="986" w:name="_Toc410731233"/>
      <w:r>
        <w:t>Install Arduino and PCB</w:t>
      </w:r>
      <w:bookmarkEnd w:id="986"/>
      <w:r w:rsidRPr="001A5CD4">
        <w:rPr>
          <w:rFonts w:ascii="Courier" w:hAnsi="Courier"/>
        </w:rPr>
        <w:br/>
      </w:r>
    </w:p>
    <w:p w14:paraId="3CA20514" w14:textId="522BEE58" w:rsidR="001A5CD4" w:rsidRPr="00C83733" w:rsidRDefault="001A5CD4" w:rsidP="001A5CD4">
      <w:pPr>
        <w:pStyle w:val="ListParagraph"/>
        <w:numPr>
          <w:ilvl w:val="0"/>
          <w:numId w:val="55"/>
        </w:numPr>
        <w:rPr>
          <w:rFonts w:ascii="Courier" w:hAnsi="Courier"/>
          <w:b/>
          <w:sz w:val="28"/>
          <w:szCs w:val="28"/>
          <w:u w:val="single"/>
        </w:rPr>
      </w:pPr>
      <w:r w:rsidRPr="00C83733">
        <w:rPr>
          <w:rFonts w:ascii="Courier" w:hAnsi="Courier"/>
          <w:b/>
          <w:sz w:val="28"/>
          <w:szCs w:val="28"/>
          <w:u w:val="single"/>
        </w:rPr>
        <w:t>Install Arduino</w:t>
      </w:r>
      <w:r>
        <w:rPr>
          <w:rFonts w:ascii="Courier" w:hAnsi="Courier"/>
          <w:b/>
          <w:sz w:val="28"/>
          <w:szCs w:val="28"/>
          <w:u w:val="single"/>
        </w:rPr>
        <w:t xml:space="preserve"> (without PCB)</w:t>
      </w:r>
      <w:r w:rsidRPr="00C83733">
        <w:rPr>
          <w:rFonts w:ascii="Courier" w:hAnsi="Courier"/>
          <w:b/>
          <w:sz w:val="28"/>
          <w:szCs w:val="28"/>
          <w:u w:val="single"/>
        </w:rPr>
        <w:t xml:space="preserve"> in case:</w:t>
      </w:r>
      <w:r w:rsidRPr="00C83733">
        <w:rPr>
          <w:rFonts w:ascii="Courier" w:hAnsi="Courier"/>
          <w:b/>
          <w:sz w:val="28"/>
          <w:szCs w:val="28"/>
          <w:u w:val="single"/>
        </w:rPr>
        <w:br/>
      </w:r>
    </w:p>
    <w:p w14:paraId="2EA9A6E2" w14:textId="77777777" w:rsidR="001A5CD4" w:rsidRDefault="001A5CD4" w:rsidP="001A5CD4">
      <w:pPr>
        <w:pStyle w:val="ListParagraph"/>
        <w:numPr>
          <w:ilvl w:val="0"/>
          <w:numId w:val="63"/>
        </w:numPr>
        <w:rPr>
          <w:rFonts w:ascii="Courier" w:hAnsi="Courier"/>
        </w:rPr>
      </w:pPr>
      <w:r>
        <w:rPr>
          <w:rFonts w:ascii="Courier" w:hAnsi="Courier"/>
        </w:rPr>
        <w:t>Attach the one Arduino standoff that won’t have a nut onto the bottom of the case with an M3 screw</w:t>
      </w:r>
      <w:r>
        <w:rPr>
          <w:rFonts w:ascii="Courier" w:hAnsi="Courier"/>
        </w:rPr>
        <w:br/>
        <w:t>________</w:t>
      </w:r>
      <w:r>
        <w:rPr>
          <w:rFonts w:ascii="Courier" w:hAnsi="Courier"/>
        </w:rPr>
        <w:br/>
      </w:r>
    </w:p>
    <w:p w14:paraId="3D74050B" w14:textId="77777777" w:rsidR="001A5CD4" w:rsidRDefault="001A5CD4" w:rsidP="001A5CD4">
      <w:pPr>
        <w:pStyle w:val="ListParagraph"/>
        <w:numPr>
          <w:ilvl w:val="0"/>
          <w:numId w:val="63"/>
        </w:numPr>
        <w:rPr>
          <w:rFonts w:ascii="Courier" w:hAnsi="Courier"/>
        </w:rPr>
      </w:pPr>
      <w:r>
        <w:rPr>
          <w:rFonts w:ascii="Courier" w:hAnsi="Courier"/>
        </w:rPr>
        <w:t xml:space="preserve">Insert the Arduino, </w:t>
      </w:r>
      <w:r w:rsidRPr="001A5CD4">
        <w:rPr>
          <w:rFonts w:ascii="Courier" w:hAnsi="Courier"/>
          <w:u w:val="single"/>
        </w:rPr>
        <w:t>put the lid on the case</w:t>
      </w:r>
      <w:r>
        <w:rPr>
          <w:rFonts w:ascii="Courier" w:hAnsi="Courier"/>
        </w:rPr>
        <w:t>, and screw down the other three standoffs with M3 screws. TIP: start all screws before tightening any of them.</w:t>
      </w:r>
      <w:r>
        <w:rPr>
          <w:rFonts w:ascii="Courier" w:hAnsi="Courier"/>
        </w:rPr>
        <w:br/>
        <w:t>________</w:t>
      </w:r>
      <w:r>
        <w:rPr>
          <w:rFonts w:ascii="Courier" w:hAnsi="Courier"/>
        </w:rPr>
        <w:br/>
      </w:r>
    </w:p>
    <w:p w14:paraId="26F241C7" w14:textId="77777777" w:rsidR="001A5CD4" w:rsidRDefault="001A5CD4" w:rsidP="001A5CD4">
      <w:pPr>
        <w:pStyle w:val="ListParagraph"/>
        <w:numPr>
          <w:ilvl w:val="0"/>
          <w:numId w:val="63"/>
        </w:numPr>
        <w:rPr>
          <w:rFonts w:ascii="Courier" w:hAnsi="Courier"/>
        </w:rPr>
      </w:pPr>
      <w:r>
        <w:rPr>
          <w:rFonts w:ascii="Courier" w:hAnsi="Courier"/>
        </w:rPr>
        <w:lastRenderedPageBreak/>
        <w:t>Remove the lid</w:t>
      </w:r>
      <w:r>
        <w:rPr>
          <w:rFonts w:ascii="Courier" w:hAnsi="Courier"/>
        </w:rPr>
        <w:br/>
        <w:t>________</w:t>
      </w:r>
    </w:p>
    <w:p w14:paraId="5D47F120" w14:textId="77777777" w:rsidR="001A5CD4" w:rsidRDefault="001A5CD4" w:rsidP="001A5CD4">
      <w:pPr>
        <w:pStyle w:val="ListParagraph"/>
        <w:ind w:left="360"/>
        <w:rPr>
          <w:rFonts w:ascii="Courier" w:hAnsi="Courier"/>
          <w:b/>
          <w:sz w:val="28"/>
          <w:szCs w:val="28"/>
          <w:u w:val="single"/>
        </w:rPr>
      </w:pPr>
    </w:p>
    <w:p w14:paraId="4C254E3D" w14:textId="77777777" w:rsidR="001A5CD4" w:rsidRPr="00C83733" w:rsidRDefault="001A5CD4" w:rsidP="001A5CD4">
      <w:pPr>
        <w:pStyle w:val="ListParagraph"/>
        <w:numPr>
          <w:ilvl w:val="0"/>
          <w:numId w:val="55"/>
        </w:numPr>
        <w:rPr>
          <w:rFonts w:ascii="Courier" w:hAnsi="Courier"/>
          <w:b/>
          <w:sz w:val="28"/>
          <w:szCs w:val="28"/>
          <w:u w:val="single"/>
        </w:rPr>
      </w:pPr>
      <w:r>
        <w:rPr>
          <w:rFonts w:ascii="Courier" w:hAnsi="Courier"/>
          <w:b/>
          <w:sz w:val="28"/>
          <w:szCs w:val="28"/>
          <w:u w:val="single"/>
        </w:rPr>
        <w:t>Mate PCB back onto Arduino</w:t>
      </w:r>
      <w:r w:rsidRPr="00C83733">
        <w:rPr>
          <w:rFonts w:ascii="Courier" w:hAnsi="Courier"/>
          <w:b/>
          <w:sz w:val="28"/>
          <w:szCs w:val="28"/>
          <w:u w:val="single"/>
        </w:rPr>
        <w:t>:</w:t>
      </w:r>
      <w:r w:rsidRPr="00C83733">
        <w:rPr>
          <w:rFonts w:ascii="Courier" w:hAnsi="Courier"/>
          <w:b/>
          <w:sz w:val="28"/>
          <w:szCs w:val="28"/>
          <w:u w:val="single"/>
        </w:rPr>
        <w:br/>
      </w:r>
    </w:p>
    <w:p w14:paraId="4E376B14" w14:textId="77777777" w:rsidR="001A5CD4" w:rsidRDefault="001A5CD4" w:rsidP="001A5CD4">
      <w:pPr>
        <w:pStyle w:val="ListParagraph"/>
        <w:numPr>
          <w:ilvl w:val="0"/>
          <w:numId w:val="63"/>
        </w:numPr>
        <w:rPr>
          <w:rFonts w:ascii="Courier" w:hAnsi="Courier"/>
        </w:rPr>
      </w:pPr>
      <w:r>
        <w:rPr>
          <w:rFonts w:ascii="Courier" w:hAnsi="Courier"/>
        </w:rPr>
        <w:t>Load circuit wires should still be screwed to PCB.  If not, insert them back to into their correct screw terminal block openings and tighten them down.</w:t>
      </w:r>
      <w:r>
        <w:rPr>
          <w:rFonts w:ascii="Courier" w:hAnsi="Courier"/>
        </w:rPr>
        <w:br/>
        <w:t>________</w:t>
      </w:r>
      <w:r>
        <w:rPr>
          <w:rFonts w:ascii="Courier" w:hAnsi="Courier"/>
        </w:rPr>
        <w:br/>
      </w:r>
    </w:p>
    <w:p w14:paraId="7096EA66" w14:textId="5BCDCA7C" w:rsidR="00191B8A" w:rsidRPr="001A5CD4" w:rsidRDefault="001A5CD4" w:rsidP="001A5CD4">
      <w:pPr>
        <w:pStyle w:val="ListParagraph"/>
        <w:numPr>
          <w:ilvl w:val="0"/>
          <w:numId w:val="78"/>
        </w:numPr>
        <w:rPr>
          <w:rFonts w:ascii="Courier" w:hAnsi="Courier"/>
          <w:b/>
          <w:sz w:val="28"/>
          <w:szCs w:val="28"/>
          <w:u w:val="single"/>
        </w:rPr>
      </w:pPr>
      <w:r>
        <w:rPr>
          <w:rFonts w:ascii="Courier" w:hAnsi="Courier"/>
        </w:rPr>
        <w:t xml:space="preserve">Line up stacking connector pins on bottom of the PCB with the corresponding connectors on the top of the Arduino and press the boards together, taking care not to bend any of the pins. </w:t>
      </w:r>
      <w:r>
        <w:rPr>
          <w:rFonts w:ascii="Courier" w:hAnsi="Courier"/>
        </w:rPr>
        <w:br/>
        <w:t>________</w:t>
      </w:r>
      <w:r>
        <w:rPr>
          <w:rFonts w:ascii="Courier" w:hAnsi="Courier"/>
        </w:rPr>
        <w:br/>
      </w:r>
      <w:r w:rsidRPr="00191B8A">
        <w:rPr>
          <w:rFonts w:ascii="Courier" w:hAnsi="Courier"/>
        </w:rPr>
        <w:br/>
      </w:r>
    </w:p>
    <w:p w14:paraId="31BB4DB1" w14:textId="5E4CA876" w:rsidR="00191B8A" w:rsidRPr="00C83733" w:rsidRDefault="00191B8A" w:rsidP="00191B8A">
      <w:pPr>
        <w:pStyle w:val="Heading1"/>
      </w:pPr>
      <w:bookmarkStart w:id="987" w:name="_Toc410731234"/>
      <w:r>
        <w:t>Install relay module</w:t>
      </w:r>
      <w:bookmarkEnd w:id="987"/>
      <w:r>
        <w:t xml:space="preserve"> </w:t>
      </w:r>
      <w:del w:id="988" w:author="Cindy W" w:date="2019-02-01T10:46:00Z">
        <w:r w:rsidRPr="00191B8A" w:rsidDel="00002E2C">
          <w:rPr>
            <w:color w:val="FF0000"/>
          </w:rPr>
          <w:delText>(EMR versions only)</w:delText>
        </w:r>
      </w:del>
      <w:r>
        <w:br/>
      </w:r>
    </w:p>
    <w:p w14:paraId="38BE96BF" w14:textId="77777777" w:rsidR="001A5CD4" w:rsidRPr="00C83733" w:rsidRDefault="001A5CD4" w:rsidP="001A5CD4">
      <w:pPr>
        <w:pStyle w:val="ListParagraph"/>
        <w:numPr>
          <w:ilvl w:val="0"/>
          <w:numId w:val="79"/>
        </w:numPr>
        <w:rPr>
          <w:rFonts w:ascii="Courier" w:hAnsi="Courier"/>
          <w:b/>
          <w:sz w:val="28"/>
          <w:szCs w:val="28"/>
          <w:u w:val="single"/>
        </w:rPr>
      </w:pPr>
      <w:r>
        <w:rPr>
          <w:rFonts w:ascii="Courier" w:hAnsi="Courier"/>
          <w:b/>
          <w:sz w:val="28"/>
          <w:szCs w:val="28"/>
          <w:u w:val="single"/>
        </w:rPr>
        <w:t>Rec</w:t>
      </w:r>
      <w:r w:rsidRPr="00C83733">
        <w:rPr>
          <w:rFonts w:ascii="Courier" w:hAnsi="Courier"/>
          <w:b/>
          <w:sz w:val="28"/>
          <w:szCs w:val="28"/>
          <w:u w:val="single"/>
        </w:rPr>
        <w:t>onnect wires to screw-down side of relay module:</w:t>
      </w:r>
      <w:r w:rsidRPr="00C83733">
        <w:rPr>
          <w:rFonts w:ascii="Courier" w:hAnsi="Courier"/>
          <w:b/>
          <w:sz w:val="28"/>
          <w:szCs w:val="28"/>
          <w:u w:val="single"/>
        </w:rPr>
        <w:br/>
      </w:r>
    </w:p>
    <w:p w14:paraId="02A9E64C" w14:textId="77777777" w:rsidR="001A5CD4" w:rsidRDefault="001A5CD4" w:rsidP="001A5CD4">
      <w:pPr>
        <w:ind w:left="360"/>
        <w:rPr>
          <w:rFonts w:ascii="Courier" w:hAnsi="Courier"/>
        </w:rPr>
      </w:pPr>
      <w:r w:rsidRPr="00550BBF">
        <w:rPr>
          <w:rFonts w:ascii="Courier" w:hAnsi="Courier"/>
        </w:rPr>
        <w:t>This needs to be done BEFORE the relay</w:t>
      </w:r>
      <w:r>
        <w:rPr>
          <w:rFonts w:ascii="Courier" w:hAnsi="Courier"/>
        </w:rPr>
        <w:t xml:space="preserve"> module is attached to the case, while you still have screwdriver access.</w:t>
      </w:r>
      <w:r>
        <w:rPr>
          <w:rFonts w:ascii="Courier" w:hAnsi="Courier"/>
        </w:rPr>
        <w:br/>
      </w:r>
    </w:p>
    <w:p w14:paraId="08EAF4D0" w14:textId="4AF49AF8" w:rsidR="001A5CD4" w:rsidRDefault="001A5CD4" w:rsidP="00D12871">
      <w:pPr>
        <w:pStyle w:val="ListParagraph"/>
        <w:numPr>
          <w:ilvl w:val="0"/>
          <w:numId w:val="85"/>
        </w:numPr>
        <w:rPr>
          <w:rFonts w:ascii="Courier" w:hAnsi="Courier"/>
          <w:b/>
          <w:sz w:val="28"/>
          <w:szCs w:val="28"/>
          <w:u w:val="single"/>
        </w:rPr>
        <w:pPrChange w:id="989" w:author="Cindy W" w:date="2019-02-01T16:13:00Z">
          <w:pPr>
            <w:pStyle w:val="ListParagraph"/>
            <w:numPr>
              <w:ilvl w:val="1"/>
              <w:numId w:val="55"/>
            </w:numPr>
            <w:ind w:left="1080" w:hanging="360"/>
          </w:pPr>
        </w:pPrChange>
      </w:pPr>
      <w:r>
        <w:rPr>
          <w:rFonts w:ascii="Courier" w:hAnsi="Courier"/>
        </w:rPr>
        <w:t>Restore connections as before, following the off-PCB connections drawing.</w:t>
      </w:r>
      <w:r>
        <w:rPr>
          <w:rFonts w:ascii="Courier" w:hAnsi="Courier"/>
        </w:rPr>
        <w:br/>
        <w:t>_________</w:t>
      </w:r>
      <w:r>
        <w:rPr>
          <w:rFonts w:ascii="Courier" w:hAnsi="Courier"/>
        </w:rPr>
        <w:br/>
      </w:r>
    </w:p>
    <w:p w14:paraId="79A05D8F" w14:textId="77777777" w:rsidR="00191B8A" w:rsidRPr="00C83733" w:rsidRDefault="00191B8A" w:rsidP="001A5CD4">
      <w:pPr>
        <w:pStyle w:val="ListParagraph"/>
        <w:numPr>
          <w:ilvl w:val="0"/>
          <w:numId w:val="79"/>
        </w:numPr>
        <w:rPr>
          <w:rFonts w:ascii="Courier" w:hAnsi="Courier"/>
          <w:b/>
          <w:sz w:val="28"/>
          <w:szCs w:val="28"/>
          <w:u w:val="single"/>
        </w:rPr>
      </w:pPr>
      <w:r w:rsidRPr="00C83733">
        <w:rPr>
          <w:rFonts w:ascii="Courier" w:hAnsi="Courier"/>
          <w:b/>
          <w:sz w:val="28"/>
          <w:szCs w:val="28"/>
          <w:u w:val="single"/>
        </w:rPr>
        <w:t>Install relay module in case:</w:t>
      </w:r>
      <w:r w:rsidRPr="00C83733">
        <w:rPr>
          <w:rFonts w:ascii="Courier" w:hAnsi="Courier"/>
          <w:b/>
          <w:sz w:val="28"/>
          <w:szCs w:val="28"/>
          <w:u w:val="single"/>
        </w:rPr>
        <w:br/>
      </w:r>
    </w:p>
    <w:p w14:paraId="2235C2C4" w14:textId="125E2995" w:rsidR="00191B8A" w:rsidRDefault="00191B8A" w:rsidP="00191B8A">
      <w:pPr>
        <w:pStyle w:val="ListParagraph"/>
        <w:numPr>
          <w:ilvl w:val="0"/>
          <w:numId w:val="63"/>
        </w:numPr>
        <w:rPr>
          <w:rFonts w:ascii="Courier" w:hAnsi="Courier"/>
        </w:rPr>
      </w:pPr>
      <w:r>
        <w:rPr>
          <w:rFonts w:ascii="Courier" w:hAnsi="Courier"/>
        </w:rPr>
        <w:t xml:space="preserve">Insert the relay module into the case and screw down its standoffs with four M3 screws. TIP: start all screws before tightening any of them. </w:t>
      </w:r>
      <w:r>
        <w:rPr>
          <w:rFonts w:ascii="Courier" w:hAnsi="Courier"/>
        </w:rPr>
        <w:br/>
        <w:t>________</w:t>
      </w:r>
      <w:r>
        <w:rPr>
          <w:rFonts w:ascii="Courier" w:hAnsi="Courier"/>
        </w:rPr>
        <w:br/>
      </w:r>
    </w:p>
    <w:p w14:paraId="416E0661" w14:textId="77777777" w:rsidR="001A5CD4" w:rsidRPr="001A5CD4" w:rsidRDefault="001A5CD4" w:rsidP="001A5CD4">
      <w:pPr>
        <w:pStyle w:val="ListParagraph"/>
        <w:rPr>
          <w:rFonts w:ascii="Courier" w:hAnsi="Courier"/>
        </w:rPr>
      </w:pPr>
    </w:p>
    <w:p w14:paraId="2FE14816" w14:textId="6D9E8DA9" w:rsidR="00191B8A" w:rsidRPr="00191B8A" w:rsidRDefault="00191B8A" w:rsidP="004B00B9">
      <w:pPr>
        <w:pStyle w:val="ListParagraph"/>
        <w:numPr>
          <w:ilvl w:val="0"/>
          <w:numId w:val="47"/>
        </w:numPr>
      </w:pPr>
      <w:r>
        <w:rPr>
          <w:rFonts w:ascii="Courier" w:hAnsi="Courier"/>
          <w:b/>
          <w:sz w:val="28"/>
          <w:szCs w:val="28"/>
          <w:u w:val="single"/>
        </w:rPr>
        <w:t>Restore</w:t>
      </w:r>
      <w:r w:rsidRPr="00C83733">
        <w:rPr>
          <w:rFonts w:ascii="Courier" w:hAnsi="Courier"/>
          <w:b/>
          <w:sz w:val="28"/>
          <w:szCs w:val="28"/>
          <w:u w:val="single"/>
        </w:rPr>
        <w:t xml:space="preserve"> relay module control/power side (jumper) connections:</w:t>
      </w:r>
      <w:r>
        <w:rPr>
          <w:rFonts w:ascii="Courier" w:hAnsi="Courier"/>
          <w:b/>
          <w:sz w:val="28"/>
          <w:szCs w:val="28"/>
          <w:u w:val="single"/>
        </w:rPr>
        <w:br/>
      </w:r>
    </w:p>
    <w:p w14:paraId="71D9E812" w14:textId="34F79B7E" w:rsidR="00191B8A" w:rsidRPr="001A5CD4" w:rsidDel="0046132A" w:rsidRDefault="00191B8A" w:rsidP="00191B8A">
      <w:pPr>
        <w:pStyle w:val="ListParagraph"/>
        <w:numPr>
          <w:ilvl w:val="0"/>
          <w:numId w:val="63"/>
        </w:numPr>
        <w:rPr>
          <w:del w:id="990" w:author="Cindy W" w:date="2019-02-02T10:45:00Z"/>
        </w:rPr>
      </w:pPr>
      <w:r>
        <w:rPr>
          <w:rFonts w:ascii="Courier" w:hAnsi="Courier"/>
        </w:rPr>
        <w:t>Restore connections as before, following the off-PCB connections drawing.</w:t>
      </w:r>
      <w:r>
        <w:rPr>
          <w:rFonts w:ascii="Courier" w:hAnsi="Courier"/>
        </w:rPr>
        <w:br/>
      </w:r>
      <w:r>
        <w:rPr>
          <w:rFonts w:ascii="Courier" w:hAnsi="Courier"/>
        </w:rPr>
        <w:lastRenderedPageBreak/>
        <w:t>_________</w:t>
      </w:r>
      <w:del w:id="991" w:author="Cindy W" w:date="2019-02-02T10:45:00Z">
        <w:r w:rsidDel="0046132A">
          <w:rPr>
            <w:rFonts w:ascii="Courier" w:hAnsi="Courier"/>
          </w:rPr>
          <w:br/>
        </w:r>
      </w:del>
    </w:p>
    <w:p w14:paraId="1A150BF7" w14:textId="77777777" w:rsidR="001A5CD4" w:rsidRPr="001A5CD4" w:rsidRDefault="001A5CD4" w:rsidP="0046132A">
      <w:pPr>
        <w:pStyle w:val="ListParagraph"/>
        <w:numPr>
          <w:ilvl w:val="0"/>
          <w:numId w:val="63"/>
        </w:numPr>
        <w:pPrChange w:id="992" w:author="Cindy W" w:date="2019-02-02T10:45:00Z">
          <w:pPr>
            <w:pStyle w:val="ListParagraph"/>
          </w:pPr>
        </w:pPrChange>
      </w:pPr>
    </w:p>
    <w:p w14:paraId="7F4E933A" w14:textId="1FDE556D" w:rsidR="00C83733" w:rsidRPr="00C83733" w:rsidRDefault="00191B8A" w:rsidP="00C83733">
      <w:pPr>
        <w:pStyle w:val="Heading1"/>
      </w:pPr>
      <w:bookmarkStart w:id="993" w:name="_Toc410731235"/>
      <w:r>
        <w:t>Restore</w:t>
      </w:r>
      <w:r w:rsidR="00C83733">
        <w:t xml:space="preserve"> binding post connections</w:t>
      </w:r>
      <w:bookmarkEnd w:id="993"/>
      <w:r w:rsidR="00C83733">
        <w:br/>
      </w:r>
    </w:p>
    <w:p w14:paraId="269CBC09" w14:textId="17E8613F" w:rsidR="006E65C5" w:rsidRPr="00C83733" w:rsidRDefault="00191B8A" w:rsidP="001A5CD4">
      <w:pPr>
        <w:pStyle w:val="ListParagraph"/>
        <w:numPr>
          <w:ilvl w:val="0"/>
          <w:numId w:val="79"/>
        </w:numPr>
        <w:rPr>
          <w:rFonts w:ascii="Courier" w:hAnsi="Courier"/>
          <w:b/>
          <w:sz w:val="28"/>
          <w:szCs w:val="28"/>
          <w:u w:val="single"/>
        </w:rPr>
      </w:pPr>
      <w:r>
        <w:rPr>
          <w:rFonts w:ascii="Courier" w:hAnsi="Courier"/>
          <w:b/>
          <w:sz w:val="28"/>
          <w:szCs w:val="28"/>
          <w:u w:val="single"/>
        </w:rPr>
        <w:t>Restore</w:t>
      </w:r>
      <w:r w:rsidR="006E65C5" w:rsidRPr="00C83733">
        <w:rPr>
          <w:rFonts w:ascii="Courier" w:hAnsi="Courier"/>
          <w:b/>
          <w:sz w:val="28"/>
          <w:szCs w:val="28"/>
          <w:u w:val="single"/>
        </w:rPr>
        <w:t xml:space="preserve"> connections to binding posts:</w:t>
      </w:r>
      <w:r w:rsidR="006E65C5" w:rsidRPr="00C83733">
        <w:rPr>
          <w:rFonts w:ascii="Courier" w:hAnsi="Courier"/>
          <w:b/>
          <w:sz w:val="28"/>
          <w:szCs w:val="28"/>
          <w:u w:val="single"/>
        </w:rPr>
        <w:br/>
      </w:r>
    </w:p>
    <w:p w14:paraId="758CEBAC" w14:textId="77777777" w:rsidR="0046132A" w:rsidRDefault="00191B8A" w:rsidP="0046132A">
      <w:pPr>
        <w:pStyle w:val="ListParagraph"/>
        <w:numPr>
          <w:ilvl w:val="0"/>
          <w:numId w:val="63"/>
        </w:numPr>
        <w:rPr>
          <w:ins w:id="994" w:author="Cindy W" w:date="2019-02-02T10:45:00Z"/>
          <w:rFonts w:ascii="Courier" w:hAnsi="Courier"/>
        </w:rPr>
        <w:pPrChange w:id="995" w:author="Cindy W" w:date="2019-02-02T10:45:00Z">
          <w:pPr>
            <w:pStyle w:val="ListParagraph"/>
          </w:pPr>
        </w:pPrChange>
      </w:pPr>
      <w:r>
        <w:rPr>
          <w:rFonts w:ascii="Courier" w:hAnsi="Courier"/>
        </w:rPr>
        <w:t>Restore connections as before, following the off-PCB connections drawing.</w:t>
      </w:r>
      <w:r w:rsidR="001A5CD4">
        <w:rPr>
          <w:rFonts w:ascii="Courier" w:hAnsi="Courier"/>
        </w:rPr>
        <w:t xml:space="preserve"> Tighten nuts securely.</w:t>
      </w:r>
      <w:r>
        <w:rPr>
          <w:rFonts w:ascii="Courier" w:hAnsi="Courier"/>
        </w:rPr>
        <w:br/>
        <w:t>_________</w:t>
      </w:r>
    </w:p>
    <w:p w14:paraId="1851C7DD" w14:textId="3A3A211E" w:rsidR="00191B8A" w:rsidRPr="006A2DC3" w:rsidDel="0046132A" w:rsidRDefault="00191B8A" w:rsidP="006A2DC3">
      <w:pPr>
        <w:rPr>
          <w:del w:id="996" w:author="Cindy W" w:date="2019-02-02T10:45:00Z"/>
          <w:rFonts w:ascii="Courier" w:hAnsi="Courier"/>
          <w:rPrChange w:id="997" w:author="Cindy W" w:date="2019-02-02T11:04:00Z">
            <w:rPr>
              <w:del w:id="998" w:author="Cindy W" w:date="2019-02-02T10:45:00Z"/>
            </w:rPr>
          </w:rPrChange>
        </w:rPr>
        <w:pPrChange w:id="999" w:author="Cindy W" w:date="2019-02-02T11:04:00Z">
          <w:pPr>
            <w:pStyle w:val="ListParagraph"/>
            <w:numPr>
              <w:numId w:val="63"/>
            </w:numPr>
            <w:ind w:hanging="360"/>
          </w:pPr>
        </w:pPrChange>
      </w:pPr>
      <w:del w:id="1000" w:author="Cindy W" w:date="2019-02-02T10:45:00Z">
        <w:r w:rsidRPr="006A2DC3" w:rsidDel="0046132A">
          <w:rPr>
            <w:rFonts w:ascii="Courier" w:hAnsi="Courier"/>
            <w:rPrChange w:id="1001" w:author="Cindy W" w:date="2019-02-02T11:04:00Z">
              <w:rPr/>
            </w:rPrChange>
          </w:rPr>
          <w:br/>
        </w:r>
      </w:del>
    </w:p>
    <w:p w14:paraId="0AF9DDB6" w14:textId="0D98E2E0" w:rsidR="005C33BB" w:rsidRPr="006A2DC3" w:rsidDel="006A2DC3" w:rsidRDefault="005C33BB" w:rsidP="006A2DC3">
      <w:pPr>
        <w:ind w:left="360"/>
        <w:rPr>
          <w:del w:id="1002" w:author="Cindy W" w:date="2019-02-02T11:04:00Z"/>
        </w:rPr>
        <w:pPrChange w:id="1003" w:author="Cindy W" w:date="2019-02-02T11:04:00Z">
          <w:pPr>
            <w:pStyle w:val="ListParagraph"/>
          </w:pPr>
        </w:pPrChange>
      </w:pPr>
    </w:p>
    <w:p w14:paraId="64E1A897" w14:textId="2F7FF8D6" w:rsidR="00C83733" w:rsidRPr="00C83733" w:rsidRDefault="00C83733" w:rsidP="00C83733">
      <w:pPr>
        <w:pStyle w:val="Heading1"/>
      </w:pPr>
      <w:bookmarkStart w:id="1004" w:name="_Toc410731236"/>
      <w:r>
        <w:t>Drill USB connector hole</w:t>
      </w:r>
      <w:bookmarkEnd w:id="1004"/>
      <w:r>
        <w:br/>
      </w:r>
    </w:p>
    <w:p w14:paraId="09CD9539" w14:textId="1243DE0D" w:rsidR="00D327C9" w:rsidRPr="00C83733" w:rsidRDefault="009824A9" w:rsidP="001A5CD4">
      <w:pPr>
        <w:pStyle w:val="ListParagraph"/>
        <w:numPr>
          <w:ilvl w:val="0"/>
          <w:numId w:val="79"/>
        </w:numPr>
        <w:rPr>
          <w:rFonts w:ascii="Courier" w:hAnsi="Courier"/>
          <w:b/>
          <w:sz w:val="28"/>
          <w:szCs w:val="28"/>
          <w:u w:val="single"/>
        </w:rPr>
      </w:pPr>
      <w:r w:rsidRPr="00C83733">
        <w:rPr>
          <w:rFonts w:ascii="Courier" w:hAnsi="Courier"/>
          <w:b/>
          <w:sz w:val="28"/>
          <w:szCs w:val="28"/>
          <w:u w:val="single"/>
        </w:rPr>
        <w:t>Drill USB connector hole</w:t>
      </w:r>
      <w:r w:rsidR="00C83733" w:rsidRPr="00C83733">
        <w:rPr>
          <w:rFonts w:ascii="Courier" w:hAnsi="Courier"/>
          <w:b/>
          <w:sz w:val="28"/>
          <w:szCs w:val="28"/>
          <w:u w:val="single"/>
        </w:rPr>
        <w:t>:</w:t>
      </w:r>
      <w:r w:rsidR="00F45917" w:rsidRPr="00C83733">
        <w:rPr>
          <w:rFonts w:ascii="Courier" w:hAnsi="Courier"/>
          <w:b/>
          <w:sz w:val="28"/>
          <w:szCs w:val="28"/>
          <w:u w:val="single"/>
        </w:rPr>
        <w:br/>
      </w:r>
    </w:p>
    <w:p w14:paraId="3D134BD8" w14:textId="5640F8A1" w:rsidR="00F45917" w:rsidRDefault="00F45917" w:rsidP="004B00B9">
      <w:pPr>
        <w:pStyle w:val="ListParagraph"/>
        <w:numPr>
          <w:ilvl w:val="0"/>
          <w:numId w:val="59"/>
        </w:numPr>
        <w:rPr>
          <w:rFonts w:ascii="Courier" w:hAnsi="Courier"/>
        </w:rPr>
      </w:pPr>
      <w:r w:rsidRPr="00F45917">
        <w:rPr>
          <w:rFonts w:ascii="Courier" w:hAnsi="Courier"/>
        </w:rPr>
        <w:t>Put the lid on the case</w:t>
      </w:r>
      <w:r>
        <w:rPr>
          <w:rFonts w:ascii="Courier" w:hAnsi="Courier"/>
        </w:rPr>
        <w:br/>
        <w:t>_________</w:t>
      </w:r>
      <w:r>
        <w:rPr>
          <w:rFonts w:ascii="Courier" w:hAnsi="Courier"/>
        </w:rPr>
        <w:br/>
      </w:r>
    </w:p>
    <w:p w14:paraId="5D8B3DB9" w14:textId="2AD34D50" w:rsidR="0012267B" w:rsidRDefault="00F45917" w:rsidP="004B00B9">
      <w:pPr>
        <w:pStyle w:val="ListParagraph"/>
        <w:numPr>
          <w:ilvl w:val="0"/>
          <w:numId w:val="59"/>
        </w:numPr>
        <w:rPr>
          <w:rFonts w:ascii="Courier" w:hAnsi="Courier"/>
        </w:rPr>
      </w:pPr>
      <w:r>
        <w:rPr>
          <w:rFonts w:ascii="Courier" w:hAnsi="Courier"/>
        </w:rPr>
        <w:t>Make indentation in the exact center of the USB connector using the tip of the Forstner bit (or whatever pointy thing you used for the other drill-starting indentations)</w:t>
      </w:r>
      <w:r w:rsidR="00C52B60">
        <w:rPr>
          <w:rFonts w:ascii="Courier" w:hAnsi="Courier"/>
        </w:rPr>
        <w:t xml:space="preserve">. </w:t>
      </w:r>
      <w:r w:rsidR="00C52B60" w:rsidRPr="00002E2C">
        <w:rPr>
          <w:rFonts w:ascii="Courier" w:hAnsi="Courier"/>
          <w:b/>
          <w:rPrChange w:id="1005" w:author="Cindy W" w:date="2019-02-01T10:46:00Z">
            <w:rPr>
              <w:rFonts w:ascii="Courier" w:hAnsi="Courier"/>
            </w:rPr>
          </w:rPrChange>
        </w:rPr>
        <w:t>NOTE: it is very important that this hole is precisely centered.</w:t>
      </w:r>
      <w:r w:rsidR="00C52B60">
        <w:rPr>
          <w:rFonts w:ascii="Courier" w:hAnsi="Courier"/>
        </w:rPr>
        <w:t xml:space="preserve"> You need to look at it from all four directions before making the indentation since the refraction through the plastic distorts the apparent position (you’ll see what I mean as soon as you turn it 90 degrees).</w:t>
      </w:r>
      <w:r>
        <w:rPr>
          <w:rFonts w:ascii="Courier" w:hAnsi="Courier"/>
        </w:rPr>
        <w:br/>
        <w:t xml:space="preserve">_________ </w:t>
      </w:r>
      <w:r w:rsidR="00C73CE7" w:rsidRPr="00F45917">
        <w:rPr>
          <w:rFonts w:ascii="Courier" w:hAnsi="Courier"/>
        </w:rPr>
        <w:br/>
      </w:r>
    </w:p>
    <w:p w14:paraId="12ADA912" w14:textId="4D5979C5" w:rsidR="00F45917" w:rsidRDefault="00F45917" w:rsidP="004B00B9">
      <w:pPr>
        <w:pStyle w:val="ListParagraph"/>
        <w:numPr>
          <w:ilvl w:val="0"/>
          <w:numId w:val="59"/>
        </w:numPr>
        <w:rPr>
          <w:rFonts w:ascii="Courier" w:hAnsi="Courier"/>
        </w:rPr>
      </w:pPr>
      <w:r>
        <w:rPr>
          <w:rFonts w:ascii="Courier" w:hAnsi="Courier"/>
        </w:rPr>
        <w:t>Use 3/8” Forstner bit to drill the hole</w:t>
      </w:r>
      <w:r>
        <w:rPr>
          <w:rFonts w:ascii="Courier" w:hAnsi="Courier"/>
        </w:rPr>
        <w:br/>
      </w:r>
    </w:p>
    <w:p w14:paraId="53163820" w14:textId="77777777" w:rsidR="00F45917" w:rsidRDefault="00F45917" w:rsidP="004B00B9">
      <w:pPr>
        <w:pStyle w:val="ListParagraph"/>
        <w:numPr>
          <w:ilvl w:val="0"/>
          <w:numId w:val="60"/>
        </w:numPr>
        <w:rPr>
          <w:rFonts w:ascii="Courier" w:hAnsi="Courier"/>
        </w:rPr>
      </w:pPr>
      <w:r>
        <w:rPr>
          <w:rFonts w:ascii="Courier" w:hAnsi="Courier"/>
        </w:rPr>
        <w:t>Drill slowly, spraying with water often</w:t>
      </w:r>
    </w:p>
    <w:p w14:paraId="755C5D71" w14:textId="77777777" w:rsidR="00F45917" w:rsidRDefault="00F45917" w:rsidP="004B00B9">
      <w:pPr>
        <w:pStyle w:val="ListParagraph"/>
        <w:numPr>
          <w:ilvl w:val="0"/>
          <w:numId w:val="60"/>
        </w:numPr>
        <w:rPr>
          <w:rFonts w:ascii="Courier" w:hAnsi="Courier"/>
        </w:rPr>
      </w:pPr>
      <w:r>
        <w:rPr>
          <w:rFonts w:ascii="Courier" w:hAnsi="Courier"/>
        </w:rPr>
        <w:t>Reduce pressure when hole is getting close to “punching through”</w:t>
      </w:r>
    </w:p>
    <w:p w14:paraId="6DC7302F" w14:textId="77777777" w:rsidR="00A962A4" w:rsidRDefault="00A962A4" w:rsidP="004B00B9">
      <w:pPr>
        <w:pStyle w:val="ListParagraph"/>
        <w:numPr>
          <w:ilvl w:val="0"/>
          <w:numId w:val="60"/>
        </w:numPr>
        <w:rPr>
          <w:rFonts w:ascii="Courier" w:hAnsi="Courier"/>
        </w:rPr>
      </w:pPr>
      <w:r>
        <w:rPr>
          <w:rFonts w:ascii="Courier" w:hAnsi="Courier"/>
        </w:rPr>
        <w:t>Alternative to Forstner bit is to use following succession of normal bits:</w:t>
      </w:r>
    </w:p>
    <w:p w14:paraId="63D6A2BC" w14:textId="4355B9F7" w:rsidR="00A962A4" w:rsidRPr="001A5CD4" w:rsidRDefault="00A962A4" w:rsidP="001A5CD4">
      <w:pPr>
        <w:pStyle w:val="ListParagraph"/>
        <w:numPr>
          <w:ilvl w:val="1"/>
          <w:numId w:val="60"/>
        </w:numPr>
        <w:rPr>
          <w:rFonts w:ascii="Courier" w:hAnsi="Courier"/>
        </w:rPr>
      </w:pPr>
      <w:r>
        <w:rPr>
          <w:rFonts w:ascii="Courier" w:hAnsi="Courier"/>
        </w:rPr>
        <w:t xml:space="preserve">1/16”, 1/8”, 3/16”, </w:t>
      </w:r>
      <w:r w:rsidR="001A5CD4">
        <w:rPr>
          <w:rFonts w:ascii="Courier" w:hAnsi="Courier"/>
        </w:rPr>
        <w:t xml:space="preserve">7/32”, </w:t>
      </w:r>
      <w:r>
        <w:rPr>
          <w:rFonts w:ascii="Courier" w:hAnsi="Courier"/>
        </w:rPr>
        <w:t xml:space="preserve">1/4”, </w:t>
      </w:r>
      <w:r w:rsidR="001A5CD4">
        <w:rPr>
          <w:rFonts w:ascii="Courier" w:hAnsi="Courier"/>
        </w:rPr>
        <w:t xml:space="preserve">9/32”, </w:t>
      </w:r>
      <w:r>
        <w:rPr>
          <w:rFonts w:ascii="Courier" w:hAnsi="Courier"/>
        </w:rPr>
        <w:t>5/16”,</w:t>
      </w:r>
      <w:r w:rsidR="001A5CD4">
        <w:rPr>
          <w:rFonts w:ascii="Courier" w:hAnsi="Courier"/>
        </w:rPr>
        <w:t xml:space="preserve"> 11/32”,</w:t>
      </w:r>
      <w:r>
        <w:rPr>
          <w:rFonts w:ascii="Courier" w:hAnsi="Courier"/>
        </w:rPr>
        <w:t xml:space="preserve"> 3/8”</w:t>
      </w:r>
      <w:r w:rsidR="001A5CD4">
        <w:rPr>
          <w:rFonts w:ascii="Courier" w:hAnsi="Courier"/>
        </w:rPr>
        <w:t>, 25/64”</w:t>
      </w:r>
    </w:p>
    <w:p w14:paraId="3C8EF29D" w14:textId="1DAE3228" w:rsidR="00A962A4" w:rsidRDefault="00A962A4" w:rsidP="00A962A4">
      <w:pPr>
        <w:ind w:left="1080"/>
        <w:rPr>
          <w:rFonts w:ascii="Courier" w:hAnsi="Courier"/>
        </w:rPr>
      </w:pPr>
      <w:r>
        <w:rPr>
          <w:rFonts w:ascii="Courier" w:hAnsi="Courier"/>
        </w:rPr>
        <w:t>_________</w:t>
      </w:r>
      <w:r>
        <w:rPr>
          <w:rFonts w:ascii="Courier" w:hAnsi="Courier"/>
        </w:rPr>
        <w:br/>
      </w:r>
    </w:p>
    <w:p w14:paraId="3FEA9611" w14:textId="1F8600B7" w:rsidR="00F45917" w:rsidRDefault="00A962A4" w:rsidP="004B00B9">
      <w:pPr>
        <w:pStyle w:val="ListParagraph"/>
        <w:numPr>
          <w:ilvl w:val="0"/>
          <w:numId w:val="61"/>
        </w:numPr>
        <w:rPr>
          <w:rFonts w:ascii="Courier" w:hAnsi="Courier"/>
        </w:rPr>
      </w:pPr>
      <w:r>
        <w:rPr>
          <w:rFonts w:ascii="Courier" w:hAnsi="Courier"/>
        </w:rPr>
        <w:lastRenderedPageBreak/>
        <w:t>Clean up the edge of the hole with X-acto knife</w:t>
      </w:r>
      <w:r w:rsidR="009D523C">
        <w:rPr>
          <w:rFonts w:ascii="Courier" w:hAnsi="Courier"/>
        </w:rPr>
        <w:t xml:space="preserve"> or your fingernail</w:t>
      </w:r>
      <w:r w:rsidR="00407E0C">
        <w:rPr>
          <w:rFonts w:ascii="Courier" w:hAnsi="Courier"/>
        </w:rPr>
        <w:br/>
        <w:t>__________</w:t>
      </w:r>
      <w:r w:rsidR="00407E0C">
        <w:rPr>
          <w:rFonts w:ascii="Courier" w:hAnsi="Courier"/>
        </w:rPr>
        <w:br/>
      </w:r>
    </w:p>
    <w:p w14:paraId="6B37AEC9" w14:textId="730A5A04" w:rsidR="00407E0C" w:rsidRDefault="00407E0C" w:rsidP="004B00B9">
      <w:pPr>
        <w:pStyle w:val="ListParagraph"/>
        <w:numPr>
          <w:ilvl w:val="0"/>
          <w:numId w:val="61"/>
        </w:numPr>
        <w:rPr>
          <w:rFonts w:ascii="Courier" w:hAnsi="Courier"/>
        </w:rPr>
      </w:pPr>
      <w:r>
        <w:rPr>
          <w:rFonts w:ascii="Courier" w:hAnsi="Courier"/>
        </w:rPr>
        <w:t>Wash lid off and dry</w:t>
      </w:r>
      <w:r w:rsidR="00392A9A">
        <w:rPr>
          <w:rFonts w:ascii="Courier" w:hAnsi="Courier"/>
        </w:rPr>
        <w:t xml:space="preserve"> ________</w:t>
      </w:r>
      <w:r w:rsidR="00392A9A">
        <w:rPr>
          <w:rFonts w:ascii="Courier" w:hAnsi="Courier"/>
        </w:rPr>
        <w:br/>
      </w:r>
    </w:p>
    <w:p w14:paraId="73EAD178" w14:textId="6F2C2E5B" w:rsidR="00392A9A" w:rsidRPr="00392A9A" w:rsidRDefault="00392A9A" w:rsidP="004B00B9">
      <w:pPr>
        <w:pStyle w:val="ListParagraph"/>
        <w:numPr>
          <w:ilvl w:val="0"/>
          <w:numId w:val="61"/>
        </w:numPr>
        <w:rPr>
          <w:rFonts w:ascii="Courier" w:hAnsi="Courier"/>
        </w:rPr>
      </w:pPr>
      <w:r>
        <w:rPr>
          <w:rFonts w:ascii="Courier" w:hAnsi="Courier"/>
        </w:rPr>
        <w:t>Put lid on and insert the USB cable to make sure it fits ________</w:t>
      </w:r>
      <w:r>
        <w:rPr>
          <w:rFonts w:ascii="Courier" w:hAnsi="Courier"/>
        </w:rPr>
        <w:br/>
      </w:r>
    </w:p>
    <w:p w14:paraId="550DAF62" w14:textId="77777777" w:rsidR="00392A9A" w:rsidRDefault="00392A9A" w:rsidP="004B00B9">
      <w:pPr>
        <w:pStyle w:val="ListParagraph"/>
        <w:numPr>
          <w:ilvl w:val="0"/>
          <w:numId w:val="64"/>
        </w:numPr>
        <w:rPr>
          <w:rFonts w:ascii="Courier" w:hAnsi="Courier"/>
        </w:rPr>
      </w:pPr>
      <w:r>
        <w:rPr>
          <w:rFonts w:ascii="Courier" w:hAnsi="Courier"/>
        </w:rPr>
        <w:t>If it doesn’t, try loosening the Arduino standoff screws. This might give you enough “play” to get the connector in. Then, with the connector still in, re-tighten the screws</w:t>
      </w:r>
    </w:p>
    <w:p w14:paraId="0AE2EB1E" w14:textId="143540D2" w:rsidR="0059303A" w:rsidRPr="00C83733" w:rsidRDefault="00392A9A" w:rsidP="004B00B9">
      <w:pPr>
        <w:pStyle w:val="ListParagraph"/>
        <w:numPr>
          <w:ilvl w:val="0"/>
          <w:numId w:val="64"/>
        </w:numPr>
        <w:rPr>
          <w:rFonts w:ascii="Courier" w:hAnsi="Courier"/>
        </w:rPr>
      </w:pPr>
      <w:r>
        <w:rPr>
          <w:rFonts w:ascii="Courier" w:hAnsi="Courier"/>
        </w:rPr>
        <w:t xml:space="preserve">If that isn’t enough, you may have to enlarge the hole with a round file or some other way </w:t>
      </w:r>
    </w:p>
    <w:p w14:paraId="50AA4A1A" w14:textId="3DE796C7" w:rsidR="00C83733" w:rsidRDefault="00C83733" w:rsidP="00C83733">
      <w:pPr>
        <w:pStyle w:val="Heading1"/>
      </w:pPr>
      <w:bookmarkStart w:id="1006" w:name="_Toc410731237"/>
      <w:r>
        <w:t>Make PV cables</w:t>
      </w:r>
      <w:bookmarkEnd w:id="1006"/>
      <w:r w:rsidR="00191B8A">
        <w:t xml:space="preserve"> </w:t>
      </w:r>
      <w:del w:id="1007" w:author="Cindy W" w:date="2019-02-01T10:47:00Z">
        <w:r w:rsidR="00191B8A" w:rsidRPr="00191B8A" w:rsidDel="00002E2C">
          <w:rPr>
            <w:color w:val="FF0000"/>
          </w:rPr>
          <w:delText>(module versions only)</w:delText>
        </w:r>
      </w:del>
      <w:r>
        <w:br/>
      </w:r>
    </w:p>
    <w:p w14:paraId="58F46733" w14:textId="7830DE27" w:rsidR="0059303A" w:rsidRPr="00C83733" w:rsidRDefault="0059303A" w:rsidP="001A5CD4">
      <w:pPr>
        <w:pStyle w:val="ListParagraph"/>
        <w:numPr>
          <w:ilvl w:val="0"/>
          <w:numId w:val="79"/>
        </w:numPr>
        <w:rPr>
          <w:rFonts w:ascii="Courier" w:hAnsi="Courier"/>
          <w:b/>
          <w:sz w:val="28"/>
          <w:szCs w:val="28"/>
          <w:u w:val="single"/>
        </w:rPr>
      </w:pPr>
      <w:r w:rsidRPr="00C83733">
        <w:rPr>
          <w:rFonts w:ascii="Courier" w:hAnsi="Courier"/>
          <w:b/>
          <w:sz w:val="28"/>
          <w:szCs w:val="28"/>
          <w:u w:val="single"/>
        </w:rPr>
        <w:t>Make PV cables</w:t>
      </w:r>
      <w:r w:rsidR="00C83733" w:rsidRPr="00C83733">
        <w:rPr>
          <w:rFonts w:ascii="Courier" w:hAnsi="Courier"/>
          <w:b/>
          <w:sz w:val="28"/>
          <w:szCs w:val="28"/>
          <w:u w:val="single"/>
        </w:rPr>
        <w:t>:</w:t>
      </w:r>
      <w:r w:rsidRPr="00C83733">
        <w:rPr>
          <w:rFonts w:ascii="Courier" w:hAnsi="Courier"/>
          <w:b/>
          <w:sz w:val="28"/>
          <w:szCs w:val="28"/>
          <w:u w:val="single"/>
        </w:rPr>
        <w:br/>
      </w:r>
    </w:p>
    <w:p w14:paraId="2343DE48" w14:textId="77777777" w:rsidR="0059303A" w:rsidRPr="008A50EA" w:rsidRDefault="0059303A" w:rsidP="0059303A">
      <w:pPr>
        <w:pStyle w:val="NormalWeb"/>
        <w:spacing w:before="0" w:beforeAutospacing="0"/>
        <w:ind w:left="360"/>
        <w:rPr>
          <w:rFonts w:ascii="Courier" w:hAnsi="Courier" w:cs="Arial"/>
          <w:sz w:val="24"/>
          <w:szCs w:val="24"/>
        </w:rPr>
      </w:pPr>
      <w:r w:rsidRPr="008A50EA">
        <w:rPr>
          <w:rFonts w:ascii="Courier" w:hAnsi="Courier" w:cs="Arial"/>
          <w:sz w:val="24"/>
          <w:szCs w:val="24"/>
        </w:rPr>
        <w:t>To connect to a standard PV module, you need cables with MC4 connectors.</w:t>
      </w:r>
    </w:p>
    <w:p w14:paraId="7DB334B6" w14:textId="77777777" w:rsidR="0059303A" w:rsidRPr="008A50EA" w:rsidRDefault="0059303A" w:rsidP="0059303A">
      <w:pPr>
        <w:pStyle w:val="NormalWeb"/>
        <w:spacing w:before="0" w:beforeAutospacing="0"/>
        <w:ind w:left="360"/>
        <w:rPr>
          <w:rFonts w:ascii="Courier" w:hAnsi="Courier" w:cs="Arial"/>
          <w:sz w:val="24"/>
          <w:szCs w:val="24"/>
        </w:rPr>
      </w:pPr>
      <w:r w:rsidRPr="008A50EA">
        <w:rPr>
          <w:rFonts w:ascii="Courier" w:hAnsi="Courier" w:cs="Arial"/>
          <w:sz w:val="24"/>
          <w:szCs w:val="24"/>
        </w:rPr>
        <w:t>It is not necessary to use the same heavy gauge cable that is used in a rooftop solar installation (and on the modules themselves), assuming you only need them to be a few feet long. The nice thing about the binding posts is that you can easily swap cables with longer or shorter ones depending on the situation. The main reason for longer cables would be so the laptop and IV Swinger 2 can be in a shady spot away from the panel. These instructions intentionally do not specify the length or type of the PV cables because it is so dependent on the usage.  </w:t>
      </w:r>
    </w:p>
    <w:p w14:paraId="5EFA3209" w14:textId="3C03FF24" w:rsidR="0059303A" w:rsidRPr="008A50EA" w:rsidRDefault="0059303A" w:rsidP="0059303A">
      <w:pPr>
        <w:pStyle w:val="NormalWeb"/>
        <w:spacing w:before="0" w:beforeAutospacing="0"/>
        <w:ind w:left="360"/>
        <w:rPr>
          <w:rFonts w:ascii="Courier" w:hAnsi="Courier" w:cs="Arial"/>
          <w:sz w:val="24"/>
          <w:szCs w:val="24"/>
        </w:rPr>
      </w:pPr>
      <w:r w:rsidRPr="008A50EA">
        <w:rPr>
          <w:rFonts w:ascii="Courier" w:hAnsi="Courier" w:cs="Arial"/>
          <w:sz w:val="24"/>
          <w:szCs w:val="24"/>
        </w:rPr>
        <w:t xml:space="preserve">If you decide that shorter cables are OK, you can just use the same </w:t>
      </w:r>
      <w:r w:rsidR="001A5CD4">
        <w:rPr>
          <w:rFonts w:ascii="Courier" w:hAnsi="Courier" w:cs="Arial"/>
          <w:sz w:val="24"/>
          <w:szCs w:val="24"/>
        </w:rPr>
        <w:t>load circuit wire</w:t>
      </w:r>
      <w:r w:rsidRPr="008A50EA">
        <w:rPr>
          <w:rFonts w:ascii="Courier" w:hAnsi="Courier" w:cs="Arial"/>
          <w:sz w:val="24"/>
          <w:szCs w:val="24"/>
        </w:rPr>
        <w:t xml:space="preserve"> that you used for the internal load connections.  The only tricky part is that crimping the MC4 connectors onto smaller wire gauge doesn't really work - you need to solder them on. You also should use solder to tin the bare ends that insert into the binding posts so they are more durable.</w:t>
      </w:r>
    </w:p>
    <w:p w14:paraId="3F5E704A" w14:textId="4ACD4D21" w:rsidR="0059303A" w:rsidRPr="008A50EA" w:rsidRDefault="0059303A" w:rsidP="0059303A">
      <w:pPr>
        <w:pStyle w:val="NormalWeb"/>
        <w:spacing w:before="0" w:beforeAutospacing="0"/>
        <w:ind w:left="360"/>
        <w:rPr>
          <w:rFonts w:ascii="Courier" w:hAnsi="Courier" w:cs="Arial"/>
          <w:sz w:val="24"/>
          <w:szCs w:val="24"/>
        </w:rPr>
      </w:pPr>
      <w:r w:rsidRPr="008A50EA">
        <w:rPr>
          <w:rFonts w:ascii="Courier" w:hAnsi="Courier" w:cs="Arial"/>
          <w:sz w:val="24"/>
          <w:szCs w:val="24"/>
        </w:rPr>
        <w:t>The downside to the binding posts is that it is possible to connect the wrong cable to the wrong post. The bypass diode</w:t>
      </w:r>
      <w:ins w:id="1008" w:author="Cindy W" w:date="2019-02-01T10:47:00Z">
        <w:r w:rsidR="00002E2C">
          <w:rPr>
            <w:rFonts w:ascii="Courier" w:hAnsi="Courier" w:cs="Arial"/>
            <w:sz w:val="24"/>
            <w:szCs w:val="24"/>
          </w:rPr>
          <w:t>(</w:t>
        </w:r>
      </w:ins>
      <w:r w:rsidRPr="008A50EA">
        <w:rPr>
          <w:rFonts w:ascii="Courier" w:hAnsi="Courier" w:cs="Arial"/>
          <w:sz w:val="24"/>
          <w:szCs w:val="24"/>
        </w:rPr>
        <w:t>s</w:t>
      </w:r>
      <w:ins w:id="1009" w:author="Cindy W" w:date="2019-02-01T10:47:00Z">
        <w:r w:rsidR="00002E2C">
          <w:rPr>
            <w:rFonts w:ascii="Courier" w:hAnsi="Courier" w:cs="Arial"/>
            <w:sz w:val="24"/>
            <w:szCs w:val="24"/>
          </w:rPr>
          <w:t>)</w:t>
        </w:r>
      </w:ins>
      <w:r w:rsidRPr="008A50EA">
        <w:rPr>
          <w:rFonts w:ascii="Courier" w:hAnsi="Courier" w:cs="Arial"/>
          <w:sz w:val="24"/>
          <w:szCs w:val="24"/>
        </w:rPr>
        <w:t xml:space="preserve"> protect against this, but it's still a good idea </w:t>
      </w:r>
      <w:r w:rsidRPr="008A50EA">
        <w:rPr>
          <w:rFonts w:ascii="Courier" w:hAnsi="Courier" w:cs="Arial"/>
          <w:sz w:val="24"/>
          <w:szCs w:val="24"/>
        </w:rPr>
        <w:lastRenderedPageBreak/>
        <w:t>to make it as foolproof as possible. Put some red tape around the one that connects to the red binding post and some black tape around the one that connects to the black binding post.</w:t>
      </w:r>
    </w:p>
    <w:p w14:paraId="2506ABBD" w14:textId="77777777" w:rsidR="0059303A" w:rsidRPr="008A50EA" w:rsidRDefault="0059303A" w:rsidP="0059303A">
      <w:pPr>
        <w:pStyle w:val="NormalWeb"/>
        <w:spacing w:before="0" w:beforeAutospacing="0"/>
        <w:ind w:left="360"/>
        <w:rPr>
          <w:rFonts w:ascii="Courier" w:hAnsi="Courier" w:cs="Arial"/>
          <w:sz w:val="24"/>
          <w:szCs w:val="24"/>
        </w:rPr>
      </w:pPr>
      <w:r w:rsidRPr="008A50EA">
        <w:rPr>
          <w:rFonts w:ascii="Courier" w:hAnsi="Courier" w:cs="Arial"/>
          <w:sz w:val="24"/>
          <w:szCs w:val="24"/>
        </w:rPr>
        <w:t>The cable with the female MC4 connector connects to the RED binding post.</w:t>
      </w:r>
    </w:p>
    <w:p w14:paraId="19A9A513" w14:textId="42DD9879" w:rsidR="00C83733" w:rsidRDefault="0059303A" w:rsidP="00C83733">
      <w:pPr>
        <w:pStyle w:val="NormalWeb"/>
        <w:spacing w:before="0" w:beforeAutospacing="0"/>
        <w:ind w:left="360"/>
        <w:rPr>
          <w:ins w:id="1010" w:author="Cindy W" w:date="2019-02-02T10:06:00Z"/>
          <w:rFonts w:ascii="Courier" w:hAnsi="Courier" w:cs="Arial"/>
          <w:sz w:val="24"/>
          <w:szCs w:val="24"/>
        </w:rPr>
      </w:pPr>
      <w:r w:rsidRPr="008A50EA">
        <w:rPr>
          <w:rFonts w:ascii="Courier" w:hAnsi="Courier" w:cs="Arial"/>
          <w:sz w:val="24"/>
          <w:szCs w:val="24"/>
        </w:rPr>
        <w:t>The cable with the male MC4 connector connects to the BLACK binding post.</w:t>
      </w:r>
    </w:p>
    <w:p w14:paraId="4A2F2F73" w14:textId="77777777" w:rsidR="0046132A" w:rsidRPr="008A50EA" w:rsidRDefault="0046132A" w:rsidP="00C83733">
      <w:pPr>
        <w:pStyle w:val="NormalWeb"/>
        <w:spacing w:before="0" w:beforeAutospacing="0"/>
        <w:ind w:left="360"/>
        <w:rPr>
          <w:rStyle w:val="apple-converted-space"/>
          <w:rFonts w:ascii="Arial" w:hAnsi="Arial" w:cs="Arial"/>
          <w:sz w:val="23"/>
          <w:szCs w:val="23"/>
        </w:rPr>
      </w:pPr>
    </w:p>
    <w:p w14:paraId="62589441" w14:textId="706FD940" w:rsidR="00A962A4" w:rsidRPr="00C83733" w:rsidRDefault="00C83733" w:rsidP="00C83733">
      <w:pPr>
        <w:pStyle w:val="Heading1"/>
        <w:rPr>
          <w:rFonts w:ascii="Arial" w:hAnsi="Arial" w:cs="Arial"/>
          <w:color w:val="555555"/>
          <w:sz w:val="23"/>
          <w:szCs w:val="23"/>
        </w:rPr>
      </w:pPr>
      <w:bookmarkStart w:id="1011" w:name="_Toc410731238"/>
      <w:r>
        <w:t>Final test</w:t>
      </w:r>
      <w:bookmarkEnd w:id="1011"/>
      <w:r w:rsidR="00A962A4">
        <w:rPr>
          <w:rFonts w:ascii="Courier" w:hAnsi="Courier"/>
          <w:sz w:val="36"/>
          <w:szCs w:val="36"/>
          <w:u w:val="single"/>
        </w:rPr>
        <w:br/>
      </w:r>
    </w:p>
    <w:p w14:paraId="2444582D" w14:textId="77777777" w:rsidR="00EC0572" w:rsidRPr="00EC0572" w:rsidRDefault="00EC0572" w:rsidP="00EC0572">
      <w:pPr>
        <w:rPr>
          <w:rFonts w:ascii="Courier" w:hAnsi="Courier"/>
        </w:rPr>
      </w:pPr>
      <w:r w:rsidRPr="00EC0572">
        <w:rPr>
          <w:rFonts w:ascii="Courier" w:hAnsi="Courier"/>
        </w:rPr>
        <w:t>Your IV Swinger 2 is now complete!</w:t>
      </w:r>
    </w:p>
    <w:p w14:paraId="6CF77DE7" w14:textId="77777777" w:rsidR="00EC0572" w:rsidRPr="00EC0572" w:rsidRDefault="00EC0572" w:rsidP="00EC0572">
      <w:pPr>
        <w:rPr>
          <w:rFonts w:ascii="Courier" w:hAnsi="Courier"/>
        </w:rPr>
      </w:pPr>
    </w:p>
    <w:p w14:paraId="6DA5F2AA" w14:textId="0C083969" w:rsidR="00EC0572" w:rsidRPr="00EC0572" w:rsidRDefault="00EC0572" w:rsidP="00EC0572">
      <w:pPr>
        <w:rPr>
          <w:rFonts w:ascii="Courier" w:hAnsi="Courier"/>
        </w:rPr>
      </w:pPr>
      <w:r>
        <w:rPr>
          <w:rFonts w:ascii="Courier" w:hAnsi="Courier"/>
        </w:rPr>
        <w:t>Repeat the tests you did for the “system bench test”</w:t>
      </w:r>
      <w:r w:rsidRPr="00EC0572">
        <w:rPr>
          <w:rFonts w:ascii="Courier" w:hAnsi="Courier"/>
        </w:rPr>
        <w:t xml:space="preserve"> to make sure everything got hooked back up correctly.</w:t>
      </w:r>
    </w:p>
    <w:p w14:paraId="125B4564" w14:textId="77777777" w:rsidR="00EC0572" w:rsidRPr="00EC0572" w:rsidRDefault="00EC0572" w:rsidP="00EC0572">
      <w:pPr>
        <w:rPr>
          <w:rFonts w:ascii="Courier" w:hAnsi="Courier"/>
        </w:rPr>
      </w:pPr>
    </w:p>
    <w:p w14:paraId="5281DAE1" w14:textId="2EA16707" w:rsidR="00EC0572" w:rsidRPr="00EC0572" w:rsidRDefault="00EC0572" w:rsidP="00EC0572">
      <w:pPr>
        <w:rPr>
          <w:rFonts w:ascii="Courier" w:hAnsi="Courier"/>
        </w:rPr>
      </w:pPr>
      <w:r w:rsidRPr="00EC0572">
        <w:rPr>
          <w:rFonts w:ascii="Courier" w:hAnsi="Courier"/>
        </w:rPr>
        <w:t>You may now test it with a real PV module</w:t>
      </w:r>
      <w:del w:id="1012" w:author="Cindy W" w:date="2019-02-01T10:47:00Z">
        <w:r w:rsidR="00191B8A" w:rsidDel="00002E2C">
          <w:rPr>
            <w:rFonts w:ascii="Courier" w:hAnsi="Courier"/>
          </w:rPr>
          <w:delText xml:space="preserve"> (or cell)</w:delText>
        </w:r>
      </w:del>
      <w:r w:rsidRPr="00EC0572">
        <w:rPr>
          <w:rFonts w:ascii="Courier" w:hAnsi="Courier"/>
        </w:rPr>
        <w:t>.</w:t>
      </w:r>
    </w:p>
    <w:p w14:paraId="5AB6C380" w14:textId="77777777" w:rsidR="00EC0572" w:rsidRPr="00EC0572" w:rsidRDefault="00EC0572" w:rsidP="00EC0572">
      <w:pPr>
        <w:rPr>
          <w:rFonts w:ascii="Courier" w:hAnsi="Courier"/>
        </w:rPr>
      </w:pPr>
    </w:p>
    <w:p w14:paraId="786D6A2B" w14:textId="10506F77" w:rsidR="00A962A4" w:rsidRPr="00A962A4" w:rsidRDefault="001A5CD4" w:rsidP="004358B3">
      <w:pPr>
        <w:rPr>
          <w:rFonts w:ascii="Courier" w:hAnsi="Courier"/>
        </w:rPr>
      </w:pPr>
      <w:r>
        <w:rPr>
          <w:rFonts w:ascii="Courier" w:hAnsi="Courier"/>
        </w:rPr>
        <w:t xml:space="preserve">If </w:t>
      </w:r>
      <w:r w:rsidR="00EC0572" w:rsidRPr="00EC0572">
        <w:rPr>
          <w:rFonts w:ascii="Courier" w:hAnsi="Courier"/>
        </w:rPr>
        <w:t>accuracy is important to you, see the IV Swinger 2 User Guide for instructions on how to perform a calibration. There is also a Help dialog available from the Calibrate menu in the application.</w:t>
      </w:r>
    </w:p>
    <w:sectPr w:rsidR="00A962A4" w:rsidRPr="00A962A4" w:rsidSect="00403074">
      <w:footerReference w:type="even" r:id="rId12"/>
      <w:footerReference w:type="default" r:id="rId1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30B73E" w14:textId="77777777" w:rsidR="0010589F" w:rsidRDefault="0010589F" w:rsidP="0010589F">
      <w:r>
        <w:separator/>
      </w:r>
    </w:p>
  </w:endnote>
  <w:endnote w:type="continuationSeparator" w:id="0">
    <w:p w14:paraId="2F67DCA8" w14:textId="77777777" w:rsidR="0010589F" w:rsidRDefault="0010589F" w:rsidP="001058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altName w:val="Times Roman"/>
    <w:panose1 w:val="02000500000000000000"/>
    <w:charset w:val="4D"/>
    <w:family w:val="roman"/>
    <w:notTrueType/>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649CDE" w14:textId="77777777" w:rsidR="0010589F" w:rsidRDefault="0010589F" w:rsidP="00BA55C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D6FDC56" w14:textId="77777777" w:rsidR="0010589F" w:rsidRDefault="0010589F" w:rsidP="0010589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4DFF5" w14:textId="77777777" w:rsidR="0010589F" w:rsidRDefault="0010589F" w:rsidP="00BA55C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7342E">
      <w:rPr>
        <w:rStyle w:val="PageNumber"/>
        <w:noProof/>
      </w:rPr>
      <w:t>1</w:t>
    </w:r>
    <w:r>
      <w:rPr>
        <w:rStyle w:val="PageNumber"/>
      </w:rPr>
      <w:fldChar w:fldCharType="end"/>
    </w:r>
  </w:p>
  <w:p w14:paraId="1D876330" w14:textId="77777777" w:rsidR="0010589F" w:rsidRDefault="0010589F" w:rsidP="0010589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40C68F" w14:textId="77777777" w:rsidR="0010589F" w:rsidRDefault="0010589F" w:rsidP="0010589F">
      <w:r>
        <w:separator/>
      </w:r>
    </w:p>
  </w:footnote>
  <w:footnote w:type="continuationSeparator" w:id="0">
    <w:p w14:paraId="62C9806B" w14:textId="77777777" w:rsidR="0010589F" w:rsidRDefault="0010589F" w:rsidP="0010589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12DE5"/>
    <w:multiLevelType w:val="hybridMultilevel"/>
    <w:tmpl w:val="D48ED8DA"/>
    <w:lvl w:ilvl="0" w:tplc="D6643896">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4991F6E"/>
    <w:multiLevelType w:val="hybridMultilevel"/>
    <w:tmpl w:val="EF9CC836"/>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4B11701"/>
    <w:multiLevelType w:val="hybridMultilevel"/>
    <w:tmpl w:val="69AEBE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5D0398C"/>
    <w:multiLevelType w:val="hybridMultilevel"/>
    <w:tmpl w:val="D85605F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5DD10D3"/>
    <w:multiLevelType w:val="hybridMultilevel"/>
    <w:tmpl w:val="2698D8F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7E04C0A"/>
    <w:multiLevelType w:val="hybridMultilevel"/>
    <w:tmpl w:val="DFDC7AA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1F4645"/>
    <w:multiLevelType w:val="hybridMultilevel"/>
    <w:tmpl w:val="2CFE98B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587B48"/>
    <w:multiLevelType w:val="hybridMultilevel"/>
    <w:tmpl w:val="84005EBA"/>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7E2C50"/>
    <w:multiLevelType w:val="hybridMultilevel"/>
    <w:tmpl w:val="736A26BA"/>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F380ACD"/>
    <w:multiLevelType w:val="hybridMultilevel"/>
    <w:tmpl w:val="1736BA06"/>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F8638BB"/>
    <w:multiLevelType w:val="hybridMultilevel"/>
    <w:tmpl w:val="266A0390"/>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0D90E00"/>
    <w:multiLevelType w:val="hybridMultilevel"/>
    <w:tmpl w:val="B5B42938"/>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18A0310"/>
    <w:multiLevelType w:val="hybridMultilevel"/>
    <w:tmpl w:val="5B1EE31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9E031D"/>
    <w:multiLevelType w:val="hybridMultilevel"/>
    <w:tmpl w:val="33E2AF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410139"/>
    <w:multiLevelType w:val="hybridMultilevel"/>
    <w:tmpl w:val="222082B0"/>
    <w:lvl w:ilvl="0" w:tplc="04090003">
      <w:start w:val="1"/>
      <w:numFmt w:val="bullet"/>
      <w:lvlText w:val="o"/>
      <w:lvlJc w:val="left"/>
      <w:pPr>
        <w:ind w:left="860" w:hanging="360"/>
      </w:pPr>
      <w:rPr>
        <w:rFonts w:ascii="Courier New" w:hAnsi="Courier New" w:hint="default"/>
      </w:rPr>
    </w:lvl>
    <w:lvl w:ilvl="1" w:tplc="04090003" w:tentative="1">
      <w:start w:val="1"/>
      <w:numFmt w:val="bullet"/>
      <w:lvlText w:val="o"/>
      <w:lvlJc w:val="left"/>
      <w:pPr>
        <w:ind w:left="1580" w:hanging="360"/>
      </w:pPr>
      <w:rPr>
        <w:rFonts w:ascii="Courier New" w:hAnsi="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15">
    <w:nsid w:val="128A5C4A"/>
    <w:multiLevelType w:val="hybridMultilevel"/>
    <w:tmpl w:val="8A600210"/>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3CB1060"/>
    <w:multiLevelType w:val="hybridMultilevel"/>
    <w:tmpl w:val="B7DAD6D6"/>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5092928"/>
    <w:multiLevelType w:val="hybridMultilevel"/>
    <w:tmpl w:val="58341C54"/>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5576BA3"/>
    <w:multiLevelType w:val="hybridMultilevel"/>
    <w:tmpl w:val="435C7D70"/>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6711FEB"/>
    <w:multiLevelType w:val="hybridMultilevel"/>
    <w:tmpl w:val="467EAA1C"/>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787389D"/>
    <w:multiLevelType w:val="hybridMultilevel"/>
    <w:tmpl w:val="9AA07D16"/>
    <w:lvl w:ilvl="0" w:tplc="D6643896">
      <w:numFmt w:val="bullet"/>
      <w:lvlText w:val="-"/>
      <w:lvlJc w:val="left"/>
      <w:pPr>
        <w:ind w:left="460" w:hanging="360"/>
      </w:pPr>
      <w:rPr>
        <w:rFonts w:ascii="Cambria" w:eastAsiaTheme="minorEastAsia" w:hAnsi="Cambria" w:cstheme="minorBidi" w:hint="default"/>
      </w:rPr>
    </w:lvl>
    <w:lvl w:ilvl="1" w:tplc="04090003">
      <w:start w:val="1"/>
      <w:numFmt w:val="bullet"/>
      <w:lvlText w:val="o"/>
      <w:lvlJc w:val="left"/>
      <w:pPr>
        <w:ind w:left="1240" w:hanging="360"/>
      </w:pPr>
      <w:rPr>
        <w:rFonts w:ascii="Courier New" w:hAnsi="Courier New" w:hint="default"/>
      </w:rPr>
    </w:lvl>
    <w:lvl w:ilvl="2" w:tplc="04090005" w:tentative="1">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21">
    <w:nsid w:val="18982498"/>
    <w:multiLevelType w:val="hybridMultilevel"/>
    <w:tmpl w:val="2DE876CE"/>
    <w:lvl w:ilvl="0" w:tplc="D6643896">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1903487A"/>
    <w:multiLevelType w:val="hybridMultilevel"/>
    <w:tmpl w:val="5CDCD16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9BB3F60"/>
    <w:multiLevelType w:val="hybridMultilevel"/>
    <w:tmpl w:val="21E23A3C"/>
    <w:lvl w:ilvl="0" w:tplc="04090001">
      <w:start w:val="1"/>
      <w:numFmt w:val="bullet"/>
      <w:lvlText w:val=""/>
      <w:lvlJc w:val="left"/>
      <w:pPr>
        <w:ind w:left="1000" w:hanging="360"/>
      </w:pPr>
      <w:rPr>
        <w:rFonts w:ascii="Symbol" w:hAnsi="Symbol" w:hint="default"/>
      </w:rPr>
    </w:lvl>
    <w:lvl w:ilvl="1" w:tplc="04090003" w:tentative="1">
      <w:start w:val="1"/>
      <w:numFmt w:val="bullet"/>
      <w:lvlText w:val="o"/>
      <w:lvlJc w:val="left"/>
      <w:pPr>
        <w:ind w:left="1720" w:hanging="360"/>
      </w:pPr>
      <w:rPr>
        <w:rFonts w:ascii="Courier New" w:hAnsi="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24">
    <w:nsid w:val="1AD33A00"/>
    <w:multiLevelType w:val="hybridMultilevel"/>
    <w:tmpl w:val="9604AD3A"/>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1C7A2C0A"/>
    <w:multiLevelType w:val="hybridMultilevel"/>
    <w:tmpl w:val="5D08688C"/>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CFF116A"/>
    <w:multiLevelType w:val="hybridMultilevel"/>
    <w:tmpl w:val="9EF2309E"/>
    <w:lvl w:ilvl="0" w:tplc="D6643896">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219C1A1B"/>
    <w:multiLevelType w:val="hybridMultilevel"/>
    <w:tmpl w:val="48D22BB6"/>
    <w:lvl w:ilvl="0" w:tplc="D6643896">
      <w:numFmt w:val="bullet"/>
      <w:lvlText w:val="-"/>
      <w:lvlJc w:val="left"/>
      <w:pPr>
        <w:ind w:left="460" w:hanging="360"/>
      </w:pPr>
      <w:rPr>
        <w:rFonts w:ascii="Cambria" w:eastAsiaTheme="minorEastAsia" w:hAnsi="Cambria" w:cstheme="minorBidi" w:hint="default"/>
      </w:rPr>
    </w:lvl>
    <w:lvl w:ilvl="1" w:tplc="04090005">
      <w:start w:val="1"/>
      <w:numFmt w:val="bullet"/>
      <w:lvlText w:val=""/>
      <w:lvlJc w:val="left"/>
      <w:pPr>
        <w:ind w:left="1240" w:hanging="360"/>
      </w:pPr>
      <w:rPr>
        <w:rFonts w:ascii="Wingdings" w:hAnsi="Wingdings" w:hint="default"/>
      </w:rPr>
    </w:lvl>
    <w:lvl w:ilvl="2" w:tplc="04090005">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28">
    <w:nsid w:val="23FC36B3"/>
    <w:multiLevelType w:val="hybridMultilevel"/>
    <w:tmpl w:val="6E1462A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4102B77"/>
    <w:multiLevelType w:val="hybridMultilevel"/>
    <w:tmpl w:val="60FC1D8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58D4926"/>
    <w:multiLevelType w:val="hybridMultilevel"/>
    <w:tmpl w:val="F006A7D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7A76888"/>
    <w:multiLevelType w:val="hybridMultilevel"/>
    <w:tmpl w:val="0DE2ECA6"/>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289F1396"/>
    <w:multiLevelType w:val="hybridMultilevel"/>
    <w:tmpl w:val="02F860FA"/>
    <w:lvl w:ilvl="0" w:tplc="D6643896">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29927450"/>
    <w:multiLevelType w:val="hybridMultilevel"/>
    <w:tmpl w:val="C3088782"/>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B481320"/>
    <w:multiLevelType w:val="multilevel"/>
    <w:tmpl w:val="1D909E1C"/>
    <w:styleLink w:val="Style1"/>
    <w:lvl w:ilvl="0">
      <w:start w:val="1"/>
      <w:numFmt w:val="decimal"/>
      <w:pStyle w:val="Heading1"/>
      <w:lvlText w:val="Step %1:"/>
      <w:lvlJc w:val="left"/>
      <w:pPr>
        <w:ind w:left="432" w:hanging="432"/>
      </w:pPr>
      <w:rPr>
        <w:rFonts w:asciiTheme="majorHAnsi" w:hAnsiTheme="majorHAnsi" w:hint="default"/>
        <w:color w:val="4F81BD" w:themeColor="accent1"/>
        <w:sz w:val="32"/>
        <w:szCs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nsid w:val="2CDE0F5E"/>
    <w:multiLevelType w:val="hybridMultilevel"/>
    <w:tmpl w:val="74FC86BA"/>
    <w:lvl w:ilvl="0" w:tplc="04090001">
      <w:start w:val="1"/>
      <w:numFmt w:val="bullet"/>
      <w:lvlText w:val=""/>
      <w:lvlJc w:val="left"/>
      <w:pPr>
        <w:ind w:left="1000" w:hanging="360"/>
      </w:pPr>
      <w:rPr>
        <w:rFonts w:ascii="Symbol" w:hAnsi="Symbol" w:hint="default"/>
      </w:rPr>
    </w:lvl>
    <w:lvl w:ilvl="1" w:tplc="04090003" w:tentative="1">
      <w:start w:val="1"/>
      <w:numFmt w:val="bullet"/>
      <w:lvlText w:val="o"/>
      <w:lvlJc w:val="left"/>
      <w:pPr>
        <w:ind w:left="1720" w:hanging="360"/>
      </w:pPr>
      <w:rPr>
        <w:rFonts w:ascii="Courier New" w:hAnsi="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36">
    <w:nsid w:val="2DA71B69"/>
    <w:multiLevelType w:val="hybridMultilevel"/>
    <w:tmpl w:val="814CDBCE"/>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0A307ED"/>
    <w:multiLevelType w:val="multilevel"/>
    <w:tmpl w:val="D04801BA"/>
    <w:lvl w:ilvl="0">
      <w:start w:val="1"/>
      <w:numFmt w:val="decimal"/>
      <w:lvlText w:val="%1"/>
      <w:lvlJc w:val="left"/>
      <w:pPr>
        <w:ind w:left="432" w:hanging="432"/>
      </w:pPr>
      <w:rPr>
        <w:rFonts w:asciiTheme="majorHAnsi" w:hAnsiTheme="majorHAnsi" w:hint="default"/>
        <w:color w:val="4F81BD" w:themeColor="accent1"/>
        <w:sz w:val="32"/>
        <w:szCs w:val="32"/>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nsid w:val="337F50A8"/>
    <w:multiLevelType w:val="hybridMultilevel"/>
    <w:tmpl w:val="11460CC0"/>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33F3318A"/>
    <w:multiLevelType w:val="hybridMultilevel"/>
    <w:tmpl w:val="82B4A04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34456D60"/>
    <w:multiLevelType w:val="hybridMultilevel"/>
    <w:tmpl w:val="79704720"/>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4567732"/>
    <w:multiLevelType w:val="hybridMultilevel"/>
    <w:tmpl w:val="FFF61D7C"/>
    <w:lvl w:ilvl="0" w:tplc="04090001">
      <w:start w:val="1"/>
      <w:numFmt w:val="bullet"/>
      <w:lvlText w:val=""/>
      <w:lvlJc w:val="left"/>
      <w:pPr>
        <w:ind w:left="860" w:hanging="360"/>
      </w:pPr>
      <w:rPr>
        <w:rFonts w:ascii="Symbol" w:hAnsi="Symbol" w:hint="default"/>
      </w:rPr>
    </w:lvl>
    <w:lvl w:ilvl="1" w:tplc="04090003" w:tentative="1">
      <w:start w:val="1"/>
      <w:numFmt w:val="bullet"/>
      <w:lvlText w:val="o"/>
      <w:lvlJc w:val="left"/>
      <w:pPr>
        <w:ind w:left="1580" w:hanging="360"/>
      </w:pPr>
      <w:rPr>
        <w:rFonts w:ascii="Courier New" w:hAnsi="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42">
    <w:nsid w:val="37736318"/>
    <w:multiLevelType w:val="hybridMultilevel"/>
    <w:tmpl w:val="7C3CA2C4"/>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A69113E"/>
    <w:multiLevelType w:val="hybridMultilevel"/>
    <w:tmpl w:val="78B4FD8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3AC132F7"/>
    <w:multiLevelType w:val="hybridMultilevel"/>
    <w:tmpl w:val="D2DE16D0"/>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AE406A3"/>
    <w:multiLevelType w:val="hybridMultilevel"/>
    <w:tmpl w:val="8D14BA96"/>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3B2407AB"/>
    <w:multiLevelType w:val="hybridMultilevel"/>
    <w:tmpl w:val="A3B856F8"/>
    <w:lvl w:ilvl="0" w:tplc="D6643896">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3EC41457"/>
    <w:multiLevelType w:val="hybridMultilevel"/>
    <w:tmpl w:val="9CE0EBA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F722A70"/>
    <w:multiLevelType w:val="hybridMultilevel"/>
    <w:tmpl w:val="69A6A36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F9A433A"/>
    <w:multiLevelType w:val="hybridMultilevel"/>
    <w:tmpl w:val="B0F0731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401355A2"/>
    <w:multiLevelType w:val="hybridMultilevel"/>
    <w:tmpl w:val="CFE88820"/>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2631CA3"/>
    <w:multiLevelType w:val="hybridMultilevel"/>
    <w:tmpl w:val="B1B877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4414702B"/>
    <w:multiLevelType w:val="hybridMultilevel"/>
    <w:tmpl w:val="D7F8DBC2"/>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46962594"/>
    <w:multiLevelType w:val="hybridMultilevel"/>
    <w:tmpl w:val="90C660D6"/>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498251C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nsid w:val="4EE2682F"/>
    <w:multiLevelType w:val="hybridMultilevel"/>
    <w:tmpl w:val="2D9E913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500C19E7"/>
    <w:multiLevelType w:val="hybridMultilevel"/>
    <w:tmpl w:val="BA7CAAC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29F6A85"/>
    <w:multiLevelType w:val="hybridMultilevel"/>
    <w:tmpl w:val="64580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3924F30"/>
    <w:multiLevelType w:val="hybridMultilevel"/>
    <w:tmpl w:val="5C7EA07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53A51FF8"/>
    <w:multiLevelType w:val="hybridMultilevel"/>
    <w:tmpl w:val="4E74350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3E4287E"/>
    <w:multiLevelType w:val="hybridMultilevel"/>
    <w:tmpl w:val="2ACEA000"/>
    <w:lvl w:ilvl="0" w:tplc="D6643896">
      <w:numFmt w:val="bullet"/>
      <w:lvlText w:val="-"/>
      <w:lvlJc w:val="left"/>
      <w:pPr>
        <w:ind w:left="460" w:hanging="360"/>
      </w:pPr>
      <w:rPr>
        <w:rFonts w:ascii="Cambria" w:eastAsiaTheme="minorEastAsia" w:hAnsi="Cambria" w:cstheme="minorBidi" w:hint="default"/>
      </w:rPr>
    </w:lvl>
    <w:lvl w:ilvl="1" w:tplc="04090005">
      <w:start w:val="1"/>
      <w:numFmt w:val="bullet"/>
      <w:lvlText w:val=""/>
      <w:lvlJc w:val="left"/>
      <w:pPr>
        <w:ind w:left="1240" w:hanging="360"/>
      </w:pPr>
      <w:rPr>
        <w:rFonts w:ascii="Wingdings" w:hAnsi="Wingdings" w:hint="default"/>
      </w:rPr>
    </w:lvl>
    <w:lvl w:ilvl="2" w:tplc="04090005">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61">
    <w:nsid w:val="548A784E"/>
    <w:multiLevelType w:val="hybridMultilevel"/>
    <w:tmpl w:val="2D28DDFA"/>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54200C1"/>
    <w:multiLevelType w:val="hybridMultilevel"/>
    <w:tmpl w:val="1264C69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55C51D23"/>
    <w:multiLevelType w:val="hybridMultilevel"/>
    <w:tmpl w:val="0C9C0FB0"/>
    <w:lvl w:ilvl="0" w:tplc="D6643896">
      <w:numFmt w:val="bullet"/>
      <w:lvlText w:val="-"/>
      <w:lvlJc w:val="left"/>
      <w:pPr>
        <w:ind w:left="460" w:hanging="360"/>
      </w:pPr>
      <w:rPr>
        <w:rFonts w:ascii="Cambria" w:eastAsiaTheme="minorEastAsia" w:hAnsi="Cambria" w:cstheme="minorBidi" w:hint="default"/>
      </w:rPr>
    </w:lvl>
    <w:lvl w:ilvl="1" w:tplc="04090005">
      <w:start w:val="1"/>
      <w:numFmt w:val="bullet"/>
      <w:lvlText w:val=""/>
      <w:lvlJc w:val="left"/>
      <w:pPr>
        <w:ind w:left="1240" w:hanging="360"/>
      </w:pPr>
      <w:rPr>
        <w:rFonts w:ascii="Wingdings" w:hAnsi="Wingdings" w:hint="default"/>
      </w:rPr>
    </w:lvl>
    <w:lvl w:ilvl="2" w:tplc="04090005">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64">
    <w:nsid w:val="575822E7"/>
    <w:multiLevelType w:val="hybridMultilevel"/>
    <w:tmpl w:val="48CC43E0"/>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57E00010"/>
    <w:multiLevelType w:val="hybridMultilevel"/>
    <w:tmpl w:val="07F82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594905EA"/>
    <w:multiLevelType w:val="hybridMultilevel"/>
    <w:tmpl w:val="187C9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9DA507D"/>
    <w:multiLevelType w:val="hybridMultilevel"/>
    <w:tmpl w:val="0D14FF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B272656"/>
    <w:multiLevelType w:val="hybridMultilevel"/>
    <w:tmpl w:val="D1461FD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C294F5D"/>
    <w:multiLevelType w:val="hybridMultilevel"/>
    <w:tmpl w:val="E6505030"/>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972F71"/>
    <w:multiLevelType w:val="hybridMultilevel"/>
    <w:tmpl w:val="6164D86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245261"/>
    <w:multiLevelType w:val="hybridMultilevel"/>
    <w:tmpl w:val="45D8E8C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nsid w:val="60B248B6"/>
    <w:multiLevelType w:val="hybridMultilevel"/>
    <w:tmpl w:val="4B9CF9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7BF5006"/>
    <w:multiLevelType w:val="hybridMultilevel"/>
    <w:tmpl w:val="6EF050A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88B6410"/>
    <w:multiLevelType w:val="hybridMultilevel"/>
    <w:tmpl w:val="FF02A29E"/>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6C2925E3"/>
    <w:multiLevelType w:val="hybridMultilevel"/>
    <w:tmpl w:val="805E3264"/>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6DC56741"/>
    <w:multiLevelType w:val="hybridMultilevel"/>
    <w:tmpl w:val="07CC736C"/>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6F26672E"/>
    <w:multiLevelType w:val="hybridMultilevel"/>
    <w:tmpl w:val="564895E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09B2E5C"/>
    <w:multiLevelType w:val="hybridMultilevel"/>
    <w:tmpl w:val="69848D32"/>
    <w:lvl w:ilvl="0" w:tplc="D6643896">
      <w:numFmt w:val="bullet"/>
      <w:lvlText w:val="-"/>
      <w:lvlJc w:val="left"/>
      <w:pPr>
        <w:ind w:left="460" w:hanging="360"/>
      </w:pPr>
      <w:rPr>
        <w:rFonts w:ascii="Cambria" w:eastAsiaTheme="minorEastAsia" w:hAnsi="Cambria" w:cstheme="minorBidi" w:hint="default"/>
      </w:rPr>
    </w:lvl>
    <w:lvl w:ilvl="1" w:tplc="04090005">
      <w:start w:val="1"/>
      <w:numFmt w:val="bullet"/>
      <w:lvlText w:val=""/>
      <w:lvlJc w:val="left"/>
      <w:pPr>
        <w:ind w:left="1240" w:hanging="360"/>
      </w:pPr>
      <w:rPr>
        <w:rFonts w:ascii="Wingdings" w:hAnsi="Wingdings" w:hint="default"/>
      </w:rPr>
    </w:lvl>
    <w:lvl w:ilvl="2" w:tplc="04090005">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79">
    <w:nsid w:val="71731F24"/>
    <w:multiLevelType w:val="hybridMultilevel"/>
    <w:tmpl w:val="700605BE"/>
    <w:lvl w:ilvl="0" w:tplc="D6643896">
      <w:numFmt w:val="bullet"/>
      <w:lvlText w:val="-"/>
      <w:lvlJc w:val="left"/>
      <w:pPr>
        <w:ind w:left="460" w:hanging="360"/>
      </w:pPr>
      <w:rPr>
        <w:rFonts w:ascii="Cambria" w:eastAsiaTheme="minorEastAsia" w:hAnsi="Cambria" w:cstheme="minorBidi" w:hint="default"/>
      </w:rPr>
    </w:lvl>
    <w:lvl w:ilvl="1" w:tplc="04090003" w:tentative="1">
      <w:start w:val="1"/>
      <w:numFmt w:val="bullet"/>
      <w:lvlText w:val="o"/>
      <w:lvlJc w:val="left"/>
      <w:pPr>
        <w:ind w:left="1180" w:hanging="360"/>
      </w:pPr>
      <w:rPr>
        <w:rFonts w:ascii="Courier New" w:hAnsi="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80">
    <w:nsid w:val="73455C0F"/>
    <w:multiLevelType w:val="hybridMultilevel"/>
    <w:tmpl w:val="FB6C058C"/>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784658E2"/>
    <w:multiLevelType w:val="hybridMultilevel"/>
    <w:tmpl w:val="448AF7D8"/>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7A1A160C"/>
    <w:multiLevelType w:val="hybridMultilevel"/>
    <w:tmpl w:val="6F0C776A"/>
    <w:lvl w:ilvl="0" w:tplc="788AC098">
      <w:numFmt w:val="bullet"/>
      <w:lvlText w:val="-"/>
      <w:lvlJc w:val="left"/>
      <w:pPr>
        <w:ind w:left="460" w:hanging="360"/>
      </w:pPr>
      <w:rPr>
        <w:rFonts w:ascii="Cambria" w:eastAsiaTheme="minorEastAsia" w:hAnsi="Cambria" w:cstheme="minorBidi" w:hint="default"/>
      </w:rPr>
    </w:lvl>
    <w:lvl w:ilvl="1" w:tplc="04090003">
      <w:start w:val="1"/>
      <w:numFmt w:val="bullet"/>
      <w:lvlText w:val="o"/>
      <w:lvlJc w:val="left"/>
      <w:pPr>
        <w:ind w:left="1180" w:hanging="360"/>
      </w:pPr>
      <w:rPr>
        <w:rFonts w:ascii="Courier New" w:hAnsi="Courier New" w:hint="default"/>
      </w:rPr>
    </w:lvl>
    <w:lvl w:ilvl="2" w:tplc="04090005">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83">
    <w:nsid w:val="7F873E2E"/>
    <w:multiLevelType w:val="hybridMultilevel"/>
    <w:tmpl w:val="7794E06A"/>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5040" w:hanging="360"/>
      </w:pPr>
      <w:rPr>
        <w:rFonts w:ascii="Courier New" w:hAnsi="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84">
    <w:nsid w:val="7FD61608"/>
    <w:multiLevelType w:val="hybridMultilevel"/>
    <w:tmpl w:val="F4C4AA5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FF34F49"/>
    <w:multiLevelType w:val="hybridMultilevel"/>
    <w:tmpl w:val="818E84E0"/>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82"/>
  </w:num>
  <w:num w:numId="3">
    <w:abstractNumId w:val="79"/>
  </w:num>
  <w:num w:numId="4">
    <w:abstractNumId w:val="11"/>
  </w:num>
  <w:num w:numId="5">
    <w:abstractNumId w:val="60"/>
  </w:num>
  <w:num w:numId="6">
    <w:abstractNumId w:val="63"/>
  </w:num>
  <w:num w:numId="7">
    <w:abstractNumId w:val="78"/>
  </w:num>
  <w:num w:numId="8">
    <w:abstractNumId w:val="27"/>
  </w:num>
  <w:num w:numId="9">
    <w:abstractNumId w:val="52"/>
  </w:num>
  <w:num w:numId="10">
    <w:abstractNumId w:val="31"/>
  </w:num>
  <w:num w:numId="11">
    <w:abstractNumId w:val="7"/>
  </w:num>
  <w:num w:numId="12">
    <w:abstractNumId w:val="17"/>
  </w:num>
  <w:num w:numId="13">
    <w:abstractNumId w:val="77"/>
  </w:num>
  <w:num w:numId="14">
    <w:abstractNumId w:val="45"/>
  </w:num>
  <w:num w:numId="15">
    <w:abstractNumId w:val="19"/>
  </w:num>
  <w:num w:numId="16">
    <w:abstractNumId w:val="85"/>
  </w:num>
  <w:num w:numId="17">
    <w:abstractNumId w:val="48"/>
  </w:num>
  <w:num w:numId="18">
    <w:abstractNumId w:val="24"/>
  </w:num>
  <w:num w:numId="19">
    <w:abstractNumId w:val="70"/>
  </w:num>
  <w:num w:numId="20">
    <w:abstractNumId w:val="59"/>
  </w:num>
  <w:num w:numId="21">
    <w:abstractNumId w:val="16"/>
  </w:num>
  <w:num w:numId="22">
    <w:abstractNumId w:val="75"/>
  </w:num>
  <w:num w:numId="23">
    <w:abstractNumId w:val="73"/>
  </w:num>
  <w:num w:numId="24">
    <w:abstractNumId w:val="39"/>
  </w:num>
  <w:num w:numId="25">
    <w:abstractNumId w:val="64"/>
  </w:num>
  <w:num w:numId="26">
    <w:abstractNumId w:val="33"/>
  </w:num>
  <w:num w:numId="27">
    <w:abstractNumId w:val="49"/>
  </w:num>
  <w:num w:numId="28">
    <w:abstractNumId w:val="68"/>
  </w:num>
  <w:num w:numId="29">
    <w:abstractNumId w:val="62"/>
  </w:num>
  <w:num w:numId="30">
    <w:abstractNumId w:val="28"/>
  </w:num>
  <w:num w:numId="31">
    <w:abstractNumId w:val="51"/>
  </w:num>
  <w:num w:numId="32">
    <w:abstractNumId w:val="1"/>
  </w:num>
  <w:num w:numId="33">
    <w:abstractNumId w:val="18"/>
  </w:num>
  <w:num w:numId="34">
    <w:abstractNumId w:val="46"/>
  </w:num>
  <w:num w:numId="35">
    <w:abstractNumId w:val="76"/>
  </w:num>
  <w:num w:numId="36">
    <w:abstractNumId w:val="21"/>
  </w:num>
  <w:num w:numId="37">
    <w:abstractNumId w:val="83"/>
  </w:num>
  <w:num w:numId="38">
    <w:abstractNumId w:val="72"/>
  </w:num>
  <w:num w:numId="39">
    <w:abstractNumId w:val="4"/>
  </w:num>
  <w:num w:numId="40">
    <w:abstractNumId w:val="25"/>
  </w:num>
  <w:num w:numId="41">
    <w:abstractNumId w:val="15"/>
  </w:num>
  <w:num w:numId="42">
    <w:abstractNumId w:val="81"/>
  </w:num>
  <w:num w:numId="43">
    <w:abstractNumId w:val="26"/>
  </w:num>
  <w:num w:numId="44">
    <w:abstractNumId w:val="36"/>
  </w:num>
  <w:num w:numId="45">
    <w:abstractNumId w:val="0"/>
  </w:num>
  <w:num w:numId="46">
    <w:abstractNumId w:val="12"/>
  </w:num>
  <w:num w:numId="47">
    <w:abstractNumId w:val="53"/>
  </w:num>
  <w:num w:numId="48">
    <w:abstractNumId w:val="29"/>
  </w:num>
  <w:num w:numId="49">
    <w:abstractNumId w:val="9"/>
  </w:num>
  <w:num w:numId="50">
    <w:abstractNumId w:val="42"/>
  </w:num>
  <w:num w:numId="51">
    <w:abstractNumId w:val="71"/>
  </w:num>
  <w:num w:numId="52">
    <w:abstractNumId w:val="8"/>
  </w:num>
  <w:num w:numId="53">
    <w:abstractNumId w:val="50"/>
  </w:num>
  <w:num w:numId="54">
    <w:abstractNumId w:val="3"/>
  </w:num>
  <w:num w:numId="55">
    <w:abstractNumId w:val="32"/>
  </w:num>
  <w:num w:numId="56">
    <w:abstractNumId w:val="22"/>
  </w:num>
  <w:num w:numId="57">
    <w:abstractNumId w:val="2"/>
  </w:num>
  <w:num w:numId="58">
    <w:abstractNumId w:val="30"/>
  </w:num>
  <w:num w:numId="59">
    <w:abstractNumId w:val="5"/>
  </w:num>
  <w:num w:numId="60">
    <w:abstractNumId w:val="38"/>
  </w:num>
  <w:num w:numId="61">
    <w:abstractNumId w:val="14"/>
  </w:num>
  <w:num w:numId="62">
    <w:abstractNumId w:val="55"/>
  </w:num>
  <w:num w:numId="63">
    <w:abstractNumId w:val="47"/>
  </w:num>
  <w:num w:numId="64">
    <w:abstractNumId w:val="43"/>
  </w:num>
  <w:num w:numId="65">
    <w:abstractNumId w:val="66"/>
  </w:num>
  <w:num w:numId="66">
    <w:abstractNumId w:val="13"/>
  </w:num>
  <w:num w:numId="67">
    <w:abstractNumId w:val="57"/>
  </w:num>
  <w:num w:numId="68">
    <w:abstractNumId w:val="35"/>
  </w:num>
  <w:num w:numId="69">
    <w:abstractNumId w:val="41"/>
  </w:num>
  <w:num w:numId="70">
    <w:abstractNumId w:val="23"/>
  </w:num>
  <w:num w:numId="71">
    <w:abstractNumId w:val="56"/>
  </w:num>
  <w:num w:numId="72">
    <w:abstractNumId w:val="6"/>
  </w:num>
  <w:num w:numId="73">
    <w:abstractNumId w:val="61"/>
  </w:num>
  <w:num w:numId="74">
    <w:abstractNumId w:val="69"/>
  </w:num>
  <w:num w:numId="75">
    <w:abstractNumId w:val="65"/>
  </w:num>
  <w:num w:numId="76">
    <w:abstractNumId w:val="44"/>
  </w:num>
  <w:num w:numId="77">
    <w:abstractNumId w:val="10"/>
  </w:num>
  <w:num w:numId="78">
    <w:abstractNumId w:val="84"/>
  </w:num>
  <w:num w:numId="79">
    <w:abstractNumId w:val="80"/>
  </w:num>
  <w:num w:numId="80">
    <w:abstractNumId w:val="67"/>
  </w:num>
  <w:num w:numId="81">
    <w:abstractNumId w:val="74"/>
  </w:num>
  <w:num w:numId="82">
    <w:abstractNumId w:val="54"/>
  </w:num>
  <w:num w:numId="83">
    <w:abstractNumId w:val="37"/>
  </w:num>
  <w:num w:numId="84">
    <w:abstractNumId w:val="34"/>
  </w:num>
  <w:num w:numId="85">
    <w:abstractNumId w:val="40"/>
  </w:num>
  <w:num w:numId="86">
    <w:abstractNumId w:val="58"/>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revisionView w:markup="0"/>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2397"/>
    <w:rsid w:val="00002E2C"/>
    <w:rsid w:val="00007723"/>
    <w:rsid w:val="00020E53"/>
    <w:rsid w:val="000268E3"/>
    <w:rsid w:val="00026A66"/>
    <w:rsid w:val="00033255"/>
    <w:rsid w:val="00036ED1"/>
    <w:rsid w:val="00042397"/>
    <w:rsid w:val="0009613E"/>
    <w:rsid w:val="00096DBE"/>
    <w:rsid w:val="000A30F1"/>
    <w:rsid w:val="000B58F5"/>
    <w:rsid w:val="000E711B"/>
    <w:rsid w:val="000F65B6"/>
    <w:rsid w:val="000F68E7"/>
    <w:rsid w:val="000F6AD5"/>
    <w:rsid w:val="00103ED4"/>
    <w:rsid w:val="0010589F"/>
    <w:rsid w:val="001106DF"/>
    <w:rsid w:val="0012267B"/>
    <w:rsid w:val="0014156D"/>
    <w:rsid w:val="00143F00"/>
    <w:rsid w:val="0014770B"/>
    <w:rsid w:val="00151E61"/>
    <w:rsid w:val="001723D3"/>
    <w:rsid w:val="00172ECA"/>
    <w:rsid w:val="00182D98"/>
    <w:rsid w:val="00185F45"/>
    <w:rsid w:val="001918D2"/>
    <w:rsid w:val="00191B8A"/>
    <w:rsid w:val="001A5CD4"/>
    <w:rsid w:val="001C6F76"/>
    <w:rsid w:val="001E2DFA"/>
    <w:rsid w:val="00201C12"/>
    <w:rsid w:val="00204B44"/>
    <w:rsid w:val="002258C5"/>
    <w:rsid w:val="00225A9C"/>
    <w:rsid w:val="00257478"/>
    <w:rsid w:val="00272014"/>
    <w:rsid w:val="00274974"/>
    <w:rsid w:val="00280A94"/>
    <w:rsid w:val="0029247D"/>
    <w:rsid w:val="002A1997"/>
    <w:rsid w:val="002C0ADE"/>
    <w:rsid w:val="002D28D2"/>
    <w:rsid w:val="0030320F"/>
    <w:rsid w:val="00303466"/>
    <w:rsid w:val="0030429F"/>
    <w:rsid w:val="00326E27"/>
    <w:rsid w:val="003328FA"/>
    <w:rsid w:val="00361441"/>
    <w:rsid w:val="00365B03"/>
    <w:rsid w:val="00385AC8"/>
    <w:rsid w:val="00392A9A"/>
    <w:rsid w:val="00395E4A"/>
    <w:rsid w:val="003D299E"/>
    <w:rsid w:val="003E2D8D"/>
    <w:rsid w:val="003F4BAD"/>
    <w:rsid w:val="00403074"/>
    <w:rsid w:val="00407E0C"/>
    <w:rsid w:val="00410F54"/>
    <w:rsid w:val="00414B4C"/>
    <w:rsid w:val="004171C9"/>
    <w:rsid w:val="0042105C"/>
    <w:rsid w:val="004358B3"/>
    <w:rsid w:val="0046132A"/>
    <w:rsid w:val="00466392"/>
    <w:rsid w:val="00477D8A"/>
    <w:rsid w:val="004A39E2"/>
    <w:rsid w:val="004B00B9"/>
    <w:rsid w:val="004C014A"/>
    <w:rsid w:val="004D3FCB"/>
    <w:rsid w:val="005130CA"/>
    <w:rsid w:val="00516EAB"/>
    <w:rsid w:val="005203DC"/>
    <w:rsid w:val="005220A6"/>
    <w:rsid w:val="005246AB"/>
    <w:rsid w:val="00531850"/>
    <w:rsid w:val="00532279"/>
    <w:rsid w:val="00550BBF"/>
    <w:rsid w:val="005774B2"/>
    <w:rsid w:val="005853C9"/>
    <w:rsid w:val="0059303A"/>
    <w:rsid w:val="005A7569"/>
    <w:rsid w:val="005B0058"/>
    <w:rsid w:val="005B5829"/>
    <w:rsid w:val="005C33BB"/>
    <w:rsid w:val="005E6199"/>
    <w:rsid w:val="00604B8E"/>
    <w:rsid w:val="00620006"/>
    <w:rsid w:val="006368D7"/>
    <w:rsid w:val="00637008"/>
    <w:rsid w:val="00647BCC"/>
    <w:rsid w:val="006554B7"/>
    <w:rsid w:val="006647B9"/>
    <w:rsid w:val="00671490"/>
    <w:rsid w:val="006A0897"/>
    <w:rsid w:val="006A2DC3"/>
    <w:rsid w:val="006A4DA3"/>
    <w:rsid w:val="006A5137"/>
    <w:rsid w:val="006B35AC"/>
    <w:rsid w:val="006C03F0"/>
    <w:rsid w:val="006D6878"/>
    <w:rsid w:val="006E65C5"/>
    <w:rsid w:val="006F66E0"/>
    <w:rsid w:val="00711212"/>
    <w:rsid w:val="007370D8"/>
    <w:rsid w:val="00745603"/>
    <w:rsid w:val="00777C30"/>
    <w:rsid w:val="00780644"/>
    <w:rsid w:val="007859AF"/>
    <w:rsid w:val="00785E25"/>
    <w:rsid w:val="007B506C"/>
    <w:rsid w:val="007B5C9C"/>
    <w:rsid w:val="007D32F6"/>
    <w:rsid w:val="007E1521"/>
    <w:rsid w:val="007E6F65"/>
    <w:rsid w:val="007F5169"/>
    <w:rsid w:val="00844FB9"/>
    <w:rsid w:val="00860A5A"/>
    <w:rsid w:val="00861B76"/>
    <w:rsid w:val="00863F06"/>
    <w:rsid w:val="00866F54"/>
    <w:rsid w:val="008A01B4"/>
    <w:rsid w:val="008A1BC6"/>
    <w:rsid w:val="008A50EA"/>
    <w:rsid w:val="008C5830"/>
    <w:rsid w:val="008D293F"/>
    <w:rsid w:val="008F696F"/>
    <w:rsid w:val="00903057"/>
    <w:rsid w:val="009270F5"/>
    <w:rsid w:val="00940838"/>
    <w:rsid w:val="009824A9"/>
    <w:rsid w:val="00987002"/>
    <w:rsid w:val="00992517"/>
    <w:rsid w:val="009A0D04"/>
    <w:rsid w:val="009D523C"/>
    <w:rsid w:val="009E34EE"/>
    <w:rsid w:val="00A02B8C"/>
    <w:rsid w:val="00A041BC"/>
    <w:rsid w:val="00A214AE"/>
    <w:rsid w:val="00A24C10"/>
    <w:rsid w:val="00A31620"/>
    <w:rsid w:val="00A815D8"/>
    <w:rsid w:val="00A962A4"/>
    <w:rsid w:val="00AA3975"/>
    <w:rsid w:val="00AC2C68"/>
    <w:rsid w:val="00AD01D7"/>
    <w:rsid w:val="00AE277E"/>
    <w:rsid w:val="00B15D86"/>
    <w:rsid w:val="00B3429E"/>
    <w:rsid w:val="00B421DA"/>
    <w:rsid w:val="00B54DCE"/>
    <w:rsid w:val="00B7342E"/>
    <w:rsid w:val="00B82E34"/>
    <w:rsid w:val="00B91C75"/>
    <w:rsid w:val="00BE08E1"/>
    <w:rsid w:val="00BF68B3"/>
    <w:rsid w:val="00C268C6"/>
    <w:rsid w:val="00C30382"/>
    <w:rsid w:val="00C52B60"/>
    <w:rsid w:val="00C625DF"/>
    <w:rsid w:val="00C73815"/>
    <w:rsid w:val="00C73CE7"/>
    <w:rsid w:val="00C83733"/>
    <w:rsid w:val="00CA49DA"/>
    <w:rsid w:val="00CE10E8"/>
    <w:rsid w:val="00D12871"/>
    <w:rsid w:val="00D16522"/>
    <w:rsid w:val="00D327C9"/>
    <w:rsid w:val="00D8361A"/>
    <w:rsid w:val="00D912E7"/>
    <w:rsid w:val="00DA593C"/>
    <w:rsid w:val="00DB0A16"/>
    <w:rsid w:val="00DB1972"/>
    <w:rsid w:val="00DD268D"/>
    <w:rsid w:val="00E04DB0"/>
    <w:rsid w:val="00E20844"/>
    <w:rsid w:val="00E23477"/>
    <w:rsid w:val="00E24333"/>
    <w:rsid w:val="00E32D71"/>
    <w:rsid w:val="00E374E0"/>
    <w:rsid w:val="00E377DE"/>
    <w:rsid w:val="00E435FF"/>
    <w:rsid w:val="00E74B79"/>
    <w:rsid w:val="00E820DC"/>
    <w:rsid w:val="00E837A5"/>
    <w:rsid w:val="00E95708"/>
    <w:rsid w:val="00EC0572"/>
    <w:rsid w:val="00ED341F"/>
    <w:rsid w:val="00EE0200"/>
    <w:rsid w:val="00EE1C70"/>
    <w:rsid w:val="00F04FF2"/>
    <w:rsid w:val="00F10396"/>
    <w:rsid w:val="00F10DA3"/>
    <w:rsid w:val="00F17D7E"/>
    <w:rsid w:val="00F45917"/>
    <w:rsid w:val="00F53E47"/>
    <w:rsid w:val="00F7023D"/>
    <w:rsid w:val="00F77EC8"/>
    <w:rsid w:val="00F811B5"/>
    <w:rsid w:val="00FC5B84"/>
    <w:rsid w:val="00FF08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68B22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D341F"/>
    <w:pPr>
      <w:keepNext/>
      <w:keepLines/>
      <w:numPr>
        <w:numId w:val="84"/>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ED341F"/>
    <w:pPr>
      <w:keepNext/>
      <w:keepLines/>
      <w:numPr>
        <w:ilvl w:val="1"/>
        <w:numId w:val="8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D341F"/>
    <w:pPr>
      <w:keepNext/>
      <w:keepLines/>
      <w:numPr>
        <w:ilvl w:val="2"/>
        <w:numId w:val="8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D341F"/>
    <w:pPr>
      <w:keepNext/>
      <w:keepLines/>
      <w:numPr>
        <w:ilvl w:val="3"/>
        <w:numId w:val="8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D341F"/>
    <w:pPr>
      <w:keepNext/>
      <w:keepLines/>
      <w:numPr>
        <w:ilvl w:val="4"/>
        <w:numId w:val="8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D341F"/>
    <w:pPr>
      <w:keepNext/>
      <w:keepLines/>
      <w:numPr>
        <w:ilvl w:val="5"/>
        <w:numId w:val="8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D341F"/>
    <w:pPr>
      <w:keepNext/>
      <w:keepLines/>
      <w:numPr>
        <w:ilvl w:val="6"/>
        <w:numId w:val="8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D341F"/>
    <w:pPr>
      <w:keepNext/>
      <w:keepLines/>
      <w:numPr>
        <w:ilvl w:val="7"/>
        <w:numId w:val="8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D341F"/>
    <w:pPr>
      <w:keepNext/>
      <w:keepLines/>
      <w:numPr>
        <w:ilvl w:val="8"/>
        <w:numId w:val="8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2397"/>
    <w:pPr>
      <w:ind w:left="720"/>
      <w:contextualSpacing/>
    </w:pPr>
  </w:style>
  <w:style w:type="character" w:styleId="Hyperlink">
    <w:name w:val="Hyperlink"/>
    <w:basedOn w:val="DefaultParagraphFont"/>
    <w:uiPriority w:val="99"/>
    <w:unhideWhenUsed/>
    <w:rsid w:val="005130CA"/>
    <w:rPr>
      <w:color w:val="0000FF" w:themeColor="hyperlink"/>
      <w:u w:val="single"/>
    </w:rPr>
  </w:style>
  <w:style w:type="table" w:styleId="TableGrid">
    <w:name w:val="Table Grid"/>
    <w:basedOn w:val="TableNormal"/>
    <w:uiPriority w:val="59"/>
    <w:rsid w:val="003032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A041BC"/>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B3429E"/>
    <w:rPr>
      <w:color w:val="800080" w:themeColor="followedHyperlink"/>
      <w:u w:val="single"/>
    </w:rPr>
  </w:style>
  <w:style w:type="paragraph" w:styleId="Footer">
    <w:name w:val="footer"/>
    <w:basedOn w:val="Normal"/>
    <w:link w:val="FooterChar"/>
    <w:uiPriority w:val="99"/>
    <w:unhideWhenUsed/>
    <w:rsid w:val="0010589F"/>
    <w:pPr>
      <w:tabs>
        <w:tab w:val="center" w:pos="4320"/>
        <w:tab w:val="right" w:pos="8640"/>
      </w:tabs>
    </w:pPr>
  </w:style>
  <w:style w:type="character" w:customStyle="1" w:styleId="FooterChar">
    <w:name w:val="Footer Char"/>
    <w:basedOn w:val="DefaultParagraphFont"/>
    <w:link w:val="Footer"/>
    <w:uiPriority w:val="99"/>
    <w:rsid w:val="0010589F"/>
  </w:style>
  <w:style w:type="character" w:styleId="PageNumber">
    <w:name w:val="page number"/>
    <w:basedOn w:val="DefaultParagraphFont"/>
    <w:uiPriority w:val="99"/>
    <w:semiHidden/>
    <w:unhideWhenUsed/>
    <w:rsid w:val="0010589F"/>
  </w:style>
  <w:style w:type="paragraph" w:styleId="Title">
    <w:name w:val="Title"/>
    <w:basedOn w:val="Normal"/>
    <w:next w:val="Normal"/>
    <w:link w:val="TitleChar"/>
    <w:autoRedefine/>
    <w:uiPriority w:val="10"/>
    <w:qFormat/>
    <w:rsid w:val="0059303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character" w:customStyle="1" w:styleId="TitleChar">
    <w:name w:val="Title Char"/>
    <w:basedOn w:val="DefaultParagraphFont"/>
    <w:link w:val="Title"/>
    <w:uiPriority w:val="10"/>
    <w:rsid w:val="0059303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59303A"/>
    <w:pPr>
      <w:numPr>
        <w:ilvl w:val="1"/>
      </w:numPr>
    </w:pPr>
    <w:rPr>
      <w:rFonts w:asciiTheme="majorHAnsi" w:eastAsiaTheme="majorEastAsia" w:hAnsiTheme="majorHAnsi" w:cstheme="majorBidi"/>
      <w:i/>
      <w:iCs/>
      <w:color w:val="4F81BD" w:themeColor="accent1"/>
      <w:spacing w:val="15"/>
      <w:sz w:val="72"/>
    </w:rPr>
  </w:style>
  <w:style w:type="character" w:customStyle="1" w:styleId="SubtitleChar">
    <w:name w:val="Subtitle Char"/>
    <w:basedOn w:val="DefaultParagraphFont"/>
    <w:link w:val="Subtitle"/>
    <w:uiPriority w:val="11"/>
    <w:rsid w:val="0059303A"/>
    <w:rPr>
      <w:rFonts w:asciiTheme="majorHAnsi" w:eastAsiaTheme="majorEastAsia" w:hAnsiTheme="majorHAnsi" w:cstheme="majorBidi"/>
      <w:i/>
      <w:iCs/>
      <w:color w:val="4F81BD" w:themeColor="accent1"/>
      <w:spacing w:val="15"/>
      <w:sz w:val="72"/>
    </w:rPr>
  </w:style>
  <w:style w:type="paragraph" w:styleId="BalloonText">
    <w:name w:val="Balloon Text"/>
    <w:basedOn w:val="Normal"/>
    <w:link w:val="BalloonTextChar"/>
    <w:uiPriority w:val="99"/>
    <w:semiHidden/>
    <w:unhideWhenUsed/>
    <w:rsid w:val="0059303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9303A"/>
    <w:rPr>
      <w:rFonts w:ascii="Lucida Grande" w:hAnsi="Lucida Grande" w:cs="Lucida Grande"/>
      <w:sz w:val="18"/>
      <w:szCs w:val="18"/>
    </w:rPr>
  </w:style>
  <w:style w:type="paragraph" w:styleId="NormalWeb">
    <w:name w:val="Normal (Web)"/>
    <w:basedOn w:val="Normal"/>
    <w:uiPriority w:val="99"/>
    <w:unhideWhenUsed/>
    <w:rsid w:val="0059303A"/>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59303A"/>
  </w:style>
  <w:style w:type="character" w:customStyle="1" w:styleId="Heading1Char">
    <w:name w:val="Heading 1 Char"/>
    <w:basedOn w:val="DefaultParagraphFont"/>
    <w:link w:val="Heading1"/>
    <w:uiPriority w:val="9"/>
    <w:rsid w:val="00ED341F"/>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C83733"/>
  </w:style>
  <w:style w:type="paragraph" w:styleId="TOC2">
    <w:name w:val="toc 2"/>
    <w:basedOn w:val="Normal"/>
    <w:next w:val="Normal"/>
    <w:autoRedefine/>
    <w:uiPriority w:val="39"/>
    <w:unhideWhenUsed/>
    <w:rsid w:val="00C83733"/>
    <w:pPr>
      <w:ind w:left="240"/>
    </w:pPr>
  </w:style>
  <w:style w:type="paragraph" w:styleId="TOC3">
    <w:name w:val="toc 3"/>
    <w:basedOn w:val="Normal"/>
    <w:next w:val="Normal"/>
    <w:autoRedefine/>
    <w:uiPriority w:val="39"/>
    <w:unhideWhenUsed/>
    <w:rsid w:val="00C83733"/>
    <w:pPr>
      <w:ind w:left="480"/>
    </w:pPr>
  </w:style>
  <w:style w:type="paragraph" w:styleId="TOC4">
    <w:name w:val="toc 4"/>
    <w:basedOn w:val="Normal"/>
    <w:next w:val="Normal"/>
    <w:autoRedefine/>
    <w:uiPriority w:val="39"/>
    <w:unhideWhenUsed/>
    <w:rsid w:val="00C83733"/>
    <w:pPr>
      <w:ind w:left="720"/>
    </w:pPr>
  </w:style>
  <w:style w:type="paragraph" w:styleId="TOC5">
    <w:name w:val="toc 5"/>
    <w:basedOn w:val="Normal"/>
    <w:next w:val="Normal"/>
    <w:autoRedefine/>
    <w:uiPriority w:val="39"/>
    <w:unhideWhenUsed/>
    <w:rsid w:val="00C83733"/>
    <w:pPr>
      <w:ind w:left="960"/>
    </w:pPr>
  </w:style>
  <w:style w:type="paragraph" w:styleId="TOC6">
    <w:name w:val="toc 6"/>
    <w:basedOn w:val="Normal"/>
    <w:next w:val="Normal"/>
    <w:autoRedefine/>
    <w:uiPriority w:val="39"/>
    <w:unhideWhenUsed/>
    <w:rsid w:val="00C83733"/>
    <w:pPr>
      <w:ind w:left="1200"/>
    </w:pPr>
  </w:style>
  <w:style w:type="paragraph" w:styleId="TOC7">
    <w:name w:val="toc 7"/>
    <w:basedOn w:val="Normal"/>
    <w:next w:val="Normal"/>
    <w:autoRedefine/>
    <w:uiPriority w:val="39"/>
    <w:unhideWhenUsed/>
    <w:rsid w:val="00C83733"/>
    <w:pPr>
      <w:ind w:left="1440"/>
    </w:pPr>
  </w:style>
  <w:style w:type="paragraph" w:styleId="TOC8">
    <w:name w:val="toc 8"/>
    <w:basedOn w:val="Normal"/>
    <w:next w:val="Normal"/>
    <w:autoRedefine/>
    <w:uiPriority w:val="39"/>
    <w:unhideWhenUsed/>
    <w:rsid w:val="00C83733"/>
    <w:pPr>
      <w:ind w:left="1680"/>
    </w:pPr>
  </w:style>
  <w:style w:type="paragraph" w:styleId="TOC9">
    <w:name w:val="toc 9"/>
    <w:basedOn w:val="Normal"/>
    <w:next w:val="Normal"/>
    <w:autoRedefine/>
    <w:uiPriority w:val="39"/>
    <w:unhideWhenUsed/>
    <w:rsid w:val="00C83733"/>
    <w:pPr>
      <w:ind w:left="1920"/>
    </w:pPr>
  </w:style>
  <w:style w:type="paragraph" w:styleId="FootnoteText">
    <w:name w:val="footnote text"/>
    <w:basedOn w:val="Normal"/>
    <w:link w:val="FootnoteTextChar"/>
    <w:uiPriority w:val="99"/>
    <w:unhideWhenUsed/>
    <w:rsid w:val="00A24C10"/>
  </w:style>
  <w:style w:type="character" w:customStyle="1" w:styleId="FootnoteTextChar">
    <w:name w:val="Footnote Text Char"/>
    <w:basedOn w:val="DefaultParagraphFont"/>
    <w:link w:val="FootnoteText"/>
    <w:uiPriority w:val="99"/>
    <w:rsid w:val="00A24C10"/>
  </w:style>
  <w:style w:type="character" w:styleId="FootnoteReference">
    <w:name w:val="footnote reference"/>
    <w:basedOn w:val="DefaultParagraphFont"/>
    <w:uiPriority w:val="99"/>
    <w:unhideWhenUsed/>
    <w:rsid w:val="00A24C10"/>
    <w:rPr>
      <w:vertAlign w:val="superscript"/>
    </w:rPr>
  </w:style>
  <w:style w:type="character" w:customStyle="1" w:styleId="Heading2Char">
    <w:name w:val="Heading 2 Char"/>
    <w:basedOn w:val="DefaultParagraphFont"/>
    <w:link w:val="Heading2"/>
    <w:uiPriority w:val="9"/>
    <w:semiHidden/>
    <w:rsid w:val="00ED341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ED341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ED341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D341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D341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D341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D341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D341F"/>
    <w:rPr>
      <w:rFonts w:asciiTheme="majorHAnsi" w:eastAsiaTheme="majorEastAsia" w:hAnsiTheme="majorHAnsi" w:cstheme="majorBidi"/>
      <w:i/>
      <w:iCs/>
      <w:color w:val="404040" w:themeColor="text1" w:themeTint="BF"/>
      <w:sz w:val="20"/>
      <w:szCs w:val="20"/>
    </w:rPr>
  </w:style>
  <w:style w:type="numbering" w:customStyle="1" w:styleId="Style1">
    <w:name w:val="Style1"/>
    <w:uiPriority w:val="99"/>
    <w:rsid w:val="00ED341F"/>
    <w:pPr>
      <w:numPr>
        <w:numId w:val="84"/>
      </w:numP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D341F"/>
    <w:pPr>
      <w:keepNext/>
      <w:keepLines/>
      <w:numPr>
        <w:numId w:val="84"/>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ED341F"/>
    <w:pPr>
      <w:keepNext/>
      <w:keepLines/>
      <w:numPr>
        <w:ilvl w:val="1"/>
        <w:numId w:val="8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D341F"/>
    <w:pPr>
      <w:keepNext/>
      <w:keepLines/>
      <w:numPr>
        <w:ilvl w:val="2"/>
        <w:numId w:val="8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D341F"/>
    <w:pPr>
      <w:keepNext/>
      <w:keepLines/>
      <w:numPr>
        <w:ilvl w:val="3"/>
        <w:numId w:val="8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D341F"/>
    <w:pPr>
      <w:keepNext/>
      <w:keepLines/>
      <w:numPr>
        <w:ilvl w:val="4"/>
        <w:numId w:val="8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D341F"/>
    <w:pPr>
      <w:keepNext/>
      <w:keepLines/>
      <w:numPr>
        <w:ilvl w:val="5"/>
        <w:numId w:val="8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D341F"/>
    <w:pPr>
      <w:keepNext/>
      <w:keepLines/>
      <w:numPr>
        <w:ilvl w:val="6"/>
        <w:numId w:val="8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D341F"/>
    <w:pPr>
      <w:keepNext/>
      <w:keepLines/>
      <w:numPr>
        <w:ilvl w:val="7"/>
        <w:numId w:val="8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D341F"/>
    <w:pPr>
      <w:keepNext/>
      <w:keepLines/>
      <w:numPr>
        <w:ilvl w:val="8"/>
        <w:numId w:val="8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2397"/>
    <w:pPr>
      <w:ind w:left="720"/>
      <w:contextualSpacing/>
    </w:pPr>
  </w:style>
  <w:style w:type="character" w:styleId="Hyperlink">
    <w:name w:val="Hyperlink"/>
    <w:basedOn w:val="DefaultParagraphFont"/>
    <w:uiPriority w:val="99"/>
    <w:unhideWhenUsed/>
    <w:rsid w:val="005130CA"/>
    <w:rPr>
      <w:color w:val="0000FF" w:themeColor="hyperlink"/>
      <w:u w:val="single"/>
    </w:rPr>
  </w:style>
  <w:style w:type="table" w:styleId="TableGrid">
    <w:name w:val="Table Grid"/>
    <w:basedOn w:val="TableNormal"/>
    <w:uiPriority w:val="59"/>
    <w:rsid w:val="003032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A041BC"/>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B3429E"/>
    <w:rPr>
      <w:color w:val="800080" w:themeColor="followedHyperlink"/>
      <w:u w:val="single"/>
    </w:rPr>
  </w:style>
  <w:style w:type="paragraph" w:styleId="Footer">
    <w:name w:val="footer"/>
    <w:basedOn w:val="Normal"/>
    <w:link w:val="FooterChar"/>
    <w:uiPriority w:val="99"/>
    <w:unhideWhenUsed/>
    <w:rsid w:val="0010589F"/>
    <w:pPr>
      <w:tabs>
        <w:tab w:val="center" w:pos="4320"/>
        <w:tab w:val="right" w:pos="8640"/>
      </w:tabs>
    </w:pPr>
  </w:style>
  <w:style w:type="character" w:customStyle="1" w:styleId="FooterChar">
    <w:name w:val="Footer Char"/>
    <w:basedOn w:val="DefaultParagraphFont"/>
    <w:link w:val="Footer"/>
    <w:uiPriority w:val="99"/>
    <w:rsid w:val="0010589F"/>
  </w:style>
  <w:style w:type="character" w:styleId="PageNumber">
    <w:name w:val="page number"/>
    <w:basedOn w:val="DefaultParagraphFont"/>
    <w:uiPriority w:val="99"/>
    <w:semiHidden/>
    <w:unhideWhenUsed/>
    <w:rsid w:val="0010589F"/>
  </w:style>
  <w:style w:type="paragraph" w:styleId="Title">
    <w:name w:val="Title"/>
    <w:basedOn w:val="Normal"/>
    <w:next w:val="Normal"/>
    <w:link w:val="TitleChar"/>
    <w:autoRedefine/>
    <w:uiPriority w:val="10"/>
    <w:qFormat/>
    <w:rsid w:val="0059303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character" w:customStyle="1" w:styleId="TitleChar">
    <w:name w:val="Title Char"/>
    <w:basedOn w:val="DefaultParagraphFont"/>
    <w:link w:val="Title"/>
    <w:uiPriority w:val="10"/>
    <w:rsid w:val="0059303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59303A"/>
    <w:pPr>
      <w:numPr>
        <w:ilvl w:val="1"/>
      </w:numPr>
    </w:pPr>
    <w:rPr>
      <w:rFonts w:asciiTheme="majorHAnsi" w:eastAsiaTheme="majorEastAsia" w:hAnsiTheme="majorHAnsi" w:cstheme="majorBidi"/>
      <w:i/>
      <w:iCs/>
      <w:color w:val="4F81BD" w:themeColor="accent1"/>
      <w:spacing w:val="15"/>
      <w:sz w:val="72"/>
    </w:rPr>
  </w:style>
  <w:style w:type="character" w:customStyle="1" w:styleId="SubtitleChar">
    <w:name w:val="Subtitle Char"/>
    <w:basedOn w:val="DefaultParagraphFont"/>
    <w:link w:val="Subtitle"/>
    <w:uiPriority w:val="11"/>
    <w:rsid w:val="0059303A"/>
    <w:rPr>
      <w:rFonts w:asciiTheme="majorHAnsi" w:eastAsiaTheme="majorEastAsia" w:hAnsiTheme="majorHAnsi" w:cstheme="majorBidi"/>
      <w:i/>
      <w:iCs/>
      <w:color w:val="4F81BD" w:themeColor="accent1"/>
      <w:spacing w:val="15"/>
      <w:sz w:val="72"/>
    </w:rPr>
  </w:style>
  <w:style w:type="paragraph" w:styleId="BalloonText">
    <w:name w:val="Balloon Text"/>
    <w:basedOn w:val="Normal"/>
    <w:link w:val="BalloonTextChar"/>
    <w:uiPriority w:val="99"/>
    <w:semiHidden/>
    <w:unhideWhenUsed/>
    <w:rsid w:val="0059303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9303A"/>
    <w:rPr>
      <w:rFonts w:ascii="Lucida Grande" w:hAnsi="Lucida Grande" w:cs="Lucida Grande"/>
      <w:sz w:val="18"/>
      <w:szCs w:val="18"/>
    </w:rPr>
  </w:style>
  <w:style w:type="paragraph" w:styleId="NormalWeb">
    <w:name w:val="Normal (Web)"/>
    <w:basedOn w:val="Normal"/>
    <w:uiPriority w:val="99"/>
    <w:unhideWhenUsed/>
    <w:rsid w:val="0059303A"/>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59303A"/>
  </w:style>
  <w:style w:type="character" w:customStyle="1" w:styleId="Heading1Char">
    <w:name w:val="Heading 1 Char"/>
    <w:basedOn w:val="DefaultParagraphFont"/>
    <w:link w:val="Heading1"/>
    <w:uiPriority w:val="9"/>
    <w:rsid w:val="00ED341F"/>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C83733"/>
  </w:style>
  <w:style w:type="paragraph" w:styleId="TOC2">
    <w:name w:val="toc 2"/>
    <w:basedOn w:val="Normal"/>
    <w:next w:val="Normal"/>
    <w:autoRedefine/>
    <w:uiPriority w:val="39"/>
    <w:unhideWhenUsed/>
    <w:rsid w:val="00C83733"/>
    <w:pPr>
      <w:ind w:left="240"/>
    </w:pPr>
  </w:style>
  <w:style w:type="paragraph" w:styleId="TOC3">
    <w:name w:val="toc 3"/>
    <w:basedOn w:val="Normal"/>
    <w:next w:val="Normal"/>
    <w:autoRedefine/>
    <w:uiPriority w:val="39"/>
    <w:unhideWhenUsed/>
    <w:rsid w:val="00C83733"/>
    <w:pPr>
      <w:ind w:left="480"/>
    </w:pPr>
  </w:style>
  <w:style w:type="paragraph" w:styleId="TOC4">
    <w:name w:val="toc 4"/>
    <w:basedOn w:val="Normal"/>
    <w:next w:val="Normal"/>
    <w:autoRedefine/>
    <w:uiPriority w:val="39"/>
    <w:unhideWhenUsed/>
    <w:rsid w:val="00C83733"/>
    <w:pPr>
      <w:ind w:left="720"/>
    </w:pPr>
  </w:style>
  <w:style w:type="paragraph" w:styleId="TOC5">
    <w:name w:val="toc 5"/>
    <w:basedOn w:val="Normal"/>
    <w:next w:val="Normal"/>
    <w:autoRedefine/>
    <w:uiPriority w:val="39"/>
    <w:unhideWhenUsed/>
    <w:rsid w:val="00C83733"/>
    <w:pPr>
      <w:ind w:left="960"/>
    </w:pPr>
  </w:style>
  <w:style w:type="paragraph" w:styleId="TOC6">
    <w:name w:val="toc 6"/>
    <w:basedOn w:val="Normal"/>
    <w:next w:val="Normal"/>
    <w:autoRedefine/>
    <w:uiPriority w:val="39"/>
    <w:unhideWhenUsed/>
    <w:rsid w:val="00C83733"/>
    <w:pPr>
      <w:ind w:left="1200"/>
    </w:pPr>
  </w:style>
  <w:style w:type="paragraph" w:styleId="TOC7">
    <w:name w:val="toc 7"/>
    <w:basedOn w:val="Normal"/>
    <w:next w:val="Normal"/>
    <w:autoRedefine/>
    <w:uiPriority w:val="39"/>
    <w:unhideWhenUsed/>
    <w:rsid w:val="00C83733"/>
    <w:pPr>
      <w:ind w:left="1440"/>
    </w:pPr>
  </w:style>
  <w:style w:type="paragraph" w:styleId="TOC8">
    <w:name w:val="toc 8"/>
    <w:basedOn w:val="Normal"/>
    <w:next w:val="Normal"/>
    <w:autoRedefine/>
    <w:uiPriority w:val="39"/>
    <w:unhideWhenUsed/>
    <w:rsid w:val="00C83733"/>
    <w:pPr>
      <w:ind w:left="1680"/>
    </w:pPr>
  </w:style>
  <w:style w:type="paragraph" w:styleId="TOC9">
    <w:name w:val="toc 9"/>
    <w:basedOn w:val="Normal"/>
    <w:next w:val="Normal"/>
    <w:autoRedefine/>
    <w:uiPriority w:val="39"/>
    <w:unhideWhenUsed/>
    <w:rsid w:val="00C83733"/>
    <w:pPr>
      <w:ind w:left="1920"/>
    </w:pPr>
  </w:style>
  <w:style w:type="paragraph" w:styleId="FootnoteText">
    <w:name w:val="footnote text"/>
    <w:basedOn w:val="Normal"/>
    <w:link w:val="FootnoteTextChar"/>
    <w:uiPriority w:val="99"/>
    <w:unhideWhenUsed/>
    <w:rsid w:val="00A24C10"/>
  </w:style>
  <w:style w:type="character" w:customStyle="1" w:styleId="FootnoteTextChar">
    <w:name w:val="Footnote Text Char"/>
    <w:basedOn w:val="DefaultParagraphFont"/>
    <w:link w:val="FootnoteText"/>
    <w:uiPriority w:val="99"/>
    <w:rsid w:val="00A24C10"/>
  </w:style>
  <w:style w:type="character" w:styleId="FootnoteReference">
    <w:name w:val="footnote reference"/>
    <w:basedOn w:val="DefaultParagraphFont"/>
    <w:uiPriority w:val="99"/>
    <w:unhideWhenUsed/>
    <w:rsid w:val="00A24C10"/>
    <w:rPr>
      <w:vertAlign w:val="superscript"/>
    </w:rPr>
  </w:style>
  <w:style w:type="character" w:customStyle="1" w:styleId="Heading2Char">
    <w:name w:val="Heading 2 Char"/>
    <w:basedOn w:val="DefaultParagraphFont"/>
    <w:link w:val="Heading2"/>
    <w:uiPriority w:val="9"/>
    <w:semiHidden/>
    <w:rsid w:val="00ED341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ED341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ED341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D341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D341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D341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D341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D341F"/>
    <w:rPr>
      <w:rFonts w:asciiTheme="majorHAnsi" w:eastAsiaTheme="majorEastAsia" w:hAnsiTheme="majorHAnsi" w:cstheme="majorBidi"/>
      <w:i/>
      <w:iCs/>
      <w:color w:val="404040" w:themeColor="text1" w:themeTint="BF"/>
      <w:sz w:val="20"/>
      <w:szCs w:val="20"/>
    </w:rPr>
  </w:style>
  <w:style w:type="numbering" w:customStyle="1" w:styleId="Style1">
    <w:name w:val="Style1"/>
    <w:uiPriority w:val="99"/>
    <w:rsid w:val="00ED341F"/>
    <w:pPr>
      <w:numPr>
        <w:numId w:val="8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0987432">
      <w:bodyDiv w:val="1"/>
      <w:marLeft w:val="0"/>
      <w:marRight w:val="0"/>
      <w:marTop w:val="0"/>
      <w:marBottom w:val="0"/>
      <w:divBdr>
        <w:top w:val="none" w:sz="0" w:space="0" w:color="auto"/>
        <w:left w:val="none" w:sz="0" w:space="0" w:color="auto"/>
        <w:bottom w:val="none" w:sz="0" w:space="0" w:color="auto"/>
        <w:right w:val="none" w:sz="0" w:space="0" w:color="auto"/>
      </w:divBdr>
    </w:div>
    <w:div w:id="441998768">
      <w:bodyDiv w:val="1"/>
      <w:marLeft w:val="0"/>
      <w:marRight w:val="0"/>
      <w:marTop w:val="0"/>
      <w:marBottom w:val="0"/>
      <w:divBdr>
        <w:top w:val="none" w:sz="0" w:space="0" w:color="auto"/>
        <w:left w:val="none" w:sz="0" w:space="0" w:color="auto"/>
        <w:bottom w:val="none" w:sz="0" w:space="0" w:color="auto"/>
        <w:right w:val="none" w:sz="0" w:space="0" w:color="auto"/>
      </w:divBdr>
    </w:div>
    <w:div w:id="707921429">
      <w:bodyDiv w:val="1"/>
      <w:marLeft w:val="0"/>
      <w:marRight w:val="0"/>
      <w:marTop w:val="0"/>
      <w:marBottom w:val="0"/>
      <w:divBdr>
        <w:top w:val="none" w:sz="0" w:space="0" w:color="auto"/>
        <w:left w:val="none" w:sz="0" w:space="0" w:color="auto"/>
        <w:bottom w:val="none" w:sz="0" w:space="0" w:color="auto"/>
        <w:right w:val="none" w:sz="0" w:space="0" w:color="auto"/>
      </w:divBdr>
    </w:div>
    <w:div w:id="716776653">
      <w:bodyDiv w:val="1"/>
      <w:marLeft w:val="0"/>
      <w:marRight w:val="0"/>
      <w:marTop w:val="0"/>
      <w:marBottom w:val="0"/>
      <w:divBdr>
        <w:top w:val="none" w:sz="0" w:space="0" w:color="auto"/>
        <w:left w:val="none" w:sz="0" w:space="0" w:color="auto"/>
        <w:bottom w:val="none" w:sz="0" w:space="0" w:color="auto"/>
        <w:right w:val="none" w:sz="0" w:space="0" w:color="auto"/>
      </w:divBdr>
    </w:div>
    <w:div w:id="936406050">
      <w:bodyDiv w:val="1"/>
      <w:marLeft w:val="0"/>
      <w:marRight w:val="0"/>
      <w:marTop w:val="0"/>
      <w:marBottom w:val="0"/>
      <w:divBdr>
        <w:top w:val="none" w:sz="0" w:space="0" w:color="auto"/>
        <w:left w:val="none" w:sz="0" w:space="0" w:color="auto"/>
        <w:bottom w:val="none" w:sz="0" w:space="0" w:color="auto"/>
        <w:right w:val="none" w:sz="0" w:space="0" w:color="auto"/>
      </w:divBdr>
    </w:div>
    <w:div w:id="1397123482">
      <w:bodyDiv w:val="1"/>
      <w:marLeft w:val="0"/>
      <w:marRight w:val="0"/>
      <w:marTop w:val="0"/>
      <w:marBottom w:val="0"/>
      <w:divBdr>
        <w:top w:val="none" w:sz="0" w:space="0" w:color="auto"/>
        <w:left w:val="none" w:sz="0" w:space="0" w:color="auto"/>
        <w:bottom w:val="none" w:sz="0" w:space="0" w:color="auto"/>
        <w:right w:val="none" w:sz="0" w:space="0" w:color="auto"/>
      </w:divBdr>
    </w:div>
    <w:div w:id="1867333077">
      <w:bodyDiv w:val="1"/>
      <w:marLeft w:val="0"/>
      <w:marRight w:val="0"/>
      <w:marTop w:val="0"/>
      <w:marBottom w:val="0"/>
      <w:divBdr>
        <w:top w:val="none" w:sz="0" w:space="0" w:color="auto"/>
        <w:left w:val="none" w:sz="0" w:space="0" w:color="auto"/>
        <w:bottom w:val="none" w:sz="0" w:space="0" w:color="auto"/>
        <w:right w:val="none" w:sz="0" w:space="0" w:color="auto"/>
      </w:divBdr>
    </w:div>
    <w:div w:id="19711327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F31F4D-0949-F243-88FA-597D8645E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2930</TotalTime>
  <Pages>39</Pages>
  <Words>9404</Words>
  <Characters>53603</Characters>
  <Application>Microsoft Macintosh Word</Application>
  <DocSecurity>0</DocSecurity>
  <Lines>446</Lines>
  <Paragraphs>125</Paragraphs>
  <ScaleCrop>false</ScaleCrop>
  <Company/>
  <LinksUpToDate>false</LinksUpToDate>
  <CharactersWithSpaces>62882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Cindy W</dc:creator>
  <cp:keywords/>
  <dc:description/>
  <cp:lastModifiedBy>Cindy W</cp:lastModifiedBy>
  <cp:revision>98</cp:revision>
  <cp:lastPrinted>2019-02-02T20:51:00Z</cp:lastPrinted>
  <dcterms:created xsi:type="dcterms:W3CDTF">2017-03-27T20:30:00Z</dcterms:created>
  <dcterms:modified xsi:type="dcterms:W3CDTF">2019-02-02T21:01:00Z</dcterms:modified>
</cp:coreProperties>
</file>