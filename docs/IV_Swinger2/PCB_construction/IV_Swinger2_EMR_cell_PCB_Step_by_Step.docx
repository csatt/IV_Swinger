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192DCA" w14:textId="12AC6464" w:rsidR="0059303A" w:rsidRDefault="0059303A" w:rsidP="0059303A">
      <w:pPr>
        <w:pStyle w:val="Title"/>
      </w:pPr>
      <w:r w:rsidRPr="0059303A">
        <w:rPr>
          <w:rFonts w:ascii="Cambria" w:hAnsi="Cambria"/>
          <w:spacing w:val="-1"/>
        </w:rPr>
        <w:t>I</w:t>
      </w:r>
      <w:r w:rsidRPr="0059303A">
        <w:rPr>
          <w:rFonts w:ascii="Cambria" w:hAnsi="Cambria"/>
        </w:rPr>
        <w:t>V</w:t>
      </w:r>
      <w:r w:rsidRPr="0059303A">
        <w:rPr>
          <w:rFonts w:ascii="Cambria" w:hAnsi="Cambria"/>
          <w:spacing w:val="-26"/>
        </w:rPr>
        <w:t xml:space="preserve"> </w:t>
      </w:r>
      <w:r w:rsidRPr="0059303A">
        <w:rPr>
          <w:rFonts w:ascii="Cambria" w:hAnsi="Cambria"/>
        </w:rPr>
        <w:t>Swinger 2</w:t>
      </w:r>
      <w:r>
        <w:t xml:space="preserve">        </w:t>
      </w:r>
      <w:r>
        <w:rPr>
          <w:b/>
          <w:noProof/>
          <w:spacing w:val="-1"/>
          <w:sz w:val="32"/>
          <w:szCs w:val="32"/>
        </w:rPr>
        <w:drawing>
          <wp:inline distT="0" distB="0" distL="0" distR="0" wp14:anchorId="4E6C8AF6" wp14:editId="351BE6B2">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2CBF572A" w14:textId="2F7E417D" w:rsidR="008A50EA" w:rsidRDefault="0059303A" w:rsidP="0059303A">
      <w:pPr>
        <w:pStyle w:val="Subtitle"/>
        <w:rPr>
          <w:sz w:val="52"/>
          <w:szCs w:val="52"/>
        </w:rPr>
      </w:pPr>
      <w:r>
        <w:t xml:space="preserve">   </w:t>
      </w:r>
      <w:r>
        <w:rPr>
          <w:sz w:val="52"/>
          <w:szCs w:val="52"/>
        </w:rPr>
        <w:t>Step-by-step Construction</w:t>
      </w:r>
      <w:r w:rsidR="008A50EA">
        <w:rPr>
          <w:sz w:val="52"/>
          <w:szCs w:val="52"/>
        </w:rPr>
        <w:t>:</w:t>
      </w:r>
    </w:p>
    <w:p w14:paraId="39FE6CAF" w14:textId="286126E7" w:rsidR="0059303A" w:rsidRDefault="008A50EA" w:rsidP="0059303A">
      <w:pPr>
        <w:pStyle w:val="Subtitle"/>
        <w:rPr>
          <w:sz w:val="52"/>
          <w:szCs w:val="52"/>
        </w:rPr>
      </w:pPr>
      <w:r>
        <w:rPr>
          <w:sz w:val="52"/>
          <w:szCs w:val="52"/>
        </w:rPr>
        <w:t xml:space="preserve">    </w:t>
      </w:r>
      <w:r w:rsidR="00E435FF">
        <w:rPr>
          <w:sz w:val="52"/>
          <w:szCs w:val="52"/>
        </w:rPr>
        <w:t>Arduino Shield PCB</w:t>
      </w:r>
      <w:r>
        <w:rPr>
          <w:sz w:val="52"/>
          <w:szCs w:val="52"/>
        </w:rPr>
        <w:t xml:space="preserve"> Designs</w:t>
      </w:r>
      <w:r w:rsidR="005004E0">
        <w:rPr>
          <w:sz w:val="52"/>
          <w:szCs w:val="52"/>
        </w:rPr>
        <w:br/>
        <w:t xml:space="preserve">   </w:t>
      </w:r>
      <w:r w:rsidR="005004E0" w:rsidRPr="00F850FB">
        <w:rPr>
          <w:color w:val="FF0000"/>
          <w:sz w:val="52"/>
          <w:szCs w:val="52"/>
        </w:rPr>
        <w:t>**EMR cell version**</w:t>
      </w:r>
    </w:p>
    <w:p w14:paraId="709C484B" w14:textId="77777777" w:rsidR="0059303A" w:rsidRDefault="0059303A" w:rsidP="0059303A"/>
    <w:p w14:paraId="368E5377" w14:textId="77777777" w:rsidR="0059303A" w:rsidRDefault="0059303A" w:rsidP="0059303A"/>
    <w:p w14:paraId="0D24DD91" w14:textId="77777777" w:rsidR="0059303A" w:rsidRDefault="0059303A" w:rsidP="0059303A"/>
    <w:p w14:paraId="5A54B547" w14:textId="77777777" w:rsidR="0059303A" w:rsidRDefault="0059303A" w:rsidP="0059303A"/>
    <w:p w14:paraId="7EBB4812" w14:textId="002B024D" w:rsidR="0059303A" w:rsidRDefault="00EE1C70" w:rsidP="0059303A">
      <w:r>
        <w:t>Document Revision: 1.0</w:t>
      </w:r>
      <w:ins w:id="0" w:author="Chris Satterlee" w:date="2019-03-04T12:27:00Z">
        <w:r w:rsidR="0059724D">
          <w:t>2</w:t>
        </w:r>
      </w:ins>
      <w:del w:id="1" w:author="Chris Satterlee" w:date="2019-03-04T12:27:00Z">
        <w:r w:rsidR="00F850FB" w:rsidDel="0059724D">
          <w:delText>1</w:delText>
        </w:r>
      </w:del>
      <w:r w:rsidR="0059303A">
        <w:t xml:space="preserve">  (</w:t>
      </w:r>
      <w:ins w:id="2" w:author="Chris Satterlee" w:date="2019-03-04T12:27:00Z">
        <w:r w:rsidR="0059724D">
          <w:t>0</w:t>
        </w:r>
      </w:ins>
      <w:ins w:id="3" w:author="Chris Satterlee" w:date="2019-03-06T18:31:00Z">
        <w:r w:rsidR="003F1A93">
          <w:t>6</w:t>
        </w:r>
      </w:ins>
      <w:del w:id="4" w:author="Chris Satterlee" w:date="2019-03-04T12:27:00Z">
        <w:r w:rsidR="00F850FB" w:rsidDel="0059724D">
          <w:delText>1</w:delText>
        </w:r>
        <w:r w:rsidR="00886BE1" w:rsidDel="0059724D">
          <w:delText>2</w:delText>
        </w:r>
      </w:del>
      <w:r w:rsidR="0059303A">
        <w:t>-</w:t>
      </w:r>
      <w:ins w:id="5" w:author="Chris Satterlee" w:date="2019-03-04T12:27:00Z">
        <w:r w:rsidR="0059724D">
          <w:t>Mar</w:t>
        </w:r>
      </w:ins>
      <w:del w:id="6" w:author="Chris Satterlee" w:date="2019-03-04T12:27:00Z">
        <w:r w:rsidR="00ED341F" w:rsidDel="0059724D">
          <w:delText>Fe</w:delText>
        </w:r>
        <w:r w:rsidR="005004E0" w:rsidDel="0059724D">
          <w:delText>b</w:delText>
        </w:r>
      </w:del>
      <w:r w:rsidR="008A50EA">
        <w:t>, 2019</w:t>
      </w:r>
      <w:r w:rsidR="0059303A">
        <w:t>)</w:t>
      </w:r>
      <w:r w:rsidR="0059303A">
        <w:tab/>
      </w:r>
      <w:r w:rsidR="0059303A">
        <w:tab/>
      </w:r>
      <w:r w:rsidR="0059303A">
        <w:tab/>
        <w:t>Chris Satterlee</w:t>
      </w:r>
    </w:p>
    <w:p w14:paraId="05D27F53" w14:textId="77777777" w:rsidR="0059303A" w:rsidRDefault="0059303A" w:rsidP="0059303A"/>
    <w:p w14:paraId="776B413B" w14:textId="77777777" w:rsidR="0059303A" w:rsidRDefault="0059303A" w:rsidP="0059303A"/>
    <w:p w14:paraId="68B26978" w14:textId="77777777" w:rsidR="0059303A" w:rsidRDefault="0059303A" w:rsidP="005930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59303A" w14:paraId="4FB595E3" w14:textId="77777777" w:rsidTr="0059303A">
        <w:tc>
          <w:tcPr>
            <w:tcW w:w="8856" w:type="dxa"/>
          </w:tcPr>
          <w:p w14:paraId="1F85164F" w14:textId="1A359486" w:rsidR="0059303A" w:rsidRDefault="00886BE1" w:rsidP="003F1A93">
            <w:pPr>
              <w:jc w:val="center"/>
              <w:pPrChange w:id="7" w:author="Chris Satterlee" w:date="2019-03-06T18:32:00Z">
                <w:pPr/>
              </w:pPrChange>
            </w:pPr>
            <w:del w:id="8" w:author="Chris Satterlee" w:date="2019-03-06T18:31:00Z">
              <w:r w:rsidDel="003F1A93">
                <w:rPr>
                  <w:noProof/>
                </w:rPr>
                <w:drawing>
                  <wp:inline distT="0" distB="0" distL="0" distR="0" wp14:anchorId="73CAE6EA" wp14:editId="6E04B3C2">
                    <wp:extent cx="5486400" cy="411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r_cell_bare_board.jpg"/>
                            <pic:cNvPicPr/>
                          </pic:nvPicPr>
                          <pic:blipFill>
                            <a:blip r:embed="rId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del>
            <w:bookmarkStart w:id="9" w:name="_GoBack"/>
            <w:ins w:id="10" w:author="Chris Satterlee" w:date="2019-03-06T18:32:00Z">
              <w:r w:rsidR="003F1A93">
                <w:rPr>
                  <w:noProof/>
                </w:rPr>
                <w:drawing>
                  <wp:inline distT="0" distB="0" distL="0" distR="0" wp14:anchorId="148F9D51" wp14:editId="3AB5F6D1">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178.JPG"/>
                            <pic:cNvPicPr/>
                          </pic:nvPicPr>
                          <pic:blipFill>
                            <a:blip r:embed="rId10"/>
                            <a:stretch>
                              <a:fillRect/>
                            </a:stretch>
                          </pic:blipFill>
                          <pic:spPr>
                            <a:xfrm>
                              <a:off x="0" y="0"/>
                              <a:ext cx="5486400" cy="4114800"/>
                            </a:xfrm>
                            <a:prstGeom prst="rect">
                              <a:avLst/>
                            </a:prstGeom>
                          </pic:spPr>
                        </pic:pic>
                      </a:graphicData>
                    </a:graphic>
                  </wp:inline>
                </w:drawing>
              </w:r>
            </w:ins>
            <w:bookmarkEnd w:id="9"/>
          </w:p>
        </w:tc>
      </w:tr>
    </w:tbl>
    <w:p w14:paraId="3206C864" w14:textId="44886A94" w:rsidR="00C83733" w:rsidRPr="00C83733" w:rsidRDefault="00C83733" w:rsidP="00C83733">
      <w:pPr>
        <w:rPr>
          <w:rFonts w:ascii="Courier" w:hAnsi="Courier"/>
        </w:rPr>
      </w:pPr>
      <w:r>
        <w:br w:type="page"/>
      </w:r>
      <w:r w:rsidR="00BE08E1">
        <w:lastRenderedPageBreak/>
        <w:t xml:space="preserve">Copyright (C) </w:t>
      </w:r>
      <w:proofErr w:type="gramStart"/>
      <w:r w:rsidR="00BE08E1">
        <w:t>2019</w:t>
      </w:r>
      <w:r w:rsidRPr="00274C7A">
        <w:t xml:space="preserve">  Chris</w:t>
      </w:r>
      <w:proofErr w:type="gramEnd"/>
      <w:r w:rsidRPr="00274C7A">
        <w:t xml:space="preserve"> Satterlee</w:t>
      </w:r>
    </w:p>
    <w:p w14:paraId="494283B6" w14:textId="77777777" w:rsidR="00C83733" w:rsidRPr="00274C7A" w:rsidRDefault="00C83733" w:rsidP="00C83733">
      <w:pPr>
        <w:ind w:left="90"/>
      </w:pPr>
    </w:p>
    <w:p w14:paraId="17C3BFBA" w14:textId="77777777" w:rsidR="00C83733" w:rsidRPr="00274C7A" w:rsidRDefault="00C83733" w:rsidP="00C83733">
      <w:pPr>
        <w:ind w:left="90"/>
      </w:pPr>
      <w:r w:rsidRPr="00274C7A">
        <w:t>IV Swinger and IV Swinger 2 are open source hardware and software projects.</w:t>
      </w:r>
    </w:p>
    <w:p w14:paraId="4B9EF78B" w14:textId="77777777" w:rsidR="00C83733" w:rsidRPr="00274C7A" w:rsidRDefault="00C83733" w:rsidP="00C83733">
      <w:pPr>
        <w:ind w:left="90"/>
      </w:pPr>
    </w:p>
    <w:p w14:paraId="2C8B7972" w14:textId="77777777" w:rsidR="00C83733" w:rsidRPr="00274C7A" w:rsidRDefault="00C83733" w:rsidP="00C83733">
      <w:pPr>
        <w:ind w:left="90"/>
      </w:pPr>
      <w:r w:rsidRPr="00274C7A">
        <w:t xml:space="preserve">Permission to use the hardware design is granted under the terms of the TAPR Open Hardware License Version 1.0 (May 25, 2007) - </w:t>
      </w:r>
      <w:hyperlink r:id="rId11" w:history="1">
        <w:r w:rsidRPr="00274C7A">
          <w:rPr>
            <w:rStyle w:val="Hyperlink"/>
          </w:rPr>
          <w:t>http://www.tapr.org/OHL</w:t>
        </w:r>
      </w:hyperlink>
    </w:p>
    <w:p w14:paraId="7DBEDE1B" w14:textId="77777777" w:rsidR="00C83733" w:rsidRPr="00274C7A" w:rsidRDefault="00C83733" w:rsidP="00C83733">
      <w:pPr>
        <w:ind w:left="90"/>
      </w:pPr>
    </w:p>
    <w:p w14:paraId="1E5BADE4" w14:textId="77777777" w:rsidR="00C83733" w:rsidRPr="00274C7A" w:rsidRDefault="00C83733" w:rsidP="00C83733">
      <w:pPr>
        <w:ind w:left="90"/>
      </w:pPr>
      <w:r w:rsidRPr="00274C7A">
        <w:t xml:space="preserve">Permission to use the software is granted under the terms of the GNU General Public License v3 - </w:t>
      </w:r>
      <w:hyperlink r:id="rId12" w:history="1">
        <w:r w:rsidRPr="00274C7A">
          <w:rPr>
            <w:rStyle w:val="Hyperlink"/>
          </w:rPr>
          <w:t>http://www.gnu.org/licenses</w:t>
        </w:r>
      </w:hyperlink>
      <w:r w:rsidRPr="00274C7A">
        <w:t>.</w:t>
      </w:r>
    </w:p>
    <w:p w14:paraId="3E2AD5E0" w14:textId="77777777" w:rsidR="00C83733" w:rsidRPr="00274C7A" w:rsidRDefault="00C83733" w:rsidP="00C83733">
      <w:pPr>
        <w:ind w:left="90"/>
      </w:pPr>
      <w:r w:rsidRPr="00274C7A">
        <w:t xml:space="preserve"> </w:t>
      </w:r>
    </w:p>
    <w:p w14:paraId="0C5BC83F" w14:textId="19AE1B50" w:rsidR="00C83733" w:rsidRPr="00274C7A" w:rsidRDefault="00C83733" w:rsidP="00C83733">
      <w:pPr>
        <w:ind w:left="90"/>
      </w:pPr>
      <w:r w:rsidRPr="00274C7A">
        <w:t xml:space="preserve">Current versions of the license files, documentation, </w:t>
      </w:r>
      <w:r w:rsidR="00980529">
        <w:t>PCB files</w:t>
      </w:r>
      <w:r w:rsidRPr="00274C7A">
        <w:t>, and software can be found at:</w:t>
      </w:r>
    </w:p>
    <w:p w14:paraId="381DD282" w14:textId="77777777" w:rsidR="00C83733" w:rsidRPr="00274C7A" w:rsidRDefault="00C83733" w:rsidP="00C83733">
      <w:pPr>
        <w:ind w:left="90"/>
      </w:pPr>
      <w:r w:rsidRPr="00274C7A">
        <w:t xml:space="preserve"> </w:t>
      </w:r>
    </w:p>
    <w:p w14:paraId="6B2192DA" w14:textId="77777777" w:rsidR="00C83733" w:rsidRDefault="00C83733" w:rsidP="00C83733">
      <w:pPr>
        <w:ind w:left="90"/>
      </w:pPr>
      <w:r w:rsidRPr="00274C7A">
        <w:t xml:space="preserve">    </w:t>
      </w:r>
      <w:hyperlink r:id="rId13" w:history="1">
        <w:r w:rsidRPr="00274C7A">
          <w:rPr>
            <w:rStyle w:val="Hyperlink"/>
          </w:rPr>
          <w:t>https://github.com/csatt/IV_Swinger</w:t>
        </w:r>
      </w:hyperlink>
      <w:r w:rsidRPr="00274C7A">
        <w:t xml:space="preserve"> </w:t>
      </w:r>
    </w:p>
    <w:p w14:paraId="020B95EF" w14:textId="77777777" w:rsidR="00C83733" w:rsidRDefault="00C83733" w:rsidP="00C83733">
      <w:pPr>
        <w:ind w:left="90"/>
      </w:pPr>
    </w:p>
    <w:p w14:paraId="75936140" w14:textId="77777777" w:rsidR="00C83733" w:rsidRDefault="00C83733" w:rsidP="0059303A">
      <w:pPr>
        <w:rPr>
          <w:rFonts w:ascii="Courier" w:hAnsi="Courier"/>
        </w:rPr>
      </w:pPr>
    </w:p>
    <w:p w14:paraId="187CE27F" w14:textId="77777777" w:rsidR="00C83733" w:rsidRDefault="00C83733">
      <w:pPr>
        <w:rPr>
          <w:rFonts w:ascii="Courier" w:hAnsi="Courier"/>
        </w:rPr>
      </w:pPr>
      <w:r>
        <w:rPr>
          <w:rFonts w:ascii="Courier" w:hAnsi="Courier"/>
        </w:rPr>
        <w:br w:type="page"/>
      </w:r>
    </w:p>
    <w:p w14:paraId="78F0D9FB" w14:textId="77777777" w:rsidR="00C17D6D" w:rsidRDefault="00C83733">
      <w:pPr>
        <w:pStyle w:val="TOC1"/>
        <w:tabs>
          <w:tab w:val="left" w:pos="940"/>
          <w:tab w:val="right" w:leader="dot" w:pos="8630"/>
        </w:tabs>
        <w:rPr>
          <w:noProof/>
          <w:lang w:eastAsia="ja-JP"/>
        </w:rPr>
      </w:pPr>
      <w:r>
        <w:rPr>
          <w:rFonts w:ascii="Courier" w:hAnsi="Courier"/>
        </w:rPr>
        <w:lastRenderedPageBreak/>
        <w:fldChar w:fldCharType="begin"/>
      </w:r>
      <w:r>
        <w:rPr>
          <w:rFonts w:ascii="Courier" w:hAnsi="Courier"/>
        </w:rPr>
        <w:instrText xml:space="preserve"> TOC \o "1-3" </w:instrText>
      </w:r>
      <w:r>
        <w:rPr>
          <w:rFonts w:ascii="Courier" w:hAnsi="Courier"/>
        </w:rPr>
        <w:fldChar w:fldCharType="separate"/>
      </w:r>
      <w:r w:rsidR="00C17D6D" w:rsidRPr="002D74A4">
        <w:rPr>
          <w:noProof/>
          <w:color w:val="4F81BD" w:themeColor="accent1"/>
        </w:rPr>
        <w:t>Step 1:</w:t>
      </w:r>
      <w:r w:rsidR="00C17D6D">
        <w:rPr>
          <w:noProof/>
          <w:lang w:eastAsia="ja-JP"/>
        </w:rPr>
        <w:tab/>
      </w:r>
      <w:r w:rsidR="00C17D6D">
        <w:rPr>
          <w:noProof/>
        </w:rPr>
        <w:t>Understand the HW design / Choose Variant</w:t>
      </w:r>
      <w:r w:rsidR="00C17D6D">
        <w:rPr>
          <w:noProof/>
        </w:rPr>
        <w:tab/>
      </w:r>
      <w:r w:rsidR="00C17D6D">
        <w:rPr>
          <w:noProof/>
        </w:rPr>
        <w:fldChar w:fldCharType="begin"/>
      </w:r>
      <w:r w:rsidR="00C17D6D">
        <w:rPr>
          <w:noProof/>
        </w:rPr>
        <w:instrText xml:space="preserve"> PAGEREF _Toc411616787 \h </w:instrText>
      </w:r>
      <w:r w:rsidR="00C17D6D">
        <w:rPr>
          <w:noProof/>
        </w:rPr>
      </w:r>
      <w:r w:rsidR="00C17D6D">
        <w:rPr>
          <w:noProof/>
        </w:rPr>
        <w:fldChar w:fldCharType="separate"/>
      </w:r>
      <w:r w:rsidR="00C17D6D">
        <w:rPr>
          <w:noProof/>
        </w:rPr>
        <w:t>5</w:t>
      </w:r>
      <w:r w:rsidR="00C17D6D">
        <w:rPr>
          <w:noProof/>
        </w:rPr>
        <w:fldChar w:fldCharType="end"/>
      </w:r>
    </w:p>
    <w:p w14:paraId="4AE7795B" w14:textId="77777777" w:rsidR="00C17D6D" w:rsidRDefault="00C17D6D">
      <w:pPr>
        <w:pStyle w:val="TOC1"/>
        <w:tabs>
          <w:tab w:val="left" w:pos="940"/>
          <w:tab w:val="right" w:leader="dot" w:pos="8630"/>
        </w:tabs>
        <w:rPr>
          <w:noProof/>
          <w:lang w:eastAsia="ja-JP"/>
        </w:rPr>
      </w:pPr>
      <w:r w:rsidRPr="002D74A4">
        <w:rPr>
          <w:noProof/>
          <w:color w:val="4F81BD" w:themeColor="accent1"/>
        </w:rPr>
        <w:t>Step 2:</w:t>
      </w:r>
      <w:r>
        <w:rPr>
          <w:noProof/>
          <w:lang w:eastAsia="ja-JP"/>
        </w:rPr>
        <w:tab/>
      </w:r>
      <w:r>
        <w:rPr>
          <w:noProof/>
        </w:rPr>
        <w:t>Install software</w:t>
      </w:r>
      <w:r>
        <w:rPr>
          <w:noProof/>
        </w:rPr>
        <w:tab/>
      </w:r>
      <w:r>
        <w:rPr>
          <w:noProof/>
        </w:rPr>
        <w:fldChar w:fldCharType="begin"/>
      </w:r>
      <w:r>
        <w:rPr>
          <w:noProof/>
        </w:rPr>
        <w:instrText xml:space="preserve"> PAGEREF _Toc411616788 \h </w:instrText>
      </w:r>
      <w:r>
        <w:rPr>
          <w:noProof/>
        </w:rPr>
      </w:r>
      <w:r>
        <w:rPr>
          <w:noProof/>
        </w:rPr>
        <w:fldChar w:fldCharType="separate"/>
      </w:r>
      <w:r>
        <w:rPr>
          <w:noProof/>
        </w:rPr>
        <w:t>5</w:t>
      </w:r>
      <w:r>
        <w:rPr>
          <w:noProof/>
        </w:rPr>
        <w:fldChar w:fldCharType="end"/>
      </w:r>
    </w:p>
    <w:p w14:paraId="2D27659C" w14:textId="77777777" w:rsidR="00C17D6D" w:rsidRDefault="00C17D6D">
      <w:pPr>
        <w:pStyle w:val="TOC1"/>
        <w:tabs>
          <w:tab w:val="left" w:pos="940"/>
          <w:tab w:val="right" w:leader="dot" w:pos="8630"/>
        </w:tabs>
        <w:rPr>
          <w:noProof/>
          <w:lang w:eastAsia="ja-JP"/>
        </w:rPr>
      </w:pPr>
      <w:r w:rsidRPr="002D74A4">
        <w:rPr>
          <w:noProof/>
          <w:color w:val="4F81BD" w:themeColor="accent1"/>
        </w:rPr>
        <w:t>Step 3:</w:t>
      </w:r>
      <w:r>
        <w:rPr>
          <w:noProof/>
          <w:lang w:eastAsia="ja-JP"/>
        </w:rPr>
        <w:tab/>
      </w:r>
      <w:r>
        <w:rPr>
          <w:noProof/>
        </w:rPr>
        <w:t>Order PCB</w:t>
      </w:r>
      <w:r>
        <w:rPr>
          <w:noProof/>
        </w:rPr>
        <w:tab/>
      </w:r>
      <w:r>
        <w:rPr>
          <w:noProof/>
        </w:rPr>
        <w:fldChar w:fldCharType="begin"/>
      </w:r>
      <w:r>
        <w:rPr>
          <w:noProof/>
        </w:rPr>
        <w:instrText xml:space="preserve"> PAGEREF _Toc411616789 \h </w:instrText>
      </w:r>
      <w:r>
        <w:rPr>
          <w:noProof/>
        </w:rPr>
      </w:r>
      <w:r>
        <w:rPr>
          <w:noProof/>
        </w:rPr>
        <w:fldChar w:fldCharType="separate"/>
      </w:r>
      <w:r>
        <w:rPr>
          <w:noProof/>
        </w:rPr>
        <w:t>5</w:t>
      </w:r>
      <w:r>
        <w:rPr>
          <w:noProof/>
        </w:rPr>
        <w:fldChar w:fldCharType="end"/>
      </w:r>
    </w:p>
    <w:p w14:paraId="5B71EB6F" w14:textId="77777777" w:rsidR="00C17D6D" w:rsidRDefault="00C17D6D">
      <w:pPr>
        <w:pStyle w:val="TOC1"/>
        <w:tabs>
          <w:tab w:val="left" w:pos="940"/>
          <w:tab w:val="right" w:leader="dot" w:pos="8630"/>
        </w:tabs>
        <w:rPr>
          <w:noProof/>
          <w:lang w:eastAsia="ja-JP"/>
        </w:rPr>
      </w:pPr>
      <w:r w:rsidRPr="002D74A4">
        <w:rPr>
          <w:noProof/>
          <w:color w:val="4F81BD" w:themeColor="accent1"/>
        </w:rPr>
        <w:t>Step 4:</w:t>
      </w:r>
      <w:r>
        <w:rPr>
          <w:noProof/>
          <w:lang w:eastAsia="ja-JP"/>
        </w:rPr>
        <w:tab/>
      </w:r>
      <w:r>
        <w:rPr>
          <w:noProof/>
        </w:rPr>
        <w:t>Buy other parts</w:t>
      </w:r>
      <w:r>
        <w:rPr>
          <w:noProof/>
        </w:rPr>
        <w:tab/>
      </w:r>
      <w:r>
        <w:rPr>
          <w:noProof/>
        </w:rPr>
        <w:fldChar w:fldCharType="begin"/>
      </w:r>
      <w:r>
        <w:rPr>
          <w:noProof/>
        </w:rPr>
        <w:instrText xml:space="preserve"> PAGEREF _Toc411616790 \h </w:instrText>
      </w:r>
      <w:r>
        <w:rPr>
          <w:noProof/>
        </w:rPr>
      </w:r>
      <w:r>
        <w:rPr>
          <w:noProof/>
        </w:rPr>
        <w:fldChar w:fldCharType="separate"/>
      </w:r>
      <w:r>
        <w:rPr>
          <w:noProof/>
        </w:rPr>
        <w:t>6</w:t>
      </w:r>
      <w:r>
        <w:rPr>
          <w:noProof/>
        </w:rPr>
        <w:fldChar w:fldCharType="end"/>
      </w:r>
    </w:p>
    <w:p w14:paraId="3C61F264" w14:textId="77777777" w:rsidR="00C17D6D" w:rsidRDefault="00C17D6D">
      <w:pPr>
        <w:pStyle w:val="TOC1"/>
        <w:tabs>
          <w:tab w:val="left" w:pos="940"/>
          <w:tab w:val="right" w:leader="dot" w:pos="8630"/>
        </w:tabs>
        <w:rPr>
          <w:noProof/>
          <w:lang w:eastAsia="ja-JP"/>
        </w:rPr>
      </w:pPr>
      <w:r w:rsidRPr="002D74A4">
        <w:rPr>
          <w:noProof/>
          <w:color w:val="4F81BD" w:themeColor="accent1"/>
        </w:rPr>
        <w:t>Step 5:</w:t>
      </w:r>
      <w:r>
        <w:rPr>
          <w:noProof/>
          <w:lang w:eastAsia="ja-JP"/>
        </w:rPr>
        <w:tab/>
      </w:r>
      <w:r>
        <w:rPr>
          <w:noProof/>
        </w:rPr>
        <w:t>Gather / buy tools</w:t>
      </w:r>
      <w:r>
        <w:rPr>
          <w:noProof/>
        </w:rPr>
        <w:tab/>
      </w:r>
      <w:r>
        <w:rPr>
          <w:noProof/>
        </w:rPr>
        <w:fldChar w:fldCharType="begin"/>
      </w:r>
      <w:r>
        <w:rPr>
          <w:noProof/>
        </w:rPr>
        <w:instrText xml:space="preserve"> PAGEREF _Toc411616791 \h </w:instrText>
      </w:r>
      <w:r>
        <w:rPr>
          <w:noProof/>
        </w:rPr>
      </w:r>
      <w:r>
        <w:rPr>
          <w:noProof/>
        </w:rPr>
        <w:fldChar w:fldCharType="separate"/>
      </w:r>
      <w:r>
        <w:rPr>
          <w:noProof/>
        </w:rPr>
        <w:t>7</w:t>
      </w:r>
      <w:r>
        <w:rPr>
          <w:noProof/>
        </w:rPr>
        <w:fldChar w:fldCharType="end"/>
      </w:r>
    </w:p>
    <w:p w14:paraId="149CC3D7" w14:textId="77777777" w:rsidR="00C17D6D" w:rsidRDefault="00C17D6D">
      <w:pPr>
        <w:pStyle w:val="TOC1"/>
        <w:tabs>
          <w:tab w:val="left" w:pos="940"/>
          <w:tab w:val="right" w:leader="dot" w:pos="8630"/>
        </w:tabs>
        <w:rPr>
          <w:noProof/>
          <w:lang w:eastAsia="ja-JP"/>
        </w:rPr>
      </w:pPr>
      <w:r w:rsidRPr="002D74A4">
        <w:rPr>
          <w:noProof/>
          <w:color w:val="4F81BD" w:themeColor="accent1"/>
        </w:rPr>
        <w:t>Step 6:</w:t>
      </w:r>
      <w:r>
        <w:rPr>
          <w:noProof/>
          <w:lang w:eastAsia="ja-JP"/>
        </w:rPr>
        <w:tab/>
      </w:r>
      <w:r>
        <w:rPr>
          <w:noProof/>
        </w:rPr>
        <w:t>Manually test the relay module</w:t>
      </w:r>
      <w:r>
        <w:rPr>
          <w:noProof/>
        </w:rPr>
        <w:tab/>
      </w:r>
      <w:r>
        <w:rPr>
          <w:noProof/>
        </w:rPr>
        <w:fldChar w:fldCharType="begin"/>
      </w:r>
      <w:r>
        <w:rPr>
          <w:noProof/>
        </w:rPr>
        <w:instrText xml:space="preserve"> PAGEREF _Toc411616792 \h </w:instrText>
      </w:r>
      <w:r>
        <w:rPr>
          <w:noProof/>
        </w:rPr>
      </w:r>
      <w:r>
        <w:rPr>
          <w:noProof/>
        </w:rPr>
        <w:fldChar w:fldCharType="separate"/>
      </w:r>
      <w:r>
        <w:rPr>
          <w:noProof/>
        </w:rPr>
        <w:t>8</w:t>
      </w:r>
      <w:r>
        <w:rPr>
          <w:noProof/>
        </w:rPr>
        <w:fldChar w:fldCharType="end"/>
      </w:r>
    </w:p>
    <w:p w14:paraId="5D11DCF4" w14:textId="77777777" w:rsidR="00C17D6D" w:rsidRDefault="00C17D6D">
      <w:pPr>
        <w:pStyle w:val="TOC1"/>
        <w:tabs>
          <w:tab w:val="left" w:pos="940"/>
          <w:tab w:val="right" w:leader="dot" w:pos="8630"/>
        </w:tabs>
        <w:rPr>
          <w:noProof/>
          <w:lang w:eastAsia="ja-JP"/>
        </w:rPr>
      </w:pPr>
      <w:r w:rsidRPr="002D74A4">
        <w:rPr>
          <w:noProof/>
          <w:color w:val="4F81BD" w:themeColor="accent1"/>
        </w:rPr>
        <w:t>Step 7:</w:t>
      </w:r>
      <w:r>
        <w:rPr>
          <w:noProof/>
          <w:lang w:eastAsia="ja-JP"/>
        </w:rPr>
        <w:tab/>
      </w:r>
      <w:r>
        <w:rPr>
          <w:noProof/>
        </w:rPr>
        <w:t>Prepare for Soldering</w:t>
      </w:r>
      <w:r>
        <w:rPr>
          <w:noProof/>
        </w:rPr>
        <w:tab/>
      </w:r>
      <w:r>
        <w:rPr>
          <w:noProof/>
        </w:rPr>
        <w:fldChar w:fldCharType="begin"/>
      </w:r>
      <w:r>
        <w:rPr>
          <w:noProof/>
        </w:rPr>
        <w:instrText xml:space="preserve"> PAGEREF _Toc411616793 \h </w:instrText>
      </w:r>
      <w:r>
        <w:rPr>
          <w:noProof/>
        </w:rPr>
      </w:r>
      <w:r>
        <w:rPr>
          <w:noProof/>
        </w:rPr>
        <w:fldChar w:fldCharType="separate"/>
      </w:r>
      <w:r>
        <w:rPr>
          <w:noProof/>
        </w:rPr>
        <w:t>9</w:t>
      </w:r>
      <w:r>
        <w:rPr>
          <w:noProof/>
        </w:rPr>
        <w:fldChar w:fldCharType="end"/>
      </w:r>
    </w:p>
    <w:p w14:paraId="11567248" w14:textId="77777777" w:rsidR="00C17D6D" w:rsidRDefault="00C17D6D">
      <w:pPr>
        <w:pStyle w:val="TOC1"/>
        <w:tabs>
          <w:tab w:val="left" w:pos="940"/>
          <w:tab w:val="right" w:leader="dot" w:pos="8630"/>
        </w:tabs>
        <w:rPr>
          <w:noProof/>
          <w:lang w:eastAsia="ja-JP"/>
        </w:rPr>
      </w:pPr>
      <w:r w:rsidRPr="002D74A4">
        <w:rPr>
          <w:noProof/>
          <w:color w:val="4F81BD" w:themeColor="accent1"/>
        </w:rPr>
        <w:t>Step 8:</w:t>
      </w:r>
      <w:r>
        <w:rPr>
          <w:noProof/>
          <w:lang w:eastAsia="ja-JP"/>
        </w:rPr>
        <w:tab/>
      </w:r>
      <w:r>
        <w:rPr>
          <w:noProof/>
        </w:rPr>
        <w:t>1/4W resistors</w:t>
      </w:r>
      <w:r>
        <w:rPr>
          <w:noProof/>
        </w:rPr>
        <w:tab/>
      </w:r>
      <w:r>
        <w:rPr>
          <w:noProof/>
        </w:rPr>
        <w:fldChar w:fldCharType="begin"/>
      </w:r>
      <w:r>
        <w:rPr>
          <w:noProof/>
        </w:rPr>
        <w:instrText xml:space="preserve"> PAGEREF _Toc411616794 \h </w:instrText>
      </w:r>
      <w:r>
        <w:rPr>
          <w:noProof/>
        </w:rPr>
      </w:r>
      <w:r>
        <w:rPr>
          <w:noProof/>
        </w:rPr>
        <w:fldChar w:fldCharType="separate"/>
      </w:r>
      <w:r>
        <w:rPr>
          <w:noProof/>
        </w:rPr>
        <w:t>10</w:t>
      </w:r>
      <w:r>
        <w:rPr>
          <w:noProof/>
        </w:rPr>
        <w:fldChar w:fldCharType="end"/>
      </w:r>
    </w:p>
    <w:p w14:paraId="3C6AEE60" w14:textId="77777777" w:rsidR="00C17D6D" w:rsidRDefault="00C17D6D">
      <w:pPr>
        <w:pStyle w:val="TOC1"/>
        <w:tabs>
          <w:tab w:val="left" w:pos="940"/>
          <w:tab w:val="right" w:leader="dot" w:pos="8630"/>
        </w:tabs>
        <w:rPr>
          <w:noProof/>
          <w:lang w:eastAsia="ja-JP"/>
        </w:rPr>
      </w:pPr>
      <w:r w:rsidRPr="002D74A4">
        <w:rPr>
          <w:noProof/>
          <w:color w:val="4F81BD" w:themeColor="accent1"/>
        </w:rPr>
        <w:t>Step 9:</w:t>
      </w:r>
      <w:r>
        <w:rPr>
          <w:noProof/>
          <w:lang w:eastAsia="ja-JP"/>
        </w:rPr>
        <w:tab/>
      </w:r>
      <w:r>
        <w:rPr>
          <w:noProof/>
        </w:rPr>
        <w:t>IC sockets</w:t>
      </w:r>
      <w:r>
        <w:rPr>
          <w:noProof/>
        </w:rPr>
        <w:tab/>
      </w:r>
      <w:r>
        <w:rPr>
          <w:noProof/>
        </w:rPr>
        <w:fldChar w:fldCharType="begin"/>
      </w:r>
      <w:r>
        <w:rPr>
          <w:noProof/>
        </w:rPr>
        <w:instrText xml:space="preserve"> PAGEREF _Toc411616795 \h </w:instrText>
      </w:r>
      <w:r>
        <w:rPr>
          <w:noProof/>
        </w:rPr>
      </w:r>
      <w:r>
        <w:rPr>
          <w:noProof/>
        </w:rPr>
        <w:fldChar w:fldCharType="separate"/>
      </w:r>
      <w:r>
        <w:rPr>
          <w:noProof/>
        </w:rPr>
        <w:t>12</w:t>
      </w:r>
      <w:r>
        <w:rPr>
          <w:noProof/>
        </w:rPr>
        <w:fldChar w:fldCharType="end"/>
      </w:r>
    </w:p>
    <w:p w14:paraId="6D47B7E2" w14:textId="77777777" w:rsidR="00C17D6D" w:rsidRDefault="00C17D6D">
      <w:pPr>
        <w:pStyle w:val="TOC1"/>
        <w:tabs>
          <w:tab w:val="left" w:pos="1073"/>
          <w:tab w:val="right" w:leader="dot" w:pos="8630"/>
        </w:tabs>
        <w:rPr>
          <w:noProof/>
          <w:lang w:eastAsia="ja-JP"/>
        </w:rPr>
      </w:pPr>
      <w:r w:rsidRPr="002D74A4">
        <w:rPr>
          <w:noProof/>
          <w:color w:val="4F81BD" w:themeColor="accent1"/>
        </w:rPr>
        <w:t>Step 10:</w:t>
      </w:r>
      <w:r>
        <w:rPr>
          <w:noProof/>
          <w:lang w:eastAsia="ja-JP"/>
        </w:rPr>
        <w:tab/>
      </w:r>
      <w:r>
        <w:rPr>
          <w:noProof/>
        </w:rPr>
        <w:t>Horizontal shunt resistor</w:t>
      </w:r>
      <w:r>
        <w:rPr>
          <w:noProof/>
        </w:rPr>
        <w:tab/>
      </w:r>
      <w:r>
        <w:rPr>
          <w:noProof/>
        </w:rPr>
        <w:fldChar w:fldCharType="begin"/>
      </w:r>
      <w:r>
        <w:rPr>
          <w:noProof/>
        </w:rPr>
        <w:instrText xml:space="preserve"> PAGEREF _Toc411616796 \h </w:instrText>
      </w:r>
      <w:r>
        <w:rPr>
          <w:noProof/>
        </w:rPr>
      </w:r>
      <w:r>
        <w:rPr>
          <w:noProof/>
        </w:rPr>
        <w:fldChar w:fldCharType="separate"/>
      </w:r>
      <w:r>
        <w:rPr>
          <w:noProof/>
        </w:rPr>
        <w:t>12</w:t>
      </w:r>
      <w:r>
        <w:rPr>
          <w:noProof/>
        </w:rPr>
        <w:fldChar w:fldCharType="end"/>
      </w:r>
    </w:p>
    <w:p w14:paraId="73663F3A" w14:textId="77777777" w:rsidR="00C17D6D" w:rsidRDefault="00C17D6D">
      <w:pPr>
        <w:pStyle w:val="TOC1"/>
        <w:tabs>
          <w:tab w:val="left" w:pos="1073"/>
          <w:tab w:val="right" w:leader="dot" w:pos="8630"/>
        </w:tabs>
        <w:rPr>
          <w:noProof/>
          <w:lang w:eastAsia="ja-JP"/>
        </w:rPr>
      </w:pPr>
      <w:r w:rsidRPr="002D74A4">
        <w:rPr>
          <w:noProof/>
          <w:color w:val="4F81BD" w:themeColor="accent1"/>
        </w:rPr>
        <w:t>Step 11:</w:t>
      </w:r>
      <w:r>
        <w:rPr>
          <w:noProof/>
          <w:lang w:eastAsia="ja-JP"/>
        </w:rPr>
        <w:tab/>
      </w:r>
      <w:r>
        <w:rPr>
          <w:noProof/>
        </w:rPr>
        <w:t>Stacking connectors and female header</w:t>
      </w:r>
      <w:r>
        <w:rPr>
          <w:noProof/>
        </w:rPr>
        <w:tab/>
      </w:r>
      <w:r>
        <w:rPr>
          <w:noProof/>
        </w:rPr>
        <w:fldChar w:fldCharType="begin"/>
      </w:r>
      <w:r>
        <w:rPr>
          <w:noProof/>
        </w:rPr>
        <w:instrText xml:space="preserve"> PAGEREF _Toc411616797 \h </w:instrText>
      </w:r>
      <w:r>
        <w:rPr>
          <w:noProof/>
        </w:rPr>
      </w:r>
      <w:r>
        <w:rPr>
          <w:noProof/>
        </w:rPr>
        <w:fldChar w:fldCharType="separate"/>
      </w:r>
      <w:r>
        <w:rPr>
          <w:noProof/>
        </w:rPr>
        <w:t>13</w:t>
      </w:r>
      <w:r>
        <w:rPr>
          <w:noProof/>
        </w:rPr>
        <w:fldChar w:fldCharType="end"/>
      </w:r>
    </w:p>
    <w:p w14:paraId="34948417" w14:textId="77777777" w:rsidR="00C17D6D" w:rsidRDefault="00C17D6D">
      <w:pPr>
        <w:pStyle w:val="TOC1"/>
        <w:tabs>
          <w:tab w:val="left" w:pos="1073"/>
          <w:tab w:val="right" w:leader="dot" w:pos="8630"/>
        </w:tabs>
        <w:rPr>
          <w:noProof/>
          <w:lang w:eastAsia="ja-JP"/>
        </w:rPr>
      </w:pPr>
      <w:r w:rsidRPr="002D74A4">
        <w:rPr>
          <w:noProof/>
          <w:color w:val="4F81BD" w:themeColor="accent1"/>
        </w:rPr>
        <w:t>Step 12:</w:t>
      </w:r>
      <w:r>
        <w:rPr>
          <w:noProof/>
          <w:lang w:eastAsia="ja-JP"/>
        </w:rPr>
        <w:tab/>
      </w:r>
      <w:r>
        <w:rPr>
          <w:noProof/>
        </w:rPr>
        <w:t>DIP switch or jumper header</w:t>
      </w:r>
      <w:r>
        <w:rPr>
          <w:noProof/>
        </w:rPr>
        <w:tab/>
      </w:r>
      <w:r>
        <w:rPr>
          <w:noProof/>
        </w:rPr>
        <w:fldChar w:fldCharType="begin"/>
      </w:r>
      <w:r>
        <w:rPr>
          <w:noProof/>
        </w:rPr>
        <w:instrText xml:space="preserve"> PAGEREF _Toc411616798 \h </w:instrText>
      </w:r>
      <w:r>
        <w:rPr>
          <w:noProof/>
        </w:rPr>
      </w:r>
      <w:r>
        <w:rPr>
          <w:noProof/>
        </w:rPr>
        <w:fldChar w:fldCharType="separate"/>
      </w:r>
      <w:r>
        <w:rPr>
          <w:noProof/>
        </w:rPr>
        <w:t>14</w:t>
      </w:r>
      <w:r>
        <w:rPr>
          <w:noProof/>
        </w:rPr>
        <w:fldChar w:fldCharType="end"/>
      </w:r>
    </w:p>
    <w:p w14:paraId="409C2F1C" w14:textId="77777777" w:rsidR="00C17D6D" w:rsidRDefault="00C17D6D">
      <w:pPr>
        <w:pStyle w:val="TOC1"/>
        <w:tabs>
          <w:tab w:val="left" w:pos="1073"/>
          <w:tab w:val="right" w:leader="dot" w:pos="8630"/>
        </w:tabs>
        <w:rPr>
          <w:noProof/>
          <w:lang w:eastAsia="ja-JP"/>
        </w:rPr>
      </w:pPr>
      <w:r w:rsidRPr="002D74A4">
        <w:rPr>
          <w:noProof/>
          <w:color w:val="4F81BD" w:themeColor="accent1"/>
        </w:rPr>
        <w:t>Step 13:</w:t>
      </w:r>
      <w:r>
        <w:rPr>
          <w:noProof/>
          <w:lang w:eastAsia="ja-JP"/>
        </w:rPr>
        <w:tab/>
      </w:r>
      <w:r>
        <w:rPr>
          <w:noProof/>
        </w:rPr>
        <w:t>Screw terminal blocks</w:t>
      </w:r>
      <w:r>
        <w:rPr>
          <w:noProof/>
        </w:rPr>
        <w:tab/>
      </w:r>
      <w:r>
        <w:rPr>
          <w:noProof/>
        </w:rPr>
        <w:fldChar w:fldCharType="begin"/>
      </w:r>
      <w:r>
        <w:rPr>
          <w:noProof/>
        </w:rPr>
        <w:instrText xml:space="preserve"> PAGEREF _Toc411616799 \h </w:instrText>
      </w:r>
      <w:r>
        <w:rPr>
          <w:noProof/>
        </w:rPr>
      </w:r>
      <w:r>
        <w:rPr>
          <w:noProof/>
        </w:rPr>
        <w:fldChar w:fldCharType="separate"/>
      </w:r>
      <w:r>
        <w:rPr>
          <w:noProof/>
        </w:rPr>
        <w:t>14</w:t>
      </w:r>
      <w:r>
        <w:rPr>
          <w:noProof/>
        </w:rPr>
        <w:fldChar w:fldCharType="end"/>
      </w:r>
    </w:p>
    <w:p w14:paraId="42C82D53" w14:textId="77777777" w:rsidR="00C17D6D" w:rsidRDefault="00C17D6D">
      <w:pPr>
        <w:pStyle w:val="TOC1"/>
        <w:tabs>
          <w:tab w:val="left" w:pos="1073"/>
          <w:tab w:val="right" w:leader="dot" w:pos="8630"/>
        </w:tabs>
        <w:rPr>
          <w:noProof/>
          <w:lang w:eastAsia="ja-JP"/>
        </w:rPr>
      </w:pPr>
      <w:r w:rsidRPr="002D74A4">
        <w:rPr>
          <w:noProof/>
          <w:color w:val="4F81BD" w:themeColor="accent1"/>
        </w:rPr>
        <w:t>Step 14:</w:t>
      </w:r>
      <w:r>
        <w:rPr>
          <w:noProof/>
          <w:lang w:eastAsia="ja-JP"/>
        </w:rPr>
        <w:tab/>
      </w:r>
      <w:r>
        <w:rPr>
          <w:noProof/>
        </w:rPr>
        <w:t>Filter capacitors</w:t>
      </w:r>
      <w:r>
        <w:rPr>
          <w:noProof/>
        </w:rPr>
        <w:tab/>
      </w:r>
      <w:r>
        <w:rPr>
          <w:noProof/>
        </w:rPr>
        <w:fldChar w:fldCharType="begin"/>
      </w:r>
      <w:r>
        <w:rPr>
          <w:noProof/>
        </w:rPr>
        <w:instrText xml:space="preserve"> PAGEREF _Toc411616800 \h </w:instrText>
      </w:r>
      <w:r>
        <w:rPr>
          <w:noProof/>
        </w:rPr>
      </w:r>
      <w:r>
        <w:rPr>
          <w:noProof/>
        </w:rPr>
        <w:fldChar w:fldCharType="separate"/>
      </w:r>
      <w:r>
        <w:rPr>
          <w:noProof/>
        </w:rPr>
        <w:t>15</w:t>
      </w:r>
      <w:r>
        <w:rPr>
          <w:noProof/>
        </w:rPr>
        <w:fldChar w:fldCharType="end"/>
      </w:r>
    </w:p>
    <w:p w14:paraId="147F8F10" w14:textId="77777777" w:rsidR="00C17D6D" w:rsidRDefault="00C17D6D">
      <w:pPr>
        <w:pStyle w:val="TOC1"/>
        <w:tabs>
          <w:tab w:val="left" w:pos="1073"/>
          <w:tab w:val="right" w:leader="dot" w:pos="8630"/>
        </w:tabs>
        <w:rPr>
          <w:noProof/>
          <w:lang w:eastAsia="ja-JP"/>
        </w:rPr>
      </w:pPr>
      <w:r w:rsidRPr="002D74A4">
        <w:rPr>
          <w:noProof/>
          <w:color w:val="4F81BD" w:themeColor="accent1"/>
        </w:rPr>
        <w:t>Step 15:</w:t>
      </w:r>
      <w:r>
        <w:rPr>
          <w:noProof/>
          <w:lang w:eastAsia="ja-JP"/>
        </w:rPr>
        <w:tab/>
      </w:r>
      <w:r>
        <w:rPr>
          <w:noProof/>
        </w:rPr>
        <w:t>Bypass diode</w:t>
      </w:r>
      <w:r>
        <w:rPr>
          <w:noProof/>
        </w:rPr>
        <w:tab/>
      </w:r>
      <w:r>
        <w:rPr>
          <w:noProof/>
        </w:rPr>
        <w:fldChar w:fldCharType="begin"/>
      </w:r>
      <w:r>
        <w:rPr>
          <w:noProof/>
        </w:rPr>
        <w:instrText xml:space="preserve"> PAGEREF _Toc411616801 \h </w:instrText>
      </w:r>
      <w:r>
        <w:rPr>
          <w:noProof/>
        </w:rPr>
      </w:r>
      <w:r>
        <w:rPr>
          <w:noProof/>
        </w:rPr>
        <w:fldChar w:fldCharType="separate"/>
      </w:r>
      <w:r>
        <w:rPr>
          <w:noProof/>
        </w:rPr>
        <w:t>16</w:t>
      </w:r>
      <w:r>
        <w:rPr>
          <w:noProof/>
        </w:rPr>
        <w:fldChar w:fldCharType="end"/>
      </w:r>
    </w:p>
    <w:p w14:paraId="7CA01E58" w14:textId="77777777" w:rsidR="00C17D6D" w:rsidRDefault="00C17D6D">
      <w:pPr>
        <w:pStyle w:val="TOC1"/>
        <w:tabs>
          <w:tab w:val="left" w:pos="1073"/>
          <w:tab w:val="right" w:leader="dot" w:pos="8630"/>
        </w:tabs>
        <w:rPr>
          <w:noProof/>
          <w:lang w:eastAsia="ja-JP"/>
        </w:rPr>
      </w:pPr>
      <w:r w:rsidRPr="002D74A4">
        <w:rPr>
          <w:noProof/>
          <w:color w:val="4F81BD" w:themeColor="accent1"/>
        </w:rPr>
        <w:t>Step 16:</w:t>
      </w:r>
      <w:r>
        <w:rPr>
          <w:noProof/>
          <w:lang w:eastAsia="ja-JP"/>
        </w:rPr>
        <w:tab/>
      </w:r>
      <w:r>
        <w:rPr>
          <w:noProof/>
        </w:rPr>
        <w:t>Load capacitors</w:t>
      </w:r>
      <w:r>
        <w:rPr>
          <w:noProof/>
        </w:rPr>
        <w:tab/>
      </w:r>
      <w:r>
        <w:rPr>
          <w:noProof/>
        </w:rPr>
        <w:fldChar w:fldCharType="begin"/>
      </w:r>
      <w:r>
        <w:rPr>
          <w:noProof/>
        </w:rPr>
        <w:instrText xml:space="preserve"> PAGEREF _Toc411616802 \h </w:instrText>
      </w:r>
      <w:r>
        <w:rPr>
          <w:noProof/>
        </w:rPr>
      </w:r>
      <w:r>
        <w:rPr>
          <w:noProof/>
        </w:rPr>
        <w:fldChar w:fldCharType="separate"/>
      </w:r>
      <w:r>
        <w:rPr>
          <w:noProof/>
        </w:rPr>
        <w:t>17</w:t>
      </w:r>
      <w:r>
        <w:rPr>
          <w:noProof/>
        </w:rPr>
        <w:fldChar w:fldCharType="end"/>
      </w:r>
    </w:p>
    <w:p w14:paraId="25B90564" w14:textId="77777777" w:rsidR="00C17D6D" w:rsidRDefault="00C17D6D">
      <w:pPr>
        <w:pStyle w:val="TOC1"/>
        <w:tabs>
          <w:tab w:val="left" w:pos="1073"/>
          <w:tab w:val="right" w:leader="dot" w:pos="8630"/>
        </w:tabs>
        <w:rPr>
          <w:noProof/>
          <w:lang w:eastAsia="ja-JP"/>
        </w:rPr>
      </w:pPr>
      <w:r w:rsidRPr="002D74A4">
        <w:rPr>
          <w:noProof/>
          <w:color w:val="4F81BD" w:themeColor="accent1"/>
        </w:rPr>
        <w:t>Step 17:</w:t>
      </w:r>
      <w:r>
        <w:rPr>
          <w:noProof/>
          <w:lang w:eastAsia="ja-JP"/>
        </w:rPr>
        <w:tab/>
      </w:r>
      <w:r>
        <w:rPr>
          <w:noProof/>
        </w:rPr>
        <w:t>Optionally clean flux residue from PCB</w:t>
      </w:r>
      <w:r>
        <w:rPr>
          <w:noProof/>
        </w:rPr>
        <w:tab/>
      </w:r>
      <w:r>
        <w:rPr>
          <w:noProof/>
        </w:rPr>
        <w:fldChar w:fldCharType="begin"/>
      </w:r>
      <w:r>
        <w:rPr>
          <w:noProof/>
        </w:rPr>
        <w:instrText xml:space="preserve"> PAGEREF _Toc411616803 \h </w:instrText>
      </w:r>
      <w:r>
        <w:rPr>
          <w:noProof/>
        </w:rPr>
      </w:r>
      <w:r>
        <w:rPr>
          <w:noProof/>
        </w:rPr>
        <w:fldChar w:fldCharType="separate"/>
      </w:r>
      <w:r>
        <w:rPr>
          <w:noProof/>
        </w:rPr>
        <w:t>18</w:t>
      </w:r>
      <w:r>
        <w:rPr>
          <w:noProof/>
        </w:rPr>
        <w:fldChar w:fldCharType="end"/>
      </w:r>
    </w:p>
    <w:p w14:paraId="461084B3" w14:textId="77777777" w:rsidR="00C17D6D" w:rsidRDefault="00C17D6D">
      <w:pPr>
        <w:pStyle w:val="TOC1"/>
        <w:tabs>
          <w:tab w:val="left" w:pos="1073"/>
          <w:tab w:val="right" w:leader="dot" w:pos="8630"/>
        </w:tabs>
        <w:rPr>
          <w:noProof/>
          <w:lang w:eastAsia="ja-JP"/>
        </w:rPr>
      </w:pPr>
      <w:r w:rsidRPr="002D74A4">
        <w:rPr>
          <w:noProof/>
          <w:color w:val="4F81BD" w:themeColor="accent1"/>
        </w:rPr>
        <w:t>Step 18:</w:t>
      </w:r>
      <w:r>
        <w:rPr>
          <w:noProof/>
          <w:lang w:eastAsia="ja-JP"/>
        </w:rPr>
        <w:tab/>
      </w:r>
      <w:r>
        <w:rPr>
          <w:noProof/>
        </w:rPr>
        <w:t>Check for shorts</w:t>
      </w:r>
      <w:r>
        <w:rPr>
          <w:noProof/>
        </w:rPr>
        <w:tab/>
      </w:r>
      <w:r>
        <w:rPr>
          <w:noProof/>
        </w:rPr>
        <w:fldChar w:fldCharType="begin"/>
      </w:r>
      <w:r>
        <w:rPr>
          <w:noProof/>
        </w:rPr>
        <w:instrText xml:space="preserve"> PAGEREF _Toc411616804 \h </w:instrText>
      </w:r>
      <w:r>
        <w:rPr>
          <w:noProof/>
        </w:rPr>
      </w:r>
      <w:r>
        <w:rPr>
          <w:noProof/>
        </w:rPr>
        <w:fldChar w:fldCharType="separate"/>
      </w:r>
      <w:r>
        <w:rPr>
          <w:noProof/>
        </w:rPr>
        <w:t>18</w:t>
      </w:r>
      <w:r>
        <w:rPr>
          <w:noProof/>
        </w:rPr>
        <w:fldChar w:fldCharType="end"/>
      </w:r>
    </w:p>
    <w:p w14:paraId="02BFA9C9" w14:textId="77777777" w:rsidR="00C17D6D" w:rsidRDefault="00C17D6D">
      <w:pPr>
        <w:pStyle w:val="TOC1"/>
        <w:tabs>
          <w:tab w:val="left" w:pos="1073"/>
          <w:tab w:val="right" w:leader="dot" w:pos="8630"/>
        </w:tabs>
        <w:rPr>
          <w:noProof/>
          <w:lang w:eastAsia="ja-JP"/>
        </w:rPr>
      </w:pPr>
      <w:r w:rsidRPr="002D74A4">
        <w:rPr>
          <w:noProof/>
          <w:color w:val="4F81BD" w:themeColor="accent1"/>
        </w:rPr>
        <w:t>Step 19:</w:t>
      </w:r>
      <w:r>
        <w:rPr>
          <w:noProof/>
          <w:lang w:eastAsia="ja-JP"/>
        </w:rPr>
        <w:tab/>
      </w:r>
      <w:r>
        <w:rPr>
          <w:noProof/>
        </w:rPr>
        <w:t>Insert ICs</w:t>
      </w:r>
      <w:r>
        <w:rPr>
          <w:noProof/>
        </w:rPr>
        <w:tab/>
      </w:r>
      <w:r>
        <w:rPr>
          <w:noProof/>
        </w:rPr>
        <w:fldChar w:fldCharType="begin"/>
      </w:r>
      <w:r>
        <w:rPr>
          <w:noProof/>
        </w:rPr>
        <w:instrText xml:space="preserve"> PAGEREF _Toc411616805 \h </w:instrText>
      </w:r>
      <w:r>
        <w:rPr>
          <w:noProof/>
        </w:rPr>
      </w:r>
      <w:r>
        <w:rPr>
          <w:noProof/>
        </w:rPr>
        <w:fldChar w:fldCharType="separate"/>
      </w:r>
      <w:r>
        <w:rPr>
          <w:noProof/>
        </w:rPr>
        <w:t>19</w:t>
      </w:r>
      <w:r>
        <w:rPr>
          <w:noProof/>
        </w:rPr>
        <w:fldChar w:fldCharType="end"/>
      </w:r>
    </w:p>
    <w:p w14:paraId="0DE146EF" w14:textId="77777777" w:rsidR="00C17D6D" w:rsidRDefault="00C17D6D">
      <w:pPr>
        <w:pStyle w:val="TOC1"/>
        <w:tabs>
          <w:tab w:val="left" w:pos="1073"/>
          <w:tab w:val="right" w:leader="dot" w:pos="8630"/>
        </w:tabs>
        <w:rPr>
          <w:noProof/>
          <w:lang w:eastAsia="ja-JP"/>
        </w:rPr>
      </w:pPr>
      <w:r w:rsidRPr="002D74A4">
        <w:rPr>
          <w:noProof/>
          <w:color w:val="4F81BD" w:themeColor="accent1"/>
        </w:rPr>
        <w:t>Step 20:</w:t>
      </w:r>
      <w:r>
        <w:rPr>
          <w:noProof/>
          <w:lang w:eastAsia="ja-JP"/>
        </w:rPr>
        <w:tab/>
      </w:r>
      <w:r>
        <w:rPr>
          <w:noProof/>
        </w:rPr>
        <w:t>Prepare load circuit wires</w:t>
      </w:r>
      <w:r>
        <w:rPr>
          <w:noProof/>
        </w:rPr>
        <w:tab/>
      </w:r>
      <w:r>
        <w:rPr>
          <w:noProof/>
        </w:rPr>
        <w:fldChar w:fldCharType="begin"/>
      </w:r>
      <w:r>
        <w:rPr>
          <w:noProof/>
        </w:rPr>
        <w:instrText xml:space="preserve"> PAGEREF _Toc411616806 \h </w:instrText>
      </w:r>
      <w:r>
        <w:rPr>
          <w:noProof/>
        </w:rPr>
      </w:r>
      <w:r>
        <w:rPr>
          <w:noProof/>
        </w:rPr>
        <w:fldChar w:fldCharType="separate"/>
      </w:r>
      <w:r>
        <w:rPr>
          <w:noProof/>
        </w:rPr>
        <w:t>19</w:t>
      </w:r>
      <w:r>
        <w:rPr>
          <w:noProof/>
        </w:rPr>
        <w:fldChar w:fldCharType="end"/>
      </w:r>
    </w:p>
    <w:p w14:paraId="166AFA2C" w14:textId="77777777" w:rsidR="00C17D6D" w:rsidRDefault="00C17D6D">
      <w:pPr>
        <w:pStyle w:val="TOC1"/>
        <w:tabs>
          <w:tab w:val="left" w:pos="1073"/>
          <w:tab w:val="right" w:leader="dot" w:pos="8630"/>
        </w:tabs>
        <w:rPr>
          <w:noProof/>
          <w:lang w:eastAsia="ja-JP"/>
        </w:rPr>
      </w:pPr>
      <w:r w:rsidRPr="002D74A4">
        <w:rPr>
          <w:noProof/>
          <w:color w:val="4F81BD" w:themeColor="accent1"/>
        </w:rPr>
        <w:t>Step 21:</w:t>
      </w:r>
      <w:r>
        <w:rPr>
          <w:noProof/>
          <w:lang w:eastAsia="ja-JP"/>
        </w:rPr>
        <w:tab/>
      </w:r>
      <w:r>
        <w:rPr>
          <w:noProof/>
        </w:rPr>
        <w:t>Make load circuit connections</w:t>
      </w:r>
      <w:r>
        <w:rPr>
          <w:noProof/>
        </w:rPr>
        <w:tab/>
      </w:r>
      <w:r>
        <w:rPr>
          <w:noProof/>
        </w:rPr>
        <w:fldChar w:fldCharType="begin"/>
      </w:r>
      <w:r>
        <w:rPr>
          <w:noProof/>
        </w:rPr>
        <w:instrText xml:space="preserve"> PAGEREF _Toc411616807 \h </w:instrText>
      </w:r>
      <w:r>
        <w:rPr>
          <w:noProof/>
        </w:rPr>
      </w:r>
      <w:r>
        <w:rPr>
          <w:noProof/>
        </w:rPr>
        <w:fldChar w:fldCharType="separate"/>
      </w:r>
      <w:r>
        <w:rPr>
          <w:noProof/>
        </w:rPr>
        <w:t>21</w:t>
      </w:r>
      <w:r>
        <w:rPr>
          <w:noProof/>
        </w:rPr>
        <w:fldChar w:fldCharType="end"/>
      </w:r>
    </w:p>
    <w:p w14:paraId="210C2F12" w14:textId="77777777" w:rsidR="00C17D6D" w:rsidRDefault="00C17D6D">
      <w:pPr>
        <w:pStyle w:val="TOC1"/>
        <w:tabs>
          <w:tab w:val="left" w:pos="1073"/>
          <w:tab w:val="right" w:leader="dot" w:pos="8630"/>
        </w:tabs>
        <w:rPr>
          <w:noProof/>
          <w:lang w:eastAsia="ja-JP"/>
        </w:rPr>
      </w:pPr>
      <w:r w:rsidRPr="002D74A4">
        <w:rPr>
          <w:noProof/>
          <w:color w:val="4F81BD" w:themeColor="accent1"/>
        </w:rPr>
        <w:t>Step 22:</w:t>
      </w:r>
      <w:r>
        <w:rPr>
          <w:noProof/>
          <w:lang w:eastAsia="ja-JP"/>
        </w:rPr>
        <w:tab/>
      </w:r>
      <w:r>
        <w:rPr>
          <w:noProof/>
        </w:rPr>
        <w:t>Make relay power/control side connections</w:t>
      </w:r>
      <w:r>
        <w:rPr>
          <w:noProof/>
        </w:rPr>
        <w:tab/>
      </w:r>
      <w:r>
        <w:rPr>
          <w:noProof/>
        </w:rPr>
        <w:fldChar w:fldCharType="begin"/>
      </w:r>
      <w:r>
        <w:rPr>
          <w:noProof/>
        </w:rPr>
        <w:instrText xml:space="preserve"> PAGEREF _Toc411616808 \h </w:instrText>
      </w:r>
      <w:r>
        <w:rPr>
          <w:noProof/>
        </w:rPr>
      </w:r>
      <w:r>
        <w:rPr>
          <w:noProof/>
        </w:rPr>
        <w:fldChar w:fldCharType="separate"/>
      </w:r>
      <w:r>
        <w:rPr>
          <w:noProof/>
        </w:rPr>
        <w:t>24</w:t>
      </w:r>
      <w:r>
        <w:rPr>
          <w:noProof/>
        </w:rPr>
        <w:fldChar w:fldCharType="end"/>
      </w:r>
    </w:p>
    <w:p w14:paraId="6B768B25" w14:textId="77777777" w:rsidR="00C17D6D" w:rsidRDefault="00C17D6D">
      <w:pPr>
        <w:pStyle w:val="TOC1"/>
        <w:tabs>
          <w:tab w:val="left" w:pos="1073"/>
          <w:tab w:val="right" w:leader="dot" w:pos="8630"/>
        </w:tabs>
        <w:rPr>
          <w:noProof/>
          <w:lang w:eastAsia="ja-JP"/>
        </w:rPr>
      </w:pPr>
      <w:r w:rsidRPr="002D74A4">
        <w:rPr>
          <w:noProof/>
          <w:color w:val="4F81BD" w:themeColor="accent1"/>
        </w:rPr>
        <w:t>Step 23:</w:t>
      </w:r>
      <w:r>
        <w:rPr>
          <w:noProof/>
          <w:lang w:eastAsia="ja-JP"/>
        </w:rPr>
        <w:tab/>
      </w:r>
      <w:r>
        <w:rPr>
          <w:noProof/>
        </w:rPr>
        <w:t>Check all off-PCB connections</w:t>
      </w:r>
      <w:r>
        <w:rPr>
          <w:noProof/>
        </w:rPr>
        <w:tab/>
      </w:r>
      <w:r>
        <w:rPr>
          <w:noProof/>
        </w:rPr>
        <w:fldChar w:fldCharType="begin"/>
      </w:r>
      <w:r>
        <w:rPr>
          <w:noProof/>
        </w:rPr>
        <w:instrText xml:space="preserve"> PAGEREF _Toc411616809 \h </w:instrText>
      </w:r>
      <w:r>
        <w:rPr>
          <w:noProof/>
        </w:rPr>
      </w:r>
      <w:r>
        <w:rPr>
          <w:noProof/>
        </w:rPr>
        <w:fldChar w:fldCharType="separate"/>
      </w:r>
      <w:r>
        <w:rPr>
          <w:noProof/>
        </w:rPr>
        <w:t>25</w:t>
      </w:r>
      <w:r>
        <w:rPr>
          <w:noProof/>
        </w:rPr>
        <w:fldChar w:fldCharType="end"/>
      </w:r>
    </w:p>
    <w:p w14:paraId="3DC500D4" w14:textId="77777777" w:rsidR="00C17D6D" w:rsidRDefault="00C17D6D">
      <w:pPr>
        <w:pStyle w:val="TOC1"/>
        <w:tabs>
          <w:tab w:val="left" w:pos="1073"/>
          <w:tab w:val="right" w:leader="dot" w:pos="8630"/>
        </w:tabs>
        <w:rPr>
          <w:noProof/>
          <w:lang w:eastAsia="ja-JP"/>
        </w:rPr>
      </w:pPr>
      <w:r w:rsidRPr="002D74A4">
        <w:rPr>
          <w:noProof/>
          <w:color w:val="4F81BD" w:themeColor="accent1"/>
        </w:rPr>
        <w:t>Step 24:</w:t>
      </w:r>
      <w:r>
        <w:rPr>
          <w:noProof/>
          <w:lang w:eastAsia="ja-JP"/>
        </w:rPr>
        <w:tab/>
      </w:r>
      <w:r>
        <w:rPr>
          <w:noProof/>
        </w:rPr>
        <w:t>Mate PCB with Arduino</w:t>
      </w:r>
      <w:r>
        <w:rPr>
          <w:noProof/>
        </w:rPr>
        <w:tab/>
      </w:r>
      <w:r>
        <w:rPr>
          <w:noProof/>
        </w:rPr>
        <w:fldChar w:fldCharType="begin"/>
      </w:r>
      <w:r>
        <w:rPr>
          <w:noProof/>
        </w:rPr>
        <w:instrText xml:space="preserve"> PAGEREF _Toc411616810 \h </w:instrText>
      </w:r>
      <w:r>
        <w:rPr>
          <w:noProof/>
        </w:rPr>
      </w:r>
      <w:r>
        <w:rPr>
          <w:noProof/>
        </w:rPr>
        <w:fldChar w:fldCharType="separate"/>
      </w:r>
      <w:r>
        <w:rPr>
          <w:noProof/>
        </w:rPr>
        <w:t>25</w:t>
      </w:r>
      <w:r>
        <w:rPr>
          <w:noProof/>
        </w:rPr>
        <w:fldChar w:fldCharType="end"/>
      </w:r>
    </w:p>
    <w:p w14:paraId="49BD9E8E" w14:textId="77777777" w:rsidR="00C17D6D" w:rsidRDefault="00C17D6D">
      <w:pPr>
        <w:pStyle w:val="TOC1"/>
        <w:tabs>
          <w:tab w:val="left" w:pos="1073"/>
          <w:tab w:val="right" w:leader="dot" w:pos="8630"/>
        </w:tabs>
        <w:rPr>
          <w:noProof/>
          <w:lang w:eastAsia="ja-JP"/>
        </w:rPr>
      </w:pPr>
      <w:r w:rsidRPr="002D74A4">
        <w:rPr>
          <w:noProof/>
          <w:color w:val="4F81BD" w:themeColor="accent1"/>
        </w:rPr>
        <w:t>Step 25:</w:t>
      </w:r>
      <w:r>
        <w:rPr>
          <w:noProof/>
          <w:lang w:eastAsia="ja-JP"/>
        </w:rPr>
        <w:tab/>
      </w:r>
      <w:r>
        <w:rPr>
          <w:noProof/>
        </w:rPr>
        <w:t>Smoke test</w:t>
      </w:r>
      <w:r>
        <w:rPr>
          <w:noProof/>
        </w:rPr>
        <w:tab/>
      </w:r>
      <w:r>
        <w:rPr>
          <w:noProof/>
        </w:rPr>
        <w:fldChar w:fldCharType="begin"/>
      </w:r>
      <w:r>
        <w:rPr>
          <w:noProof/>
        </w:rPr>
        <w:instrText xml:space="preserve"> PAGEREF _Toc411616811 \h </w:instrText>
      </w:r>
      <w:r>
        <w:rPr>
          <w:noProof/>
        </w:rPr>
      </w:r>
      <w:r>
        <w:rPr>
          <w:noProof/>
        </w:rPr>
        <w:fldChar w:fldCharType="separate"/>
      </w:r>
      <w:r>
        <w:rPr>
          <w:noProof/>
        </w:rPr>
        <w:t>26</w:t>
      </w:r>
      <w:r>
        <w:rPr>
          <w:noProof/>
        </w:rPr>
        <w:fldChar w:fldCharType="end"/>
      </w:r>
    </w:p>
    <w:p w14:paraId="0A7889C0" w14:textId="77777777" w:rsidR="00C17D6D" w:rsidRDefault="00C17D6D">
      <w:pPr>
        <w:pStyle w:val="TOC1"/>
        <w:tabs>
          <w:tab w:val="left" w:pos="1073"/>
          <w:tab w:val="right" w:leader="dot" w:pos="8630"/>
        </w:tabs>
        <w:rPr>
          <w:noProof/>
          <w:lang w:eastAsia="ja-JP"/>
        </w:rPr>
      </w:pPr>
      <w:r w:rsidRPr="002D74A4">
        <w:rPr>
          <w:noProof/>
          <w:color w:val="4F81BD" w:themeColor="accent1"/>
        </w:rPr>
        <w:t>Step 26:</w:t>
      </w:r>
      <w:r>
        <w:rPr>
          <w:noProof/>
          <w:lang w:eastAsia="ja-JP"/>
        </w:rPr>
        <w:tab/>
      </w:r>
      <w:r>
        <w:rPr>
          <w:noProof/>
        </w:rPr>
        <w:t>Load Arduino sketch</w:t>
      </w:r>
      <w:r>
        <w:rPr>
          <w:noProof/>
        </w:rPr>
        <w:tab/>
      </w:r>
      <w:r>
        <w:rPr>
          <w:noProof/>
        </w:rPr>
        <w:fldChar w:fldCharType="begin"/>
      </w:r>
      <w:r>
        <w:rPr>
          <w:noProof/>
        </w:rPr>
        <w:instrText xml:space="preserve"> PAGEREF _Toc411616812 \h </w:instrText>
      </w:r>
      <w:r>
        <w:rPr>
          <w:noProof/>
        </w:rPr>
      </w:r>
      <w:r>
        <w:rPr>
          <w:noProof/>
        </w:rPr>
        <w:fldChar w:fldCharType="separate"/>
      </w:r>
      <w:r>
        <w:rPr>
          <w:noProof/>
        </w:rPr>
        <w:t>26</w:t>
      </w:r>
      <w:r>
        <w:rPr>
          <w:noProof/>
        </w:rPr>
        <w:fldChar w:fldCharType="end"/>
      </w:r>
    </w:p>
    <w:p w14:paraId="4D494E43" w14:textId="77777777" w:rsidR="00C17D6D" w:rsidRDefault="00C17D6D">
      <w:pPr>
        <w:pStyle w:val="TOC1"/>
        <w:tabs>
          <w:tab w:val="left" w:pos="1073"/>
          <w:tab w:val="right" w:leader="dot" w:pos="8630"/>
        </w:tabs>
        <w:rPr>
          <w:noProof/>
          <w:lang w:eastAsia="ja-JP"/>
        </w:rPr>
      </w:pPr>
      <w:r w:rsidRPr="002D74A4">
        <w:rPr>
          <w:noProof/>
          <w:color w:val="4F81BD" w:themeColor="accent1"/>
        </w:rPr>
        <w:t>Step 27:</w:t>
      </w:r>
      <w:r>
        <w:rPr>
          <w:noProof/>
          <w:lang w:eastAsia="ja-JP"/>
        </w:rPr>
        <w:tab/>
      </w:r>
      <w:r>
        <w:rPr>
          <w:noProof/>
        </w:rPr>
        <w:t>Connect via IV Swinger 2 app</w:t>
      </w:r>
      <w:r>
        <w:rPr>
          <w:noProof/>
        </w:rPr>
        <w:tab/>
      </w:r>
      <w:r>
        <w:rPr>
          <w:noProof/>
        </w:rPr>
        <w:fldChar w:fldCharType="begin"/>
      </w:r>
      <w:r>
        <w:rPr>
          <w:noProof/>
        </w:rPr>
        <w:instrText xml:space="preserve"> PAGEREF _Toc411616813 \h </w:instrText>
      </w:r>
      <w:r>
        <w:rPr>
          <w:noProof/>
        </w:rPr>
      </w:r>
      <w:r>
        <w:rPr>
          <w:noProof/>
        </w:rPr>
        <w:fldChar w:fldCharType="separate"/>
      </w:r>
      <w:r>
        <w:rPr>
          <w:noProof/>
        </w:rPr>
        <w:t>27</w:t>
      </w:r>
      <w:r>
        <w:rPr>
          <w:noProof/>
        </w:rPr>
        <w:fldChar w:fldCharType="end"/>
      </w:r>
    </w:p>
    <w:p w14:paraId="104C2D12" w14:textId="77777777" w:rsidR="00C17D6D" w:rsidRDefault="00C17D6D">
      <w:pPr>
        <w:pStyle w:val="TOC1"/>
        <w:tabs>
          <w:tab w:val="left" w:pos="1073"/>
          <w:tab w:val="right" w:leader="dot" w:pos="8630"/>
        </w:tabs>
        <w:rPr>
          <w:noProof/>
          <w:lang w:eastAsia="ja-JP"/>
        </w:rPr>
      </w:pPr>
      <w:r w:rsidRPr="002D74A4">
        <w:rPr>
          <w:noProof/>
          <w:color w:val="4F81BD" w:themeColor="accent1"/>
        </w:rPr>
        <w:t>Step 28:</w:t>
      </w:r>
      <w:r>
        <w:rPr>
          <w:noProof/>
          <w:lang w:eastAsia="ja-JP"/>
        </w:rPr>
        <w:tab/>
      </w:r>
      <w:r>
        <w:rPr>
          <w:noProof/>
        </w:rPr>
        <w:t>Apply resistor calibration</w:t>
      </w:r>
      <w:r>
        <w:rPr>
          <w:noProof/>
        </w:rPr>
        <w:tab/>
      </w:r>
      <w:r>
        <w:rPr>
          <w:noProof/>
        </w:rPr>
        <w:fldChar w:fldCharType="begin"/>
      </w:r>
      <w:r>
        <w:rPr>
          <w:noProof/>
        </w:rPr>
        <w:instrText xml:space="preserve"> PAGEREF _Toc411616814 \h </w:instrText>
      </w:r>
      <w:r>
        <w:rPr>
          <w:noProof/>
        </w:rPr>
      </w:r>
      <w:r>
        <w:rPr>
          <w:noProof/>
        </w:rPr>
        <w:fldChar w:fldCharType="separate"/>
      </w:r>
      <w:r>
        <w:rPr>
          <w:noProof/>
        </w:rPr>
        <w:t>28</w:t>
      </w:r>
      <w:r>
        <w:rPr>
          <w:noProof/>
        </w:rPr>
        <w:fldChar w:fldCharType="end"/>
      </w:r>
    </w:p>
    <w:p w14:paraId="5569BF04" w14:textId="77777777" w:rsidR="00C17D6D" w:rsidRDefault="00C17D6D">
      <w:pPr>
        <w:pStyle w:val="TOC1"/>
        <w:tabs>
          <w:tab w:val="left" w:pos="1073"/>
          <w:tab w:val="right" w:leader="dot" w:pos="8630"/>
        </w:tabs>
        <w:rPr>
          <w:noProof/>
          <w:lang w:eastAsia="ja-JP"/>
        </w:rPr>
      </w:pPr>
      <w:r w:rsidRPr="002D74A4">
        <w:rPr>
          <w:noProof/>
          <w:color w:val="4F81BD" w:themeColor="accent1"/>
        </w:rPr>
        <w:t>Step 29:</w:t>
      </w:r>
      <w:r>
        <w:rPr>
          <w:noProof/>
          <w:lang w:eastAsia="ja-JP"/>
        </w:rPr>
        <w:tab/>
      </w:r>
      <w:r>
        <w:rPr>
          <w:noProof/>
        </w:rPr>
        <w:t>Sanity tests</w:t>
      </w:r>
      <w:r>
        <w:rPr>
          <w:noProof/>
        </w:rPr>
        <w:tab/>
      </w:r>
      <w:r>
        <w:rPr>
          <w:noProof/>
        </w:rPr>
        <w:fldChar w:fldCharType="begin"/>
      </w:r>
      <w:r>
        <w:rPr>
          <w:noProof/>
        </w:rPr>
        <w:instrText xml:space="preserve"> PAGEREF _Toc411616815 \h </w:instrText>
      </w:r>
      <w:r>
        <w:rPr>
          <w:noProof/>
        </w:rPr>
      </w:r>
      <w:r>
        <w:rPr>
          <w:noProof/>
        </w:rPr>
        <w:fldChar w:fldCharType="separate"/>
      </w:r>
      <w:r>
        <w:rPr>
          <w:noProof/>
        </w:rPr>
        <w:t>28</w:t>
      </w:r>
      <w:r>
        <w:rPr>
          <w:noProof/>
        </w:rPr>
        <w:fldChar w:fldCharType="end"/>
      </w:r>
    </w:p>
    <w:p w14:paraId="54D1CE20" w14:textId="77777777" w:rsidR="00C17D6D" w:rsidRDefault="00C17D6D">
      <w:pPr>
        <w:pStyle w:val="TOC1"/>
        <w:tabs>
          <w:tab w:val="left" w:pos="1073"/>
          <w:tab w:val="right" w:leader="dot" w:pos="8630"/>
        </w:tabs>
        <w:rPr>
          <w:noProof/>
          <w:lang w:eastAsia="ja-JP"/>
        </w:rPr>
      </w:pPr>
      <w:r w:rsidRPr="002D74A4">
        <w:rPr>
          <w:noProof/>
          <w:color w:val="4F81BD" w:themeColor="accent1"/>
        </w:rPr>
        <w:t>Step 30:</w:t>
      </w:r>
      <w:r>
        <w:rPr>
          <w:noProof/>
          <w:lang w:eastAsia="ja-JP"/>
        </w:rPr>
        <w:tab/>
      </w:r>
      <w:r>
        <w:rPr>
          <w:noProof/>
        </w:rPr>
        <w:t>Prepare for case and final assembly</w:t>
      </w:r>
      <w:r>
        <w:rPr>
          <w:noProof/>
        </w:rPr>
        <w:tab/>
      </w:r>
      <w:r>
        <w:rPr>
          <w:noProof/>
        </w:rPr>
        <w:fldChar w:fldCharType="begin"/>
      </w:r>
      <w:r>
        <w:rPr>
          <w:noProof/>
        </w:rPr>
        <w:instrText xml:space="preserve"> PAGEREF _Toc411616816 \h </w:instrText>
      </w:r>
      <w:r>
        <w:rPr>
          <w:noProof/>
        </w:rPr>
      </w:r>
      <w:r>
        <w:rPr>
          <w:noProof/>
        </w:rPr>
        <w:fldChar w:fldCharType="separate"/>
      </w:r>
      <w:r>
        <w:rPr>
          <w:noProof/>
        </w:rPr>
        <w:t>29</w:t>
      </w:r>
      <w:r>
        <w:rPr>
          <w:noProof/>
        </w:rPr>
        <w:fldChar w:fldCharType="end"/>
      </w:r>
    </w:p>
    <w:p w14:paraId="0FDD7B05" w14:textId="77777777" w:rsidR="00C17D6D" w:rsidRDefault="00C17D6D">
      <w:pPr>
        <w:pStyle w:val="TOC1"/>
        <w:tabs>
          <w:tab w:val="left" w:pos="1073"/>
          <w:tab w:val="right" w:leader="dot" w:pos="8630"/>
        </w:tabs>
        <w:rPr>
          <w:noProof/>
          <w:lang w:eastAsia="ja-JP"/>
        </w:rPr>
      </w:pPr>
      <w:r w:rsidRPr="002D74A4">
        <w:rPr>
          <w:noProof/>
          <w:color w:val="4F81BD" w:themeColor="accent1"/>
        </w:rPr>
        <w:t>Step 31:</w:t>
      </w:r>
      <w:r>
        <w:rPr>
          <w:noProof/>
          <w:lang w:eastAsia="ja-JP"/>
        </w:rPr>
        <w:tab/>
      </w:r>
      <w:r>
        <w:rPr>
          <w:noProof/>
        </w:rPr>
        <w:t>Mark holes for Arduino standoffs</w:t>
      </w:r>
      <w:r>
        <w:rPr>
          <w:noProof/>
        </w:rPr>
        <w:tab/>
      </w:r>
      <w:r>
        <w:rPr>
          <w:noProof/>
        </w:rPr>
        <w:fldChar w:fldCharType="begin"/>
      </w:r>
      <w:r>
        <w:rPr>
          <w:noProof/>
        </w:rPr>
        <w:instrText xml:space="preserve"> PAGEREF _Toc411616817 \h </w:instrText>
      </w:r>
      <w:r>
        <w:rPr>
          <w:noProof/>
        </w:rPr>
      </w:r>
      <w:r>
        <w:rPr>
          <w:noProof/>
        </w:rPr>
        <w:fldChar w:fldCharType="separate"/>
      </w:r>
      <w:r>
        <w:rPr>
          <w:noProof/>
        </w:rPr>
        <w:t>30</w:t>
      </w:r>
      <w:r>
        <w:rPr>
          <w:noProof/>
        </w:rPr>
        <w:fldChar w:fldCharType="end"/>
      </w:r>
    </w:p>
    <w:p w14:paraId="3EC516AE" w14:textId="77777777" w:rsidR="00C17D6D" w:rsidRDefault="00C17D6D">
      <w:pPr>
        <w:pStyle w:val="TOC1"/>
        <w:tabs>
          <w:tab w:val="left" w:pos="1073"/>
          <w:tab w:val="right" w:leader="dot" w:pos="8630"/>
        </w:tabs>
        <w:rPr>
          <w:noProof/>
          <w:lang w:eastAsia="ja-JP"/>
        </w:rPr>
      </w:pPr>
      <w:r w:rsidRPr="002D74A4">
        <w:rPr>
          <w:noProof/>
          <w:color w:val="4F81BD" w:themeColor="accent1"/>
        </w:rPr>
        <w:t>Step 32:</w:t>
      </w:r>
      <w:r>
        <w:rPr>
          <w:noProof/>
          <w:lang w:eastAsia="ja-JP"/>
        </w:rPr>
        <w:tab/>
      </w:r>
      <w:r>
        <w:rPr>
          <w:noProof/>
        </w:rPr>
        <w:t>Mark holes for relay module standoffs</w:t>
      </w:r>
      <w:r>
        <w:rPr>
          <w:noProof/>
        </w:rPr>
        <w:tab/>
      </w:r>
      <w:r>
        <w:rPr>
          <w:noProof/>
        </w:rPr>
        <w:fldChar w:fldCharType="begin"/>
      </w:r>
      <w:r>
        <w:rPr>
          <w:noProof/>
        </w:rPr>
        <w:instrText xml:space="preserve"> PAGEREF _Toc411616818 \h </w:instrText>
      </w:r>
      <w:r>
        <w:rPr>
          <w:noProof/>
        </w:rPr>
      </w:r>
      <w:r>
        <w:rPr>
          <w:noProof/>
        </w:rPr>
        <w:fldChar w:fldCharType="separate"/>
      </w:r>
      <w:r>
        <w:rPr>
          <w:noProof/>
        </w:rPr>
        <w:t>31</w:t>
      </w:r>
      <w:r>
        <w:rPr>
          <w:noProof/>
        </w:rPr>
        <w:fldChar w:fldCharType="end"/>
      </w:r>
    </w:p>
    <w:p w14:paraId="2A03DCF7" w14:textId="77777777" w:rsidR="00C17D6D" w:rsidRDefault="00C17D6D">
      <w:pPr>
        <w:pStyle w:val="TOC1"/>
        <w:tabs>
          <w:tab w:val="left" w:pos="1073"/>
          <w:tab w:val="right" w:leader="dot" w:pos="8630"/>
        </w:tabs>
        <w:rPr>
          <w:noProof/>
          <w:lang w:eastAsia="ja-JP"/>
        </w:rPr>
      </w:pPr>
      <w:r w:rsidRPr="002D74A4">
        <w:rPr>
          <w:noProof/>
          <w:color w:val="4F81BD" w:themeColor="accent1"/>
        </w:rPr>
        <w:t>Step 33:</w:t>
      </w:r>
      <w:r>
        <w:rPr>
          <w:noProof/>
          <w:lang w:eastAsia="ja-JP"/>
        </w:rPr>
        <w:tab/>
      </w:r>
      <w:r>
        <w:rPr>
          <w:noProof/>
        </w:rPr>
        <w:t>Mark holes for binding posts</w:t>
      </w:r>
      <w:r>
        <w:rPr>
          <w:noProof/>
        </w:rPr>
        <w:tab/>
      </w:r>
      <w:r>
        <w:rPr>
          <w:noProof/>
        </w:rPr>
        <w:fldChar w:fldCharType="begin"/>
      </w:r>
      <w:r>
        <w:rPr>
          <w:noProof/>
        </w:rPr>
        <w:instrText xml:space="preserve"> PAGEREF _Toc411616819 \h </w:instrText>
      </w:r>
      <w:r>
        <w:rPr>
          <w:noProof/>
        </w:rPr>
      </w:r>
      <w:r>
        <w:rPr>
          <w:noProof/>
        </w:rPr>
        <w:fldChar w:fldCharType="separate"/>
      </w:r>
      <w:r>
        <w:rPr>
          <w:noProof/>
        </w:rPr>
        <w:t>32</w:t>
      </w:r>
      <w:r>
        <w:rPr>
          <w:noProof/>
        </w:rPr>
        <w:fldChar w:fldCharType="end"/>
      </w:r>
    </w:p>
    <w:p w14:paraId="7140BBB4" w14:textId="77777777" w:rsidR="00C17D6D" w:rsidRDefault="00C17D6D">
      <w:pPr>
        <w:pStyle w:val="TOC1"/>
        <w:tabs>
          <w:tab w:val="left" w:pos="1073"/>
          <w:tab w:val="right" w:leader="dot" w:pos="8630"/>
        </w:tabs>
        <w:rPr>
          <w:noProof/>
          <w:lang w:eastAsia="ja-JP"/>
        </w:rPr>
      </w:pPr>
      <w:r w:rsidRPr="002D74A4">
        <w:rPr>
          <w:noProof/>
          <w:color w:val="4F81BD" w:themeColor="accent1"/>
        </w:rPr>
        <w:t>Step 34:</w:t>
      </w:r>
      <w:r>
        <w:rPr>
          <w:noProof/>
          <w:lang w:eastAsia="ja-JP"/>
        </w:rPr>
        <w:tab/>
      </w:r>
      <w:r>
        <w:rPr>
          <w:noProof/>
        </w:rPr>
        <w:t>Drill marked holes</w:t>
      </w:r>
      <w:r>
        <w:rPr>
          <w:noProof/>
        </w:rPr>
        <w:tab/>
      </w:r>
      <w:r>
        <w:rPr>
          <w:noProof/>
        </w:rPr>
        <w:fldChar w:fldCharType="begin"/>
      </w:r>
      <w:r>
        <w:rPr>
          <w:noProof/>
        </w:rPr>
        <w:instrText xml:space="preserve"> PAGEREF _Toc411616820 \h </w:instrText>
      </w:r>
      <w:r>
        <w:rPr>
          <w:noProof/>
        </w:rPr>
      </w:r>
      <w:r>
        <w:rPr>
          <w:noProof/>
        </w:rPr>
        <w:fldChar w:fldCharType="separate"/>
      </w:r>
      <w:r>
        <w:rPr>
          <w:noProof/>
        </w:rPr>
        <w:t>33</w:t>
      </w:r>
      <w:r>
        <w:rPr>
          <w:noProof/>
        </w:rPr>
        <w:fldChar w:fldCharType="end"/>
      </w:r>
    </w:p>
    <w:p w14:paraId="5B6DEFA3" w14:textId="77777777" w:rsidR="00C17D6D" w:rsidRDefault="00C17D6D">
      <w:pPr>
        <w:pStyle w:val="TOC1"/>
        <w:tabs>
          <w:tab w:val="left" w:pos="1073"/>
          <w:tab w:val="right" w:leader="dot" w:pos="8630"/>
        </w:tabs>
        <w:rPr>
          <w:noProof/>
          <w:lang w:eastAsia="ja-JP"/>
        </w:rPr>
      </w:pPr>
      <w:r w:rsidRPr="002D74A4">
        <w:rPr>
          <w:noProof/>
          <w:color w:val="4F81BD" w:themeColor="accent1"/>
        </w:rPr>
        <w:t>Step 35:</w:t>
      </w:r>
      <w:r>
        <w:rPr>
          <w:noProof/>
          <w:lang w:eastAsia="ja-JP"/>
        </w:rPr>
        <w:tab/>
      </w:r>
      <w:r>
        <w:rPr>
          <w:noProof/>
        </w:rPr>
        <w:t>Install binding posts</w:t>
      </w:r>
      <w:r>
        <w:rPr>
          <w:noProof/>
        </w:rPr>
        <w:tab/>
      </w:r>
      <w:r>
        <w:rPr>
          <w:noProof/>
        </w:rPr>
        <w:fldChar w:fldCharType="begin"/>
      </w:r>
      <w:r>
        <w:rPr>
          <w:noProof/>
        </w:rPr>
        <w:instrText xml:space="preserve"> PAGEREF _Toc411616821 \h </w:instrText>
      </w:r>
      <w:r>
        <w:rPr>
          <w:noProof/>
        </w:rPr>
      </w:r>
      <w:r>
        <w:rPr>
          <w:noProof/>
        </w:rPr>
        <w:fldChar w:fldCharType="separate"/>
      </w:r>
      <w:r>
        <w:rPr>
          <w:noProof/>
        </w:rPr>
        <w:t>34</w:t>
      </w:r>
      <w:r>
        <w:rPr>
          <w:noProof/>
        </w:rPr>
        <w:fldChar w:fldCharType="end"/>
      </w:r>
    </w:p>
    <w:p w14:paraId="238F14D0" w14:textId="77777777" w:rsidR="00C17D6D" w:rsidRDefault="00C17D6D">
      <w:pPr>
        <w:pStyle w:val="TOC1"/>
        <w:tabs>
          <w:tab w:val="left" w:pos="1073"/>
          <w:tab w:val="right" w:leader="dot" w:pos="8630"/>
        </w:tabs>
        <w:rPr>
          <w:noProof/>
          <w:lang w:eastAsia="ja-JP"/>
        </w:rPr>
      </w:pPr>
      <w:r w:rsidRPr="002D74A4">
        <w:rPr>
          <w:noProof/>
          <w:color w:val="4F81BD" w:themeColor="accent1"/>
        </w:rPr>
        <w:t>Step 36:</w:t>
      </w:r>
      <w:r>
        <w:rPr>
          <w:noProof/>
          <w:lang w:eastAsia="ja-JP"/>
        </w:rPr>
        <w:tab/>
      </w:r>
      <w:r>
        <w:rPr>
          <w:noProof/>
        </w:rPr>
        <w:t>Install Arduino and PCB</w:t>
      </w:r>
      <w:r>
        <w:rPr>
          <w:noProof/>
        </w:rPr>
        <w:tab/>
      </w:r>
      <w:r>
        <w:rPr>
          <w:noProof/>
        </w:rPr>
        <w:fldChar w:fldCharType="begin"/>
      </w:r>
      <w:r>
        <w:rPr>
          <w:noProof/>
        </w:rPr>
        <w:instrText xml:space="preserve"> PAGEREF _Toc411616822 \h </w:instrText>
      </w:r>
      <w:r>
        <w:rPr>
          <w:noProof/>
        </w:rPr>
      </w:r>
      <w:r>
        <w:rPr>
          <w:noProof/>
        </w:rPr>
        <w:fldChar w:fldCharType="separate"/>
      </w:r>
      <w:r>
        <w:rPr>
          <w:noProof/>
        </w:rPr>
        <w:t>34</w:t>
      </w:r>
      <w:r>
        <w:rPr>
          <w:noProof/>
        </w:rPr>
        <w:fldChar w:fldCharType="end"/>
      </w:r>
    </w:p>
    <w:p w14:paraId="431E25D0" w14:textId="77777777" w:rsidR="00C17D6D" w:rsidRDefault="00C17D6D">
      <w:pPr>
        <w:pStyle w:val="TOC1"/>
        <w:tabs>
          <w:tab w:val="left" w:pos="1073"/>
          <w:tab w:val="right" w:leader="dot" w:pos="8630"/>
        </w:tabs>
        <w:rPr>
          <w:noProof/>
          <w:lang w:eastAsia="ja-JP"/>
        </w:rPr>
      </w:pPr>
      <w:r w:rsidRPr="002D74A4">
        <w:rPr>
          <w:noProof/>
          <w:color w:val="4F81BD" w:themeColor="accent1"/>
        </w:rPr>
        <w:t>Step 37:</w:t>
      </w:r>
      <w:r>
        <w:rPr>
          <w:noProof/>
          <w:lang w:eastAsia="ja-JP"/>
        </w:rPr>
        <w:tab/>
      </w:r>
      <w:r>
        <w:rPr>
          <w:noProof/>
        </w:rPr>
        <w:t>Install relay module</w:t>
      </w:r>
      <w:r>
        <w:rPr>
          <w:noProof/>
        </w:rPr>
        <w:tab/>
      </w:r>
      <w:r>
        <w:rPr>
          <w:noProof/>
        </w:rPr>
        <w:fldChar w:fldCharType="begin"/>
      </w:r>
      <w:r>
        <w:rPr>
          <w:noProof/>
        </w:rPr>
        <w:instrText xml:space="preserve"> PAGEREF _Toc411616823 \h </w:instrText>
      </w:r>
      <w:r>
        <w:rPr>
          <w:noProof/>
        </w:rPr>
      </w:r>
      <w:r>
        <w:rPr>
          <w:noProof/>
        </w:rPr>
        <w:fldChar w:fldCharType="separate"/>
      </w:r>
      <w:r>
        <w:rPr>
          <w:noProof/>
        </w:rPr>
        <w:t>35</w:t>
      </w:r>
      <w:r>
        <w:rPr>
          <w:noProof/>
        </w:rPr>
        <w:fldChar w:fldCharType="end"/>
      </w:r>
    </w:p>
    <w:p w14:paraId="769D6384" w14:textId="77777777" w:rsidR="00C17D6D" w:rsidRDefault="00C17D6D">
      <w:pPr>
        <w:pStyle w:val="TOC1"/>
        <w:tabs>
          <w:tab w:val="left" w:pos="1073"/>
          <w:tab w:val="right" w:leader="dot" w:pos="8630"/>
        </w:tabs>
        <w:rPr>
          <w:noProof/>
          <w:lang w:eastAsia="ja-JP"/>
        </w:rPr>
      </w:pPr>
      <w:r w:rsidRPr="002D74A4">
        <w:rPr>
          <w:noProof/>
          <w:color w:val="4F81BD" w:themeColor="accent1"/>
        </w:rPr>
        <w:t>Step 38:</w:t>
      </w:r>
      <w:r>
        <w:rPr>
          <w:noProof/>
          <w:lang w:eastAsia="ja-JP"/>
        </w:rPr>
        <w:tab/>
      </w:r>
      <w:r>
        <w:rPr>
          <w:noProof/>
        </w:rPr>
        <w:t>Restore binding post connections</w:t>
      </w:r>
      <w:r>
        <w:rPr>
          <w:noProof/>
        </w:rPr>
        <w:tab/>
      </w:r>
      <w:r>
        <w:rPr>
          <w:noProof/>
        </w:rPr>
        <w:fldChar w:fldCharType="begin"/>
      </w:r>
      <w:r>
        <w:rPr>
          <w:noProof/>
        </w:rPr>
        <w:instrText xml:space="preserve"> PAGEREF _Toc411616824 \h </w:instrText>
      </w:r>
      <w:r>
        <w:rPr>
          <w:noProof/>
        </w:rPr>
      </w:r>
      <w:r>
        <w:rPr>
          <w:noProof/>
        </w:rPr>
        <w:fldChar w:fldCharType="separate"/>
      </w:r>
      <w:r>
        <w:rPr>
          <w:noProof/>
        </w:rPr>
        <w:t>35</w:t>
      </w:r>
      <w:r>
        <w:rPr>
          <w:noProof/>
        </w:rPr>
        <w:fldChar w:fldCharType="end"/>
      </w:r>
    </w:p>
    <w:p w14:paraId="0EFFBFAF" w14:textId="77777777" w:rsidR="00C17D6D" w:rsidRDefault="00C17D6D">
      <w:pPr>
        <w:pStyle w:val="TOC1"/>
        <w:tabs>
          <w:tab w:val="left" w:pos="1073"/>
          <w:tab w:val="right" w:leader="dot" w:pos="8630"/>
        </w:tabs>
        <w:rPr>
          <w:noProof/>
          <w:lang w:eastAsia="ja-JP"/>
        </w:rPr>
      </w:pPr>
      <w:r w:rsidRPr="002D74A4">
        <w:rPr>
          <w:noProof/>
          <w:color w:val="4F81BD" w:themeColor="accent1"/>
        </w:rPr>
        <w:t>Step 39:</w:t>
      </w:r>
      <w:r>
        <w:rPr>
          <w:noProof/>
          <w:lang w:eastAsia="ja-JP"/>
        </w:rPr>
        <w:tab/>
      </w:r>
      <w:r>
        <w:rPr>
          <w:noProof/>
        </w:rPr>
        <w:t>Drill USB connector hole</w:t>
      </w:r>
      <w:r>
        <w:rPr>
          <w:noProof/>
        </w:rPr>
        <w:tab/>
      </w:r>
      <w:r>
        <w:rPr>
          <w:noProof/>
        </w:rPr>
        <w:fldChar w:fldCharType="begin"/>
      </w:r>
      <w:r>
        <w:rPr>
          <w:noProof/>
        </w:rPr>
        <w:instrText xml:space="preserve"> PAGEREF _Toc411616825 \h </w:instrText>
      </w:r>
      <w:r>
        <w:rPr>
          <w:noProof/>
        </w:rPr>
      </w:r>
      <w:r>
        <w:rPr>
          <w:noProof/>
        </w:rPr>
        <w:fldChar w:fldCharType="separate"/>
      </w:r>
      <w:r>
        <w:rPr>
          <w:noProof/>
        </w:rPr>
        <w:t>36</w:t>
      </w:r>
      <w:r>
        <w:rPr>
          <w:noProof/>
        </w:rPr>
        <w:fldChar w:fldCharType="end"/>
      </w:r>
    </w:p>
    <w:p w14:paraId="04695274" w14:textId="77777777" w:rsidR="00C17D6D" w:rsidRDefault="00C17D6D">
      <w:pPr>
        <w:pStyle w:val="TOC1"/>
        <w:tabs>
          <w:tab w:val="left" w:pos="1073"/>
          <w:tab w:val="right" w:leader="dot" w:pos="8630"/>
        </w:tabs>
        <w:rPr>
          <w:noProof/>
          <w:lang w:eastAsia="ja-JP"/>
        </w:rPr>
      </w:pPr>
      <w:r w:rsidRPr="002D74A4">
        <w:rPr>
          <w:rFonts w:cs="Arial"/>
          <w:noProof/>
          <w:color w:val="4F81BD" w:themeColor="accent1"/>
        </w:rPr>
        <w:t>Step 40:</w:t>
      </w:r>
      <w:r>
        <w:rPr>
          <w:noProof/>
          <w:lang w:eastAsia="ja-JP"/>
        </w:rPr>
        <w:tab/>
      </w:r>
      <w:r>
        <w:rPr>
          <w:noProof/>
        </w:rPr>
        <w:t>Final test</w:t>
      </w:r>
      <w:r>
        <w:rPr>
          <w:noProof/>
        </w:rPr>
        <w:tab/>
      </w:r>
      <w:r>
        <w:rPr>
          <w:noProof/>
        </w:rPr>
        <w:fldChar w:fldCharType="begin"/>
      </w:r>
      <w:r>
        <w:rPr>
          <w:noProof/>
        </w:rPr>
        <w:instrText xml:space="preserve"> PAGEREF _Toc411616826 \h </w:instrText>
      </w:r>
      <w:r>
        <w:rPr>
          <w:noProof/>
        </w:rPr>
      </w:r>
      <w:r>
        <w:rPr>
          <w:noProof/>
        </w:rPr>
        <w:fldChar w:fldCharType="separate"/>
      </w:r>
      <w:r>
        <w:rPr>
          <w:noProof/>
        </w:rPr>
        <w:t>37</w:t>
      </w:r>
      <w:r>
        <w:rPr>
          <w:noProof/>
        </w:rPr>
        <w:fldChar w:fldCharType="end"/>
      </w:r>
    </w:p>
    <w:p w14:paraId="566ABF5E" w14:textId="4E2A225D" w:rsidR="0059303A" w:rsidRPr="005B0058" w:rsidRDefault="00C83733">
      <w:pPr>
        <w:rPr>
          <w:rFonts w:ascii="Courier" w:hAnsi="Courier"/>
        </w:rPr>
      </w:pPr>
      <w:r>
        <w:rPr>
          <w:rFonts w:ascii="Courier" w:hAnsi="Courier"/>
        </w:rPr>
        <w:fldChar w:fldCharType="end"/>
      </w:r>
    </w:p>
    <w:p w14:paraId="45E1A2ED" w14:textId="77777777" w:rsidR="005B0058" w:rsidRDefault="005B0058">
      <w:pPr>
        <w:rPr>
          <w:rFonts w:asciiTheme="majorHAnsi" w:eastAsiaTheme="majorEastAsia" w:hAnsiTheme="majorHAnsi" w:cstheme="majorBidi"/>
          <w:b/>
          <w:bCs/>
          <w:color w:val="345A8A" w:themeColor="accent1" w:themeShade="B5"/>
          <w:sz w:val="32"/>
          <w:szCs w:val="32"/>
        </w:rPr>
      </w:pPr>
      <w:r>
        <w:br w:type="page"/>
      </w:r>
    </w:p>
    <w:p w14:paraId="4B0045F7" w14:textId="2271E8A8" w:rsidR="00C83733" w:rsidRDefault="00C83733" w:rsidP="00C83733">
      <w:r w:rsidRPr="00B15D86">
        <w:rPr>
          <w:rFonts w:asciiTheme="majorHAnsi" w:hAnsiTheme="majorHAnsi"/>
          <w:b/>
          <w:color w:val="4F81BD" w:themeColor="accent1"/>
          <w:sz w:val="32"/>
          <w:szCs w:val="32"/>
        </w:rPr>
        <w:lastRenderedPageBreak/>
        <w:t>Intro</w:t>
      </w:r>
    </w:p>
    <w:p w14:paraId="0DCD23EE" w14:textId="062682E8" w:rsidR="00BE08E1" w:rsidRDefault="00F850FB" w:rsidP="0059724D">
      <w:pPr>
        <w:pStyle w:val="NormalWeb"/>
        <w:rPr>
          <w:rFonts w:ascii="Courier" w:hAnsi="Courier"/>
        </w:rPr>
      </w:pPr>
      <w:r>
        <w:rPr>
          <w:rFonts w:ascii="Courier" w:hAnsi="Courier" w:cs="Arial"/>
          <w:sz w:val="24"/>
          <w:szCs w:val="24"/>
        </w:rPr>
        <w:t>This document contains the step-by-step instructions to build the EMR cell variant of IV Swinger 2.</w:t>
      </w:r>
    </w:p>
    <w:p w14:paraId="5EA71B87" w14:textId="0658E359" w:rsidR="00886BE1" w:rsidRDefault="00C83733" w:rsidP="00886BE1">
      <w:pPr>
        <w:rPr>
          <w:rFonts w:ascii="Courier" w:hAnsi="Courier"/>
        </w:rPr>
      </w:pPr>
      <w:r>
        <w:rPr>
          <w:rFonts w:ascii="Courier" w:hAnsi="Courier"/>
        </w:rPr>
        <w:t xml:space="preserve">These are the same instructions that are on </w:t>
      </w:r>
      <w:hyperlink r:id="rId14" w:history="1">
        <w:r w:rsidRPr="00BA55C8">
          <w:rPr>
            <w:rStyle w:val="Hyperlink"/>
            <w:rFonts w:ascii="Courier" w:hAnsi="Courier"/>
          </w:rPr>
          <w:t>www.instructables.com</w:t>
        </w:r>
      </w:hyperlink>
      <w:r>
        <w:rPr>
          <w:rFonts w:ascii="Courier" w:hAnsi="Courier"/>
        </w:rPr>
        <w:t xml:space="preserve"> but do not include any of the photos or videos. The purpose of this document is primarily so you can print it out and check off completed steps and make other notes as you work on the project. You should use the </w:t>
      </w:r>
      <w:proofErr w:type="spellStart"/>
      <w:r>
        <w:rPr>
          <w:rFonts w:ascii="Courier" w:hAnsi="Courier"/>
        </w:rPr>
        <w:t>Instructable</w:t>
      </w:r>
      <w:proofErr w:type="spellEnd"/>
      <w:r>
        <w:rPr>
          <w:rFonts w:ascii="Courier" w:hAnsi="Courier"/>
        </w:rPr>
        <w:t xml:space="preserve"> to take advantage of the visua</w:t>
      </w:r>
      <w:r w:rsidR="005B0058">
        <w:rPr>
          <w:rFonts w:ascii="Courier" w:hAnsi="Courier"/>
        </w:rPr>
        <w:t>l aids</w:t>
      </w:r>
      <w:r w:rsidR="00886BE1">
        <w:rPr>
          <w:rFonts w:ascii="Courier" w:hAnsi="Courier"/>
        </w:rPr>
        <w:t>.</w:t>
      </w:r>
      <w:r w:rsidR="00886BE1">
        <w:rPr>
          <w:rFonts w:ascii="Courier" w:hAnsi="Courier"/>
        </w:rPr>
        <w:br/>
      </w:r>
    </w:p>
    <w:p w14:paraId="78C3329A" w14:textId="77777777" w:rsidR="00F850FB" w:rsidRPr="005F1BC6" w:rsidRDefault="00F850FB" w:rsidP="00F850FB">
      <w:pPr>
        <w:rPr>
          <w:rStyle w:val="Hyperlink"/>
          <w:rFonts w:ascii="Courier" w:hAnsi="Courier"/>
          <w:sz w:val="20"/>
          <w:szCs w:val="20"/>
        </w:rPr>
      </w:pPr>
      <w:hyperlink r:id="rId15" w:history="1">
        <w:r w:rsidRPr="005F1BC6">
          <w:rPr>
            <w:rStyle w:val="Hyperlink"/>
            <w:rFonts w:ascii="Courier" w:hAnsi="Courier"/>
            <w:sz w:val="20"/>
            <w:szCs w:val="20"/>
          </w:rPr>
          <w:t>https://www.instructables.com/id/IV-Swinger-2-a-50-IV-Curve-Tracer</w:t>
        </w:r>
      </w:hyperlink>
    </w:p>
    <w:p w14:paraId="737945B7" w14:textId="77777777" w:rsidR="00F850FB" w:rsidRDefault="00F850FB" w:rsidP="00F850FB">
      <w:pPr>
        <w:rPr>
          <w:rFonts w:ascii="Courier" w:hAnsi="Courier"/>
        </w:rPr>
      </w:pPr>
      <w:r>
        <w:rPr>
          <w:rFonts w:ascii="Courier" w:hAnsi="Courier"/>
        </w:rPr>
        <w:br/>
      </w:r>
    </w:p>
    <w:p w14:paraId="6FE7714B" w14:textId="74F16F99" w:rsidR="005B0058" w:rsidRPr="00C83733" w:rsidRDefault="00886BE1" w:rsidP="00886BE1">
      <w:pPr>
        <w:rPr>
          <w:rFonts w:ascii="Courier" w:hAnsi="Courier"/>
        </w:rPr>
      </w:pPr>
      <w:r>
        <w:rPr>
          <w:rFonts w:ascii="Courier" w:hAnsi="Courier"/>
        </w:rPr>
        <w:br w:type="page"/>
      </w:r>
    </w:p>
    <w:p w14:paraId="130714DD" w14:textId="0E78AEFD" w:rsidR="00BF68B3" w:rsidRPr="008A01B4" w:rsidRDefault="00103ED4" w:rsidP="00B15D86">
      <w:pPr>
        <w:pStyle w:val="Heading1"/>
      </w:pPr>
      <w:bookmarkStart w:id="11" w:name="_Toc411616787"/>
      <w:r>
        <w:lastRenderedPageBreak/>
        <w:t xml:space="preserve">Understand the </w:t>
      </w:r>
      <w:r w:rsidR="00F850FB">
        <w:t>HW</w:t>
      </w:r>
      <w:r>
        <w:t xml:space="preserve"> d</w:t>
      </w:r>
      <w:r w:rsidR="00C83733">
        <w:t>esign</w:t>
      </w:r>
      <w:r w:rsidR="00F850FB">
        <w:t xml:space="preserve"> / Choose Variant</w:t>
      </w:r>
      <w:bookmarkEnd w:id="11"/>
      <w:r w:rsidR="008A01B4">
        <w:br/>
      </w:r>
    </w:p>
    <w:p w14:paraId="37C0201C" w14:textId="77777777" w:rsidR="00F850FB" w:rsidRPr="008A50EA" w:rsidRDefault="00F850FB" w:rsidP="00F850FB">
      <w:pPr>
        <w:pStyle w:val="NormalWeb"/>
        <w:spacing w:before="0" w:beforeAutospacing="0"/>
        <w:rPr>
          <w:rFonts w:ascii="Courier" w:hAnsi="Courier" w:cs="Arial"/>
          <w:sz w:val="24"/>
          <w:szCs w:val="24"/>
        </w:rPr>
      </w:pPr>
      <w:r>
        <w:rPr>
          <w:rFonts w:ascii="Courier" w:hAnsi="Courier" w:cs="Arial"/>
          <w:sz w:val="24"/>
          <w:szCs w:val="24"/>
        </w:rPr>
        <w:t xml:space="preserve">Please refer to the </w:t>
      </w:r>
      <w:proofErr w:type="spellStart"/>
      <w:r>
        <w:rPr>
          <w:rFonts w:ascii="Courier" w:hAnsi="Courier" w:cs="Arial"/>
          <w:sz w:val="24"/>
          <w:szCs w:val="24"/>
        </w:rPr>
        <w:t>Instructable</w:t>
      </w:r>
      <w:proofErr w:type="spellEnd"/>
      <w:r>
        <w:rPr>
          <w:rFonts w:ascii="Courier" w:hAnsi="Courier" w:cs="Arial"/>
          <w:sz w:val="24"/>
          <w:szCs w:val="24"/>
        </w:rPr>
        <w:t xml:space="preserve"> for this Step</w:t>
      </w:r>
      <w:r w:rsidRPr="008A50EA">
        <w:rPr>
          <w:rFonts w:ascii="Courier" w:hAnsi="Courier" w:cs="Arial"/>
          <w:sz w:val="24"/>
          <w:szCs w:val="24"/>
        </w:rPr>
        <w:t>.</w:t>
      </w:r>
    </w:p>
    <w:p w14:paraId="4B410D04" w14:textId="69692209" w:rsidR="00F850FB" w:rsidRPr="0059724D" w:rsidRDefault="00F850FB" w:rsidP="0059724D">
      <w:pPr>
        <w:rPr>
          <w:rFonts w:ascii="Courier" w:hAnsi="Courier"/>
          <w:color w:val="0000FF" w:themeColor="hyperlink"/>
          <w:sz w:val="20"/>
          <w:szCs w:val="20"/>
          <w:u w:val="single"/>
        </w:rPr>
      </w:pPr>
      <w:hyperlink r:id="rId16" w:history="1">
        <w:r w:rsidRPr="005F1BC6">
          <w:rPr>
            <w:rStyle w:val="Hyperlink"/>
            <w:rFonts w:ascii="Courier" w:hAnsi="Courier"/>
            <w:sz w:val="20"/>
            <w:szCs w:val="20"/>
          </w:rPr>
          <w:t>https://www.instructables.com/id/IV-Swinger-2-a-50-IV-Curve-Tracer</w:t>
        </w:r>
      </w:hyperlink>
    </w:p>
    <w:p w14:paraId="13BCB7E2" w14:textId="6EC26835" w:rsidR="00BF68B3" w:rsidRDefault="00BF68B3" w:rsidP="00BF68B3"/>
    <w:p w14:paraId="37EBE8CC" w14:textId="77777777" w:rsidR="005004E0" w:rsidRPr="00002E2C" w:rsidRDefault="005004E0" w:rsidP="005004E0">
      <w:pPr>
        <w:rPr>
          <w:rFonts w:ascii="Courier" w:hAnsi="Courier"/>
          <w:u w:val="single"/>
        </w:rPr>
      </w:pPr>
      <w:r w:rsidRPr="00002E2C">
        <w:rPr>
          <w:rFonts w:ascii="Courier" w:hAnsi="Courier"/>
          <w:u w:val="single"/>
        </w:rPr>
        <w:t>The remainder of this document assumes that you have chosen the following variant:</w:t>
      </w:r>
    </w:p>
    <w:p w14:paraId="704EA7F5" w14:textId="77777777" w:rsidR="005004E0" w:rsidRDefault="005004E0" w:rsidP="005004E0">
      <w:pPr>
        <w:rPr>
          <w:rFonts w:ascii="Courier" w:hAnsi="Courier"/>
        </w:rPr>
      </w:pPr>
    </w:p>
    <w:p w14:paraId="148E57A5" w14:textId="5740A100" w:rsidR="005004E0" w:rsidRPr="00F850FB" w:rsidRDefault="005004E0" w:rsidP="005004E0">
      <w:pPr>
        <w:ind w:left="720"/>
        <w:rPr>
          <w:rFonts w:ascii="Courier" w:hAnsi="Courier" w:cs="Arial"/>
          <w:b/>
          <w:color w:val="FF0000"/>
          <w:sz w:val="36"/>
          <w:szCs w:val="36"/>
        </w:rPr>
      </w:pPr>
      <w:r w:rsidRPr="00F850FB">
        <w:rPr>
          <w:rFonts w:ascii="Courier" w:hAnsi="Courier" w:cs="Arial"/>
          <w:b/>
          <w:color w:val="FF0000"/>
          <w:sz w:val="36"/>
          <w:szCs w:val="36"/>
        </w:rPr>
        <w:t>PV cell version,</w:t>
      </w:r>
    </w:p>
    <w:p w14:paraId="33C50F50" w14:textId="014B94AE" w:rsidR="005004E0" w:rsidRPr="00DB75E4" w:rsidRDefault="005004E0" w:rsidP="005004E0">
      <w:pPr>
        <w:ind w:left="720"/>
        <w:rPr>
          <w:rFonts w:ascii="Courier" w:hAnsi="Courier" w:cs="Arial"/>
          <w:b/>
          <w:color w:val="FF0000"/>
          <w:sz w:val="40"/>
          <w:szCs w:val="40"/>
        </w:rPr>
      </w:pPr>
      <w:r w:rsidRPr="00F850FB">
        <w:rPr>
          <w:rFonts w:ascii="Courier" w:hAnsi="Courier" w:cs="Arial"/>
          <w:b/>
          <w:color w:val="FF0000"/>
          <w:sz w:val="36"/>
          <w:szCs w:val="36"/>
        </w:rPr>
        <w:t>electromechanical relay (EMR)</w:t>
      </w:r>
      <w:r w:rsidR="00F850FB">
        <w:rPr>
          <w:rFonts w:ascii="Courier" w:hAnsi="Courier" w:cs="Arial"/>
          <w:b/>
          <w:color w:val="FF0000"/>
          <w:sz w:val="36"/>
          <w:szCs w:val="36"/>
        </w:rPr>
        <w:br/>
      </w:r>
    </w:p>
    <w:p w14:paraId="29E936A6" w14:textId="06357CE4" w:rsidR="005004E0" w:rsidRPr="00F850FB" w:rsidRDefault="00122816" w:rsidP="00122816">
      <w:pPr>
        <w:pStyle w:val="NormalWeb"/>
        <w:spacing w:before="0" w:beforeAutospacing="0"/>
        <w:rPr>
          <w:rFonts w:ascii="Courier" w:hAnsi="Courier" w:cs="Arial"/>
          <w:sz w:val="24"/>
          <w:szCs w:val="24"/>
        </w:rPr>
      </w:pPr>
      <w:hyperlink r:id="rId17" w:history="1">
        <w:r>
          <w:rPr>
            <w:rStyle w:val="Hyperlink"/>
            <w:rFonts w:ascii="Courier" w:hAnsi="Courier" w:cs="Arial"/>
            <w:sz w:val="14"/>
            <w:szCs w:val="14"/>
          </w:rPr>
          <w:t>https://github.com/csatt/IV_Swinger/raw/master/PCB/IV_Swinger_2_cell/PDF/IV_Swinger_2_cell_sch.pdf</w:t>
        </w:r>
      </w:hyperlink>
    </w:p>
    <w:p w14:paraId="7E08EFFE" w14:textId="72E235D3" w:rsidR="005004E0" w:rsidRPr="00BF68B3" w:rsidRDefault="005004E0" w:rsidP="005004E0">
      <w:r>
        <w:rPr>
          <w:rFonts w:ascii="Courier" w:hAnsi="Courier" w:cs="Arial"/>
        </w:rPr>
        <w:t xml:space="preserve">If this is not correct, please find the step-by-step construction document for the version you did choose.  </w:t>
      </w:r>
      <w:r w:rsidRPr="00002E2C">
        <w:rPr>
          <w:rFonts w:ascii="Courier" w:hAnsi="Courier" w:cs="Arial"/>
          <w:b/>
        </w:rPr>
        <w:t>Many of the steps are similar, but the details differ, so you need to use the correct document.</w:t>
      </w:r>
    </w:p>
    <w:p w14:paraId="7DE3014D" w14:textId="0FEE4F7B" w:rsidR="0010589F" w:rsidRPr="00C83733" w:rsidRDefault="00103ED4" w:rsidP="00C83733">
      <w:pPr>
        <w:pStyle w:val="Heading1"/>
      </w:pPr>
      <w:bookmarkStart w:id="12" w:name="_Toc411616788"/>
      <w:r>
        <w:t>Install s</w:t>
      </w:r>
      <w:r w:rsidR="00C83733">
        <w:t>oftware</w:t>
      </w:r>
      <w:bookmarkEnd w:id="12"/>
      <w:r w:rsidR="0010589F">
        <w:rPr>
          <w:rFonts w:ascii="Courier" w:hAnsi="Courier"/>
          <w:sz w:val="36"/>
          <w:szCs w:val="36"/>
          <w:u w:val="single"/>
        </w:rPr>
        <w:br/>
      </w:r>
    </w:p>
    <w:p w14:paraId="08B5DB57" w14:textId="77777777" w:rsidR="0010589F" w:rsidRPr="00A31620" w:rsidRDefault="0010589F" w:rsidP="0010589F">
      <w:pPr>
        <w:rPr>
          <w:rFonts w:ascii="Courier" w:hAnsi="Courier"/>
        </w:rPr>
      </w:pPr>
      <w:r>
        <w:rPr>
          <w:rFonts w:ascii="Courier" w:hAnsi="Courier"/>
        </w:rPr>
        <w:t>Before spending time building the hardware, install the Arduino software and the IV Swinger 2 application on the laptop that you’ll be using.</w:t>
      </w:r>
    </w:p>
    <w:p w14:paraId="43AC5B11" w14:textId="77777777" w:rsidR="0010589F" w:rsidRPr="00CE10E8" w:rsidRDefault="0010589F" w:rsidP="0010589F">
      <w:pPr>
        <w:rPr>
          <w:rFonts w:ascii="Courier" w:hAnsi="Courier"/>
          <w:sz w:val="36"/>
          <w:szCs w:val="36"/>
          <w:u w:val="single"/>
        </w:rPr>
      </w:pPr>
    </w:p>
    <w:p w14:paraId="462E796F" w14:textId="77777777" w:rsidR="0010589F" w:rsidRPr="00A31620" w:rsidRDefault="0010589F" w:rsidP="004B00B9">
      <w:pPr>
        <w:pStyle w:val="ListParagraph"/>
        <w:numPr>
          <w:ilvl w:val="0"/>
          <w:numId w:val="42"/>
        </w:numPr>
        <w:rPr>
          <w:rFonts w:ascii="Courier" w:hAnsi="Courier"/>
          <w:b/>
          <w:sz w:val="28"/>
          <w:szCs w:val="28"/>
        </w:rPr>
      </w:pPr>
      <w:r w:rsidRPr="00A31620">
        <w:rPr>
          <w:rFonts w:ascii="Courier" w:hAnsi="Courier"/>
          <w:b/>
          <w:sz w:val="28"/>
          <w:szCs w:val="28"/>
        </w:rPr>
        <w:t>Install Arduino IDE:</w:t>
      </w:r>
    </w:p>
    <w:p w14:paraId="7FF5847E" w14:textId="2A5441D5" w:rsidR="0010589F" w:rsidRPr="00CE10E8" w:rsidRDefault="00E435FF" w:rsidP="0010589F">
      <w:pPr>
        <w:pStyle w:val="ListParagraph"/>
        <w:ind w:left="360"/>
        <w:rPr>
          <w:rFonts w:ascii="Courier" w:hAnsi="Courier"/>
        </w:rPr>
      </w:pPr>
      <w:r>
        <w:rPr>
          <w:rFonts w:ascii="Courier" w:hAnsi="Courier"/>
        </w:rPr>
        <w:t xml:space="preserve">    </w:t>
      </w:r>
      <w:hyperlink r:id="rId18" w:history="1">
        <w:r w:rsidR="0010589F" w:rsidRPr="00B10B33">
          <w:rPr>
            <w:rStyle w:val="Hyperlink"/>
            <w:rFonts w:ascii="Courier" w:hAnsi="Courier"/>
          </w:rPr>
          <w:t>https://www.arduino.cc/en/Main/Software</w:t>
        </w:r>
      </w:hyperlink>
      <w:r w:rsidR="0010589F">
        <w:rPr>
          <w:rFonts w:ascii="Courier" w:hAnsi="Courier"/>
        </w:rPr>
        <w:br/>
      </w:r>
    </w:p>
    <w:p w14:paraId="08E8C891" w14:textId="77777777" w:rsidR="0010589F" w:rsidRPr="00A31620" w:rsidRDefault="0010589F" w:rsidP="004B00B9">
      <w:pPr>
        <w:pStyle w:val="ListParagraph"/>
        <w:numPr>
          <w:ilvl w:val="0"/>
          <w:numId w:val="42"/>
        </w:numPr>
        <w:rPr>
          <w:rFonts w:ascii="Courier" w:hAnsi="Courier"/>
          <w:b/>
          <w:sz w:val="28"/>
          <w:szCs w:val="28"/>
        </w:rPr>
      </w:pPr>
      <w:r w:rsidRPr="00A31620">
        <w:rPr>
          <w:rFonts w:ascii="Courier" w:hAnsi="Courier"/>
          <w:b/>
          <w:sz w:val="28"/>
          <w:szCs w:val="28"/>
        </w:rPr>
        <w:t>Install IV Swinger 2 app:</w:t>
      </w:r>
    </w:p>
    <w:p w14:paraId="656320A4" w14:textId="0A4B631A" w:rsidR="0010589F" w:rsidRPr="00CE10E8" w:rsidRDefault="00E435FF" w:rsidP="0010589F">
      <w:pPr>
        <w:rPr>
          <w:rFonts w:ascii="Courier" w:hAnsi="Courier"/>
        </w:rPr>
      </w:pPr>
      <w:r>
        <w:rPr>
          <w:rFonts w:ascii="Courier" w:hAnsi="Courier"/>
        </w:rPr>
        <w:t xml:space="preserve">   </w:t>
      </w:r>
      <w:r w:rsidR="0010589F">
        <w:rPr>
          <w:rFonts w:ascii="Courier" w:hAnsi="Courier"/>
        </w:rPr>
        <w:t xml:space="preserve">  </w:t>
      </w:r>
      <w:r>
        <w:rPr>
          <w:rFonts w:ascii="Courier" w:hAnsi="Courier"/>
        </w:rPr>
        <w:t xml:space="preserve"> </w:t>
      </w:r>
      <w:hyperlink r:id="rId19" w:history="1">
        <w:r w:rsidR="0010589F" w:rsidRPr="00B10B33">
          <w:rPr>
            <w:rStyle w:val="Hyperlink"/>
            <w:rFonts w:ascii="Courier" w:hAnsi="Courier"/>
          </w:rPr>
          <w:t>https://github.com/csatt/IV_Swinger/releases</w:t>
        </w:r>
      </w:hyperlink>
      <w:r w:rsidR="0010589F">
        <w:rPr>
          <w:rFonts w:ascii="Courier" w:hAnsi="Courier"/>
        </w:rPr>
        <w:br/>
      </w:r>
    </w:p>
    <w:p w14:paraId="75CFC1BD" w14:textId="1B1680A9" w:rsidR="004358B3" w:rsidRPr="00F850FB" w:rsidRDefault="0010589F" w:rsidP="00F850FB">
      <w:pPr>
        <w:pStyle w:val="ListParagraph"/>
        <w:numPr>
          <w:ilvl w:val="0"/>
          <w:numId w:val="42"/>
        </w:numPr>
        <w:rPr>
          <w:rFonts w:ascii="Courier" w:hAnsi="Courier"/>
          <w:b/>
          <w:sz w:val="28"/>
          <w:szCs w:val="28"/>
        </w:rPr>
      </w:pPr>
      <w:r w:rsidRPr="00A31620">
        <w:rPr>
          <w:rFonts w:ascii="Courier" w:hAnsi="Courier"/>
          <w:b/>
          <w:sz w:val="28"/>
          <w:szCs w:val="28"/>
        </w:rPr>
        <w:t>Make sure both of the above come up before proceeding. If necessary, upgrade the OS on your computer</w:t>
      </w:r>
    </w:p>
    <w:p w14:paraId="4B8340B6" w14:textId="446BDEE6" w:rsidR="00E435FF" w:rsidRDefault="00E435FF" w:rsidP="004358B3">
      <w:pPr>
        <w:pStyle w:val="Heading1"/>
      </w:pPr>
      <w:bookmarkStart w:id="13" w:name="_Toc411616789"/>
      <w:r>
        <w:t>Order PCB</w:t>
      </w:r>
      <w:bookmarkEnd w:id="13"/>
    </w:p>
    <w:p w14:paraId="79F94A23" w14:textId="77777777" w:rsidR="00E435FF" w:rsidRDefault="00E435FF" w:rsidP="00E435FF">
      <w:pPr>
        <w:rPr>
          <w:rFonts w:ascii="Courier" w:hAnsi="Courier"/>
        </w:rPr>
      </w:pPr>
    </w:p>
    <w:p w14:paraId="596CF968" w14:textId="71DB7152" w:rsidR="00E435FF" w:rsidRDefault="00E435FF" w:rsidP="00E435FF">
      <w:pPr>
        <w:rPr>
          <w:rFonts w:ascii="Courier" w:hAnsi="Courier"/>
        </w:rPr>
      </w:pPr>
      <w:r>
        <w:rPr>
          <w:rFonts w:ascii="Courier" w:hAnsi="Courier"/>
        </w:rPr>
        <w:t>Currently the PCB must be purchased from a manufacturing house that will actually fabricate it for your order. The downside of this is that you’ll probably have to buy more than you need. I have used the following two:</w:t>
      </w:r>
    </w:p>
    <w:p w14:paraId="1F9F2AB1" w14:textId="77777777" w:rsidR="00E435FF" w:rsidRDefault="00E435FF" w:rsidP="00E435FF">
      <w:pPr>
        <w:rPr>
          <w:rFonts w:ascii="Courier" w:hAnsi="Courier"/>
        </w:rPr>
      </w:pPr>
    </w:p>
    <w:p w14:paraId="7B97E2A8" w14:textId="77777777" w:rsidR="00E435FF" w:rsidRPr="00E435FF" w:rsidRDefault="00E435FF" w:rsidP="00E435FF">
      <w:pPr>
        <w:rPr>
          <w:rFonts w:ascii="Courier" w:hAnsi="Courier"/>
          <w:u w:val="single"/>
        </w:rPr>
      </w:pPr>
      <w:r w:rsidRPr="00E435FF">
        <w:rPr>
          <w:rFonts w:ascii="Courier" w:hAnsi="Courier"/>
          <w:u w:val="single"/>
        </w:rPr>
        <w:lastRenderedPageBreak/>
        <w:t>OSH Park:</w:t>
      </w:r>
    </w:p>
    <w:p w14:paraId="6980BFCA" w14:textId="77777777" w:rsidR="00E435FF" w:rsidRDefault="00122816" w:rsidP="00E435FF">
      <w:pPr>
        <w:ind w:firstLine="720"/>
        <w:rPr>
          <w:rFonts w:ascii="Courier" w:hAnsi="Courier"/>
        </w:rPr>
      </w:pPr>
      <w:hyperlink r:id="rId20" w:history="1">
        <w:r w:rsidR="00E435FF">
          <w:rPr>
            <w:rStyle w:val="Hyperlink"/>
            <w:rFonts w:ascii="Courier" w:hAnsi="Courier"/>
          </w:rPr>
          <w:t>https://oshpark.com</w:t>
        </w:r>
      </w:hyperlink>
    </w:p>
    <w:p w14:paraId="4510AF44" w14:textId="77777777" w:rsidR="00E435FF" w:rsidRDefault="00E435FF" w:rsidP="00E435FF">
      <w:pPr>
        <w:ind w:firstLine="720"/>
        <w:rPr>
          <w:rFonts w:ascii="Courier" w:hAnsi="Courier"/>
        </w:rPr>
      </w:pPr>
      <w:r>
        <w:rPr>
          <w:rFonts w:ascii="Courier" w:hAnsi="Courier"/>
        </w:rPr>
        <w:t>Made in USA</w:t>
      </w:r>
    </w:p>
    <w:p w14:paraId="7242D976" w14:textId="3BC6513F" w:rsidR="00E435FF" w:rsidRDefault="00E435FF" w:rsidP="00E435FF">
      <w:pPr>
        <w:ind w:firstLine="720"/>
        <w:rPr>
          <w:rFonts w:ascii="Courier" w:hAnsi="Courier"/>
        </w:rPr>
      </w:pPr>
      <w:r>
        <w:rPr>
          <w:rFonts w:ascii="Courier" w:hAnsi="Courier"/>
        </w:rPr>
        <w:t>Cost: $25 for 3 PCBs (includes shipping)</w:t>
      </w:r>
    </w:p>
    <w:p w14:paraId="2035673D" w14:textId="2C6457BA" w:rsidR="00E435FF" w:rsidRDefault="00E435FF" w:rsidP="00E435FF">
      <w:pPr>
        <w:ind w:firstLine="720"/>
        <w:rPr>
          <w:rFonts w:ascii="Courier" w:hAnsi="Courier"/>
        </w:rPr>
      </w:pPr>
      <w:r>
        <w:rPr>
          <w:rFonts w:ascii="Courier" w:hAnsi="Courier"/>
        </w:rPr>
        <w:t>Time: &lt; 12 days to ship</w:t>
      </w:r>
    </w:p>
    <w:p w14:paraId="208650D1" w14:textId="77777777" w:rsidR="00E435FF" w:rsidRDefault="00E435FF" w:rsidP="00E435FF">
      <w:pPr>
        <w:ind w:firstLine="720"/>
        <w:rPr>
          <w:rFonts w:ascii="Courier" w:hAnsi="Courier"/>
        </w:rPr>
      </w:pPr>
    </w:p>
    <w:p w14:paraId="2D6E5B87" w14:textId="2A2B0D2E" w:rsidR="00E435FF" w:rsidRPr="00E435FF" w:rsidRDefault="00E435FF" w:rsidP="00E435FF">
      <w:pPr>
        <w:rPr>
          <w:rFonts w:ascii="Courier" w:hAnsi="Courier"/>
          <w:u w:val="single"/>
        </w:rPr>
      </w:pPr>
      <w:proofErr w:type="spellStart"/>
      <w:r>
        <w:rPr>
          <w:rFonts w:ascii="Courier" w:hAnsi="Courier"/>
          <w:u w:val="single"/>
        </w:rPr>
        <w:t>PCBWay</w:t>
      </w:r>
      <w:proofErr w:type="spellEnd"/>
      <w:r w:rsidRPr="00E435FF">
        <w:rPr>
          <w:rFonts w:ascii="Courier" w:hAnsi="Courier"/>
          <w:u w:val="single"/>
        </w:rPr>
        <w:t>:</w:t>
      </w:r>
    </w:p>
    <w:p w14:paraId="0995C47C" w14:textId="377C7C71" w:rsidR="00E435FF" w:rsidRDefault="00122816" w:rsidP="00E435FF">
      <w:pPr>
        <w:ind w:firstLine="720"/>
        <w:rPr>
          <w:rFonts w:ascii="Courier" w:hAnsi="Courier"/>
        </w:rPr>
      </w:pPr>
      <w:hyperlink r:id="rId21" w:history="1">
        <w:r w:rsidR="00E435FF" w:rsidRPr="00E435FF">
          <w:rPr>
            <w:rStyle w:val="Hyperlink"/>
            <w:rFonts w:ascii="Courier" w:hAnsi="Courier"/>
          </w:rPr>
          <w:t>https://www.pcbway.com</w:t>
        </w:r>
      </w:hyperlink>
    </w:p>
    <w:p w14:paraId="50A56411" w14:textId="5C36894B" w:rsidR="00E435FF" w:rsidRDefault="00E435FF" w:rsidP="00E435FF">
      <w:pPr>
        <w:ind w:firstLine="720"/>
        <w:rPr>
          <w:rFonts w:ascii="Courier" w:hAnsi="Courier"/>
        </w:rPr>
      </w:pPr>
      <w:r>
        <w:rPr>
          <w:rFonts w:ascii="Courier" w:hAnsi="Courier"/>
        </w:rPr>
        <w:t>Made in China</w:t>
      </w:r>
    </w:p>
    <w:p w14:paraId="519F6C30" w14:textId="3090C7FF" w:rsidR="00E435FF" w:rsidRDefault="00E435FF" w:rsidP="00E435FF">
      <w:pPr>
        <w:ind w:firstLine="720"/>
        <w:rPr>
          <w:rFonts w:ascii="Courier" w:hAnsi="Courier"/>
        </w:rPr>
      </w:pPr>
      <w:r>
        <w:rPr>
          <w:rFonts w:ascii="Courier" w:hAnsi="Courier"/>
        </w:rPr>
        <w:t>Cost: $5 for 10 PCBs + shipping ($16 DHL to CA)</w:t>
      </w:r>
    </w:p>
    <w:p w14:paraId="6C064E8B" w14:textId="0F27630C" w:rsidR="00E435FF" w:rsidRDefault="00E435FF" w:rsidP="00E435FF">
      <w:pPr>
        <w:ind w:firstLine="720"/>
        <w:rPr>
          <w:rFonts w:ascii="Courier" w:hAnsi="Courier"/>
        </w:rPr>
      </w:pPr>
      <w:r>
        <w:rPr>
          <w:rFonts w:ascii="Courier" w:hAnsi="Courier"/>
        </w:rPr>
        <w:t>Time: &lt; 5 days to ship</w:t>
      </w:r>
    </w:p>
    <w:p w14:paraId="57F8C66C" w14:textId="77777777" w:rsidR="00E435FF" w:rsidRDefault="00E435FF" w:rsidP="00E435FF">
      <w:pPr>
        <w:ind w:firstLine="720"/>
        <w:rPr>
          <w:rFonts w:ascii="Courier" w:hAnsi="Courier"/>
        </w:rPr>
      </w:pPr>
    </w:p>
    <w:p w14:paraId="7DE10276" w14:textId="6703BC26" w:rsidR="00E435FF" w:rsidRDefault="00E435FF" w:rsidP="00E435FF">
      <w:pPr>
        <w:rPr>
          <w:rFonts w:ascii="Courier" w:hAnsi="Courier"/>
        </w:rPr>
      </w:pPr>
      <w:r>
        <w:rPr>
          <w:rFonts w:ascii="Courier" w:hAnsi="Courier"/>
        </w:rPr>
        <w:t xml:space="preserve">Amazingly, I have put </w:t>
      </w:r>
      <w:r w:rsidR="008A01B4">
        <w:rPr>
          <w:rFonts w:ascii="Courier" w:hAnsi="Courier"/>
        </w:rPr>
        <w:t xml:space="preserve">orders in to </w:t>
      </w:r>
      <w:proofErr w:type="spellStart"/>
      <w:r w:rsidR="008A01B4">
        <w:rPr>
          <w:rFonts w:ascii="Courier" w:hAnsi="Courier"/>
        </w:rPr>
        <w:t>PCBWay</w:t>
      </w:r>
      <w:proofErr w:type="spellEnd"/>
      <w:r w:rsidR="008A01B4">
        <w:rPr>
          <w:rFonts w:ascii="Courier" w:hAnsi="Courier"/>
        </w:rPr>
        <w:t xml:space="preserve"> on a Monday</w:t>
      </w:r>
      <w:r>
        <w:rPr>
          <w:rFonts w:ascii="Courier" w:hAnsi="Courier"/>
        </w:rPr>
        <w:t xml:space="preserve"> and had the boards in my hands in California on Friday.</w:t>
      </w:r>
    </w:p>
    <w:p w14:paraId="2DB13EBD" w14:textId="77777777" w:rsidR="00E435FF" w:rsidRDefault="00E435FF" w:rsidP="00E435FF">
      <w:pPr>
        <w:rPr>
          <w:rFonts w:ascii="Courier" w:hAnsi="Courier"/>
        </w:rPr>
      </w:pPr>
    </w:p>
    <w:p w14:paraId="19DD209A" w14:textId="27A511F5" w:rsidR="00E435FF" w:rsidRDefault="00E435FF" w:rsidP="00E435FF">
      <w:pPr>
        <w:rPr>
          <w:rFonts w:ascii="Courier" w:hAnsi="Courier"/>
        </w:rPr>
      </w:pPr>
      <w:r>
        <w:rPr>
          <w:rFonts w:ascii="Courier" w:hAnsi="Courier"/>
        </w:rPr>
        <w:t>I have shared th</w:t>
      </w:r>
      <w:r w:rsidR="005004E0">
        <w:rPr>
          <w:rFonts w:ascii="Courier" w:hAnsi="Courier"/>
        </w:rPr>
        <w:t>is PCB</w:t>
      </w:r>
      <w:r>
        <w:rPr>
          <w:rFonts w:ascii="Courier" w:hAnsi="Courier"/>
        </w:rPr>
        <w:t xml:space="preserve"> design on </w:t>
      </w:r>
      <w:proofErr w:type="spellStart"/>
      <w:r>
        <w:rPr>
          <w:rFonts w:ascii="Courier" w:hAnsi="Courier"/>
        </w:rPr>
        <w:t>PCBWay</w:t>
      </w:r>
      <w:proofErr w:type="spellEnd"/>
      <w:r>
        <w:rPr>
          <w:rFonts w:ascii="Courier" w:hAnsi="Courier"/>
        </w:rPr>
        <w:t xml:space="preserve">, and you can order </w:t>
      </w:r>
      <w:r w:rsidR="005004E0">
        <w:rPr>
          <w:rFonts w:ascii="Courier" w:hAnsi="Courier"/>
        </w:rPr>
        <w:t>it</w:t>
      </w:r>
      <w:r>
        <w:rPr>
          <w:rFonts w:ascii="Courier" w:hAnsi="Courier"/>
        </w:rPr>
        <w:t xml:space="preserve"> directly using the following link:</w:t>
      </w:r>
    </w:p>
    <w:p w14:paraId="360F89F8" w14:textId="072FF5AF" w:rsidR="00E435FF" w:rsidRDefault="00E435FF" w:rsidP="00E435FF">
      <w:pPr>
        <w:rPr>
          <w:ins w:id="14" w:author="Chris Satterlee" w:date="2019-03-06T18:29:00Z"/>
          <w:rFonts w:ascii="Courier" w:hAnsi="Courier"/>
        </w:rPr>
      </w:pPr>
    </w:p>
    <w:p w14:paraId="55F0EF53" w14:textId="796F9B59" w:rsidR="006A7CC4" w:rsidRDefault="006A7CC4" w:rsidP="00E435FF">
      <w:pPr>
        <w:rPr>
          <w:ins w:id="15" w:author="Chris Satterlee" w:date="2019-03-06T18:31:00Z"/>
          <w:rFonts w:ascii="Courier" w:hAnsi="Courier"/>
          <w:sz w:val="16"/>
          <w:szCs w:val="16"/>
        </w:rPr>
      </w:pPr>
      <w:ins w:id="16" w:author="Chris Satterlee" w:date="2019-03-06T18:30:00Z">
        <w:r w:rsidRPr="00BD1A92">
          <w:rPr>
            <w:rFonts w:ascii="Courier" w:hAnsi="Courier"/>
            <w:sz w:val="16"/>
            <w:szCs w:val="16"/>
            <w:rPrChange w:id="17" w:author="Chris Satterlee" w:date="2019-03-06T18:30:00Z">
              <w:rPr>
                <w:rFonts w:ascii="Courier" w:hAnsi="Courier"/>
              </w:rPr>
            </w:rPrChange>
          </w:rPr>
          <w:fldChar w:fldCharType="begin"/>
        </w:r>
        <w:r w:rsidRPr="00BD1A92">
          <w:rPr>
            <w:rFonts w:ascii="Courier" w:hAnsi="Courier"/>
            <w:sz w:val="16"/>
            <w:szCs w:val="16"/>
            <w:rPrChange w:id="18" w:author="Chris Satterlee" w:date="2019-03-06T18:30:00Z">
              <w:rPr>
                <w:rFonts w:ascii="Courier" w:hAnsi="Courier"/>
              </w:rPr>
            </w:rPrChange>
          </w:rPr>
          <w:instrText xml:space="preserve"> HYPERLINK "https://www.pcbway.com/project/shareproject/IV_Swinger_2_cell_Rev_A_2019_01_06.html" </w:instrText>
        </w:r>
        <w:r w:rsidRPr="00BD1A92">
          <w:rPr>
            <w:rFonts w:ascii="Courier" w:hAnsi="Courier"/>
            <w:sz w:val="16"/>
            <w:szCs w:val="16"/>
            <w:rPrChange w:id="19" w:author="Chris Satterlee" w:date="2019-03-06T18:30:00Z">
              <w:rPr>
                <w:rFonts w:ascii="Courier" w:hAnsi="Courier"/>
              </w:rPr>
            </w:rPrChange>
          </w:rPr>
        </w:r>
        <w:r w:rsidRPr="00BD1A92">
          <w:rPr>
            <w:rFonts w:ascii="Courier" w:hAnsi="Courier"/>
            <w:sz w:val="16"/>
            <w:szCs w:val="16"/>
            <w:rPrChange w:id="20" w:author="Chris Satterlee" w:date="2019-03-06T18:30:00Z">
              <w:rPr>
                <w:rFonts w:ascii="Courier" w:hAnsi="Courier"/>
              </w:rPr>
            </w:rPrChange>
          </w:rPr>
          <w:fldChar w:fldCharType="separate"/>
        </w:r>
        <w:r w:rsidRPr="00BD1A92">
          <w:rPr>
            <w:rStyle w:val="Hyperlink"/>
            <w:rFonts w:ascii="Courier" w:hAnsi="Courier"/>
            <w:sz w:val="16"/>
            <w:szCs w:val="16"/>
            <w:rPrChange w:id="21" w:author="Chris Satterlee" w:date="2019-03-06T18:30:00Z">
              <w:rPr>
                <w:rStyle w:val="Hyperlink"/>
                <w:rFonts w:ascii="Courier" w:hAnsi="Courier"/>
              </w:rPr>
            </w:rPrChange>
          </w:rPr>
          <w:t>https://www.pcbway.com/project/shareproject/IV_Swinger_2_cell_Rev_A_2019_01_06.html</w:t>
        </w:r>
        <w:r w:rsidRPr="00BD1A92">
          <w:rPr>
            <w:rFonts w:ascii="Courier" w:hAnsi="Courier"/>
            <w:sz w:val="16"/>
            <w:szCs w:val="16"/>
            <w:rPrChange w:id="22" w:author="Chris Satterlee" w:date="2019-03-06T18:30:00Z">
              <w:rPr>
                <w:rFonts w:ascii="Courier" w:hAnsi="Courier"/>
              </w:rPr>
            </w:rPrChange>
          </w:rPr>
          <w:fldChar w:fldCharType="end"/>
        </w:r>
      </w:ins>
    </w:p>
    <w:p w14:paraId="49A7A888" w14:textId="77777777" w:rsidR="00BD1A92" w:rsidRPr="00BD1A92" w:rsidRDefault="00BD1A92" w:rsidP="00E435FF">
      <w:pPr>
        <w:rPr>
          <w:ins w:id="23" w:author="Chris Satterlee" w:date="2019-03-06T18:30:00Z"/>
          <w:rFonts w:ascii="Courier" w:hAnsi="Courier"/>
          <w:sz w:val="16"/>
          <w:szCs w:val="16"/>
          <w:rPrChange w:id="24" w:author="Chris Satterlee" w:date="2019-03-06T18:30:00Z">
            <w:rPr>
              <w:ins w:id="25" w:author="Chris Satterlee" w:date="2019-03-06T18:30:00Z"/>
              <w:rFonts w:ascii="Courier" w:hAnsi="Courier"/>
            </w:rPr>
          </w:rPrChange>
        </w:rPr>
      </w:pPr>
    </w:p>
    <w:p w14:paraId="4C37BA19" w14:textId="76F39387" w:rsidR="00BD1A92" w:rsidRDefault="00BD1A92" w:rsidP="00E435FF">
      <w:pPr>
        <w:rPr>
          <w:rFonts w:ascii="Courier" w:hAnsi="Courier"/>
        </w:rPr>
      </w:pPr>
      <w:ins w:id="26" w:author="Chris Satterlee" w:date="2019-03-06T18:30:00Z">
        <w:r>
          <w:rPr>
            <w:rFonts w:ascii="Courier" w:hAnsi="Courier"/>
          </w:rPr>
          <w:fldChar w:fldCharType="begin"/>
        </w:r>
        <w:r>
          <w:rPr>
            <w:rFonts w:ascii="Courier" w:hAnsi="Courier"/>
          </w:rPr>
          <w:instrText xml:space="preserve"> HYPERLINK "https://www.pcbway.com/project/shareproject/IV_Swinger_2_cell_Rev_A_2019_01_06.html" </w:instrText>
        </w:r>
        <w:r>
          <w:rPr>
            <w:rFonts w:ascii="Courier" w:hAnsi="Courier"/>
          </w:rPr>
        </w:r>
        <w:r>
          <w:rPr>
            <w:rFonts w:ascii="Courier" w:hAnsi="Courier"/>
          </w:rPr>
          <w:fldChar w:fldCharType="separate"/>
        </w:r>
        <w:r w:rsidRPr="00BD1A92">
          <w:rPr>
            <w:rStyle w:val="Hyperlink"/>
            <w:rFonts w:ascii="Courier" w:hAnsi="Courier"/>
          </w:rPr>
          <w:t>https://www.pcbway.com/project/shareproject/IV_Swinger_2_cell_Rev_A_2019_01_06.html</w:t>
        </w:r>
        <w:r>
          <w:rPr>
            <w:rFonts w:ascii="Courier" w:hAnsi="Courier"/>
          </w:rPr>
          <w:fldChar w:fldCharType="end"/>
        </w:r>
      </w:ins>
    </w:p>
    <w:p w14:paraId="0D2CB109" w14:textId="4DDA1C76" w:rsidR="00E435FF" w:rsidRPr="00F850FB" w:rsidDel="00BD1A92" w:rsidRDefault="005004E0" w:rsidP="00F850FB">
      <w:pPr>
        <w:ind w:firstLine="720"/>
        <w:rPr>
          <w:del w:id="27" w:author="Chris Satterlee" w:date="2019-03-06T18:31:00Z"/>
          <w:rFonts w:ascii="Courier" w:hAnsi="Courier"/>
          <w:color w:val="FF0000"/>
        </w:rPr>
      </w:pPr>
      <w:del w:id="28" w:author="Chris Satterlee" w:date="2019-03-06T18:31:00Z">
        <w:r w:rsidRPr="00F850FB" w:rsidDel="00BD1A92">
          <w:rPr>
            <w:rFonts w:ascii="Courier" w:hAnsi="Courier"/>
            <w:color w:val="FF0000"/>
          </w:rPr>
          <w:delText>**</w:delText>
        </w:r>
        <w:r w:rsidR="00E435FF" w:rsidRPr="00F850FB" w:rsidDel="00BD1A92">
          <w:rPr>
            <w:rFonts w:ascii="Courier" w:hAnsi="Courier"/>
            <w:color w:val="FF0000"/>
          </w:rPr>
          <w:delText>T</w:delText>
        </w:r>
        <w:r w:rsidR="00886BE1" w:rsidRPr="00F850FB" w:rsidDel="00BD1A92">
          <w:rPr>
            <w:rFonts w:ascii="Courier" w:hAnsi="Courier"/>
            <w:color w:val="FF0000"/>
          </w:rPr>
          <w:delText>o be added</w:delText>
        </w:r>
        <w:r w:rsidRPr="00F850FB" w:rsidDel="00BD1A92">
          <w:rPr>
            <w:rFonts w:ascii="Courier" w:hAnsi="Courier"/>
            <w:color w:val="FF0000"/>
          </w:rPr>
          <w:delText>**</w:delText>
        </w:r>
      </w:del>
    </w:p>
    <w:p w14:paraId="162CCFB1" w14:textId="77777777" w:rsidR="00E435FF" w:rsidRDefault="00E435FF" w:rsidP="00E435FF">
      <w:pPr>
        <w:rPr>
          <w:rFonts w:ascii="Courier" w:hAnsi="Courier"/>
        </w:rPr>
      </w:pPr>
    </w:p>
    <w:p w14:paraId="502888E0" w14:textId="2121E7DE" w:rsidR="00E435FF" w:rsidRDefault="00E435FF" w:rsidP="00E435FF">
      <w:pPr>
        <w:rPr>
          <w:rFonts w:ascii="Courier" w:hAnsi="Courier"/>
        </w:rPr>
      </w:pPr>
      <w:r>
        <w:rPr>
          <w:rFonts w:ascii="Courier" w:hAnsi="Courier"/>
        </w:rPr>
        <w:t>Alternately, you can order PCBs from OSH Park (or anywhere else) by uploading the ZIP archive of the Gerber files, which are found in the GitHub repository:</w:t>
      </w:r>
    </w:p>
    <w:p w14:paraId="28707786" w14:textId="77777777" w:rsidR="00E435FF" w:rsidRDefault="00E435FF" w:rsidP="00E435FF">
      <w:pPr>
        <w:rPr>
          <w:rFonts w:ascii="Courier" w:hAnsi="Courier"/>
        </w:rPr>
      </w:pPr>
    </w:p>
    <w:p w14:paraId="670FED77" w14:textId="706902A8" w:rsidR="00E435FF" w:rsidRDefault="00E435FF" w:rsidP="00E435FF">
      <w:pPr>
        <w:rPr>
          <w:rFonts w:ascii="Courier" w:hAnsi="Courier"/>
        </w:rPr>
      </w:pPr>
      <w:r>
        <w:rPr>
          <w:rFonts w:ascii="Courier" w:hAnsi="Courier"/>
        </w:rPr>
        <w:t xml:space="preserve">  </w:t>
      </w:r>
      <w:proofErr w:type="spellStart"/>
      <w:r>
        <w:rPr>
          <w:rFonts w:ascii="Courier" w:hAnsi="Courier"/>
        </w:rPr>
        <w:t>IV_Swinger</w:t>
      </w:r>
      <w:proofErr w:type="spellEnd"/>
      <w:r>
        <w:rPr>
          <w:rFonts w:ascii="Courier" w:hAnsi="Courier"/>
        </w:rPr>
        <w:t>/PCB/</w:t>
      </w:r>
      <w:r w:rsidR="005004E0">
        <w:rPr>
          <w:rFonts w:ascii="Courier" w:hAnsi="Courier"/>
        </w:rPr>
        <w:t>IV_Swinger_2_cell</w:t>
      </w:r>
      <w:r>
        <w:rPr>
          <w:rFonts w:ascii="Courier" w:hAnsi="Courier"/>
        </w:rPr>
        <w:t>/Gerber/*.zip</w:t>
      </w:r>
    </w:p>
    <w:p w14:paraId="2CC8EC31" w14:textId="77777777" w:rsidR="00E435FF" w:rsidRDefault="00E435FF" w:rsidP="00E435FF">
      <w:pPr>
        <w:rPr>
          <w:rFonts w:ascii="Courier" w:hAnsi="Courier"/>
        </w:rPr>
      </w:pPr>
    </w:p>
    <w:p w14:paraId="099D869F" w14:textId="2EDA2878" w:rsidR="00E435FF" w:rsidRPr="00E435FF" w:rsidRDefault="001A5CD4" w:rsidP="00E435FF">
      <w:pPr>
        <w:rPr>
          <w:rFonts w:ascii="Courier" w:hAnsi="Courier"/>
        </w:rPr>
      </w:pPr>
      <w:r>
        <w:rPr>
          <w:rFonts w:ascii="Courier" w:hAnsi="Courier"/>
        </w:rPr>
        <w:t>Soon</w:t>
      </w:r>
      <w:r w:rsidR="00E435FF">
        <w:rPr>
          <w:rFonts w:ascii="Courier" w:hAnsi="Courier"/>
        </w:rPr>
        <w:t xml:space="preserve">, I hope to find someone who wants to sell individual PCBs on </w:t>
      </w:r>
      <w:proofErr w:type="spellStart"/>
      <w:r w:rsidR="00E435FF">
        <w:rPr>
          <w:rFonts w:ascii="Courier" w:hAnsi="Courier"/>
        </w:rPr>
        <w:t>EBay</w:t>
      </w:r>
      <w:proofErr w:type="spellEnd"/>
      <w:r w:rsidR="00E435FF">
        <w:rPr>
          <w:rFonts w:ascii="Courier" w:hAnsi="Courier"/>
        </w:rPr>
        <w:t xml:space="preserve"> (possibly in kits, that include all the other parts too).</w:t>
      </w:r>
    </w:p>
    <w:p w14:paraId="6FE516C9" w14:textId="194B2144" w:rsidR="00CE10E8" w:rsidRPr="004358B3" w:rsidRDefault="00103ED4" w:rsidP="004358B3">
      <w:pPr>
        <w:pStyle w:val="Heading1"/>
        <w:rPr>
          <w:rFonts w:ascii="Courier" w:hAnsi="Courier"/>
          <w:sz w:val="28"/>
          <w:szCs w:val="28"/>
        </w:rPr>
      </w:pPr>
      <w:bookmarkStart w:id="29" w:name="_Toc411616790"/>
      <w:r>
        <w:t xml:space="preserve">Buy </w:t>
      </w:r>
      <w:r w:rsidR="00E435FF">
        <w:t>other parts</w:t>
      </w:r>
      <w:bookmarkEnd w:id="29"/>
      <w:r w:rsidR="00CE10E8">
        <w:br/>
      </w:r>
    </w:p>
    <w:p w14:paraId="0DE0C274" w14:textId="660B0318" w:rsidR="00E435FF" w:rsidRDefault="00CE10E8" w:rsidP="00CE10E8">
      <w:pPr>
        <w:rPr>
          <w:rFonts w:ascii="Courier" w:hAnsi="Courier"/>
        </w:rPr>
      </w:pPr>
      <w:r>
        <w:rPr>
          <w:rFonts w:ascii="Courier" w:hAnsi="Courier"/>
        </w:rPr>
        <w:t xml:space="preserve">The </w:t>
      </w:r>
      <w:r w:rsidR="00E435FF">
        <w:rPr>
          <w:rFonts w:ascii="Courier" w:hAnsi="Courier"/>
        </w:rPr>
        <w:t xml:space="preserve">other </w:t>
      </w:r>
      <w:r>
        <w:rPr>
          <w:rFonts w:ascii="Courier" w:hAnsi="Courier"/>
        </w:rPr>
        <w:t>necessary parts to build an IV Swinger 2 can all be purchased o</w:t>
      </w:r>
      <w:r w:rsidR="006D6878">
        <w:rPr>
          <w:rFonts w:ascii="Courier" w:hAnsi="Courier"/>
        </w:rPr>
        <w:t>nline from Amazon and Digi-Key.</w:t>
      </w:r>
      <w:r w:rsidR="00E435FF">
        <w:rPr>
          <w:rFonts w:ascii="Courier" w:hAnsi="Courier"/>
        </w:rPr>
        <w:t xml:space="preserve"> </w:t>
      </w:r>
    </w:p>
    <w:p w14:paraId="14DD763A" w14:textId="2BCD51A9" w:rsidR="00E435FF" w:rsidRDefault="000A43E6" w:rsidP="00E435FF">
      <w:pPr>
        <w:rPr>
          <w:rFonts w:ascii="Courier" w:hAnsi="Courier"/>
        </w:rPr>
      </w:pPr>
      <w:r>
        <w:rPr>
          <w:rFonts w:ascii="Courier" w:hAnsi="Courier"/>
        </w:rPr>
        <w:br/>
      </w:r>
      <w:r w:rsidR="00E435FF">
        <w:rPr>
          <w:rFonts w:ascii="Courier" w:hAnsi="Courier"/>
        </w:rPr>
        <w:t>EMR PV cell version BOM:</w:t>
      </w:r>
    </w:p>
    <w:p w14:paraId="48A8B728" w14:textId="77777777" w:rsidR="00E435FF" w:rsidRDefault="00E435FF" w:rsidP="00E435FF">
      <w:pPr>
        <w:rPr>
          <w:rFonts w:ascii="Courier" w:hAnsi="Courier"/>
        </w:rPr>
      </w:pPr>
    </w:p>
    <w:p w14:paraId="794DD68B" w14:textId="0235D0DB" w:rsidR="00E435FF" w:rsidRPr="00303466" w:rsidRDefault="00122816" w:rsidP="00E435FF">
      <w:pPr>
        <w:pStyle w:val="NormalWeb"/>
        <w:spacing w:before="0" w:beforeAutospacing="0"/>
        <w:rPr>
          <w:rFonts w:ascii="Courier" w:hAnsi="Courier" w:cs="Arial"/>
        </w:rPr>
      </w:pPr>
      <w:hyperlink r:id="rId22" w:history="1">
        <w:r w:rsidR="00E435FF" w:rsidRPr="00303466">
          <w:rPr>
            <w:rStyle w:val="Hyperlink"/>
            <w:rFonts w:ascii="Courier" w:hAnsi="Courier" w:cs="Arial"/>
          </w:rPr>
          <w:t>https://github.com/csatt/IV_Swinger/raw/master/PCB/BOM/emr_cell_BOM.pdf</w:t>
        </w:r>
      </w:hyperlink>
    </w:p>
    <w:p w14:paraId="58A0BAEE" w14:textId="422812C1" w:rsidR="006D6878" w:rsidRDefault="005004E0" w:rsidP="00CE10E8">
      <w:pPr>
        <w:rPr>
          <w:rFonts w:ascii="Courier" w:hAnsi="Courier"/>
        </w:rPr>
      </w:pPr>
      <w:r>
        <w:rPr>
          <w:rFonts w:ascii="Courier" w:hAnsi="Courier"/>
        </w:rPr>
        <w:t>The</w:t>
      </w:r>
      <w:r w:rsidR="00E435FF">
        <w:rPr>
          <w:rFonts w:ascii="Courier" w:hAnsi="Courier"/>
        </w:rPr>
        <w:t xml:space="preserve"> BOM has an Amazon link and a Digi-Key link at the bottom. </w:t>
      </w:r>
      <w:r w:rsidR="00CE10E8">
        <w:rPr>
          <w:rFonts w:ascii="Courier" w:hAnsi="Courier"/>
        </w:rPr>
        <w:t>The Amazon link</w:t>
      </w:r>
      <w:r>
        <w:rPr>
          <w:rFonts w:ascii="Courier" w:hAnsi="Courier"/>
        </w:rPr>
        <w:t xml:space="preserve"> is a</w:t>
      </w:r>
      <w:r w:rsidR="00E435FF">
        <w:rPr>
          <w:rFonts w:ascii="Courier" w:hAnsi="Courier"/>
        </w:rPr>
        <w:t xml:space="preserve"> </w:t>
      </w:r>
      <w:r w:rsidR="00CE10E8">
        <w:rPr>
          <w:rFonts w:ascii="Courier" w:hAnsi="Courier"/>
        </w:rPr>
        <w:t xml:space="preserve">“wish list” that can be </w:t>
      </w:r>
      <w:r w:rsidR="00BF68B3">
        <w:rPr>
          <w:rFonts w:ascii="Courier" w:hAnsi="Courier"/>
        </w:rPr>
        <w:t>used to populate your cart. Some</w:t>
      </w:r>
      <w:r w:rsidR="00CE10E8">
        <w:rPr>
          <w:rFonts w:ascii="Courier" w:hAnsi="Courier"/>
        </w:rPr>
        <w:t xml:space="preserve"> of the items come in quantities larger (in some cases much larger) than needed to build a single IV Swinger 2. You may of course choose to find equivalents </w:t>
      </w:r>
      <w:r w:rsidR="006D6878">
        <w:rPr>
          <w:rFonts w:ascii="Courier" w:hAnsi="Courier"/>
        </w:rPr>
        <w:t xml:space="preserve">that are offered in smaller quantities. Also, </w:t>
      </w:r>
      <w:r w:rsidR="006D6878">
        <w:rPr>
          <w:rFonts w:ascii="Courier" w:hAnsi="Courier"/>
        </w:rPr>
        <w:lastRenderedPageBreak/>
        <w:t>many of the items are things that you may already have, so don’t necessarily just blindly order everything on the list.</w:t>
      </w:r>
    </w:p>
    <w:p w14:paraId="351C366A" w14:textId="77777777" w:rsidR="006D6878" w:rsidRDefault="006D6878" w:rsidP="00CE10E8">
      <w:pPr>
        <w:rPr>
          <w:rFonts w:ascii="Courier" w:hAnsi="Courier"/>
        </w:rPr>
      </w:pPr>
    </w:p>
    <w:p w14:paraId="1693AEF4" w14:textId="081DA3AD" w:rsidR="006D6878" w:rsidRDefault="006D6878" w:rsidP="00CE10E8">
      <w:pPr>
        <w:rPr>
          <w:rFonts w:ascii="Courier" w:hAnsi="Courier"/>
        </w:rPr>
      </w:pPr>
      <w:r>
        <w:rPr>
          <w:rFonts w:ascii="Courier" w:hAnsi="Courier"/>
        </w:rPr>
        <w:t>The Digi-Key link</w:t>
      </w:r>
      <w:r w:rsidR="00BF68B3">
        <w:rPr>
          <w:rFonts w:ascii="Courier" w:hAnsi="Courier"/>
        </w:rPr>
        <w:t xml:space="preserve"> </w:t>
      </w:r>
      <w:r w:rsidR="005004E0">
        <w:rPr>
          <w:rFonts w:ascii="Courier" w:hAnsi="Courier"/>
        </w:rPr>
        <w:t>is a</w:t>
      </w:r>
      <w:r>
        <w:rPr>
          <w:rFonts w:ascii="Courier" w:hAnsi="Courier"/>
        </w:rPr>
        <w:t xml:space="preserve"> pre-populated shopping cart. Again, you’ll want to check if you already have any of the items before ordering.</w:t>
      </w:r>
    </w:p>
    <w:p w14:paraId="2C5CE829" w14:textId="77777777" w:rsidR="006D6878" w:rsidRDefault="006D6878" w:rsidP="00CE10E8">
      <w:pPr>
        <w:rPr>
          <w:rFonts w:ascii="Courier" w:hAnsi="Courier"/>
        </w:rPr>
      </w:pPr>
    </w:p>
    <w:p w14:paraId="44DE2469" w14:textId="4B2D36B2" w:rsidR="006D6878" w:rsidRDefault="006D6878" w:rsidP="00CE10E8">
      <w:pPr>
        <w:rPr>
          <w:rFonts w:ascii="Courier" w:hAnsi="Courier"/>
        </w:rPr>
      </w:pPr>
      <w:r>
        <w:rPr>
          <w:rFonts w:ascii="Courier" w:hAnsi="Courier"/>
        </w:rPr>
        <w:t>In both cases, it is possible (or probable) that certain items will go out of stock or be discontinued, so you’ll have to find suitable substitutions.</w:t>
      </w:r>
      <w:r w:rsidR="00BF68B3">
        <w:rPr>
          <w:rFonts w:ascii="Courier" w:hAnsi="Courier"/>
        </w:rPr>
        <w:t xml:space="preserve"> Note that there are some of the Digi-Key items have *ALTERNATE* in the “Customer Reference field. These should only be ordered if the primary version of the same part is marked as “backorder”.  </w:t>
      </w:r>
    </w:p>
    <w:p w14:paraId="4BA7F80A" w14:textId="77777777" w:rsidR="006D6878" w:rsidRDefault="006D6878" w:rsidP="00CE10E8">
      <w:pPr>
        <w:rPr>
          <w:rFonts w:ascii="Courier" w:hAnsi="Courier"/>
        </w:rPr>
      </w:pPr>
    </w:p>
    <w:p w14:paraId="05E36B2F" w14:textId="2B6B56D8" w:rsidR="006D6878" w:rsidRDefault="006D6878" w:rsidP="00CE10E8">
      <w:pPr>
        <w:rPr>
          <w:rFonts w:ascii="Courier" w:hAnsi="Courier"/>
        </w:rPr>
      </w:pPr>
      <w:r>
        <w:rPr>
          <w:rFonts w:ascii="Courier" w:hAnsi="Courier"/>
        </w:rPr>
        <w:t xml:space="preserve">Also included below is the link to donate to the original Arduino developers. I donate $5 for each $10 Arduino clone that I buy. This is your choice, but I think it is the right thing to do. </w:t>
      </w:r>
    </w:p>
    <w:p w14:paraId="61CBA7CC" w14:textId="77777777" w:rsidR="006D6878" w:rsidRDefault="006D6878" w:rsidP="00CE10E8">
      <w:pPr>
        <w:rPr>
          <w:rFonts w:ascii="Courier" w:hAnsi="Courier"/>
        </w:rPr>
      </w:pPr>
    </w:p>
    <w:p w14:paraId="7EFF0B83" w14:textId="691359B2" w:rsidR="00CE10E8" w:rsidRPr="00E435FF" w:rsidRDefault="00CE10E8" w:rsidP="00E435FF">
      <w:pPr>
        <w:rPr>
          <w:rFonts w:ascii="Courier" w:hAnsi="Courier"/>
        </w:rPr>
      </w:pPr>
    </w:p>
    <w:p w14:paraId="19698BF7" w14:textId="09EA6B1D" w:rsidR="00CE10E8" w:rsidRDefault="00CE10E8" w:rsidP="00E435FF">
      <w:pPr>
        <w:rPr>
          <w:rFonts w:ascii="Courier" w:hAnsi="Courier"/>
        </w:rPr>
      </w:pPr>
      <w:r w:rsidRPr="00E435FF">
        <w:rPr>
          <w:rFonts w:ascii="Courier" w:hAnsi="Courier"/>
          <w:b/>
          <w:sz w:val="28"/>
          <w:szCs w:val="28"/>
        </w:rPr>
        <w:t>Donate to Arduino.cc:</w:t>
      </w:r>
      <w:r w:rsidRPr="00E435FF">
        <w:rPr>
          <w:rFonts w:ascii="Courier" w:hAnsi="Courier"/>
        </w:rPr>
        <w:br/>
        <w:t xml:space="preserve">        </w:t>
      </w:r>
      <w:hyperlink r:id="rId23" w:history="1">
        <w:r w:rsidRPr="00E435FF">
          <w:rPr>
            <w:rStyle w:val="Hyperlink"/>
            <w:rFonts w:ascii="Courier" w:hAnsi="Courier"/>
          </w:rPr>
          <w:t>https://www.arduino.cc/en/Main/Contribute</w:t>
        </w:r>
      </w:hyperlink>
      <w:r w:rsidRPr="00E435FF">
        <w:rPr>
          <w:rFonts w:ascii="Courier" w:hAnsi="Courier"/>
        </w:rPr>
        <w:br/>
      </w:r>
    </w:p>
    <w:p w14:paraId="1778CE47" w14:textId="77777777" w:rsidR="00886BE1" w:rsidRPr="00E435FF" w:rsidRDefault="00886BE1" w:rsidP="00E435FF">
      <w:pPr>
        <w:rPr>
          <w:rFonts w:ascii="Courier" w:hAnsi="Courier"/>
        </w:rPr>
      </w:pPr>
    </w:p>
    <w:p w14:paraId="526FC61D" w14:textId="795306C0" w:rsidR="00C83733" w:rsidRPr="004358B3" w:rsidRDefault="00103ED4" w:rsidP="004358B3">
      <w:pPr>
        <w:pStyle w:val="Heading1"/>
        <w:rPr>
          <w:rFonts w:ascii="Courier" w:hAnsi="Courier"/>
          <w:sz w:val="36"/>
          <w:szCs w:val="36"/>
          <w:u w:val="single"/>
        </w:rPr>
      </w:pPr>
      <w:bookmarkStart w:id="30" w:name="_Toc411616791"/>
      <w:r>
        <w:t>Gather / buy t</w:t>
      </w:r>
      <w:r w:rsidR="00C83733">
        <w:t>ools</w:t>
      </w:r>
      <w:bookmarkEnd w:id="30"/>
    </w:p>
    <w:p w14:paraId="7A4BCB4A" w14:textId="77777777" w:rsidR="00C83733" w:rsidRDefault="00C83733" w:rsidP="00C83733"/>
    <w:p w14:paraId="4E22A3F4" w14:textId="77777777" w:rsidR="00C83733" w:rsidRPr="00C83733" w:rsidRDefault="00C83733" w:rsidP="004B00B9">
      <w:pPr>
        <w:pStyle w:val="ListParagraph"/>
        <w:numPr>
          <w:ilvl w:val="0"/>
          <w:numId w:val="66"/>
        </w:numPr>
        <w:rPr>
          <w:rFonts w:ascii="Courier" w:hAnsi="Courier"/>
        </w:rPr>
      </w:pPr>
      <w:r w:rsidRPr="00C83733">
        <w:rPr>
          <w:rFonts w:ascii="Courier" w:hAnsi="Courier"/>
        </w:rPr>
        <w:t>Holding:</w:t>
      </w:r>
    </w:p>
    <w:p w14:paraId="21F89F9C" w14:textId="77777777" w:rsidR="00C83733" w:rsidRPr="00C83733" w:rsidRDefault="00C83733" w:rsidP="004B00B9">
      <w:pPr>
        <w:pStyle w:val="ListParagraph"/>
        <w:numPr>
          <w:ilvl w:val="1"/>
          <w:numId w:val="66"/>
        </w:numPr>
        <w:rPr>
          <w:rFonts w:ascii="Courier" w:hAnsi="Courier"/>
        </w:rPr>
      </w:pPr>
      <w:r w:rsidRPr="00C83733">
        <w:rPr>
          <w:rFonts w:ascii="Courier" w:hAnsi="Courier"/>
        </w:rPr>
        <w:t>Vise</w:t>
      </w:r>
    </w:p>
    <w:p w14:paraId="5A0FE096" w14:textId="77777777" w:rsidR="00C83733" w:rsidRPr="00C83733" w:rsidRDefault="00C83733" w:rsidP="004B00B9">
      <w:pPr>
        <w:pStyle w:val="ListParagraph"/>
        <w:numPr>
          <w:ilvl w:val="1"/>
          <w:numId w:val="66"/>
        </w:numPr>
        <w:rPr>
          <w:rFonts w:ascii="Courier" w:hAnsi="Courier"/>
        </w:rPr>
      </w:pPr>
      <w:r w:rsidRPr="00C83733">
        <w:rPr>
          <w:rFonts w:ascii="Courier" w:hAnsi="Courier"/>
        </w:rPr>
        <w:t>3rd hand tool with magnifying glass</w:t>
      </w:r>
    </w:p>
    <w:p w14:paraId="2E27CE2F" w14:textId="77777777" w:rsidR="00C83733" w:rsidRPr="00C83733" w:rsidRDefault="00C83733" w:rsidP="004B00B9">
      <w:pPr>
        <w:pStyle w:val="ListParagraph"/>
        <w:numPr>
          <w:ilvl w:val="1"/>
          <w:numId w:val="66"/>
        </w:numPr>
        <w:rPr>
          <w:rFonts w:ascii="Courier" w:hAnsi="Courier"/>
        </w:rPr>
      </w:pPr>
      <w:r w:rsidRPr="00C83733">
        <w:rPr>
          <w:rFonts w:ascii="Courier" w:hAnsi="Courier"/>
        </w:rPr>
        <w:t>Tape (preferably Kapton, but Scotch ok)</w:t>
      </w:r>
    </w:p>
    <w:p w14:paraId="481DA5EF" w14:textId="77777777" w:rsidR="00C83733" w:rsidRPr="00C83733" w:rsidRDefault="00C83733" w:rsidP="004B00B9">
      <w:pPr>
        <w:pStyle w:val="ListParagraph"/>
        <w:numPr>
          <w:ilvl w:val="1"/>
          <w:numId w:val="66"/>
        </w:numPr>
        <w:rPr>
          <w:rFonts w:ascii="Courier" w:hAnsi="Courier"/>
        </w:rPr>
      </w:pPr>
      <w:r w:rsidRPr="00C83733">
        <w:rPr>
          <w:rFonts w:ascii="Courier" w:hAnsi="Courier"/>
        </w:rPr>
        <w:t>Long/needle-nosed pliers</w:t>
      </w:r>
    </w:p>
    <w:p w14:paraId="347398E4" w14:textId="77777777" w:rsidR="00C83733" w:rsidRPr="00C83733" w:rsidRDefault="00C83733" w:rsidP="004B00B9">
      <w:pPr>
        <w:pStyle w:val="ListParagraph"/>
        <w:numPr>
          <w:ilvl w:val="0"/>
          <w:numId w:val="66"/>
        </w:numPr>
        <w:rPr>
          <w:rFonts w:ascii="Courier" w:hAnsi="Courier"/>
        </w:rPr>
      </w:pPr>
      <w:r w:rsidRPr="00C83733">
        <w:rPr>
          <w:rFonts w:ascii="Courier" w:hAnsi="Courier"/>
        </w:rPr>
        <w:t>Soldering:</w:t>
      </w:r>
    </w:p>
    <w:p w14:paraId="51BD3F37" w14:textId="77777777" w:rsidR="00C83733" w:rsidRPr="00C83733" w:rsidRDefault="00C83733" w:rsidP="004B00B9">
      <w:pPr>
        <w:pStyle w:val="ListParagraph"/>
        <w:numPr>
          <w:ilvl w:val="1"/>
          <w:numId w:val="66"/>
        </w:numPr>
        <w:rPr>
          <w:rFonts w:ascii="Courier" w:hAnsi="Courier"/>
        </w:rPr>
      </w:pPr>
      <w:r w:rsidRPr="00C83733">
        <w:rPr>
          <w:rFonts w:ascii="Courier" w:hAnsi="Courier"/>
        </w:rPr>
        <w:t>Soldering iron (preferably temp controlled solder station)</w:t>
      </w:r>
    </w:p>
    <w:p w14:paraId="642EF965" w14:textId="77777777" w:rsidR="00C83733" w:rsidRPr="00C83733" w:rsidRDefault="00C83733" w:rsidP="004B00B9">
      <w:pPr>
        <w:pStyle w:val="ListParagraph"/>
        <w:numPr>
          <w:ilvl w:val="1"/>
          <w:numId w:val="66"/>
        </w:numPr>
        <w:rPr>
          <w:rFonts w:ascii="Courier" w:hAnsi="Courier"/>
        </w:rPr>
      </w:pPr>
      <w:r w:rsidRPr="00C83733">
        <w:rPr>
          <w:rFonts w:ascii="Courier" w:hAnsi="Courier"/>
        </w:rPr>
        <w:t>Tip cleaner</w:t>
      </w:r>
    </w:p>
    <w:p w14:paraId="79227E6A" w14:textId="77777777" w:rsidR="00C83733" w:rsidRPr="00C83733" w:rsidRDefault="00C83733" w:rsidP="004B00B9">
      <w:pPr>
        <w:pStyle w:val="ListParagraph"/>
        <w:numPr>
          <w:ilvl w:val="1"/>
          <w:numId w:val="66"/>
        </w:numPr>
        <w:rPr>
          <w:rFonts w:ascii="Courier" w:hAnsi="Courier"/>
        </w:rPr>
      </w:pPr>
      <w:r w:rsidRPr="00C83733">
        <w:rPr>
          <w:rFonts w:ascii="Courier" w:hAnsi="Courier"/>
        </w:rPr>
        <w:t>Rosin core solder</w:t>
      </w:r>
    </w:p>
    <w:p w14:paraId="3B58A9D6" w14:textId="77777777" w:rsidR="00C83733" w:rsidRPr="00C83733" w:rsidRDefault="00C83733" w:rsidP="004B00B9">
      <w:pPr>
        <w:pStyle w:val="ListParagraph"/>
        <w:numPr>
          <w:ilvl w:val="1"/>
          <w:numId w:val="66"/>
        </w:numPr>
        <w:rPr>
          <w:rFonts w:ascii="Courier" w:hAnsi="Courier"/>
        </w:rPr>
      </w:pPr>
      <w:r w:rsidRPr="00C83733">
        <w:rPr>
          <w:rFonts w:ascii="Courier" w:hAnsi="Courier"/>
        </w:rPr>
        <w:t>Solder sucker or solder wick</w:t>
      </w:r>
    </w:p>
    <w:p w14:paraId="53783E00" w14:textId="77777777" w:rsidR="00C83733" w:rsidRPr="00C83733" w:rsidRDefault="00C83733" w:rsidP="004B00B9">
      <w:pPr>
        <w:pStyle w:val="ListParagraph"/>
        <w:numPr>
          <w:ilvl w:val="0"/>
          <w:numId w:val="66"/>
        </w:numPr>
        <w:rPr>
          <w:rFonts w:ascii="Courier" w:hAnsi="Courier"/>
        </w:rPr>
      </w:pPr>
      <w:r w:rsidRPr="00C83733">
        <w:rPr>
          <w:rFonts w:ascii="Courier" w:hAnsi="Courier"/>
        </w:rPr>
        <w:t>Cutting:</w:t>
      </w:r>
    </w:p>
    <w:p w14:paraId="2B5C843A" w14:textId="77777777" w:rsidR="00C83733" w:rsidRPr="00C83733" w:rsidRDefault="00C83733" w:rsidP="004B00B9">
      <w:pPr>
        <w:pStyle w:val="ListParagraph"/>
        <w:numPr>
          <w:ilvl w:val="1"/>
          <w:numId w:val="66"/>
        </w:numPr>
        <w:rPr>
          <w:rFonts w:ascii="Courier" w:hAnsi="Courier"/>
        </w:rPr>
      </w:pPr>
      <w:r w:rsidRPr="00C83733">
        <w:rPr>
          <w:rFonts w:ascii="Courier" w:hAnsi="Courier"/>
        </w:rPr>
        <w:t>Wire cutter (flush cut)</w:t>
      </w:r>
    </w:p>
    <w:p w14:paraId="174967D6" w14:textId="77777777" w:rsidR="00C83733" w:rsidRPr="00C83733" w:rsidRDefault="00C83733" w:rsidP="004B00B9">
      <w:pPr>
        <w:pStyle w:val="ListParagraph"/>
        <w:numPr>
          <w:ilvl w:val="1"/>
          <w:numId w:val="66"/>
        </w:numPr>
        <w:rPr>
          <w:rFonts w:ascii="Courier" w:hAnsi="Courier"/>
        </w:rPr>
      </w:pPr>
      <w:r w:rsidRPr="00C83733">
        <w:rPr>
          <w:rFonts w:ascii="Courier" w:hAnsi="Courier"/>
        </w:rPr>
        <w:t>Wire stripper</w:t>
      </w:r>
    </w:p>
    <w:p w14:paraId="76212A25" w14:textId="77777777" w:rsidR="00C83733" w:rsidRPr="00C83733" w:rsidRDefault="00C83733" w:rsidP="004B00B9">
      <w:pPr>
        <w:pStyle w:val="ListParagraph"/>
        <w:numPr>
          <w:ilvl w:val="0"/>
          <w:numId w:val="66"/>
        </w:numPr>
        <w:rPr>
          <w:rFonts w:ascii="Courier" w:hAnsi="Courier"/>
        </w:rPr>
      </w:pPr>
      <w:r w:rsidRPr="00C83733">
        <w:rPr>
          <w:rFonts w:ascii="Courier" w:hAnsi="Courier"/>
        </w:rPr>
        <w:t>Drilling:</w:t>
      </w:r>
    </w:p>
    <w:p w14:paraId="715AD07D" w14:textId="77777777" w:rsidR="00C83733" w:rsidRPr="00C83733" w:rsidRDefault="00C83733" w:rsidP="004B00B9">
      <w:pPr>
        <w:pStyle w:val="ListParagraph"/>
        <w:numPr>
          <w:ilvl w:val="1"/>
          <w:numId w:val="66"/>
        </w:numPr>
        <w:rPr>
          <w:rFonts w:ascii="Courier" w:hAnsi="Courier"/>
        </w:rPr>
      </w:pPr>
      <w:r w:rsidRPr="00C83733">
        <w:rPr>
          <w:rFonts w:ascii="Courier" w:hAnsi="Courier"/>
        </w:rPr>
        <w:t>Drill</w:t>
      </w:r>
    </w:p>
    <w:p w14:paraId="43FD3FC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1/16" bit (pilot for 9/64")</w:t>
      </w:r>
    </w:p>
    <w:p w14:paraId="2438594B" w14:textId="77777777" w:rsidR="00C83733" w:rsidRPr="00C83733" w:rsidRDefault="00C83733" w:rsidP="004B00B9">
      <w:pPr>
        <w:pStyle w:val="ListParagraph"/>
        <w:numPr>
          <w:ilvl w:val="1"/>
          <w:numId w:val="66"/>
        </w:numPr>
        <w:rPr>
          <w:rFonts w:ascii="Courier" w:hAnsi="Courier"/>
        </w:rPr>
      </w:pPr>
      <w:r w:rsidRPr="00C83733">
        <w:rPr>
          <w:rFonts w:ascii="Courier" w:hAnsi="Courier"/>
        </w:rPr>
        <w:lastRenderedPageBreak/>
        <w:t>9/64" bit (standoffs)</w:t>
      </w:r>
    </w:p>
    <w:p w14:paraId="20C6478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11/64" bit (pilot for 13/64")</w:t>
      </w:r>
    </w:p>
    <w:p w14:paraId="71B298C6" w14:textId="77777777" w:rsidR="00C83733" w:rsidRPr="00C83733" w:rsidRDefault="00C83733" w:rsidP="004B00B9">
      <w:pPr>
        <w:pStyle w:val="ListParagraph"/>
        <w:numPr>
          <w:ilvl w:val="1"/>
          <w:numId w:val="66"/>
        </w:numPr>
        <w:rPr>
          <w:rFonts w:ascii="Courier" w:hAnsi="Courier"/>
        </w:rPr>
      </w:pPr>
      <w:r w:rsidRPr="00C83733">
        <w:rPr>
          <w:rFonts w:ascii="Courier" w:hAnsi="Courier"/>
        </w:rPr>
        <w:t>13/64" bit (binding posts)</w:t>
      </w:r>
    </w:p>
    <w:p w14:paraId="6B9BCD80" w14:textId="77777777" w:rsidR="00C83733" w:rsidRDefault="00C83733" w:rsidP="004B00B9">
      <w:pPr>
        <w:pStyle w:val="ListParagraph"/>
        <w:numPr>
          <w:ilvl w:val="1"/>
          <w:numId w:val="66"/>
        </w:numPr>
        <w:rPr>
          <w:rFonts w:ascii="Courier" w:hAnsi="Courier"/>
        </w:rPr>
      </w:pPr>
      <w:r w:rsidRPr="00C83733">
        <w:rPr>
          <w:rFonts w:ascii="Courier" w:hAnsi="Courier"/>
        </w:rPr>
        <w:t xml:space="preserve">3/8" </w:t>
      </w:r>
      <w:proofErr w:type="spellStart"/>
      <w:r w:rsidRPr="00C83733">
        <w:rPr>
          <w:rFonts w:ascii="Courier" w:hAnsi="Courier"/>
        </w:rPr>
        <w:t>Forstner</w:t>
      </w:r>
      <w:proofErr w:type="spellEnd"/>
      <w:r w:rsidRPr="00C83733">
        <w:rPr>
          <w:rFonts w:ascii="Courier" w:hAnsi="Courier"/>
        </w:rPr>
        <w:t xml:space="preserve"> bit (preferred - USB cable hole)</w:t>
      </w:r>
    </w:p>
    <w:p w14:paraId="270D4936" w14:textId="04280BB1" w:rsidR="001A5CD4" w:rsidRPr="00C83733" w:rsidRDefault="001A5CD4" w:rsidP="001A5CD4">
      <w:pPr>
        <w:pStyle w:val="ListParagraph"/>
        <w:numPr>
          <w:ilvl w:val="2"/>
          <w:numId w:val="66"/>
        </w:numPr>
        <w:rPr>
          <w:rFonts w:ascii="Courier" w:hAnsi="Courier"/>
        </w:rPr>
      </w:pPr>
      <w:r>
        <w:rPr>
          <w:rFonts w:ascii="Courier" w:hAnsi="Courier"/>
        </w:rPr>
        <w:t>Alternate: 1/8”, 3/16”, 7/32”, 1/4”, 9/32”, 5/16”, 11/32”, 3/8”, and 25/64” normal bits</w:t>
      </w:r>
    </w:p>
    <w:p w14:paraId="5327A527" w14:textId="77777777" w:rsidR="00C83733" w:rsidRPr="00C83733" w:rsidRDefault="00C83733" w:rsidP="004B00B9">
      <w:pPr>
        <w:pStyle w:val="ListParagraph"/>
        <w:numPr>
          <w:ilvl w:val="0"/>
          <w:numId w:val="66"/>
        </w:numPr>
        <w:rPr>
          <w:rFonts w:ascii="Courier" w:hAnsi="Courier"/>
        </w:rPr>
      </w:pPr>
      <w:r w:rsidRPr="00C83733">
        <w:rPr>
          <w:rFonts w:ascii="Courier" w:hAnsi="Courier"/>
        </w:rPr>
        <w:t>Other:</w:t>
      </w:r>
    </w:p>
    <w:p w14:paraId="32F7BA89" w14:textId="77777777" w:rsidR="00C83733" w:rsidRPr="00C83733" w:rsidRDefault="00C83733" w:rsidP="004B00B9">
      <w:pPr>
        <w:pStyle w:val="ListParagraph"/>
        <w:numPr>
          <w:ilvl w:val="1"/>
          <w:numId w:val="66"/>
        </w:numPr>
        <w:rPr>
          <w:rFonts w:ascii="Courier" w:hAnsi="Courier"/>
        </w:rPr>
      </w:pPr>
      <w:r w:rsidRPr="00C83733">
        <w:rPr>
          <w:rFonts w:ascii="Courier" w:hAnsi="Courier"/>
        </w:rPr>
        <w:t>Digital Multimeter (DMM)</w:t>
      </w:r>
    </w:p>
    <w:p w14:paraId="64BBECCA" w14:textId="77777777" w:rsidR="00C83733" w:rsidRPr="00C83733" w:rsidRDefault="00C83733" w:rsidP="004B00B9">
      <w:pPr>
        <w:pStyle w:val="ListParagraph"/>
        <w:numPr>
          <w:ilvl w:val="1"/>
          <w:numId w:val="66"/>
        </w:numPr>
        <w:rPr>
          <w:rFonts w:ascii="Courier" w:hAnsi="Courier"/>
        </w:rPr>
      </w:pPr>
      <w:r w:rsidRPr="00C83733">
        <w:rPr>
          <w:rFonts w:ascii="Courier" w:hAnsi="Courier"/>
        </w:rPr>
        <w:t>Small Phillips screwdriver</w:t>
      </w:r>
    </w:p>
    <w:p w14:paraId="1877E51D" w14:textId="7DFCA427" w:rsidR="00C83733" w:rsidRPr="00C83733" w:rsidRDefault="005004E0" w:rsidP="004B00B9">
      <w:pPr>
        <w:pStyle w:val="ListParagraph"/>
        <w:numPr>
          <w:ilvl w:val="1"/>
          <w:numId w:val="66"/>
        </w:numPr>
        <w:rPr>
          <w:rFonts w:ascii="Courier" w:hAnsi="Courier"/>
        </w:rPr>
      </w:pPr>
      <w:r>
        <w:rPr>
          <w:rFonts w:ascii="Courier" w:hAnsi="Courier"/>
        </w:rPr>
        <w:t>1.5</w:t>
      </w:r>
      <w:r w:rsidR="00C83733" w:rsidRPr="00C83733">
        <w:rPr>
          <w:rFonts w:ascii="Courier" w:hAnsi="Courier"/>
        </w:rPr>
        <w:t>V battery</w:t>
      </w:r>
    </w:p>
    <w:p w14:paraId="48C2CB5F" w14:textId="4A9D5A4F" w:rsidR="00C83733" w:rsidRDefault="00C83733" w:rsidP="004B00B9">
      <w:pPr>
        <w:pStyle w:val="ListParagraph"/>
        <w:numPr>
          <w:ilvl w:val="1"/>
          <w:numId w:val="66"/>
        </w:numPr>
        <w:rPr>
          <w:rFonts w:ascii="Courier" w:hAnsi="Courier"/>
        </w:rPr>
      </w:pPr>
      <w:r w:rsidRPr="00C83733">
        <w:rPr>
          <w:rFonts w:ascii="Courier" w:hAnsi="Courier"/>
        </w:rPr>
        <w:t>Sharpie</w:t>
      </w:r>
    </w:p>
    <w:p w14:paraId="3EBE5442" w14:textId="46CB36C5" w:rsidR="005774B2" w:rsidRDefault="005774B2" w:rsidP="004B00B9">
      <w:pPr>
        <w:pStyle w:val="ListParagraph"/>
        <w:numPr>
          <w:ilvl w:val="1"/>
          <w:numId w:val="66"/>
        </w:numPr>
        <w:rPr>
          <w:rFonts w:ascii="Courier" w:hAnsi="Courier"/>
        </w:rPr>
      </w:pPr>
      <w:r>
        <w:rPr>
          <w:rFonts w:ascii="Courier" w:hAnsi="Courier"/>
        </w:rPr>
        <w:t>Ruler</w:t>
      </w:r>
    </w:p>
    <w:p w14:paraId="26B34783" w14:textId="210F3C62" w:rsidR="005774B2" w:rsidRPr="00C83733" w:rsidRDefault="005774B2" w:rsidP="004B00B9">
      <w:pPr>
        <w:pStyle w:val="ListParagraph"/>
        <w:numPr>
          <w:ilvl w:val="1"/>
          <w:numId w:val="66"/>
        </w:numPr>
        <w:rPr>
          <w:rFonts w:ascii="Courier" w:hAnsi="Courier"/>
        </w:rPr>
      </w:pPr>
      <w:r>
        <w:rPr>
          <w:rFonts w:ascii="Courier" w:hAnsi="Courier"/>
        </w:rPr>
        <w:t>Water spray bottle</w:t>
      </w:r>
    </w:p>
    <w:p w14:paraId="2F82323E" w14:textId="0AFE1878" w:rsidR="00042397" w:rsidRPr="00C83733" w:rsidRDefault="00103ED4" w:rsidP="00C83733">
      <w:pPr>
        <w:pStyle w:val="Heading1"/>
      </w:pPr>
      <w:bookmarkStart w:id="31" w:name="_Toc411616792"/>
      <w:r>
        <w:t>Manually test the relay m</w:t>
      </w:r>
      <w:r w:rsidR="00C83733">
        <w:t>odule</w:t>
      </w:r>
      <w:bookmarkEnd w:id="31"/>
      <w:r w:rsidR="001106DF" w:rsidRPr="00C83733">
        <w:rPr>
          <w:rFonts w:ascii="Courier" w:hAnsi="Courier"/>
          <w:sz w:val="28"/>
          <w:szCs w:val="28"/>
        </w:rPr>
        <w:br/>
      </w:r>
    </w:p>
    <w:p w14:paraId="30CE4D9D" w14:textId="24CC8E04" w:rsidR="00042397" w:rsidRPr="00C83733" w:rsidRDefault="00103ED4" w:rsidP="00C83733">
      <w:pPr>
        <w:ind w:left="100"/>
        <w:rPr>
          <w:rFonts w:ascii="Courier" w:hAnsi="Courier"/>
        </w:rPr>
      </w:pPr>
      <w:r>
        <w:rPr>
          <w:rFonts w:ascii="Courier" w:hAnsi="Courier"/>
        </w:rPr>
        <w:t xml:space="preserve">This </w:t>
      </w:r>
      <w:r w:rsidR="00042397" w:rsidRPr="00C83733">
        <w:rPr>
          <w:rFonts w:ascii="Courier" w:hAnsi="Courier"/>
        </w:rPr>
        <w:t xml:space="preserve">will confirm that your </w:t>
      </w:r>
      <w:r w:rsidR="005004E0">
        <w:rPr>
          <w:rFonts w:ascii="Courier" w:hAnsi="Courier"/>
        </w:rPr>
        <w:t xml:space="preserve">2-channel </w:t>
      </w:r>
      <w:r w:rsidR="00042397" w:rsidRPr="00C83733">
        <w:rPr>
          <w:rFonts w:ascii="Courier" w:hAnsi="Courier"/>
        </w:rPr>
        <w:t xml:space="preserve">relay module is the correct type </w:t>
      </w:r>
      <w:r w:rsidR="00E435FF">
        <w:rPr>
          <w:rFonts w:ascii="Courier" w:hAnsi="Courier"/>
        </w:rPr>
        <w:t xml:space="preserve">(active-low trigger) </w:t>
      </w:r>
      <w:r w:rsidR="00042397" w:rsidRPr="00C83733">
        <w:rPr>
          <w:rFonts w:ascii="Courier" w:hAnsi="Courier"/>
        </w:rPr>
        <w:t>and that it is functional</w:t>
      </w:r>
      <w:r>
        <w:rPr>
          <w:rFonts w:ascii="Courier" w:hAnsi="Courier"/>
        </w:rPr>
        <w:t>.</w:t>
      </w:r>
      <w:r w:rsidR="001106DF" w:rsidRPr="00C83733">
        <w:rPr>
          <w:rFonts w:ascii="Courier" w:hAnsi="Courier"/>
        </w:rPr>
        <w:br/>
      </w:r>
    </w:p>
    <w:p w14:paraId="758458BF" w14:textId="77777777" w:rsidR="00042397" w:rsidRPr="005130CA" w:rsidRDefault="00042397" w:rsidP="00C83733">
      <w:pPr>
        <w:pStyle w:val="ListParagraph"/>
        <w:numPr>
          <w:ilvl w:val="1"/>
          <w:numId w:val="2"/>
        </w:numPr>
        <w:ind w:left="460"/>
        <w:rPr>
          <w:rFonts w:ascii="Courier" w:hAnsi="Courier"/>
        </w:rPr>
      </w:pPr>
      <w:r w:rsidRPr="005130CA">
        <w:rPr>
          <w:rFonts w:ascii="Courier" w:hAnsi="Courier"/>
        </w:rPr>
        <w:t>With Arduino powered off:</w:t>
      </w:r>
      <w:r w:rsidR="001106DF">
        <w:rPr>
          <w:rFonts w:ascii="Courier" w:hAnsi="Courier"/>
        </w:rPr>
        <w:br/>
      </w:r>
    </w:p>
    <w:p w14:paraId="714D99FC" w14:textId="53700F02" w:rsidR="00042397" w:rsidRPr="005130CA" w:rsidRDefault="00042397" w:rsidP="004B00B9">
      <w:pPr>
        <w:pStyle w:val="ListParagraph"/>
        <w:numPr>
          <w:ilvl w:val="2"/>
          <w:numId w:val="5"/>
        </w:numPr>
        <w:ind w:left="1240"/>
        <w:rPr>
          <w:rFonts w:ascii="Courier" w:hAnsi="Courier"/>
        </w:rPr>
      </w:pPr>
      <w:r w:rsidRPr="005130CA">
        <w:rPr>
          <w:rFonts w:ascii="Courier" w:hAnsi="Courier"/>
        </w:rPr>
        <w:t xml:space="preserve">Connect relay </w:t>
      </w:r>
      <w:r w:rsidR="00385AC8">
        <w:rPr>
          <w:rFonts w:ascii="Courier" w:hAnsi="Courier"/>
        </w:rPr>
        <w:t xml:space="preserve">module </w:t>
      </w:r>
      <w:r w:rsidRPr="005130CA">
        <w:rPr>
          <w:rFonts w:ascii="Courier" w:hAnsi="Courier"/>
        </w:rPr>
        <w:t xml:space="preserve">GND to Arduino GND with female-to-male </w:t>
      </w:r>
      <w:proofErr w:type="gramStart"/>
      <w:r w:rsidRPr="005130CA">
        <w:rPr>
          <w:rFonts w:ascii="Courier" w:hAnsi="Courier"/>
        </w:rPr>
        <w:t>jumper</w:t>
      </w:r>
      <w:r w:rsidR="005130CA" w:rsidRPr="005130CA">
        <w:rPr>
          <w:rFonts w:ascii="Courier" w:hAnsi="Courier"/>
        </w:rPr>
        <w:t xml:space="preserve">  _</w:t>
      </w:r>
      <w:proofErr w:type="gramEnd"/>
      <w:r w:rsidR="005130CA" w:rsidRPr="005130CA">
        <w:rPr>
          <w:rFonts w:ascii="Courier" w:hAnsi="Courier"/>
        </w:rPr>
        <w:t>__________</w:t>
      </w:r>
      <w:r w:rsidR="001106DF">
        <w:rPr>
          <w:rFonts w:ascii="Courier" w:hAnsi="Courier"/>
        </w:rPr>
        <w:br/>
      </w:r>
    </w:p>
    <w:p w14:paraId="49194977" w14:textId="0CFC98D2" w:rsidR="00042397" w:rsidRPr="005130CA" w:rsidRDefault="00042397" w:rsidP="004B00B9">
      <w:pPr>
        <w:pStyle w:val="ListParagraph"/>
        <w:numPr>
          <w:ilvl w:val="2"/>
          <w:numId w:val="5"/>
        </w:numPr>
        <w:ind w:left="1240"/>
        <w:rPr>
          <w:rFonts w:ascii="Courier" w:hAnsi="Courier"/>
        </w:rPr>
      </w:pPr>
      <w:r w:rsidRPr="005130CA">
        <w:rPr>
          <w:rFonts w:ascii="Courier" w:hAnsi="Courier"/>
        </w:rPr>
        <w:t xml:space="preserve">Connect relay </w:t>
      </w:r>
      <w:r w:rsidR="00385AC8">
        <w:rPr>
          <w:rFonts w:ascii="Courier" w:hAnsi="Courier"/>
        </w:rPr>
        <w:t xml:space="preserve">module </w:t>
      </w:r>
      <w:r w:rsidRPr="005130CA">
        <w:rPr>
          <w:rFonts w:ascii="Courier" w:hAnsi="Courier"/>
        </w:rPr>
        <w:t xml:space="preserve">VCC to Arduino 5V with female-to-male </w:t>
      </w:r>
      <w:proofErr w:type="gramStart"/>
      <w:r w:rsidRPr="005130CA">
        <w:rPr>
          <w:rFonts w:ascii="Courier" w:hAnsi="Courier"/>
        </w:rPr>
        <w:t>jumper</w:t>
      </w:r>
      <w:r w:rsidR="005130CA" w:rsidRPr="005130CA">
        <w:rPr>
          <w:rFonts w:ascii="Courier" w:hAnsi="Courier"/>
        </w:rPr>
        <w:t xml:space="preserve">  _</w:t>
      </w:r>
      <w:proofErr w:type="gramEnd"/>
      <w:r w:rsidR="005130CA" w:rsidRPr="005130CA">
        <w:rPr>
          <w:rFonts w:ascii="Courier" w:hAnsi="Courier"/>
        </w:rPr>
        <w:t>__________</w:t>
      </w:r>
      <w:r w:rsidR="001106DF">
        <w:rPr>
          <w:rFonts w:ascii="Courier" w:hAnsi="Courier"/>
        </w:rPr>
        <w:br/>
      </w:r>
    </w:p>
    <w:p w14:paraId="6A2429E1" w14:textId="525BE8BE" w:rsidR="00042397" w:rsidRPr="005130CA" w:rsidRDefault="00042397" w:rsidP="004B00B9">
      <w:pPr>
        <w:pStyle w:val="ListParagraph"/>
        <w:numPr>
          <w:ilvl w:val="2"/>
          <w:numId w:val="5"/>
        </w:numPr>
        <w:ind w:left="1240"/>
        <w:rPr>
          <w:rFonts w:ascii="Courier" w:hAnsi="Courier"/>
        </w:rPr>
      </w:pPr>
      <w:r w:rsidRPr="005130CA">
        <w:rPr>
          <w:rFonts w:ascii="Courier" w:hAnsi="Courier"/>
        </w:rPr>
        <w:t xml:space="preserve">Connect female-to-male jumper to relay </w:t>
      </w:r>
      <w:r w:rsidR="00385AC8">
        <w:rPr>
          <w:rFonts w:ascii="Courier" w:hAnsi="Courier"/>
        </w:rPr>
        <w:t xml:space="preserve">module </w:t>
      </w:r>
      <w:r w:rsidRPr="005130CA">
        <w:rPr>
          <w:rFonts w:ascii="Courier" w:hAnsi="Courier"/>
        </w:rPr>
        <w:t>IN</w:t>
      </w:r>
      <w:r w:rsidR="005004E0">
        <w:rPr>
          <w:rFonts w:ascii="Courier" w:hAnsi="Courier"/>
        </w:rPr>
        <w:t>1</w:t>
      </w:r>
      <w:r w:rsidRPr="005130CA">
        <w:rPr>
          <w:rFonts w:ascii="Courier" w:hAnsi="Courier"/>
        </w:rPr>
        <w:t xml:space="preserve"> (male end not </w:t>
      </w:r>
      <w:proofErr w:type="gramStart"/>
      <w:r w:rsidRPr="005130CA">
        <w:rPr>
          <w:rFonts w:ascii="Courier" w:hAnsi="Courier"/>
        </w:rPr>
        <w:t>connected)</w:t>
      </w:r>
      <w:r w:rsidR="005130CA" w:rsidRPr="005130CA">
        <w:rPr>
          <w:rFonts w:ascii="Courier" w:hAnsi="Courier"/>
        </w:rPr>
        <w:t xml:space="preserve">  _</w:t>
      </w:r>
      <w:proofErr w:type="gramEnd"/>
      <w:r w:rsidR="005130CA" w:rsidRPr="005130CA">
        <w:rPr>
          <w:rFonts w:ascii="Courier" w:hAnsi="Courier"/>
        </w:rPr>
        <w:t>__________</w:t>
      </w:r>
      <w:r w:rsidR="001106DF">
        <w:rPr>
          <w:rFonts w:ascii="Courier" w:hAnsi="Courier"/>
        </w:rPr>
        <w:br/>
      </w:r>
    </w:p>
    <w:p w14:paraId="086779CE" w14:textId="3B34F5B1" w:rsidR="00042397" w:rsidRPr="005130CA" w:rsidRDefault="00042397" w:rsidP="00C83733">
      <w:pPr>
        <w:pStyle w:val="ListParagraph"/>
        <w:numPr>
          <w:ilvl w:val="1"/>
          <w:numId w:val="1"/>
        </w:numPr>
        <w:ind w:left="520"/>
        <w:rPr>
          <w:rFonts w:ascii="Courier" w:hAnsi="Courier"/>
        </w:rPr>
      </w:pPr>
      <w:r w:rsidRPr="005130CA">
        <w:rPr>
          <w:rFonts w:ascii="Courier" w:hAnsi="Courier"/>
        </w:rPr>
        <w:t>Connect Arduino to laptop with USB cable</w:t>
      </w:r>
      <w:r w:rsidR="00866F54">
        <w:rPr>
          <w:rFonts w:ascii="Courier" w:hAnsi="Courier"/>
        </w:rPr>
        <w:t>:</w:t>
      </w:r>
      <w:r w:rsidR="001106DF">
        <w:rPr>
          <w:rFonts w:ascii="Courier" w:hAnsi="Courier"/>
        </w:rPr>
        <w:br/>
      </w:r>
    </w:p>
    <w:p w14:paraId="04B877E1" w14:textId="77777777" w:rsidR="00042397" w:rsidRPr="005130CA" w:rsidRDefault="00042397" w:rsidP="004B00B9">
      <w:pPr>
        <w:pStyle w:val="ListParagraph"/>
        <w:numPr>
          <w:ilvl w:val="2"/>
          <w:numId w:val="6"/>
        </w:numPr>
        <w:ind w:left="1240"/>
        <w:rPr>
          <w:rFonts w:ascii="Courier" w:hAnsi="Courier"/>
        </w:rPr>
      </w:pPr>
      <w:r w:rsidRPr="005130CA">
        <w:rPr>
          <w:rFonts w:ascii="Courier" w:hAnsi="Courier"/>
        </w:rPr>
        <w:t xml:space="preserve">Arduino: green LED should be </w:t>
      </w:r>
      <w:proofErr w:type="gramStart"/>
      <w:r w:rsidRPr="005130CA">
        <w:rPr>
          <w:rFonts w:ascii="Courier" w:hAnsi="Courier"/>
        </w:rPr>
        <w:t>on</w:t>
      </w:r>
      <w:r w:rsidR="005130CA" w:rsidRPr="005130CA">
        <w:rPr>
          <w:rFonts w:ascii="Courier" w:hAnsi="Courier"/>
        </w:rPr>
        <w:t xml:space="preserve">  _</w:t>
      </w:r>
      <w:proofErr w:type="gramEnd"/>
      <w:r w:rsidR="005130CA" w:rsidRPr="005130CA">
        <w:rPr>
          <w:rFonts w:ascii="Courier" w:hAnsi="Courier"/>
        </w:rPr>
        <w:t>__________</w:t>
      </w:r>
      <w:r w:rsidR="001106DF">
        <w:rPr>
          <w:rFonts w:ascii="Courier" w:hAnsi="Courier"/>
        </w:rPr>
        <w:br/>
      </w:r>
    </w:p>
    <w:p w14:paraId="33DBB460" w14:textId="44A1FB27" w:rsidR="00042397" w:rsidRPr="005130CA" w:rsidRDefault="00042397" w:rsidP="004B00B9">
      <w:pPr>
        <w:pStyle w:val="ListParagraph"/>
        <w:numPr>
          <w:ilvl w:val="2"/>
          <w:numId w:val="6"/>
        </w:numPr>
        <w:ind w:left="1240"/>
        <w:rPr>
          <w:rFonts w:ascii="Courier" w:hAnsi="Courier"/>
        </w:rPr>
      </w:pPr>
      <w:r w:rsidRPr="005130CA">
        <w:rPr>
          <w:rFonts w:ascii="Courier" w:hAnsi="Courier"/>
        </w:rPr>
        <w:t>Arduino: yellow LED should be blinking once per second (assuming fresh-</w:t>
      </w:r>
      <w:proofErr w:type="spellStart"/>
      <w:r w:rsidRPr="005130CA">
        <w:rPr>
          <w:rFonts w:ascii="Courier" w:hAnsi="Courier"/>
        </w:rPr>
        <w:t>out-of</w:t>
      </w:r>
      <w:proofErr w:type="spellEnd"/>
      <w:r w:rsidRPr="005130CA">
        <w:rPr>
          <w:rFonts w:ascii="Courier" w:hAnsi="Courier"/>
        </w:rPr>
        <w:t xml:space="preserve"> box Arduino, runn</w:t>
      </w:r>
      <w:r w:rsidR="00940838">
        <w:rPr>
          <w:rFonts w:ascii="Courier" w:hAnsi="Courier"/>
        </w:rPr>
        <w:t>ing the default "B</w:t>
      </w:r>
      <w:r w:rsidR="002A1997">
        <w:rPr>
          <w:rFonts w:ascii="Courier" w:hAnsi="Courier"/>
        </w:rPr>
        <w:t xml:space="preserve">link" </w:t>
      </w:r>
      <w:proofErr w:type="gramStart"/>
      <w:r w:rsidR="002A1997">
        <w:rPr>
          <w:rFonts w:ascii="Courier" w:hAnsi="Courier"/>
        </w:rPr>
        <w:t>sketch)</w:t>
      </w:r>
      <w:r w:rsidR="005130CA" w:rsidRPr="005130CA">
        <w:rPr>
          <w:rFonts w:ascii="Courier" w:hAnsi="Courier"/>
        </w:rPr>
        <w:t xml:space="preserve">  _</w:t>
      </w:r>
      <w:proofErr w:type="gramEnd"/>
      <w:r w:rsidR="005130CA" w:rsidRPr="005130CA">
        <w:rPr>
          <w:rFonts w:ascii="Courier" w:hAnsi="Courier"/>
        </w:rPr>
        <w:t>__________</w:t>
      </w:r>
      <w:r w:rsidR="001106DF">
        <w:rPr>
          <w:rFonts w:ascii="Courier" w:hAnsi="Courier"/>
        </w:rPr>
        <w:br/>
      </w:r>
    </w:p>
    <w:p w14:paraId="0EA3A537" w14:textId="228C42D0" w:rsidR="00042397" w:rsidRPr="005130CA" w:rsidRDefault="00042397" w:rsidP="004B00B9">
      <w:pPr>
        <w:pStyle w:val="ListParagraph"/>
        <w:numPr>
          <w:ilvl w:val="2"/>
          <w:numId w:val="6"/>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xml:space="preserve">: </w:t>
      </w:r>
      <w:r w:rsidR="005004E0">
        <w:rPr>
          <w:rFonts w:ascii="Courier" w:hAnsi="Courier"/>
        </w:rPr>
        <w:t xml:space="preserve">no </w:t>
      </w:r>
      <w:r w:rsidRPr="005130CA">
        <w:rPr>
          <w:rFonts w:ascii="Courier" w:hAnsi="Courier"/>
        </w:rPr>
        <w:t>LED</w:t>
      </w:r>
      <w:r w:rsidR="005004E0">
        <w:rPr>
          <w:rFonts w:ascii="Courier" w:hAnsi="Courier"/>
        </w:rPr>
        <w:t>s</w:t>
      </w:r>
      <w:r w:rsidRPr="005130CA">
        <w:rPr>
          <w:rFonts w:ascii="Courier" w:hAnsi="Courier"/>
        </w:rPr>
        <w:t xml:space="preserve"> should be on</w:t>
      </w:r>
      <w:r w:rsidR="005130CA" w:rsidRPr="005130CA">
        <w:rPr>
          <w:rFonts w:ascii="Courier" w:hAnsi="Courier"/>
        </w:rPr>
        <w:t xml:space="preserve"> ___________</w:t>
      </w:r>
      <w:r w:rsidR="001106DF">
        <w:rPr>
          <w:rFonts w:ascii="Courier" w:hAnsi="Courier"/>
        </w:rPr>
        <w:br/>
      </w:r>
    </w:p>
    <w:p w14:paraId="3705D665" w14:textId="5CF639D1" w:rsidR="00042397" w:rsidRPr="005130CA" w:rsidRDefault="00042397" w:rsidP="004B00B9">
      <w:pPr>
        <w:pStyle w:val="ListParagraph"/>
        <w:numPr>
          <w:ilvl w:val="2"/>
          <w:numId w:val="6"/>
        </w:numPr>
        <w:ind w:left="1240"/>
        <w:rPr>
          <w:rFonts w:ascii="Courier" w:hAnsi="Courier"/>
        </w:rPr>
      </w:pPr>
      <w:r w:rsidRPr="005130CA">
        <w:rPr>
          <w:rFonts w:ascii="Courier" w:hAnsi="Courier"/>
        </w:rPr>
        <w:t>Relay</w:t>
      </w:r>
      <w:r w:rsidR="00385AC8">
        <w:rPr>
          <w:rFonts w:ascii="Courier" w:hAnsi="Courier"/>
        </w:rPr>
        <w:t xml:space="preserve"> module</w:t>
      </w:r>
      <w:r w:rsidR="005004E0">
        <w:rPr>
          <w:rFonts w:ascii="Courier" w:hAnsi="Courier"/>
        </w:rPr>
        <w:t xml:space="preserve"> (K1 screw terminal)</w:t>
      </w:r>
      <w:r w:rsidRPr="005130CA">
        <w:rPr>
          <w:rFonts w:ascii="Courier" w:hAnsi="Courier"/>
        </w:rPr>
        <w:t>: C (middle) terminal should have continuity with NC</w:t>
      </w:r>
      <w:r w:rsidR="00326E27">
        <w:rPr>
          <w:rFonts w:ascii="Courier" w:hAnsi="Courier"/>
        </w:rPr>
        <w:t xml:space="preserve"> </w:t>
      </w:r>
      <w:r w:rsidRPr="005130CA">
        <w:rPr>
          <w:rFonts w:ascii="Courier" w:hAnsi="Courier"/>
        </w:rPr>
        <w:t>(bottom) terminal and no</w:t>
      </w:r>
      <w:r w:rsidR="00866F54">
        <w:rPr>
          <w:rFonts w:ascii="Courier" w:hAnsi="Courier"/>
        </w:rPr>
        <w:t xml:space="preserve"> </w:t>
      </w:r>
      <w:r w:rsidRPr="005130CA">
        <w:rPr>
          <w:rFonts w:ascii="Courier" w:hAnsi="Courier"/>
        </w:rPr>
        <w:t xml:space="preserve">continuity with NO (top) </w:t>
      </w:r>
      <w:proofErr w:type="gramStart"/>
      <w:r w:rsidRPr="005130CA">
        <w:rPr>
          <w:rFonts w:ascii="Courier" w:hAnsi="Courier"/>
        </w:rPr>
        <w:t>terminal</w:t>
      </w:r>
      <w:r w:rsidR="005130CA" w:rsidRPr="005130CA">
        <w:rPr>
          <w:rFonts w:ascii="Courier" w:hAnsi="Courier"/>
        </w:rPr>
        <w:t xml:space="preserve">  _</w:t>
      </w:r>
      <w:proofErr w:type="gramEnd"/>
      <w:r w:rsidR="005130CA" w:rsidRPr="005130CA">
        <w:rPr>
          <w:rFonts w:ascii="Courier" w:hAnsi="Courier"/>
        </w:rPr>
        <w:t>__________</w:t>
      </w:r>
      <w:r w:rsidR="00866F54">
        <w:rPr>
          <w:rFonts w:ascii="Courier" w:hAnsi="Courier"/>
        </w:rPr>
        <w:br/>
      </w:r>
    </w:p>
    <w:p w14:paraId="75FEA8FF" w14:textId="6D14F5D1" w:rsidR="00042397" w:rsidRPr="005130CA" w:rsidRDefault="00042397" w:rsidP="00C83733">
      <w:pPr>
        <w:pStyle w:val="ListParagraph"/>
        <w:numPr>
          <w:ilvl w:val="1"/>
          <w:numId w:val="1"/>
        </w:numPr>
        <w:ind w:left="520"/>
        <w:rPr>
          <w:rFonts w:ascii="Courier" w:hAnsi="Courier"/>
        </w:rPr>
      </w:pPr>
      <w:r w:rsidRPr="005130CA">
        <w:rPr>
          <w:rFonts w:ascii="Courier" w:hAnsi="Courier"/>
        </w:rPr>
        <w:lastRenderedPageBreak/>
        <w:t>Connect the male end of the jumper from the relay</w:t>
      </w:r>
      <w:r w:rsidR="00385AC8">
        <w:rPr>
          <w:rFonts w:ascii="Courier" w:hAnsi="Courier"/>
        </w:rPr>
        <w:t xml:space="preserve"> module</w:t>
      </w:r>
      <w:r w:rsidRPr="005130CA">
        <w:rPr>
          <w:rFonts w:ascii="Courier" w:hAnsi="Courier"/>
        </w:rPr>
        <w:t xml:space="preserve"> IN</w:t>
      </w:r>
      <w:r w:rsidR="005004E0">
        <w:rPr>
          <w:rFonts w:ascii="Courier" w:hAnsi="Courier"/>
        </w:rPr>
        <w:t>1</w:t>
      </w:r>
      <w:r w:rsidRPr="005130CA">
        <w:rPr>
          <w:rFonts w:ascii="Courier" w:hAnsi="Courier"/>
        </w:rPr>
        <w:t xml:space="preserve"> pin to the GND socket near the blinking yellow LED on the </w:t>
      </w:r>
      <w:proofErr w:type="gramStart"/>
      <w:r w:rsidRPr="005130CA">
        <w:rPr>
          <w:rFonts w:ascii="Courier" w:hAnsi="Courier"/>
        </w:rPr>
        <w:t>Arduino</w:t>
      </w:r>
      <w:r w:rsidR="005130CA" w:rsidRPr="005130CA">
        <w:rPr>
          <w:rFonts w:ascii="Courier" w:hAnsi="Courier"/>
        </w:rPr>
        <w:t xml:space="preserve">  _</w:t>
      </w:r>
      <w:proofErr w:type="gramEnd"/>
      <w:r w:rsidR="005130CA" w:rsidRPr="005130CA">
        <w:rPr>
          <w:rFonts w:ascii="Courier" w:hAnsi="Courier"/>
        </w:rPr>
        <w:t>__________</w:t>
      </w:r>
      <w:r w:rsidR="001106DF">
        <w:rPr>
          <w:rFonts w:ascii="Courier" w:hAnsi="Courier"/>
        </w:rPr>
        <w:br/>
      </w:r>
    </w:p>
    <w:p w14:paraId="45A62357" w14:textId="79EBDB22" w:rsidR="00042397" w:rsidRPr="005130CA" w:rsidRDefault="00042397" w:rsidP="004B00B9">
      <w:pPr>
        <w:pStyle w:val="ListParagraph"/>
        <w:numPr>
          <w:ilvl w:val="2"/>
          <w:numId w:val="7"/>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xml:space="preserve">: should click and </w:t>
      </w:r>
      <w:r w:rsidR="005004E0">
        <w:rPr>
          <w:rFonts w:ascii="Courier" w:hAnsi="Courier"/>
        </w:rPr>
        <w:t xml:space="preserve">IN1 </w:t>
      </w:r>
      <w:r w:rsidRPr="005130CA">
        <w:rPr>
          <w:rFonts w:ascii="Courier" w:hAnsi="Courier"/>
        </w:rPr>
        <w:t xml:space="preserve">LED should come </w:t>
      </w:r>
      <w:proofErr w:type="gramStart"/>
      <w:r w:rsidRPr="005130CA">
        <w:rPr>
          <w:rFonts w:ascii="Courier" w:hAnsi="Courier"/>
        </w:rPr>
        <w:t>on</w:t>
      </w:r>
      <w:r w:rsidR="005130CA" w:rsidRPr="005130CA">
        <w:rPr>
          <w:rFonts w:ascii="Courier" w:hAnsi="Courier"/>
        </w:rPr>
        <w:t xml:space="preserve">  _</w:t>
      </w:r>
      <w:proofErr w:type="gramEnd"/>
      <w:r w:rsidR="005130CA" w:rsidRPr="005130CA">
        <w:rPr>
          <w:rFonts w:ascii="Courier" w:hAnsi="Courier"/>
        </w:rPr>
        <w:t>__________</w:t>
      </w:r>
      <w:r w:rsidR="001106DF">
        <w:rPr>
          <w:rFonts w:ascii="Courier" w:hAnsi="Courier"/>
        </w:rPr>
        <w:br/>
      </w:r>
    </w:p>
    <w:p w14:paraId="11A69F3E" w14:textId="76AFF61D" w:rsidR="00042397" w:rsidRPr="00E435FF" w:rsidRDefault="00042397" w:rsidP="004B00B9">
      <w:pPr>
        <w:pStyle w:val="ListParagraph"/>
        <w:numPr>
          <w:ilvl w:val="2"/>
          <w:numId w:val="7"/>
        </w:numPr>
        <w:ind w:left="1240"/>
        <w:rPr>
          <w:rFonts w:ascii="Courier" w:hAnsi="Courier"/>
        </w:rPr>
      </w:pPr>
      <w:r w:rsidRPr="005130CA">
        <w:rPr>
          <w:rFonts w:ascii="Courier" w:hAnsi="Courier"/>
        </w:rPr>
        <w:t>Relay</w:t>
      </w:r>
      <w:r w:rsidR="00385AC8">
        <w:rPr>
          <w:rFonts w:ascii="Courier" w:hAnsi="Courier"/>
        </w:rPr>
        <w:t xml:space="preserve"> module</w:t>
      </w:r>
      <w:r w:rsidR="005004E0">
        <w:rPr>
          <w:rFonts w:ascii="Courier" w:hAnsi="Courier"/>
        </w:rPr>
        <w:t xml:space="preserve"> (K1 screw terminal)</w:t>
      </w:r>
      <w:r w:rsidRPr="005130CA">
        <w:rPr>
          <w:rFonts w:ascii="Courier" w:hAnsi="Courier"/>
        </w:rPr>
        <w:t xml:space="preserve">: C (middle) terminal should have continuity with NO (top) terminal and no continuity with NC (bottom) </w:t>
      </w:r>
      <w:proofErr w:type="gramStart"/>
      <w:r w:rsidRPr="005130CA">
        <w:rPr>
          <w:rFonts w:ascii="Courier" w:hAnsi="Courier"/>
        </w:rPr>
        <w:t>terminal</w:t>
      </w:r>
      <w:r w:rsidR="005130CA" w:rsidRPr="005130CA">
        <w:rPr>
          <w:rFonts w:ascii="Courier" w:hAnsi="Courier"/>
        </w:rPr>
        <w:t xml:space="preserve">  _</w:t>
      </w:r>
      <w:proofErr w:type="gramEnd"/>
      <w:r w:rsidR="005130CA" w:rsidRPr="005130CA">
        <w:rPr>
          <w:rFonts w:ascii="Courier" w:hAnsi="Courier"/>
        </w:rPr>
        <w:t>__________</w:t>
      </w:r>
      <w:r w:rsidR="001106DF" w:rsidRPr="00E435FF">
        <w:rPr>
          <w:rFonts w:ascii="Courier" w:hAnsi="Courier"/>
        </w:rPr>
        <w:br/>
      </w:r>
    </w:p>
    <w:p w14:paraId="4037D0CF" w14:textId="5781A846" w:rsidR="00042397" w:rsidRPr="005130CA" w:rsidRDefault="00042397" w:rsidP="00C83733">
      <w:pPr>
        <w:pStyle w:val="ListParagraph"/>
        <w:numPr>
          <w:ilvl w:val="1"/>
          <w:numId w:val="1"/>
        </w:numPr>
        <w:ind w:left="520"/>
        <w:rPr>
          <w:rFonts w:ascii="Courier" w:hAnsi="Courier"/>
        </w:rPr>
      </w:pPr>
      <w:r w:rsidRPr="005130CA">
        <w:rPr>
          <w:rFonts w:ascii="Courier" w:hAnsi="Courier"/>
        </w:rPr>
        <w:t>Connect the male end of the jumper from the relay</w:t>
      </w:r>
      <w:r w:rsidR="00385AC8">
        <w:rPr>
          <w:rFonts w:ascii="Courier" w:hAnsi="Courier"/>
        </w:rPr>
        <w:t xml:space="preserve"> module</w:t>
      </w:r>
      <w:r w:rsidRPr="005130CA">
        <w:rPr>
          <w:rFonts w:ascii="Courier" w:hAnsi="Courier"/>
        </w:rPr>
        <w:t xml:space="preserve"> IN</w:t>
      </w:r>
      <w:r w:rsidR="005004E0">
        <w:rPr>
          <w:rFonts w:ascii="Courier" w:hAnsi="Courier"/>
        </w:rPr>
        <w:t>1</w:t>
      </w:r>
      <w:r w:rsidRPr="005130CA">
        <w:rPr>
          <w:rFonts w:ascii="Courier" w:hAnsi="Courier"/>
        </w:rPr>
        <w:t xml:space="preserve"> pin to the "13" socket near the blinking yellow LED on the </w:t>
      </w:r>
      <w:proofErr w:type="gramStart"/>
      <w:r w:rsidRPr="005130CA">
        <w:rPr>
          <w:rFonts w:ascii="Courier" w:hAnsi="Courier"/>
        </w:rPr>
        <w:t>Arduino</w:t>
      </w:r>
      <w:r w:rsidR="005130CA" w:rsidRPr="005130CA">
        <w:rPr>
          <w:rFonts w:ascii="Courier" w:hAnsi="Courier"/>
        </w:rPr>
        <w:t xml:space="preserve">  _</w:t>
      </w:r>
      <w:proofErr w:type="gramEnd"/>
      <w:r w:rsidR="005130CA" w:rsidRPr="005130CA">
        <w:rPr>
          <w:rFonts w:ascii="Courier" w:hAnsi="Courier"/>
        </w:rPr>
        <w:t>__________</w:t>
      </w:r>
      <w:r w:rsidR="001106DF">
        <w:rPr>
          <w:rFonts w:ascii="Courier" w:hAnsi="Courier"/>
        </w:rPr>
        <w:br/>
      </w:r>
    </w:p>
    <w:p w14:paraId="38527363" w14:textId="3941B6A3" w:rsidR="00042397" w:rsidRPr="005130CA" w:rsidRDefault="00042397" w:rsidP="004B00B9">
      <w:pPr>
        <w:pStyle w:val="ListParagraph"/>
        <w:numPr>
          <w:ilvl w:val="2"/>
          <w:numId w:val="8"/>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xml:space="preserve">: should click once per </w:t>
      </w:r>
      <w:proofErr w:type="gramStart"/>
      <w:r w:rsidRPr="005130CA">
        <w:rPr>
          <w:rFonts w:ascii="Courier" w:hAnsi="Courier"/>
        </w:rPr>
        <w:t>second</w:t>
      </w:r>
      <w:r w:rsidR="005130CA" w:rsidRPr="005130CA">
        <w:rPr>
          <w:rFonts w:ascii="Courier" w:hAnsi="Courier"/>
        </w:rPr>
        <w:t xml:space="preserve">  _</w:t>
      </w:r>
      <w:proofErr w:type="gramEnd"/>
      <w:r w:rsidR="005130CA" w:rsidRPr="005130CA">
        <w:rPr>
          <w:rFonts w:ascii="Courier" w:hAnsi="Courier"/>
        </w:rPr>
        <w:t>__________</w:t>
      </w:r>
      <w:r w:rsidR="001106DF">
        <w:rPr>
          <w:rFonts w:ascii="Courier" w:hAnsi="Courier"/>
        </w:rPr>
        <w:br/>
      </w:r>
    </w:p>
    <w:p w14:paraId="4E215CCE" w14:textId="6842A2AE" w:rsidR="00042397" w:rsidRPr="005130CA" w:rsidRDefault="00042397" w:rsidP="004B00B9">
      <w:pPr>
        <w:pStyle w:val="ListParagraph"/>
        <w:numPr>
          <w:ilvl w:val="2"/>
          <w:numId w:val="8"/>
        </w:numPr>
        <w:ind w:left="1240"/>
        <w:rPr>
          <w:rFonts w:ascii="Courier" w:hAnsi="Courier"/>
        </w:rPr>
      </w:pPr>
      <w:r w:rsidRPr="005130CA">
        <w:rPr>
          <w:rFonts w:ascii="Courier" w:hAnsi="Courier"/>
        </w:rPr>
        <w:t>Relay</w:t>
      </w:r>
      <w:r w:rsidR="00385AC8">
        <w:rPr>
          <w:rFonts w:ascii="Courier" w:hAnsi="Courier"/>
        </w:rPr>
        <w:t xml:space="preserve"> module</w:t>
      </w:r>
      <w:r w:rsidRPr="005130CA">
        <w:rPr>
          <w:rFonts w:ascii="Courier" w:hAnsi="Courier"/>
        </w:rPr>
        <w:t xml:space="preserve">: </w:t>
      </w:r>
      <w:r w:rsidR="005004E0">
        <w:rPr>
          <w:rFonts w:ascii="Courier" w:hAnsi="Courier"/>
        </w:rPr>
        <w:t xml:space="preserve">IN1 </w:t>
      </w:r>
      <w:r w:rsidRPr="005130CA">
        <w:rPr>
          <w:rFonts w:ascii="Courier" w:hAnsi="Courier"/>
        </w:rPr>
        <w:t xml:space="preserve">LED should blink exactly opposite from the Arduino's yellow </w:t>
      </w:r>
      <w:proofErr w:type="gramStart"/>
      <w:r w:rsidRPr="005130CA">
        <w:rPr>
          <w:rFonts w:ascii="Courier" w:hAnsi="Courier"/>
        </w:rPr>
        <w:t>LED</w:t>
      </w:r>
      <w:r w:rsidR="005130CA" w:rsidRPr="005130CA">
        <w:rPr>
          <w:rFonts w:ascii="Courier" w:hAnsi="Courier"/>
        </w:rPr>
        <w:t xml:space="preserve">  _</w:t>
      </w:r>
      <w:proofErr w:type="gramEnd"/>
      <w:r w:rsidR="005130CA" w:rsidRPr="005130CA">
        <w:rPr>
          <w:rFonts w:ascii="Courier" w:hAnsi="Courier"/>
        </w:rPr>
        <w:t>__________</w:t>
      </w:r>
    </w:p>
    <w:p w14:paraId="0E16DF53" w14:textId="77777777" w:rsidR="00E435FF" w:rsidRDefault="00E435FF" w:rsidP="00E435FF">
      <w:pPr>
        <w:rPr>
          <w:rFonts w:ascii="Courier" w:hAnsi="Courier"/>
        </w:rPr>
      </w:pPr>
    </w:p>
    <w:p w14:paraId="51592A80" w14:textId="5F67ECD0" w:rsidR="00E435FF" w:rsidRDefault="00E435FF" w:rsidP="00E435FF">
      <w:pPr>
        <w:rPr>
          <w:rFonts w:ascii="Courier" w:hAnsi="Courier"/>
        </w:rPr>
      </w:pPr>
      <w:r w:rsidRPr="00E435FF">
        <w:rPr>
          <w:rFonts w:ascii="Courier" w:hAnsi="Courier"/>
          <w:b/>
        </w:rPr>
        <w:t>NOTE:</w:t>
      </w:r>
      <w:r>
        <w:rPr>
          <w:rFonts w:ascii="Courier" w:hAnsi="Courier"/>
        </w:rPr>
        <w:t xml:space="preserve"> If your relay module behaves in the opposite manner to that described in each of the above three steps, that indicates that it is the wrong type, i.e. it has an active-high trigger instead of an active-low trigger. Your relay module may have a jumper that selects active-high/low, in which case you should change the jumper and try again. Otherwise, don’t despair – there is a configuration setting in the software Preferences that will allow you to use your active-high relay.</w:t>
      </w:r>
    </w:p>
    <w:p w14:paraId="42F31A9E" w14:textId="77777777" w:rsidR="00E435FF" w:rsidRDefault="00E435FF" w:rsidP="00E435FF">
      <w:pPr>
        <w:rPr>
          <w:rFonts w:ascii="Courier" w:hAnsi="Courier"/>
        </w:rPr>
      </w:pPr>
    </w:p>
    <w:p w14:paraId="608C5165" w14:textId="5F2DB46B" w:rsidR="005774B2" w:rsidRPr="00F850FB" w:rsidRDefault="005004E0" w:rsidP="00F850FB">
      <w:pPr>
        <w:pStyle w:val="ListParagraph"/>
        <w:numPr>
          <w:ilvl w:val="0"/>
          <w:numId w:val="1"/>
        </w:numPr>
        <w:rPr>
          <w:rFonts w:ascii="Courier" w:hAnsi="Courier"/>
        </w:rPr>
      </w:pPr>
      <w:r w:rsidRPr="00F850FB">
        <w:rPr>
          <w:rFonts w:ascii="Courier" w:hAnsi="Courier"/>
        </w:rPr>
        <w:t>Repeat</w:t>
      </w:r>
      <w:r w:rsidR="00E435FF" w:rsidRPr="00F850FB">
        <w:rPr>
          <w:rFonts w:ascii="Courier" w:hAnsi="Courier"/>
        </w:rPr>
        <w:t xml:space="preserve"> </w:t>
      </w:r>
      <w:r>
        <w:rPr>
          <w:rFonts w:ascii="Courier" w:hAnsi="Courier"/>
        </w:rPr>
        <w:t xml:space="preserve">all of </w:t>
      </w:r>
      <w:r w:rsidR="00E435FF" w:rsidRPr="00F850FB">
        <w:rPr>
          <w:rFonts w:ascii="Courier" w:hAnsi="Courier"/>
        </w:rPr>
        <w:t xml:space="preserve">the above for </w:t>
      </w:r>
      <w:r w:rsidRPr="00F850FB">
        <w:rPr>
          <w:rFonts w:ascii="Courier" w:hAnsi="Courier"/>
        </w:rPr>
        <w:t xml:space="preserve">the </w:t>
      </w:r>
      <w:r w:rsidR="00E435FF" w:rsidRPr="00F850FB">
        <w:rPr>
          <w:rFonts w:ascii="Courier" w:hAnsi="Courier"/>
        </w:rPr>
        <w:t>IN2 input and test the continuity on the screw terminal block</w:t>
      </w:r>
      <w:r w:rsidRPr="00F850FB">
        <w:rPr>
          <w:rFonts w:ascii="Courier" w:hAnsi="Courier"/>
        </w:rPr>
        <w:t xml:space="preserve"> K2</w:t>
      </w:r>
      <w:r w:rsidR="00E435FF" w:rsidRPr="00F850FB">
        <w:rPr>
          <w:rFonts w:ascii="Courier" w:hAnsi="Courier"/>
        </w:rPr>
        <w:t xml:space="preserve">. </w:t>
      </w:r>
      <w:r w:rsidR="00886BE1">
        <w:rPr>
          <w:rFonts w:ascii="Courier" w:hAnsi="Courier"/>
        </w:rPr>
        <w:br/>
      </w:r>
      <w:r w:rsidR="00886BE1">
        <w:rPr>
          <w:rFonts w:ascii="Courier" w:hAnsi="Courier"/>
        </w:rPr>
        <w:br/>
      </w:r>
    </w:p>
    <w:p w14:paraId="1311628F" w14:textId="345C27D6" w:rsidR="005130CA" w:rsidRDefault="00C83733" w:rsidP="00C83733">
      <w:pPr>
        <w:pStyle w:val="Heading1"/>
      </w:pPr>
      <w:bookmarkStart w:id="32" w:name="_Toc411616793"/>
      <w:r>
        <w:t>Prepare for Soldering</w:t>
      </w:r>
      <w:bookmarkEnd w:id="32"/>
      <w:r>
        <w:br/>
      </w:r>
    </w:p>
    <w:p w14:paraId="1CFEC76A" w14:textId="77777777" w:rsidR="005130CA" w:rsidRPr="00C83733" w:rsidRDefault="005130CA" w:rsidP="007B5C9C">
      <w:pPr>
        <w:pStyle w:val="ListParagraph"/>
        <w:numPr>
          <w:ilvl w:val="0"/>
          <w:numId w:val="3"/>
        </w:numPr>
        <w:rPr>
          <w:rFonts w:ascii="Courier" w:hAnsi="Courier"/>
          <w:b/>
          <w:sz w:val="28"/>
          <w:szCs w:val="28"/>
          <w:u w:val="single"/>
        </w:rPr>
      </w:pPr>
      <w:r w:rsidRPr="00C83733">
        <w:rPr>
          <w:rFonts w:ascii="Courier" w:hAnsi="Courier"/>
          <w:b/>
          <w:sz w:val="28"/>
          <w:szCs w:val="28"/>
          <w:u w:val="single"/>
        </w:rPr>
        <w:t>Soldering NOTES:</w:t>
      </w:r>
    </w:p>
    <w:p w14:paraId="5EAC1D1E" w14:textId="4E258261" w:rsidR="005130CA" w:rsidRPr="005130CA" w:rsidRDefault="005130CA" w:rsidP="00E435FF">
      <w:pPr>
        <w:ind w:left="360"/>
        <w:rPr>
          <w:rFonts w:ascii="Courier" w:hAnsi="Courier"/>
        </w:rPr>
      </w:pPr>
      <w:r w:rsidRPr="005130CA">
        <w:rPr>
          <w:rFonts w:ascii="Courier" w:hAnsi="Courier"/>
        </w:rPr>
        <w:t xml:space="preserve">  </w:t>
      </w:r>
    </w:p>
    <w:p w14:paraId="0BE5EF87" w14:textId="233A5778" w:rsidR="005130CA" w:rsidRPr="005130CA" w:rsidRDefault="005130CA" w:rsidP="004B00B9">
      <w:pPr>
        <w:pStyle w:val="ListParagraph"/>
        <w:numPr>
          <w:ilvl w:val="0"/>
          <w:numId w:val="4"/>
        </w:numPr>
        <w:rPr>
          <w:rFonts w:ascii="Courier" w:hAnsi="Courier"/>
        </w:rPr>
      </w:pPr>
      <w:r w:rsidRPr="005130CA">
        <w:rPr>
          <w:rFonts w:ascii="Courier" w:hAnsi="Courier"/>
        </w:rPr>
        <w:t>If you don't have a lot of soldering experience</w:t>
      </w:r>
      <w:r w:rsidR="001918D2">
        <w:rPr>
          <w:rFonts w:ascii="Courier" w:hAnsi="Courier"/>
        </w:rPr>
        <w:t>,</w:t>
      </w:r>
      <w:r w:rsidRPr="005130CA">
        <w:rPr>
          <w:rFonts w:ascii="Courier" w:hAnsi="Courier"/>
        </w:rPr>
        <w:t xml:space="preserve"> read this:</w:t>
      </w:r>
      <w:r w:rsidR="007B5C9C">
        <w:rPr>
          <w:rFonts w:ascii="Courier" w:hAnsi="Courier"/>
        </w:rPr>
        <w:br/>
      </w:r>
    </w:p>
    <w:p w14:paraId="0F22C98A" w14:textId="77777777" w:rsidR="005130CA" w:rsidRPr="00303466" w:rsidRDefault="00122816" w:rsidP="005130CA">
      <w:pPr>
        <w:ind w:left="360"/>
        <w:rPr>
          <w:rStyle w:val="Hyperlink"/>
          <w:rFonts w:ascii="Courier" w:hAnsi="Courier"/>
          <w:sz w:val="16"/>
          <w:szCs w:val="16"/>
        </w:rPr>
      </w:pPr>
      <w:hyperlink r:id="rId24" w:history="1">
        <w:r w:rsidR="005130CA" w:rsidRPr="00303466">
          <w:rPr>
            <w:rStyle w:val="Hyperlink"/>
            <w:rFonts w:ascii="Courier" w:hAnsi="Courier"/>
            <w:sz w:val="16"/>
            <w:szCs w:val="16"/>
          </w:rPr>
          <w:t>https://learn.adafruit.com/adafruit-guide-excellent-soldering/common-problems</w:t>
        </w:r>
      </w:hyperlink>
    </w:p>
    <w:p w14:paraId="0834C48D" w14:textId="77777777" w:rsidR="00E435FF" w:rsidRDefault="00E435FF" w:rsidP="005130CA">
      <w:pPr>
        <w:ind w:left="360"/>
        <w:rPr>
          <w:rFonts w:ascii="Courier" w:hAnsi="Courier"/>
        </w:rPr>
      </w:pPr>
    </w:p>
    <w:p w14:paraId="042460C5" w14:textId="77777777" w:rsidR="00E435FF" w:rsidRDefault="00E435FF" w:rsidP="004B00B9">
      <w:pPr>
        <w:pStyle w:val="ListParagraph"/>
        <w:numPr>
          <w:ilvl w:val="0"/>
          <w:numId w:val="4"/>
        </w:numPr>
        <w:rPr>
          <w:rFonts w:ascii="Courier" w:hAnsi="Courier"/>
        </w:rPr>
      </w:pPr>
      <w:r>
        <w:rPr>
          <w:rFonts w:ascii="Courier" w:hAnsi="Courier"/>
        </w:rPr>
        <w:lastRenderedPageBreak/>
        <w:t>Soldering components to the PCB is pretty mistake-proof, but doing it in the order described is recommended (shortest -&gt; tallest).</w:t>
      </w:r>
    </w:p>
    <w:p w14:paraId="53CEEF22" w14:textId="77777777" w:rsidR="00E435FF" w:rsidRDefault="00E435FF" w:rsidP="00E435FF">
      <w:pPr>
        <w:pStyle w:val="ListParagraph"/>
        <w:ind w:left="1080"/>
        <w:rPr>
          <w:rFonts w:ascii="Courier" w:hAnsi="Courier"/>
        </w:rPr>
      </w:pPr>
    </w:p>
    <w:p w14:paraId="7664AF78" w14:textId="77777777" w:rsidR="008F696F" w:rsidRDefault="00E435FF" w:rsidP="004B00B9">
      <w:pPr>
        <w:pStyle w:val="ListParagraph"/>
        <w:numPr>
          <w:ilvl w:val="0"/>
          <w:numId w:val="4"/>
        </w:numPr>
        <w:rPr>
          <w:rFonts w:ascii="Courier" w:hAnsi="Courier"/>
        </w:rPr>
      </w:pPr>
      <w:r>
        <w:rPr>
          <w:rFonts w:ascii="Courier" w:hAnsi="Courier"/>
        </w:rPr>
        <w:t>Some components have a correct and an incorrect orientation and some don’t matter. Pay attention to the instructions.</w:t>
      </w:r>
    </w:p>
    <w:p w14:paraId="68230E8C" w14:textId="77777777" w:rsidR="008F696F" w:rsidRPr="008F696F" w:rsidRDefault="008F696F" w:rsidP="008F696F">
      <w:pPr>
        <w:rPr>
          <w:rFonts w:ascii="Courier" w:hAnsi="Courier"/>
        </w:rPr>
      </w:pPr>
    </w:p>
    <w:p w14:paraId="27EAD3D7" w14:textId="43EE562E" w:rsidR="005130CA" w:rsidRPr="00E435FF" w:rsidRDefault="008F696F" w:rsidP="004B00B9">
      <w:pPr>
        <w:pStyle w:val="ListParagraph"/>
        <w:numPr>
          <w:ilvl w:val="0"/>
          <w:numId w:val="4"/>
        </w:numPr>
        <w:rPr>
          <w:rFonts w:ascii="Courier" w:hAnsi="Courier"/>
        </w:rPr>
      </w:pPr>
      <w:r>
        <w:rPr>
          <w:rFonts w:ascii="Courier" w:hAnsi="Courier"/>
        </w:rPr>
        <w:t>I highly recommend using 63/37 0.031” (or 0.8mm) rosin core solder. Yes, it is 37% lead, but it is not a health risk for you (really), and environmentally insignificant when used by hobbyists. You’ll solder like a pro.</w:t>
      </w:r>
      <w:r w:rsidR="00E435FF">
        <w:rPr>
          <w:rFonts w:ascii="Courier" w:hAnsi="Courier"/>
        </w:rPr>
        <w:br/>
      </w:r>
    </w:p>
    <w:p w14:paraId="0A8E2C9D" w14:textId="47500D33" w:rsidR="00E435FF" w:rsidRDefault="00C83733" w:rsidP="00C83733">
      <w:pPr>
        <w:pStyle w:val="Heading1"/>
        <w:rPr>
          <w:rFonts w:ascii="Courier" w:hAnsi="Courier"/>
          <w:color w:val="auto"/>
          <w:sz w:val="24"/>
          <w:szCs w:val="24"/>
        </w:rPr>
      </w:pPr>
      <w:bookmarkStart w:id="33" w:name="_Ref409342829"/>
      <w:bookmarkStart w:id="34" w:name="_Ref409342846"/>
      <w:bookmarkStart w:id="35" w:name="_Toc411616794"/>
      <w:r>
        <w:t>1/4W resistors</w:t>
      </w:r>
      <w:bookmarkEnd w:id="33"/>
      <w:bookmarkEnd w:id="34"/>
      <w:bookmarkEnd w:id="35"/>
      <w:r w:rsidR="00D16522">
        <w:br/>
      </w:r>
    </w:p>
    <w:p w14:paraId="3FAA4E57" w14:textId="77777777" w:rsidR="00C268C6" w:rsidRPr="00D16522" w:rsidRDefault="00E435FF" w:rsidP="00D16522">
      <w:pPr>
        <w:rPr>
          <w:rFonts w:ascii="Courier" w:hAnsi="Courier"/>
        </w:rPr>
      </w:pPr>
      <w:r w:rsidRPr="00D16522">
        <w:rPr>
          <w:rFonts w:ascii="Courier" w:hAnsi="Courier"/>
        </w:rPr>
        <w:t>Resistors can be inserted in either orientation. It is very important to use the correct value for each, however.</w:t>
      </w:r>
    </w:p>
    <w:p w14:paraId="2893E6CC" w14:textId="038C321B" w:rsidR="005130CA" w:rsidRPr="00D16522" w:rsidRDefault="00E435FF" w:rsidP="00D16522">
      <w:pPr>
        <w:rPr>
          <w:rFonts w:ascii="Courier" w:hAnsi="Courier"/>
        </w:rPr>
      </w:pPr>
      <w:r w:rsidRPr="00D16522">
        <w:rPr>
          <w:rFonts w:ascii="Courier" w:hAnsi="Courier"/>
        </w:rPr>
        <w:t xml:space="preserve">                        </w:t>
      </w:r>
      <w:r w:rsidR="005130CA" w:rsidRPr="00D16522">
        <w:rPr>
          <w:rFonts w:ascii="Courier" w:hAnsi="Courier"/>
        </w:rPr>
        <w:t xml:space="preserve"> </w:t>
      </w:r>
    </w:p>
    <w:p w14:paraId="4D09E531" w14:textId="32C70855" w:rsidR="005130CA" w:rsidRPr="00C83733" w:rsidRDefault="005130CA"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sidR="00E435FF">
        <w:rPr>
          <w:rFonts w:ascii="Courier" w:hAnsi="Courier"/>
          <w:b/>
          <w:sz w:val="28"/>
          <w:szCs w:val="28"/>
          <w:u w:val="single"/>
        </w:rPr>
        <w:t>er 1/4W resistors to PCB</w:t>
      </w:r>
      <w:r w:rsidRPr="00C83733">
        <w:rPr>
          <w:rFonts w:ascii="Courier" w:hAnsi="Courier"/>
          <w:b/>
          <w:sz w:val="28"/>
          <w:szCs w:val="28"/>
          <w:u w:val="single"/>
        </w:rPr>
        <w:t>:</w:t>
      </w:r>
    </w:p>
    <w:p w14:paraId="12E8AE3B" w14:textId="77777777" w:rsidR="003E2D8D" w:rsidRPr="005130CA" w:rsidRDefault="003E2D8D" w:rsidP="00F850FB">
      <w:pPr>
        <w:rPr>
          <w:rFonts w:ascii="Courier" w:hAnsi="Courier"/>
        </w:rPr>
      </w:pPr>
    </w:p>
    <w:p w14:paraId="49D0A242" w14:textId="0268CC42" w:rsidR="00E435FF" w:rsidRDefault="005130CA" w:rsidP="004B00B9">
      <w:pPr>
        <w:pStyle w:val="ListParagraph"/>
        <w:numPr>
          <w:ilvl w:val="0"/>
          <w:numId w:val="37"/>
        </w:numPr>
        <w:rPr>
          <w:rFonts w:ascii="Courier" w:hAnsi="Courier"/>
        </w:rPr>
      </w:pPr>
      <w:r w:rsidRPr="007B5C9C">
        <w:rPr>
          <w:rFonts w:ascii="Courier" w:hAnsi="Courier"/>
        </w:rPr>
        <w:t>Insert all resistors before soldering. Tape down on front to hold</w:t>
      </w:r>
      <w:r w:rsidR="007B5C9C">
        <w:rPr>
          <w:rFonts w:ascii="Courier" w:hAnsi="Courier"/>
        </w:rPr>
        <w:t xml:space="preserve"> </w:t>
      </w:r>
      <w:r w:rsidR="00E435FF">
        <w:rPr>
          <w:rFonts w:ascii="Courier" w:hAnsi="Courier"/>
        </w:rPr>
        <w:t xml:space="preserve">in place OR bend leads slightly on back. </w:t>
      </w:r>
    </w:p>
    <w:p w14:paraId="37973545" w14:textId="77777777" w:rsidR="00E435FF" w:rsidRDefault="00E435FF" w:rsidP="00E435FF">
      <w:pPr>
        <w:pStyle w:val="ListParagraph"/>
        <w:rPr>
          <w:rFonts w:ascii="Courier" w:hAnsi="Courier"/>
          <w:b/>
          <w:u w:val="single"/>
        </w:rPr>
      </w:pPr>
    </w:p>
    <w:p w14:paraId="384F3A48" w14:textId="73D1CB5C" w:rsidR="00E435FF" w:rsidRPr="00E435FF" w:rsidRDefault="00E435FF" w:rsidP="00E435FF">
      <w:pPr>
        <w:pStyle w:val="ListParagraph"/>
        <w:rPr>
          <w:rFonts w:ascii="Courier" w:hAnsi="Courier"/>
          <w:b/>
          <w:u w:val="single"/>
        </w:rPr>
      </w:pPr>
      <w:r>
        <w:rPr>
          <w:rFonts w:ascii="Courier" w:hAnsi="Courier"/>
          <w:b/>
          <w:u w:val="single"/>
        </w:rPr>
        <w:t>PV cell</w:t>
      </w:r>
      <w:r w:rsidRPr="00E435FF">
        <w:rPr>
          <w:rFonts w:ascii="Courier" w:hAnsi="Courier"/>
          <w:b/>
          <w:u w:val="single"/>
        </w:rPr>
        <w:t xml:space="preserve"> version (EMR)</w:t>
      </w:r>
      <w:r w:rsidR="007E1521">
        <w:rPr>
          <w:rFonts w:ascii="Courier" w:hAnsi="Courier"/>
          <w:b/>
          <w:u w:val="single"/>
        </w:rPr>
        <w:t xml:space="preserve"> – 16 joints</w:t>
      </w:r>
      <w:r w:rsidRPr="00E435FF">
        <w:rPr>
          <w:rFonts w:ascii="Courier" w:hAnsi="Courier"/>
          <w:b/>
          <w:u w:val="single"/>
        </w:rPr>
        <w:t>:</w:t>
      </w:r>
    </w:p>
    <w:p w14:paraId="5F7DF291" w14:textId="77777777" w:rsidR="00E435FF" w:rsidRPr="005130CA" w:rsidRDefault="00E435FF" w:rsidP="00E435FF">
      <w:pPr>
        <w:rPr>
          <w:rFonts w:ascii="Courier" w:hAnsi="Courier"/>
        </w:rPr>
      </w:pPr>
    </w:p>
    <w:p w14:paraId="7DCF94B1" w14:textId="21AA3BFB" w:rsidR="00E435FF" w:rsidRPr="00DB1972" w:rsidRDefault="00E435FF" w:rsidP="004B00B9">
      <w:pPr>
        <w:pStyle w:val="ListParagraph"/>
        <w:numPr>
          <w:ilvl w:val="0"/>
          <w:numId w:val="38"/>
        </w:numPr>
        <w:ind w:left="1080"/>
        <w:rPr>
          <w:rFonts w:ascii="Courier" w:hAnsi="Courier"/>
        </w:rPr>
      </w:pPr>
      <w:r w:rsidRPr="00DB1972">
        <w:rPr>
          <w:rFonts w:ascii="Courier" w:hAnsi="Courier"/>
        </w:rPr>
        <w:t xml:space="preserve">R3 </w:t>
      </w:r>
      <w:proofErr w:type="gramStart"/>
      <w:r w:rsidRPr="00DB1972">
        <w:rPr>
          <w:rFonts w:ascii="Courier" w:hAnsi="Courier"/>
        </w:rPr>
        <w:t xml:space="preserve"> </w:t>
      </w:r>
      <w:r>
        <w:rPr>
          <w:rFonts w:ascii="Courier" w:hAnsi="Courier"/>
        </w:rPr>
        <w:t xml:space="preserve"> </w:t>
      </w:r>
      <w:r w:rsidRPr="00DB1972">
        <w:rPr>
          <w:rFonts w:ascii="Courier" w:hAnsi="Courier"/>
        </w:rPr>
        <w:t xml:space="preserve"> (</w:t>
      </w:r>
      <w:proofErr w:type="gramEnd"/>
      <w:r w:rsidRPr="00DB1972">
        <w:rPr>
          <w:rFonts w:ascii="Courier" w:hAnsi="Courier"/>
        </w:rPr>
        <w:t>1k</w:t>
      </w:r>
      <w:r>
        <w:rPr>
          <w:rFonts w:ascii="Courier" w:hAnsi="Courier"/>
        </w:rPr>
        <w:t>):</w:t>
      </w:r>
      <w:r w:rsidRPr="00DB1972">
        <w:rPr>
          <w:rFonts w:ascii="Courier" w:hAnsi="Courier"/>
        </w:rPr>
        <w:t xml:space="preserve">  _______</w:t>
      </w:r>
    </w:p>
    <w:p w14:paraId="1F883959" w14:textId="77777777" w:rsidR="00E435FF" w:rsidRPr="005130CA" w:rsidRDefault="00E435FF" w:rsidP="00E435FF">
      <w:pPr>
        <w:ind w:left="2660"/>
        <w:rPr>
          <w:rFonts w:ascii="Courier" w:hAnsi="Courier"/>
        </w:rPr>
      </w:pPr>
    </w:p>
    <w:p w14:paraId="480CC64D" w14:textId="1ACBDEC2" w:rsidR="00E435FF" w:rsidRPr="00DB1972" w:rsidRDefault="00E435FF" w:rsidP="004B00B9">
      <w:pPr>
        <w:pStyle w:val="ListParagraph"/>
        <w:numPr>
          <w:ilvl w:val="0"/>
          <w:numId w:val="38"/>
        </w:numPr>
        <w:ind w:left="1080"/>
        <w:rPr>
          <w:rFonts w:ascii="Courier" w:hAnsi="Courier"/>
        </w:rPr>
      </w:pPr>
      <w:r>
        <w:rPr>
          <w:rFonts w:ascii="Courier" w:hAnsi="Courier"/>
        </w:rPr>
        <w:t xml:space="preserve">R4 </w:t>
      </w:r>
      <w:proofErr w:type="gramStart"/>
      <w:r>
        <w:rPr>
          <w:rFonts w:ascii="Courier" w:hAnsi="Courier"/>
        </w:rPr>
        <w:t xml:space="preserve">   (</w:t>
      </w:r>
      <w:proofErr w:type="gramEnd"/>
      <w:r>
        <w:rPr>
          <w:rFonts w:ascii="Courier" w:hAnsi="Courier"/>
        </w:rPr>
        <w:t>1k):</w:t>
      </w:r>
      <w:r w:rsidRPr="00DB1972">
        <w:rPr>
          <w:rFonts w:ascii="Courier" w:hAnsi="Courier"/>
        </w:rPr>
        <w:t xml:space="preserve">  _______</w:t>
      </w:r>
    </w:p>
    <w:p w14:paraId="2D204FF1" w14:textId="77777777" w:rsidR="00E435FF" w:rsidRPr="005130CA" w:rsidRDefault="00E435FF" w:rsidP="00E435FF">
      <w:pPr>
        <w:ind w:left="2660"/>
        <w:rPr>
          <w:rFonts w:ascii="Courier" w:hAnsi="Courier"/>
        </w:rPr>
      </w:pPr>
    </w:p>
    <w:p w14:paraId="4BA78D78" w14:textId="1A2D7266" w:rsidR="00E435FF" w:rsidRPr="00DB1972" w:rsidRDefault="00E435FF" w:rsidP="004B00B9">
      <w:pPr>
        <w:pStyle w:val="ListParagraph"/>
        <w:numPr>
          <w:ilvl w:val="0"/>
          <w:numId w:val="38"/>
        </w:numPr>
        <w:ind w:left="1080"/>
        <w:rPr>
          <w:rFonts w:ascii="Courier" w:hAnsi="Courier"/>
        </w:rPr>
      </w:pPr>
      <w:r>
        <w:rPr>
          <w:rFonts w:ascii="Courier" w:hAnsi="Courier"/>
        </w:rPr>
        <w:t>R5</w:t>
      </w:r>
      <w:proofErr w:type="gramStart"/>
      <w:r>
        <w:rPr>
          <w:rFonts w:ascii="Courier" w:hAnsi="Courier"/>
        </w:rPr>
        <w:t xml:space="preserve">   (</w:t>
      </w:r>
      <w:proofErr w:type="gramEnd"/>
      <w:r>
        <w:rPr>
          <w:rFonts w:ascii="Courier" w:hAnsi="Courier"/>
        </w:rPr>
        <w:t>22k):</w:t>
      </w:r>
      <w:r w:rsidRPr="00DB1972">
        <w:rPr>
          <w:rFonts w:ascii="Courier" w:hAnsi="Courier"/>
        </w:rPr>
        <w:t xml:space="preserve">  _______</w:t>
      </w:r>
    </w:p>
    <w:p w14:paraId="75EB01EB" w14:textId="77777777" w:rsidR="00E435FF" w:rsidRPr="005130CA" w:rsidRDefault="00E435FF" w:rsidP="00E435FF">
      <w:pPr>
        <w:ind w:left="2660"/>
        <w:rPr>
          <w:rFonts w:ascii="Courier" w:hAnsi="Courier"/>
        </w:rPr>
      </w:pPr>
    </w:p>
    <w:p w14:paraId="53B57F98" w14:textId="5C8A7630" w:rsidR="00E435FF" w:rsidRDefault="00E435FF" w:rsidP="004B00B9">
      <w:pPr>
        <w:pStyle w:val="ListParagraph"/>
        <w:numPr>
          <w:ilvl w:val="0"/>
          <w:numId w:val="38"/>
        </w:numPr>
        <w:ind w:left="1080"/>
        <w:rPr>
          <w:rFonts w:ascii="Courier" w:hAnsi="Courier"/>
        </w:rPr>
      </w:pPr>
      <w:r>
        <w:rPr>
          <w:rFonts w:ascii="Courier" w:hAnsi="Courier"/>
        </w:rPr>
        <w:t>R6</w:t>
      </w:r>
      <w:proofErr w:type="gramStart"/>
      <w:r>
        <w:rPr>
          <w:rFonts w:ascii="Courier" w:hAnsi="Courier"/>
        </w:rPr>
        <w:t xml:space="preserve">   (</w:t>
      </w:r>
      <w:proofErr w:type="gramEnd"/>
      <w:r>
        <w:rPr>
          <w:rFonts w:ascii="Courier" w:hAnsi="Courier"/>
        </w:rPr>
        <w:t>22k):</w:t>
      </w:r>
      <w:r w:rsidRPr="00DB1972">
        <w:rPr>
          <w:rFonts w:ascii="Courier" w:hAnsi="Courier"/>
        </w:rPr>
        <w:t xml:space="preserve">  _______</w:t>
      </w:r>
    </w:p>
    <w:p w14:paraId="37A0F6ED" w14:textId="77777777" w:rsidR="00E435FF" w:rsidRPr="00E435FF" w:rsidRDefault="00E435FF" w:rsidP="00E435FF">
      <w:pPr>
        <w:rPr>
          <w:rFonts w:ascii="Courier" w:hAnsi="Courier"/>
        </w:rPr>
      </w:pPr>
    </w:p>
    <w:p w14:paraId="3EE378E0" w14:textId="46E5060D" w:rsidR="00E435FF" w:rsidRPr="00E435FF" w:rsidRDefault="00E435FF" w:rsidP="004B00B9">
      <w:pPr>
        <w:pStyle w:val="ListParagraph"/>
        <w:numPr>
          <w:ilvl w:val="0"/>
          <w:numId w:val="38"/>
        </w:numPr>
        <w:ind w:left="1080"/>
        <w:rPr>
          <w:rFonts w:ascii="Courier" w:hAnsi="Courier"/>
        </w:rPr>
      </w:pPr>
      <w:r>
        <w:rPr>
          <w:rFonts w:ascii="Courier" w:hAnsi="Courier"/>
        </w:rPr>
        <w:t>R7</w:t>
      </w:r>
      <w:proofErr w:type="gramStart"/>
      <w:r>
        <w:rPr>
          <w:rFonts w:ascii="Courier" w:hAnsi="Courier"/>
        </w:rPr>
        <w:t xml:space="preserve">   (</w:t>
      </w:r>
      <w:proofErr w:type="gramEnd"/>
      <w:r>
        <w:rPr>
          <w:rFonts w:ascii="Courier" w:hAnsi="Courier"/>
        </w:rPr>
        <w:t>22k):</w:t>
      </w:r>
      <w:r w:rsidRPr="00DB1972">
        <w:rPr>
          <w:rFonts w:ascii="Courier" w:hAnsi="Courier"/>
        </w:rPr>
        <w:t xml:space="preserve">  _______</w:t>
      </w:r>
    </w:p>
    <w:p w14:paraId="74ECC15C" w14:textId="77777777" w:rsidR="00E435FF" w:rsidRPr="005130CA" w:rsidRDefault="00E435FF" w:rsidP="00E435FF">
      <w:pPr>
        <w:rPr>
          <w:rFonts w:ascii="Courier" w:hAnsi="Courier"/>
        </w:rPr>
      </w:pPr>
    </w:p>
    <w:p w14:paraId="39C2C9C7" w14:textId="5B25E8CD" w:rsidR="00E435FF" w:rsidRDefault="00E435FF" w:rsidP="004B00B9">
      <w:pPr>
        <w:pStyle w:val="ListParagraph"/>
        <w:numPr>
          <w:ilvl w:val="0"/>
          <w:numId w:val="38"/>
        </w:numPr>
        <w:ind w:left="1080"/>
        <w:rPr>
          <w:rFonts w:ascii="Courier" w:hAnsi="Courier"/>
        </w:rPr>
      </w:pPr>
      <w:r>
        <w:rPr>
          <w:rFonts w:ascii="Courier" w:hAnsi="Courier"/>
        </w:rPr>
        <w:t>RF</w:t>
      </w:r>
      <w:proofErr w:type="gramStart"/>
      <w:r>
        <w:rPr>
          <w:rFonts w:ascii="Courier" w:hAnsi="Courier"/>
        </w:rPr>
        <w:t xml:space="preserve">   (</w:t>
      </w:r>
      <w:proofErr w:type="gramEnd"/>
      <w:r>
        <w:rPr>
          <w:rFonts w:ascii="Courier" w:hAnsi="Courier"/>
        </w:rPr>
        <w:t>75k):</w:t>
      </w:r>
      <w:r w:rsidRPr="00DB1972">
        <w:rPr>
          <w:rFonts w:ascii="Courier" w:hAnsi="Courier"/>
        </w:rPr>
        <w:t xml:space="preserve">  _______</w:t>
      </w:r>
    </w:p>
    <w:p w14:paraId="5FE76F95" w14:textId="77777777" w:rsidR="00E435FF" w:rsidRPr="00E435FF" w:rsidRDefault="00E435FF" w:rsidP="00E435FF">
      <w:pPr>
        <w:rPr>
          <w:rFonts w:ascii="Courier" w:hAnsi="Courier"/>
        </w:rPr>
      </w:pPr>
    </w:p>
    <w:p w14:paraId="219EB08A" w14:textId="2C823605" w:rsidR="00E435FF" w:rsidRPr="00DB1972" w:rsidRDefault="00E435FF" w:rsidP="004B00B9">
      <w:pPr>
        <w:pStyle w:val="ListParagraph"/>
        <w:numPr>
          <w:ilvl w:val="0"/>
          <w:numId w:val="38"/>
        </w:numPr>
        <w:ind w:left="1080"/>
        <w:rPr>
          <w:rFonts w:ascii="Courier" w:hAnsi="Courier"/>
        </w:rPr>
      </w:pPr>
      <w:r>
        <w:rPr>
          <w:rFonts w:ascii="Courier" w:hAnsi="Courier"/>
        </w:rPr>
        <w:t>RF1 (680k):</w:t>
      </w:r>
      <w:r w:rsidRPr="00DB1972">
        <w:rPr>
          <w:rFonts w:ascii="Courier" w:hAnsi="Courier"/>
        </w:rPr>
        <w:t xml:space="preserve">  _______</w:t>
      </w:r>
    </w:p>
    <w:p w14:paraId="00C3ABBE" w14:textId="77777777" w:rsidR="00E435FF" w:rsidRPr="005130CA" w:rsidRDefault="00E435FF" w:rsidP="00E435FF">
      <w:pPr>
        <w:ind w:left="2660"/>
        <w:rPr>
          <w:rFonts w:ascii="Courier" w:hAnsi="Courier"/>
        </w:rPr>
      </w:pPr>
    </w:p>
    <w:p w14:paraId="6DA04055" w14:textId="5860F6A2" w:rsidR="00E435FF" w:rsidRDefault="00E435FF" w:rsidP="004B00B9">
      <w:pPr>
        <w:pStyle w:val="ListParagraph"/>
        <w:numPr>
          <w:ilvl w:val="0"/>
          <w:numId w:val="38"/>
        </w:numPr>
        <w:ind w:left="1080"/>
        <w:rPr>
          <w:rFonts w:ascii="Courier" w:hAnsi="Courier"/>
        </w:rPr>
      </w:pPr>
      <w:proofErr w:type="spellStart"/>
      <w:r>
        <w:rPr>
          <w:rFonts w:ascii="Courier" w:hAnsi="Courier"/>
        </w:rPr>
        <w:t>Rg</w:t>
      </w:r>
      <w:proofErr w:type="spellEnd"/>
      <w:r>
        <w:rPr>
          <w:rFonts w:ascii="Courier" w:hAnsi="Courier"/>
        </w:rPr>
        <w:t xml:space="preserve"> </w:t>
      </w:r>
      <w:proofErr w:type="gramStart"/>
      <w:r>
        <w:rPr>
          <w:rFonts w:ascii="Courier" w:hAnsi="Courier"/>
        </w:rPr>
        <w:t xml:space="preserve">   (</w:t>
      </w:r>
      <w:proofErr w:type="gramEnd"/>
      <w:r>
        <w:rPr>
          <w:rFonts w:ascii="Courier" w:hAnsi="Courier"/>
        </w:rPr>
        <w:t>1k):</w:t>
      </w:r>
      <w:r w:rsidRPr="00DB1972">
        <w:rPr>
          <w:rFonts w:ascii="Courier" w:hAnsi="Courier"/>
        </w:rPr>
        <w:t xml:space="preserve">  _______</w:t>
      </w:r>
    </w:p>
    <w:p w14:paraId="37D0F272" w14:textId="77777777" w:rsidR="00E435FF" w:rsidRDefault="00E435FF" w:rsidP="00E435FF">
      <w:pPr>
        <w:rPr>
          <w:rFonts w:ascii="Courier" w:hAnsi="Courier"/>
        </w:rPr>
      </w:pPr>
    </w:p>
    <w:p w14:paraId="144D3B6C" w14:textId="77777777" w:rsidR="00E435FF" w:rsidRPr="00E435FF" w:rsidRDefault="00E435FF" w:rsidP="00E435FF">
      <w:pPr>
        <w:rPr>
          <w:rFonts w:ascii="Courier" w:hAnsi="Courier"/>
        </w:rPr>
      </w:pPr>
    </w:p>
    <w:p w14:paraId="7311FA38" w14:textId="36B4BA92" w:rsidR="005130CA" w:rsidRPr="004C014A" w:rsidRDefault="005130CA" w:rsidP="004B00B9">
      <w:pPr>
        <w:pStyle w:val="ListParagraph"/>
        <w:numPr>
          <w:ilvl w:val="0"/>
          <w:numId w:val="9"/>
        </w:numPr>
        <w:ind w:left="720"/>
        <w:rPr>
          <w:rFonts w:ascii="Courier" w:hAnsi="Courier"/>
        </w:rPr>
      </w:pPr>
      <w:r w:rsidRPr="004C014A">
        <w:rPr>
          <w:rFonts w:ascii="Courier" w:hAnsi="Courier"/>
        </w:rPr>
        <w:t>Flip board upside down and hold with vise or 3rd hand</w:t>
      </w:r>
      <w:r w:rsidR="004C014A" w:rsidRPr="004C014A">
        <w:rPr>
          <w:rFonts w:ascii="Courier" w:hAnsi="Courier"/>
        </w:rPr>
        <w:t xml:space="preserve"> </w:t>
      </w:r>
      <w:r w:rsidRPr="004C014A">
        <w:rPr>
          <w:rFonts w:ascii="Courier" w:hAnsi="Courier"/>
        </w:rPr>
        <w:t>tool</w:t>
      </w:r>
      <w:r w:rsidR="00E435FF">
        <w:rPr>
          <w:rFonts w:ascii="Courier" w:hAnsi="Courier"/>
        </w:rPr>
        <w:t xml:space="preserve"> OR tape board to work surface</w:t>
      </w:r>
      <w:r w:rsidRPr="004C014A">
        <w:rPr>
          <w:rFonts w:ascii="Courier" w:hAnsi="Courier"/>
        </w:rPr>
        <w:t xml:space="preserve">. </w:t>
      </w:r>
      <w:r w:rsidR="00E435FF">
        <w:rPr>
          <w:rFonts w:ascii="Courier" w:hAnsi="Courier"/>
        </w:rPr>
        <w:t xml:space="preserve">Solder all </w:t>
      </w:r>
      <w:r w:rsidR="007E1521">
        <w:rPr>
          <w:rFonts w:ascii="Courier" w:hAnsi="Courier"/>
        </w:rPr>
        <w:t>16 leads</w:t>
      </w:r>
      <w:r w:rsidRPr="004C014A">
        <w:rPr>
          <w:rFonts w:ascii="Courier" w:hAnsi="Courier"/>
        </w:rPr>
        <w:t xml:space="preserve"> _______</w:t>
      </w:r>
    </w:p>
    <w:p w14:paraId="13B93CEB" w14:textId="77777777" w:rsidR="005130CA" w:rsidRPr="005130CA" w:rsidRDefault="005130CA" w:rsidP="004C014A">
      <w:pPr>
        <w:ind w:firstLine="720"/>
        <w:rPr>
          <w:rFonts w:ascii="Courier" w:hAnsi="Courier"/>
        </w:rPr>
      </w:pPr>
    </w:p>
    <w:p w14:paraId="4462BF8A" w14:textId="012B2E26" w:rsidR="005130CA" w:rsidRPr="004C014A" w:rsidRDefault="005130CA" w:rsidP="004B00B9">
      <w:pPr>
        <w:pStyle w:val="ListParagraph"/>
        <w:numPr>
          <w:ilvl w:val="0"/>
          <w:numId w:val="9"/>
        </w:numPr>
        <w:ind w:left="720"/>
        <w:rPr>
          <w:rFonts w:ascii="Courier" w:hAnsi="Courier"/>
        </w:rPr>
      </w:pPr>
      <w:r w:rsidRPr="004C014A">
        <w:rPr>
          <w:rFonts w:ascii="Courier" w:hAnsi="Courier"/>
        </w:rPr>
        <w:t>Inspect with magnifying glass to make sure all joints are good</w:t>
      </w:r>
      <w:r w:rsidR="004C014A" w:rsidRPr="004C014A">
        <w:rPr>
          <w:rFonts w:ascii="Courier" w:hAnsi="Courier"/>
        </w:rPr>
        <w:t xml:space="preserve"> </w:t>
      </w:r>
      <w:r w:rsidRPr="004C014A">
        <w:rPr>
          <w:rFonts w:ascii="Courier" w:hAnsi="Courier"/>
        </w:rPr>
        <w:t xml:space="preserve">and there are no </w:t>
      </w:r>
      <w:r w:rsidR="00EE0200">
        <w:rPr>
          <w:rFonts w:ascii="Courier" w:hAnsi="Courier"/>
        </w:rPr>
        <w:t>solder bridges</w:t>
      </w:r>
      <w:r w:rsidRPr="004C014A">
        <w:rPr>
          <w:rFonts w:ascii="Courier" w:hAnsi="Courier"/>
        </w:rPr>
        <w:t xml:space="preserve">                          _______</w:t>
      </w:r>
      <w:r w:rsidR="00B91C75">
        <w:rPr>
          <w:rFonts w:ascii="Courier" w:hAnsi="Courier"/>
        </w:rPr>
        <w:br/>
      </w:r>
      <w:r w:rsidR="00B91C75">
        <w:rPr>
          <w:rFonts w:ascii="Courier" w:hAnsi="Courier"/>
        </w:rPr>
        <w:br/>
        <w:t>NOTE: A solder bridge is ok between the ends of RF and RG</w:t>
      </w:r>
    </w:p>
    <w:p w14:paraId="1B5AE581" w14:textId="77777777" w:rsidR="005130CA" w:rsidRPr="005130CA" w:rsidRDefault="005130CA" w:rsidP="004C014A">
      <w:pPr>
        <w:ind w:firstLine="1000"/>
        <w:rPr>
          <w:rFonts w:ascii="Courier" w:hAnsi="Courier"/>
        </w:rPr>
      </w:pPr>
    </w:p>
    <w:p w14:paraId="09234D93" w14:textId="27E52E0B" w:rsidR="005130CA" w:rsidRPr="004C014A" w:rsidRDefault="00E435FF" w:rsidP="004B00B9">
      <w:pPr>
        <w:pStyle w:val="ListParagraph"/>
        <w:numPr>
          <w:ilvl w:val="0"/>
          <w:numId w:val="9"/>
        </w:numPr>
        <w:ind w:left="720"/>
        <w:rPr>
          <w:rFonts w:ascii="Courier" w:hAnsi="Courier"/>
        </w:rPr>
      </w:pPr>
      <w:r>
        <w:rPr>
          <w:rFonts w:ascii="Courier" w:hAnsi="Courier"/>
        </w:rPr>
        <w:t xml:space="preserve">Trim all </w:t>
      </w:r>
      <w:r w:rsidR="005130CA" w:rsidRPr="004C014A">
        <w:rPr>
          <w:rFonts w:ascii="Courier" w:hAnsi="Courier"/>
        </w:rPr>
        <w:t>leads</w:t>
      </w:r>
      <w:r w:rsidR="00477D8A">
        <w:rPr>
          <w:rFonts w:ascii="Courier" w:hAnsi="Courier"/>
        </w:rPr>
        <w:t xml:space="preserve"> _______</w:t>
      </w:r>
      <w:r w:rsidR="005130CA" w:rsidRPr="004C014A">
        <w:rPr>
          <w:rFonts w:ascii="Courier" w:hAnsi="Courier"/>
        </w:rPr>
        <w:t xml:space="preserve">                </w:t>
      </w:r>
      <w:r w:rsidR="00477D8A">
        <w:rPr>
          <w:rFonts w:ascii="Courier" w:hAnsi="Courier"/>
        </w:rPr>
        <w:t xml:space="preserve">                        </w:t>
      </w:r>
    </w:p>
    <w:p w14:paraId="2A63AD5C" w14:textId="77777777" w:rsidR="005130CA" w:rsidRPr="005130CA" w:rsidRDefault="005130CA" w:rsidP="005130CA">
      <w:pPr>
        <w:ind w:left="360"/>
        <w:rPr>
          <w:rFonts w:ascii="Courier" w:hAnsi="Courier"/>
        </w:rPr>
      </w:pPr>
      <w:r w:rsidRPr="005130CA">
        <w:rPr>
          <w:rFonts w:ascii="Courier" w:hAnsi="Courier"/>
        </w:rPr>
        <w:t xml:space="preserve">     </w:t>
      </w:r>
    </w:p>
    <w:p w14:paraId="4CFE7BA9" w14:textId="22337577" w:rsidR="005130CA" w:rsidRPr="005130CA" w:rsidRDefault="00477D8A" w:rsidP="005130CA">
      <w:pPr>
        <w:ind w:left="360"/>
        <w:rPr>
          <w:rFonts w:ascii="Courier" w:hAnsi="Courier"/>
        </w:rPr>
      </w:pPr>
      <w:r>
        <w:rPr>
          <w:rFonts w:ascii="Courier" w:hAnsi="Courier"/>
        </w:rPr>
        <w:t xml:space="preserve">   </w:t>
      </w:r>
    </w:p>
    <w:p w14:paraId="59DAE90C" w14:textId="77777777" w:rsidR="005130CA" w:rsidRPr="005130CA" w:rsidRDefault="005130CA" w:rsidP="005130CA">
      <w:pPr>
        <w:ind w:left="360"/>
        <w:rPr>
          <w:rFonts w:ascii="Courier" w:hAnsi="Courier"/>
        </w:rPr>
      </w:pPr>
      <w:r w:rsidRPr="005130CA">
        <w:rPr>
          <w:rFonts w:ascii="Courier" w:hAnsi="Courier"/>
        </w:rPr>
        <w:t xml:space="preserve">     </w:t>
      </w:r>
    </w:p>
    <w:p w14:paraId="3E2B455B" w14:textId="3324AFF1" w:rsidR="005130CA" w:rsidRPr="006554B7" w:rsidRDefault="005130CA" w:rsidP="004B00B9">
      <w:pPr>
        <w:pStyle w:val="ListParagraph"/>
        <w:numPr>
          <w:ilvl w:val="0"/>
          <w:numId w:val="10"/>
        </w:numPr>
        <w:rPr>
          <w:rFonts w:ascii="Courier" w:hAnsi="Courier"/>
        </w:rPr>
      </w:pPr>
      <w:r w:rsidRPr="00C83733">
        <w:rPr>
          <w:rFonts w:ascii="Courier" w:hAnsi="Courier"/>
          <w:b/>
          <w:sz w:val="28"/>
          <w:szCs w:val="28"/>
          <w:u w:val="single"/>
        </w:rPr>
        <w:t>Use multimeter to measure exact resistances of soldered</w:t>
      </w:r>
      <w:r w:rsidR="004C014A" w:rsidRPr="00C83733">
        <w:rPr>
          <w:rFonts w:ascii="Courier" w:hAnsi="Courier"/>
          <w:b/>
          <w:sz w:val="28"/>
          <w:szCs w:val="28"/>
          <w:u w:val="single"/>
        </w:rPr>
        <w:t xml:space="preserve"> </w:t>
      </w:r>
      <w:r w:rsidR="006554B7" w:rsidRPr="00C83733">
        <w:rPr>
          <w:rFonts w:ascii="Courier" w:hAnsi="Courier"/>
          <w:b/>
          <w:sz w:val="28"/>
          <w:szCs w:val="28"/>
          <w:u w:val="single"/>
        </w:rPr>
        <w:t>resistors:</w:t>
      </w:r>
      <w:r w:rsidR="004C014A" w:rsidRPr="00C83733">
        <w:rPr>
          <w:rFonts w:ascii="Courier" w:hAnsi="Courier"/>
          <w:b/>
          <w:sz w:val="28"/>
          <w:szCs w:val="28"/>
          <w:u w:val="single"/>
        </w:rPr>
        <w:t xml:space="preserve"> </w:t>
      </w:r>
      <w:r w:rsidR="006554B7" w:rsidRPr="00C83733">
        <w:rPr>
          <w:rFonts w:ascii="Courier" w:hAnsi="Courier"/>
          <w:b/>
          <w:sz w:val="28"/>
          <w:szCs w:val="28"/>
          <w:u w:val="single"/>
        </w:rPr>
        <w:br/>
      </w:r>
      <w:r w:rsidR="006554B7">
        <w:rPr>
          <w:rFonts w:ascii="Courier" w:hAnsi="Courier"/>
          <w:b/>
          <w:sz w:val="28"/>
          <w:szCs w:val="28"/>
        </w:rPr>
        <w:br/>
      </w:r>
      <w:r w:rsidR="007E1521">
        <w:rPr>
          <w:rFonts w:ascii="Courier" w:hAnsi="Courier"/>
        </w:rPr>
        <w:t>With the PCB still upside down, measure the resistances with a DMM</w:t>
      </w:r>
      <w:r w:rsidRPr="006554B7">
        <w:rPr>
          <w:rFonts w:ascii="Courier" w:hAnsi="Courier"/>
        </w:rPr>
        <w:t>.</w:t>
      </w:r>
      <w:r w:rsidR="007E1521">
        <w:rPr>
          <w:rFonts w:ascii="Courier" w:hAnsi="Courier"/>
        </w:rPr>
        <w:t xml:space="preserve"> The resistances (but unfortunately not the names) are marked on the back. Record the exact values of the </w:t>
      </w:r>
      <w:r w:rsidR="007E1521" w:rsidRPr="004B00B9">
        <w:rPr>
          <w:rFonts w:ascii="Courier" w:hAnsi="Courier"/>
        </w:rPr>
        <w:t>ones marked with an asterisk</w:t>
      </w:r>
      <w:r w:rsidR="008A01B4" w:rsidRPr="004B00B9">
        <w:rPr>
          <w:rFonts w:ascii="Courier" w:hAnsi="Courier"/>
        </w:rPr>
        <w:t xml:space="preserve"> (*)</w:t>
      </w:r>
      <w:r w:rsidR="007E1521" w:rsidRPr="004B00B9">
        <w:rPr>
          <w:rFonts w:ascii="Courier" w:hAnsi="Courier"/>
        </w:rPr>
        <w:t xml:space="preserve"> below – these val</w:t>
      </w:r>
      <w:r w:rsidR="004B00B9" w:rsidRPr="004B00B9">
        <w:rPr>
          <w:rFonts w:ascii="Courier" w:hAnsi="Courier"/>
        </w:rPr>
        <w:t xml:space="preserve">ues will be used later </w:t>
      </w:r>
      <w:r w:rsidR="004B00B9" w:rsidRPr="00886BE1">
        <w:rPr>
          <w:rFonts w:ascii="Courier" w:hAnsi="Courier"/>
        </w:rPr>
        <w:t>(“</w:t>
      </w:r>
      <w:r w:rsidR="005004E0" w:rsidRPr="00F850FB">
        <w:rPr>
          <w:rFonts w:ascii="Courier" w:hAnsi="Courier"/>
        </w:rPr>
        <w:fldChar w:fldCharType="begin"/>
      </w:r>
      <w:r w:rsidR="005004E0" w:rsidRPr="00886BE1">
        <w:rPr>
          <w:rFonts w:ascii="Courier" w:hAnsi="Courier"/>
        </w:rPr>
        <w:instrText xml:space="preserve"> REF _Ref409343234 \r \h </w:instrText>
      </w:r>
      <w:r w:rsidR="005004E0" w:rsidRPr="00F850FB">
        <w:rPr>
          <w:rFonts w:ascii="Courier" w:hAnsi="Courier"/>
        </w:rPr>
      </w:r>
      <w:r w:rsidR="005004E0" w:rsidRPr="00F850FB">
        <w:rPr>
          <w:rFonts w:ascii="Courier" w:hAnsi="Courier"/>
        </w:rPr>
        <w:fldChar w:fldCharType="separate"/>
      </w:r>
      <w:r w:rsidR="00C17D6D">
        <w:rPr>
          <w:rFonts w:ascii="Courier" w:hAnsi="Courier"/>
        </w:rPr>
        <w:t>Step 28:</w:t>
      </w:r>
      <w:r w:rsidR="005004E0" w:rsidRPr="00F850FB">
        <w:rPr>
          <w:rFonts w:ascii="Courier" w:hAnsi="Courier"/>
        </w:rPr>
        <w:fldChar w:fldCharType="end"/>
      </w:r>
      <w:r w:rsidR="005004E0" w:rsidRPr="00886BE1">
        <w:rPr>
          <w:rFonts w:ascii="Courier" w:hAnsi="Courier"/>
        </w:rPr>
        <w:t xml:space="preserve"> </w:t>
      </w:r>
      <w:r w:rsidR="004B00B9" w:rsidRPr="00F850FB">
        <w:rPr>
          <w:rFonts w:ascii="Courier" w:hAnsi="Courier"/>
        </w:rPr>
        <w:fldChar w:fldCharType="begin"/>
      </w:r>
      <w:r w:rsidR="004B00B9" w:rsidRPr="00886BE1">
        <w:rPr>
          <w:rFonts w:ascii="Courier" w:hAnsi="Courier"/>
        </w:rPr>
        <w:instrText xml:space="preserve"> REF _Ref409343234 \h </w:instrText>
      </w:r>
      <w:r w:rsidR="004B00B9" w:rsidRPr="00F850FB">
        <w:rPr>
          <w:rFonts w:ascii="Courier" w:hAnsi="Courier"/>
        </w:rPr>
      </w:r>
      <w:r w:rsidR="004B00B9" w:rsidRPr="00F850FB">
        <w:rPr>
          <w:rFonts w:ascii="Courier" w:hAnsi="Courier"/>
        </w:rPr>
        <w:fldChar w:fldCharType="separate"/>
      </w:r>
      <w:r w:rsidR="00C17D6D">
        <w:t>Apply resistor calibration</w:t>
      </w:r>
      <w:r w:rsidR="004B00B9" w:rsidRPr="00F850FB">
        <w:rPr>
          <w:rFonts w:ascii="Courier" w:hAnsi="Courier"/>
        </w:rPr>
        <w:fldChar w:fldCharType="end"/>
      </w:r>
      <w:r w:rsidR="004B00B9" w:rsidRPr="00886BE1">
        <w:rPr>
          <w:rFonts w:ascii="Courier" w:hAnsi="Courier"/>
        </w:rPr>
        <w:t>”)</w:t>
      </w:r>
      <w:r w:rsidR="007E1521" w:rsidRPr="00886BE1">
        <w:rPr>
          <w:rFonts w:ascii="Courier" w:hAnsi="Courier"/>
        </w:rPr>
        <w:t>.</w:t>
      </w:r>
      <w:r w:rsidR="007E1521" w:rsidRPr="004B00B9">
        <w:rPr>
          <w:rFonts w:ascii="Courier" w:hAnsi="Courier"/>
        </w:rPr>
        <w:t xml:space="preserve"> The</w:t>
      </w:r>
      <w:r w:rsidR="007E1521">
        <w:rPr>
          <w:rFonts w:ascii="Courier" w:hAnsi="Courier"/>
        </w:rPr>
        <w:t xml:space="preserve"> others should just be close to their specified value</w:t>
      </w:r>
      <w:r w:rsidR="004B00B9">
        <w:rPr>
          <w:rFonts w:ascii="Courier" w:hAnsi="Courier"/>
        </w:rPr>
        <w:t xml:space="preserve"> (should be 1%, but don’t worry as long as it is &lt; 10%)</w:t>
      </w:r>
      <w:r w:rsidR="007E1521">
        <w:rPr>
          <w:rFonts w:ascii="Courier" w:hAnsi="Courier"/>
        </w:rPr>
        <w:t xml:space="preserve"> - the main point is to catch any mistakes you might have made. </w:t>
      </w:r>
    </w:p>
    <w:p w14:paraId="5358AEE5" w14:textId="77777777" w:rsidR="007E1521" w:rsidRDefault="007E1521" w:rsidP="007E1521">
      <w:pPr>
        <w:pStyle w:val="ListParagraph"/>
        <w:rPr>
          <w:rFonts w:ascii="Courier" w:hAnsi="Courier"/>
          <w:b/>
          <w:u w:val="single"/>
        </w:rPr>
      </w:pPr>
    </w:p>
    <w:p w14:paraId="0C3A6408" w14:textId="77777777" w:rsidR="007E1521" w:rsidRPr="00E435FF" w:rsidRDefault="007E1521" w:rsidP="007E1521">
      <w:pPr>
        <w:pStyle w:val="ListParagraph"/>
        <w:rPr>
          <w:rFonts w:ascii="Courier" w:hAnsi="Courier"/>
          <w:b/>
          <w:u w:val="single"/>
        </w:rPr>
      </w:pPr>
      <w:r>
        <w:rPr>
          <w:rFonts w:ascii="Courier" w:hAnsi="Courier"/>
          <w:b/>
          <w:u w:val="single"/>
        </w:rPr>
        <w:t>PV cell</w:t>
      </w:r>
      <w:r w:rsidRPr="00E435FF">
        <w:rPr>
          <w:rFonts w:ascii="Courier" w:hAnsi="Courier"/>
          <w:b/>
          <w:u w:val="single"/>
        </w:rPr>
        <w:t xml:space="preserve"> version (EMR):</w:t>
      </w:r>
    </w:p>
    <w:p w14:paraId="371C3C68" w14:textId="77777777" w:rsidR="007E1521" w:rsidRPr="005130CA" w:rsidRDefault="007E1521" w:rsidP="007E1521">
      <w:pPr>
        <w:rPr>
          <w:rFonts w:ascii="Courier" w:hAnsi="Courier"/>
        </w:rPr>
      </w:pPr>
    </w:p>
    <w:p w14:paraId="51462FC8" w14:textId="77777777" w:rsidR="007E1521" w:rsidRPr="00DB1972" w:rsidRDefault="007E1521" w:rsidP="004B00B9">
      <w:pPr>
        <w:pStyle w:val="ListParagraph"/>
        <w:numPr>
          <w:ilvl w:val="0"/>
          <w:numId w:val="38"/>
        </w:numPr>
        <w:ind w:left="1080"/>
        <w:rPr>
          <w:rFonts w:ascii="Courier" w:hAnsi="Courier"/>
        </w:rPr>
      </w:pPr>
      <w:r w:rsidRPr="00DB1972">
        <w:rPr>
          <w:rFonts w:ascii="Courier" w:hAnsi="Courier"/>
        </w:rPr>
        <w:t xml:space="preserve">R3 </w:t>
      </w:r>
      <w:proofErr w:type="gramStart"/>
      <w:r w:rsidRPr="00DB1972">
        <w:rPr>
          <w:rFonts w:ascii="Courier" w:hAnsi="Courier"/>
        </w:rPr>
        <w:t xml:space="preserve"> </w:t>
      </w:r>
      <w:r>
        <w:rPr>
          <w:rFonts w:ascii="Courier" w:hAnsi="Courier"/>
        </w:rPr>
        <w:t xml:space="preserve"> </w:t>
      </w:r>
      <w:r w:rsidRPr="00DB1972">
        <w:rPr>
          <w:rFonts w:ascii="Courier" w:hAnsi="Courier"/>
        </w:rPr>
        <w:t xml:space="preserve"> (</w:t>
      </w:r>
      <w:proofErr w:type="gramEnd"/>
      <w:r w:rsidRPr="00DB1972">
        <w:rPr>
          <w:rFonts w:ascii="Courier" w:hAnsi="Courier"/>
        </w:rPr>
        <w:t>1k</w:t>
      </w:r>
      <w:r>
        <w:rPr>
          <w:rFonts w:ascii="Courier" w:hAnsi="Courier"/>
        </w:rPr>
        <w:t>):</w:t>
      </w:r>
      <w:r w:rsidRPr="00DB1972">
        <w:rPr>
          <w:rFonts w:ascii="Courier" w:hAnsi="Courier"/>
        </w:rPr>
        <w:t xml:space="preserve">  _______</w:t>
      </w:r>
    </w:p>
    <w:p w14:paraId="0CA3E8DF" w14:textId="77777777" w:rsidR="007E1521" w:rsidRPr="005130CA" w:rsidRDefault="007E1521" w:rsidP="007E1521">
      <w:pPr>
        <w:ind w:left="2660"/>
        <w:rPr>
          <w:rFonts w:ascii="Courier" w:hAnsi="Courier"/>
        </w:rPr>
      </w:pPr>
    </w:p>
    <w:p w14:paraId="072964FE" w14:textId="77777777" w:rsidR="007E1521" w:rsidRPr="00DB1972" w:rsidRDefault="007E1521" w:rsidP="004B00B9">
      <w:pPr>
        <w:pStyle w:val="ListParagraph"/>
        <w:numPr>
          <w:ilvl w:val="0"/>
          <w:numId w:val="38"/>
        </w:numPr>
        <w:ind w:left="1080"/>
        <w:rPr>
          <w:rFonts w:ascii="Courier" w:hAnsi="Courier"/>
        </w:rPr>
      </w:pPr>
      <w:r>
        <w:rPr>
          <w:rFonts w:ascii="Courier" w:hAnsi="Courier"/>
        </w:rPr>
        <w:t xml:space="preserve">R4 </w:t>
      </w:r>
      <w:proofErr w:type="gramStart"/>
      <w:r>
        <w:rPr>
          <w:rFonts w:ascii="Courier" w:hAnsi="Courier"/>
        </w:rPr>
        <w:t xml:space="preserve">   (</w:t>
      </w:r>
      <w:proofErr w:type="gramEnd"/>
      <w:r>
        <w:rPr>
          <w:rFonts w:ascii="Courier" w:hAnsi="Courier"/>
        </w:rPr>
        <w:t>1k):</w:t>
      </w:r>
      <w:r w:rsidRPr="00DB1972">
        <w:rPr>
          <w:rFonts w:ascii="Courier" w:hAnsi="Courier"/>
        </w:rPr>
        <w:t xml:space="preserve">  _______</w:t>
      </w:r>
    </w:p>
    <w:p w14:paraId="5A141DAB" w14:textId="77777777" w:rsidR="007E1521" w:rsidRPr="005130CA" w:rsidRDefault="007E1521" w:rsidP="007E1521">
      <w:pPr>
        <w:ind w:left="2660"/>
        <w:rPr>
          <w:rFonts w:ascii="Courier" w:hAnsi="Courier"/>
        </w:rPr>
      </w:pPr>
    </w:p>
    <w:p w14:paraId="50C30834" w14:textId="77777777" w:rsidR="007E1521" w:rsidRPr="00DB1972" w:rsidRDefault="007E1521" w:rsidP="004B00B9">
      <w:pPr>
        <w:pStyle w:val="ListParagraph"/>
        <w:numPr>
          <w:ilvl w:val="0"/>
          <w:numId w:val="38"/>
        </w:numPr>
        <w:ind w:left="1080"/>
        <w:rPr>
          <w:rFonts w:ascii="Courier" w:hAnsi="Courier"/>
        </w:rPr>
      </w:pPr>
      <w:r>
        <w:rPr>
          <w:rFonts w:ascii="Courier" w:hAnsi="Courier"/>
        </w:rPr>
        <w:t>R5</w:t>
      </w:r>
      <w:proofErr w:type="gramStart"/>
      <w:r>
        <w:rPr>
          <w:rFonts w:ascii="Courier" w:hAnsi="Courier"/>
        </w:rPr>
        <w:t xml:space="preserve">   (</w:t>
      </w:r>
      <w:proofErr w:type="gramEnd"/>
      <w:r>
        <w:rPr>
          <w:rFonts w:ascii="Courier" w:hAnsi="Courier"/>
        </w:rPr>
        <w:t>22k):</w:t>
      </w:r>
      <w:r w:rsidRPr="00DB1972">
        <w:rPr>
          <w:rFonts w:ascii="Courier" w:hAnsi="Courier"/>
        </w:rPr>
        <w:t xml:space="preserve">  _______</w:t>
      </w:r>
    </w:p>
    <w:p w14:paraId="651E9FFC" w14:textId="77777777" w:rsidR="007E1521" w:rsidRPr="005130CA" w:rsidRDefault="007E1521" w:rsidP="007E1521">
      <w:pPr>
        <w:ind w:left="2660"/>
        <w:rPr>
          <w:rFonts w:ascii="Courier" w:hAnsi="Courier"/>
        </w:rPr>
      </w:pPr>
    </w:p>
    <w:p w14:paraId="62EC725E" w14:textId="77777777" w:rsidR="007E1521" w:rsidRDefault="007E1521" w:rsidP="004B00B9">
      <w:pPr>
        <w:pStyle w:val="ListParagraph"/>
        <w:numPr>
          <w:ilvl w:val="0"/>
          <w:numId w:val="38"/>
        </w:numPr>
        <w:ind w:left="1080"/>
        <w:rPr>
          <w:rFonts w:ascii="Courier" w:hAnsi="Courier"/>
        </w:rPr>
      </w:pPr>
      <w:r>
        <w:rPr>
          <w:rFonts w:ascii="Courier" w:hAnsi="Courier"/>
        </w:rPr>
        <w:t>R6</w:t>
      </w:r>
      <w:proofErr w:type="gramStart"/>
      <w:r>
        <w:rPr>
          <w:rFonts w:ascii="Courier" w:hAnsi="Courier"/>
        </w:rPr>
        <w:t xml:space="preserve">   (</w:t>
      </w:r>
      <w:proofErr w:type="gramEnd"/>
      <w:r>
        <w:rPr>
          <w:rFonts w:ascii="Courier" w:hAnsi="Courier"/>
        </w:rPr>
        <w:t>22k):</w:t>
      </w:r>
      <w:r w:rsidRPr="00DB1972">
        <w:rPr>
          <w:rFonts w:ascii="Courier" w:hAnsi="Courier"/>
        </w:rPr>
        <w:t xml:space="preserve">  _______</w:t>
      </w:r>
    </w:p>
    <w:p w14:paraId="23EC689A" w14:textId="77777777" w:rsidR="007E1521" w:rsidRPr="00E435FF" w:rsidRDefault="007E1521" w:rsidP="007E1521">
      <w:pPr>
        <w:rPr>
          <w:rFonts w:ascii="Courier" w:hAnsi="Courier"/>
        </w:rPr>
      </w:pPr>
    </w:p>
    <w:p w14:paraId="3F75975D" w14:textId="77777777" w:rsidR="007E1521" w:rsidRPr="00E435FF" w:rsidRDefault="007E1521" w:rsidP="004B00B9">
      <w:pPr>
        <w:pStyle w:val="ListParagraph"/>
        <w:numPr>
          <w:ilvl w:val="0"/>
          <w:numId w:val="38"/>
        </w:numPr>
        <w:ind w:left="1080"/>
        <w:rPr>
          <w:rFonts w:ascii="Courier" w:hAnsi="Courier"/>
        </w:rPr>
      </w:pPr>
      <w:r>
        <w:rPr>
          <w:rFonts w:ascii="Courier" w:hAnsi="Courier"/>
        </w:rPr>
        <w:t>R7</w:t>
      </w:r>
      <w:proofErr w:type="gramStart"/>
      <w:r>
        <w:rPr>
          <w:rFonts w:ascii="Courier" w:hAnsi="Courier"/>
        </w:rPr>
        <w:t xml:space="preserve">   (</w:t>
      </w:r>
      <w:proofErr w:type="gramEnd"/>
      <w:r>
        <w:rPr>
          <w:rFonts w:ascii="Courier" w:hAnsi="Courier"/>
        </w:rPr>
        <w:t>22k):</w:t>
      </w:r>
      <w:r w:rsidRPr="00DB1972">
        <w:rPr>
          <w:rFonts w:ascii="Courier" w:hAnsi="Courier"/>
        </w:rPr>
        <w:t xml:space="preserve">  _______</w:t>
      </w:r>
    </w:p>
    <w:p w14:paraId="1D3CA633" w14:textId="77777777" w:rsidR="007E1521" w:rsidRPr="005130CA" w:rsidRDefault="007E1521" w:rsidP="007E1521">
      <w:pPr>
        <w:rPr>
          <w:rFonts w:ascii="Courier" w:hAnsi="Courier"/>
        </w:rPr>
      </w:pPr>
    </w:p>
    <w:p w14:paraId="3AC0BD15" w14:textId="3143A513" w:rsidR="007E1521" w:rsidRDefault="007E1521" w:rsidP="004B00B9">
      <w:pPr>
        <w:pStyle w:val="ListParagraph"/>
        <w:numPr>
          <w:ilvl w:val="0"/>
          <w:numId w:val="38"/>
        </w:numPr>
        <w:ind w:left="1080"/>
        <w:rPr>
          <w:rFonts w:ascii="Courier" w:hAnsi="Courier"/>
        </w:rPr>
      </w:pPr>
      <w:r>
        <w:rPr>
          <w:rFonts w:ascii="Courier" w:hAnsi="Courier"/>
        </w:rPr>
        <w:t>RF</w:t>
      </w:r>
      <w:proofErr w:type="gramStart"/>
      <w:r>
        <w:rPr>
          <w:rFonts w:ascii="Courier" w:hAnsi="Courier"/>
        </w:rPr>
        <w:t xml:space="preserve">   (</w:t>
      </w:r>
      <w:proofErr w:type="gramEnd"/>
      <w:r>
        <w:rPr>
          <w:rFonts w:ascii="Courier" w:hAnsi="Courier"/>
        </w:rPr>
        <w:t>75k):</w:t>
      </w:r>
      <w:r w:rsidRPr="00DB1972">
        <w:rPr>
          <w:rFonts w:ascii="Courier" w:hAnsi="Courier"/>
        </w:rPr>
        <w:t xml:space="preserve">  _______</w:t>
      </w:r>
      <w:r>
        <w:rPr>
          <w:rFonts w:ascii="Courier" w:hAnsi="Courier"/>
        </w:rPr>
        <w:t xml:space="preserve">  *</w:t>
      </w:r>
    </w:p>
    <w:p w14:paraId="0F229E35" w14:textId="77777777" w:rsidR="007E1521" w:rsidRPr="00E435FF" w:rsidRDefault="007E1521" w:rsidP="007E1521">
      <w:pPr>
        <w:rPr>
          <w:rFonts w:ascii="Courier" w:hAnsi="Courier"/>
        </w:rPr>
      </w:pPr>
    </w:p>
    <w:p w14:paraId="3E1C06FC" w14:textId="0B20883F" w:rsidR="007E1521" w:rsidRPr="00DB1972" w:rsidRDefault="007E1521" w:rsidP="004B00B9">
      <w:pPr>
        <w:pStyle w:val="ListParagraph"/>
        <w:numPr>
          <w:ilvl w:val="0"/>
          <w:numId w:val="38"/>
        </w:numPr>
        <w:ind w:left="1080"/>
        <w:rPr>
          <w:rFonts w:ascii="Courier" w:hAnsi="Courier"/>
        </w:rPr>
      </w:pPr>
      <w:r>
        <w:rPr>
          <w:rFonts w:ascii="Courier" w:hAnsi="Courier"/>
        </w:rPr>
        <w:t>RF1 (680k):</w:t>
      </w:r>
      <w:r w:rsidRPr="00DB1972">
        <w:rPr>
          <w:rFonts w:ascii="Courier" w:hAnsi="Courier"/>
        </w:rPr>
        <w:t xml:space="preserve">  ______</w:t>
      </w:r>
      <w:proofErr w:type="gramStart"/>
      <w:r w:rsidRPr="00DB1972">
        <w:rPr>
          <w:rFonts w:ascii="Courier" w:hAnsi="Courier"/>
        </w:rPr>
        <w:t>_</w:t>
      </w:r>
      <w:r>
        <w:rPr>
          <w:rFonts w:ascii="Courier" w:hAnsi="Courier"/>
        </w:rPr>
        <w:t xml:space="preserve">  *</w:t>
      </w:r>
      <w:proofErr w:type="gramEnd"/>
    </w:p>
    <w:p w14:paraId="5444C012" w14:textId="77777777" w:rsidR="007E1521" w:rsidRPr="005130CA" w:rsidRDefault="007E1521" w:rsidP="007E1521">
      <w:pPr>
        <w:ind w:left="2660"/>
        <w:rPr>
          <w:rFonts w:ascii="Courier" w:hAnsi="Courier"/>
        </w:rPr>
      </w:pPr>
    </w:p>
    <w:p w14:paraId="6C895A2A" w14:textId="376E30A9" w:rsidR="007E1521" w:rsidRDefault="008A01B4" w:rsidP="004B00B9">
      <w:pPr>
        <w:pStyle w:val="ListParagraph"/>
        <w:numPr>
          <w:ilvl w:val="0"/>
          <w:numId w:val="38"/>
        </w:numPr>
        <w:ind w:left="1080"/>
        <w:rPr>
          <w:rFonts w:ascii="Courier" w:hAnsi="Courier"/>
        </w:rPr>
      </w:pPr>
      <w:r>
        <w:rPr>
          <w:rFonts w:ascii="Courier" w:hAnsi="Courier"/>
        </w:rPr>
        <w:t>RG</w:t>
      </w:r>
      <w:r w:rsidR="007E1521">
        <w:rPr>
          <w:rFonts w:ascii="Courier" w:hAnsi="Courier"/>
        </w:rPr>
        <w:t xml:space="preserve"> </w:t>
      </w:r>
      <w:proofErr w:type="gramStart"/>
      <w:r w:rsidR="007E1521">
        <w:rPr>
          <w:rFonts w:ascii="Courier" w:hAnsi="Courier"/>
        </w:rPr>
        <w:t xml:space="preserve">   (</w:t>
      </w:r>
      <w:proofErr w:type="gramEnd"/>
      <w:r w:rsidR="007E1521">
        <w:rPr>
          <w:rFonts w:ascii="Courier" w:hAnsi="Courier"/>
        </w:rPr>
        <w:t>1k):</w:t>
      </w:r>
      <w:r w:rsidR="007E1521" w:rsidRPr="00DB1972">
        <w:rPr>
          <w:rFonts w:ascii="Courier" w:hAnsi="Courier"/>
        </w:rPr>
        <w:t xml:space="preserve">  _______</w:t>
      </w:r>
      <w:r w:rsidR="007E1521">
        <w:rPr>
          <w:rFonts w:ascii="Courier" w:hAnsi="Courier"/>
        </w:rPr>
        <w:t xml:space="preserve">  *</w:t>
      </w:r>
      <w:r w:rsidR="005004E0">
        <w:rPr>
          <w:rFonts w:ascii="Courier" w:hAnsi="Courier"/>
        </w:rPr>
        <w:br/>
      </w:r>
    </w:p>
    <w:p w14:paraId="44C62A25" w14:textId="26BAAFD5" w:rsidR="005130CA" w:rsidRPr="005130CA" w:rsidRDefault="00C83733" w:rsidP="00C83733">
      <w:pPr>
        <w:pStyle w:val="Heading1"/>
      </w:pPr>
      <w:bookmarkStart w:id="36" w:name="_Toc411616795"/>
      <w:r>
        <w:lastRenderedPageBreak/>
        <w:t>IC sockets</w:t>
      </w:r>
      <w:bookmarkEnd w:id="36"/>
      <w:r>
        <w:br/>
      </w:r>
      <w:r w:rsidR="005130CA" w:rsidRPr="005130CA">
        <w:t xml:space="preserve">        </w:t>
      </w:r>
    </w:p>
    <w:p w14:paraId="014BAE41" w14:textId="7F52FA07" w:rsidR="005130CA" w:rsidRPr="00C83733" w:rsidRDefault="005130CA" w:rsidP="004B00B9">
      <w:pPr>
        <w:pStyle w:val="ListParagraph"/>
        <w:numPr>
          <w:ilvl w:val="0"/>
          <w:numId w:val="11"/>
        </w:numPr>
        <w:rPr>
          <w:rFonts w:ascii="Courier" w:hAnsi="Courier"/>
          <w:b/>
          <w:sz w:val="28"/>
          <w:szCs w:val="28"/>
          <w:u w:val="single"/>
        </w:rPr>
      </w:pPr>
      <w:r w:rsidRPr="00C83733">
        <w:rPr>
          <w:rFonts w:ascii="Courier" w:hAnsi="Courier"/>
          <w:b/>
          <w:sz w:val="28"/>
          <w:szCs w:val="28"/>
          <w:u w:val="single"/>
        </w:rPr>
        <w:t>Solder IC so</w:t>
      </w:r>
      <w:r w:rsidR="007E1521">
        <w:rPr>
          <w:rFonts w:ascii="Courier" w:hAnsi="Courier"/>
          <w:b/>
          <w:sz w:val="28"/>
          <w:szCs w:val="28"/>
          <w:u w:val="single"/>
        </w:rPr>
        <w:t>ckets to PCB</w:t>
      </w:r>
      <w:r w:rsidR="00C268C6">
        <w:rPr>
          <w:rFonts w:ascii="Courier" w:hAnsi="Courier"/>
          <w:b/>
          <w:sz w:val="28"/>
          <w:szCs w:val="28"/>
          <w:u w:val="single"/>
        </w:rPr>
        <w:t xml:space="preserve"> – 16 joints</w:t>
      </w:r>
      <w:r w:rsidRPr="00C83733">
        <w:rPr>
          <w:rFonts w:ascii="Courier" w:hAnsi="Courier"/>
          <w:b/>
          <w:sz w:val="28"/>
          <w:szCs w:val="28"/>
          <w:u w:val="single"/>
        </w:rPr>
        <w:t>:</w:t>
      </w:r>
    </w:p>
    <w:p w14:paraId="4F689ACD" w14:textId="77777777" w:rsidR="005130CA" w:rsidRPr="005130CA" w:rsidRDefault="005130CA" w:rsidP="005130CA">
      <w:pPr>
        <w:ind w:left="360"/>
        <w:rPr>
          <w:rFonts w:ascii="Courier" w:hAnsi="Courier"/>
        </w:rPr>
      </w:pPr>
      <w:r w:rsidRPr="005130CA">
        <w:rPr>
          <w:rFonts w:ascii="Courier" w:hAnsi="Courier"/>
        </w:rPr>
        <w:t xml:space="preserve">  </w:t>
      </w:r>
    </w:p>
    <w:p w14:paraId="7B07843C" w14:textId="2A9E150A" w:rsidR="005130CA" w:rsidRPr="004C014A" w:rsidRDefault="005130CA" w:rsidP="004B00B9">
      <w:pPr>
        <w:pStyle w:val="ListParagraph"/>
        <w:numPr>
          <w:ilvl w:val="0"/>
          <w:numId w:val="12"/>
        </w:numPr>
        <w:ind w:left="720"/>
        <w:rPr>
          <w:rFonts w:ascii="Courier" w:hAnsi="Courier"/>
        </w:rPr>
      </w:pPr>
      <w:r w:rsidRPr="004C014A">
        <w:rPr>
          <w:rFonts w:ascii="Courier" w:hAnsi="Courier"/>
        </w:rPr>
        <w:t>Insert both sockets</w:t>
      </w:r>
      <w:r w:rsidR="00DB1972">
        <w:rPr>
          <w:rFonts w:ascii="Courier" w:hAnsi="Courier"/>
        </w:rPr>
        <w:t xml:space="preserve"> before soldering. Tape down on </w:t>
      </w:r>
      <w:r w:rsidRPr="004C014A">
        <w:rPr>
          <w:rFonts w:ascii="Courier" w:hAnsi="Courier"/>
        </w:rPr>
        <w:t>front to hold</w:t>
      </w:r>
      <w:r w:rsidR="004C014A" w:rsidRPr="004C014A">
        <w:rPr>
          <w:rFonts w:ascii="Courier" w:hAnsi="Courier"/>
        </w:rPr>
        <w:t xml:space="preserve"> </w:t>
      </w:r>
      <w:r w:rsidRPr="004C014A">
        <w:rPr>
          <w:rFonts w:ascii="Courier" w:hAnsi="Courier"/>
        </w:rPr>
        <w:t>in place.</w:t>
      </w:r>
    </w:p>
    <w:p w14:paraId="6A68EE53" w14:textId="77777777" w:rsidR="005130CA" w:rsidRPr="005130CA" w:rsidRDefault="005130CA" w:rsidP="004C014A">
      <w:pPr>
        <w:ind w:firstLine="1000"/>
        <w:rPr>
          <w:rFonts w:ascii="Courier" w:hAnsi="Courier"/>
        </w:rPr>
      </w:pPr>
    </w:p>
    <w:p w14:paraId="568BE228" w14:textId="4270C10F" w:rsidR="005130CA" w:rsidRPr="004C014A" w:rsidRDefault="005130CA" w:rsidP="004B00B9">
      <w:pPr>
        <w:pStyle w:val="ListParagraph"/>
        <w:numPr>
          <w:ilvl w:val="0"/>
          <w:numId w:val="12"/>
        </w:numPr>
        <w:ind w:left="720"/>
        <w:rPr>
          <w:rFonts w:ascii="Courier" w:hAnsi="Courier"/>
        </w:rPr>
      </w:pPr>
      <w:r w:rsidRPr="004C014A">
        <w:rPr>
          <w:rFonts w:ascii="Courier" w:hAnsi="Courier"/>
        </w:rPr>
        <w:t>Make sure notch is on the left end</w:t>
      </w:r>
      <w:r w:rsidR="007E1521">
        <w:rPr>
          <w:rFonts w:ascii="Courier" w:hAnsi="Courier"/>
        </w:rPr>
        <w:t xml:space="preserve"> as marked on the PCB</w:t>
      </w:r>
    </w:p>
    <w:p w14:paraId="1D93C757" w14:textId="7AAB3636" w:rsidR="005130CA" w:rsidRPr="005130CA" w:rsidRDefault="005130CA" w:rsidP="007E1521">
      <w:pPr>
        <w:rPr>
          <w:rFonts w:ascii="Courier" w:hAnsi="Courier"/>
        </w:rPr>
      </w:pPr>
    </w:p>
    <w:p w14:paraId="49532228" w14:textId="0BBA2D8D" w:rsidR="005130CA" w:rsidRPr="004C014A" w:rsidRDefault="005130CA" w:rsidP="004B00B9">
      <w:pPr>
        <w:pStyle w:val="ListParagraph"/>
        <w:numPr>
          <w:ilvl w:val="0"/>
          <w:numId w:val="13"/>
        </w:numPr>
        <w:rPr>
          <w:rFonts w:ascii="Courier" w:hAnsi="Courier"/>
        </w:rPr>
      </w:pPr>
      <w:r w:rsidRPr="004C014A">
        <w:rPr>
          <w:rFonts w:ascii="Courier" w:hAnsi="Courier"/>
        </w:rPr>
        <w:t xml:space="preserve">Flip board upside down and hold with vise or 3rd hand tool </w:t>
      </w:r>
      <w:r w:rsidR="007E1521">
        <w:rPr>
          <w:rFonts w:ascii="Courier" w:hAnsi="Courier"/>
        </w:rPr>
        <w:t>OR tape board to work surface</w:t>
      </w:r>
      <w:r w:rsidR="007E1521" w:rsidRPr="004C014A">
        <w:rPr>
          <w:rFonts w:ascii="Courier" w:hAnsi="Courier"/>
        </w:rPr>
        <w:t xml:space="preserve"> </w:t>
      </w:r>
      <w:r w:rsidRPr="004C014A">
        <w:rPr>
          <w:rFonts w:ascii="Courier" w:hAnsi="Courier"/>
        </w:rPr>
        <w:t>and</w:t>
      </w:r>
      <w:r w:rsidR="004C014A" w:rsidRPr="004C014A">
        <w:rPr>
          <w:rFonts w:ascii="Courier" w:hAnsi="Courier"/>
        </w:rPr>
        <w:t xml:space="preserve"> </w:t>
      </w:r>
      <w:r w:rsidR="007E1521">
        <w:rPr>
          <w:rFonts w:ascii="Courier" w:hAnsi="Courier"/>
        </w:rPr>
        <w:t xml:space="preserve">solder all 16 </w:t>
      </w:r>
      <w:proofErr w:type="gramStart"/>
      <w:r w:rsidR="007E1521">
        <w:rPr>
          <w:rFonts w:ascii="Courier" w:hAnsi="Courier"/>
        </w:rPr>
        <w:t xml:space="preserve">pins  </w:t>
      </w:r>
      <w:r w:rsidRPr="004C014A">
        <w:rPr>
          <w:rFonts w:ascii="Courier" w:hAnsi="Courier"/>
        </w:rPr>
        <w:t>_</w:t>
      </w:r>
      <w:proofErr w:type="gramEnd"/>
      <w:r w:rsidRPr="004C014A">
        <w:rPr>
          <w:rFonts w:ascii="Courier" w:hAnsi="Courier"/>
        </w:rPr>
        <w:t>_______</w:t>
      </w:r>
    </w:p>
    <w:p w14:paraId="1552324C" w14:textId="77777777" w:rsidR="005130CA" w:rsidRPr="005130CA" w:rsidRDefault="005130CA" w:rsidP="005130CA">
      <w:pPr>
        <w:ind w:left="360"/>
        <w:rPr>
          <w:rFonts w:ascii="Courier" w:hAnsi="Courier"/>
        </w:rPr>
      </w:pPr>
      <w:r w:rsidRPr="005130CA">
        <w:rPr>
          <w:rFonts w:ascii="Courier" w:hAnsi="Courier"/>
        </w:rPr>
        <w:t xml:space="preserve">     </w:t>
      </w:r>
    </w:p>
    <w:p w14:paraId="0D605851" w14:textId="77777777" w:rsidR="005130CA" w:rsidRPr="004C014A" w:rsidRDefault="005130CA" w:rsidP="004B00B9">
      <w:pPr>
        <w:pStyle w:val="ListParagraph"/>
        <w:numPr>
          <w:ilvl w:val="0"/>
          <w:numId w:val="14"/>
        </w:numPr>
        <w:ind w:left="720"/>
        <w:rPr>
          <w:rFonts w:ascii="Courier" w:hAnsi="Courier"/>
        </w:rPr>
      </w:pPr>
      <w:r w:rsidRPr="004C014A">
        <w:rPr>
          <w:rFonts w:ascii="Courier" w:hAnsi="Courier"/>
        </w:rPr>
        <w:t>Inspect with magnifying glass to make sure all joints are good</w:t>
      </w:r>
    </w:p>
    <w:p w14:paraId="6E13232F" w14:textId="138C7702" w:rsidR="005130CA" w:rsidRDefault="005130CA" w:rsidP="00477D8A">
      <w:pPr>
        <w:pStyle w:val="ListParagraph"/>
        <w:rPr>
          <w:rFonts w:ascii="Courier" w:hAnsi="Courier"/>
        </w:rPr>
      </w:pPr>
      <w:r w:rsidRPr="004C014A">
        <w:rPr>
          <w:rFonts w:ascii="Courier" w:hAnsi="Courier"/>
        </w:rPr>
        <w:t>________</w:t>
      </w:r>
    </w:p>
    <w:p w14:paraId="0EBE3F07" w14:textId="4979B734" w:rsidR="00477D8A" w:rsidRDefault="00477D8A" w:rsidP="00477D8A">
      <w:pPr>
        <w:pStyle w:val="ListParagraph"/>
        <w:rPr>
          <w:rFonts w:ascii="Courier" w:hAnsi="Courier"/>
        </w:rPr>
      </w:pPr>
    </w:p>
    <w:p w14:paraId="3B3B4636" w14:textId="77777777" w:rsidR="007E1521" w:rsidRDefault="007E1521" w:rsidP="00477D8A">
      <w:pPr>
        <w:pStyle w:val="ListParagraph"/>
        <w:rPr>
          <w:rFonts w:ascii="Courier" w:hAnsi="Courier"/>
        </w:rPr>
      </w:pPr>
    </w:p>
    <w:p w14:paraId="6C016513" w14:textId="3E11F499" w:rsidR="007E1521" w:rsidRPr="005130CA" w:rsidRDefault="007E1521" w:rsidP="007E1521">
      <w:pPr>
        <w:pStyle w:val="ListParagraph"/>
        <w:ind w:left="0"/>
        <w:rPr>
          <w:rFonts w:ascii="Courier" w:hAnsi="Courier"/>
        </w:rPr>
      </w:pPr>
      <w:r>
        <w:rPr>
          <w:rFonts w:ascii="Courier" w:hAnsi="Courier"/>
        </w:rPr>
        <w:t xml:space="preserve">If you have opted not to use sockets, solder the ICs directly to the PCB instead of the sockets. </w:t>
      </w:r>
      <w:r w:rsidRPr="00604B8E">
        <w:rPr>
          <w:rFonts w:ascii="Courier" w:hAnsi="Courier"/>
        </w:rPr>
        <w:t xml:space="preserve">Make sure </w:t>
      </w:r>
      <w:r>
        <w:rPr>
          <w:rFonts w:ascii="Courier" w:hAnsi="Courier"/>
        </w:rPr>
        <w:t>dot</w:t>
      </w:r>
      <w:r w:rsidRPr="00604B8E">
        <w:rPr>
          <w:rFonts w:ascii="Courier" w:hAnsi="Courier"/>
        </w:rPr>
        <w:t xml:space="preserve"> is on the left end</w:t>
      </w:r>
      <w:r>
        <w:rPr>
          <w:rFonts w:ascii="Courier" w:hAnsi="Courier"/>
        </w:rPr>
        <w:t xml:space="preserve"> of the TLV2462 (pin 1). </w:t>
      </w:r>
      <w:r w:rsidRPr="00604B8E">
        <w:rPr>
          <w:rFonts w:ascii="Courier" w:hAnsi="Courier"/>
        </w:rPr>
        <w:t>Make sure notch</w:t>
      </w:r>
      <w:r>
        <w:rPr>
          <w:rFonts w:ascii="Courier" w:hAnsi="Courier"/>
        </w:rPr>
        <w:t xml:space="preserve"> and dot are</w:t>
      </w:r>
      <w:r w:rsidRPr="00604B8E">
        <w:rPr>
          <w:rFonts w:ascii="Courier" w:hAnsi="Courier"/>
        </w:rPr>
        <w:t xml:space="preserve"> on the left end</w:t>
      </w:r>
      <w:r>
        <w:rPr>
          <w:rFonts w:ascii="Courier" w:hAnsi="Courier"/>
        </w:rPr>
        <w:t xml:space="preserve"> of the MCP3202 (pin 1).  </w:t>
      </w:r>
    </w:p>
    <w:p w14:paraId="6F39A6ED" w14:textId="77777777" w:rsidR="005130CA" w:rsidRPr="005130CA" w:rsidRDefault="005130CA" w:rsidP="005130CA">
      <w:pPr>
        <w:ind w:left="360"/>
        <w:rPr>
          <w:rFonts w:ascii="Courier" w:hAnsi="Courier"/>
        </w:rPr>
      </w:pPr>
      <w:r w:rsidRPr="005130CA">
        <w:rPr>
          <w:rFonts w:ascii="Courier" w:hAnsi="Courier"/>
        </w:rPr>
        <w:t xml:space="preserve">     </w:t>
      </w:r>
    </w:p>
    <w:p w14:paraId="247E5C50" w14:textId="70F58071" w:rsidR="007E1521" w:rsidRDefault="007E1521" w:rsidP="007E1521">
      <w:pPr>
        <w:pStyle w:val="Heading1"/>
      </w:pPr>
      <w:bookmarkStart w:id="37" w:name="_Toc411616796"/>
      <w:r>
        <w:t>Horizontal shunt resistor</w:t>
      </w:r>
      <w:bookmarkEnd w:id="37"/>
    </w:p>
    <w:p w14:paraId="2CBDEC89" w14:textId="77777777" w:rsidR="007E1521" w:rsidRDefault="007E1521" w:rsidP="007E1521"/>
    <w:p w14:paraId="1719355A" w14:textId="30FEF400" w:rsidR="007E1521" w:rsidRDefault="005004E0" w:rsidP="007E1521">
      <w:pPr>
        <w:rPr>
          <w:rFonts w:ascii="Courier" w:hAnsi="Courier"/>
        </w:rPr>
      </w:pPr>
      <w:r>
        <w:rPr>
          <w:rFonts w:ascii="Courier" w:hAnsi="Courier"/>
        </w:rPr>
        <w:t>T</w:t>
      </w:r>
      <w:r w:rsidR="007E1521">
        <w:rPr>
          <w:rFonts w:ascii="Courier" w:hAnsi="Courier"/>
        </w:rPr>
        <w:t>he shunt resistor lies flat on the PCB and should be soldered down at this point.</w:t>
      </w:r>
    </w:p>
    <w:p w14:paraId="3D206C3A" w14:textId="77777777" w:rsidR="007E1521" w:rsidRPr="007E1521" w:rsidRDefault="007E1521" w:rsidP="007E1521">
      <w:pPr>
        <w:rPr>
          <w:rFonts w:ascii="Courier" w:hAnsi="Courier"/>
        </w:rPr>
      </w:pPr>
    </w:p>
    <w:p w14:paraId="0D27FE71" w14:textId="66E1C603"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horizontal shunt resistor to PCB</w:t>
      </w:r>
      <w:r w:rsidR="00C268C6">
        <w:rPr>
          <w:rFonts w:ascii="Courier" w:hAnsi="Courier"/>
          <w:b/>
          <w:sz w:val="28"/>
          <w:szCs w:val="28"/>
          <w:u w:val="single"/>
        </w:rPr>
        <w:t xml:space="preserve"> – 2 joints</w:t>
      </w:r>
      <w:r w:rsidRPr="00C83733">
        <w:rPr>
          <w:rFonts w:ascii="Courier" w:hAnsi="Courier"/>
          <w:b/>
          <w:sz w:val="28"/>
          <w:szCs w:val="28"/>
          <w:u w:val="single"/>
        </w:rPr>
        <w:t>:</w:t>
      </w:r>
      <w:r w:rsidRPr="007E1521">
        <w:rPr>
          <w:rFonts w:ascii="Courier" w:hAnsi="Courier"/>
          <w:b/>
          <w:sz w:val="28"/>
          <w:szCs w:val="28"/>
          <w:u w:val="single"/>
        </w:rPr>
        <w:br/>
      </w:r>
    </w:p>
    <w:p w14:paraId="5258F124" w14:textId="346AE8C3" w:rsidR="007E1521" w:rsidRPr="004C014A" w:rsidRDefault="007E1521" w:rsidP="004B00B9">
      <w:pPr>
        <w:pStyle w:val="ListParagraph"/>
        <w:numPr>
          <w:ilvl w:val="0"/>
          <w:numId w:val="16"/>
        </w:numPr>
        <w:rPr>
          <w:rFonts w:ascii="Courier" w:hAnsi="Courier"/>
        </w:rPr>
      </w:pPr>
      <w:r>
        <w:rPr>
          <w:rFonts w:ascii="Courier" w:hAnsi="Courier"/>
        </w:rPr>
        <w:t>Insert 5mΩ shunt resistor</w:t>
      </w:r>
      <w:r w:rsidR="00C268C6">
        <w:rPr>
          <w:rFonts w:ascii="Courier" w:hAnsi="Courier"/>
        </w:rPr>
        <w:t xml:space="preserve"> (either way)</w:t>
      </w:r>
      <w:r>
        <w:rPr>
          <w:rFonts w:ascii="Courier" w:hAnsi="Courier"/>
        </w:rPr>
        <w:t xml:space="preserve">. Tape down to </w:t>
      </w:r>
      <w:r w:rsidRPr="004C014A">
        <w:rPr>
          <w:rFonts w:ascii="Courier" w:hAnsi="Courier"/>
        </w:rPr>
        <w:t>hold in place.</w:t>
      </w:r>
    </w:p>
    <w:p w14:paraId="3927E5D8" w14:textId="77777777" w:rsidR="007E1521" w:rsidRPr="005130CA" w:rsidRDefault="007E1521" w:rsidP="007E1521">
      <w:pPr>
        <w:ind w:left="360"/>
        <w:rPr>
          <w:rFonts w:ascii="Courier" w:hAnsi="Courier"/>
        </w:rPr>
      </w:pPr>
      <w:r w:rsidRPr="005130CA">
        <w:rPr>
          <w:rFonts w:ascii="Courier" w:hAnsi="Courier"/>
        </w:rPr>
        <w:t xml:space="preserve">       </w:t>
      </w:r>
    </w:p>
    <w:p w14:paraId="4AA95B4C" w14:textId="446A26EC" w:rsidR="007E1521" w:rsidRDefault="007E1521" w:rsidP="004B00B9">
      <w:pPr>
        <w:pStyle w:val="ListParagraph"/>
        <w:numPr>
          <w:ilvl w:val="3"/>
          <w:numId w:val="17"/>
        </w:numPr>
        <w:ind w:left="1080"/>
        <w:rPr>
          <w:rFonts w:ascii="Courier" w:hAnsi="Courier"/>
        </w:rPr>
      </w:pPr>
      <w:r>
        <w:rPr>
          <w:rFonts w:ascii="Courier" w:hAnsi="Courier"/>
        </w:rPr>
        <w:t xml:space="preserve">SHUNT:  </w:t>
      </w:r>
      <w:r w:rsidRPr="004C014A">
        <w:rPr>
          <w:rFonts w:ascii="Courier" w:hAnsi="Courier"/>
        </w:rPr>
        <w:t>________</w:t>
      </w:r>
    </w:p>
    <w:p w14:paraId="1B873D5F" w14:textId="77777777" w:rsidR="007E1521" w:rsidRDefault="007E1521" w:rsidP="007E1521">
      <w:pPr>
        <w:pStyle w:val="ListParagraph"/>
        <w:ind w:left="1080"/>
        <w:rPr>
          <w:rFonts w:ascii="Courier" w:hAnsi="Courier"/>
        </w:rPr>
      </w:pPr>
    </w:p>
    <w:p w14:paraId="14420705" w14:textId="51ECAE89" w:rsidR="007E1521" w:rsidRPr="004C014A" w:rsidRDefault="007E1521" w:rsidP="004B00B9">
      <w:pPr>
        <w:pStyle w:val="ListParagraph"/>
        <w:numPr>
          <w:ilvl w:val="0"/>
          <w:numId w:val="13"/>
        </w:numPr>
        <w:rPr>
          <w:rFonts w:ascii="Courier" w:hAnsi="Courier"/>
        </w:rPr>
      </w:pPr>
      <w:r w:rsidRPr="004C014A">
        <w:rPr>
          <w:rFonts w:ascii="Courier" w:hAnsi="Courier"/>
        </w:rPr>
        <w:t xml:space="preserve">Flip board upside down and hold with vise or 3rd hand tool </w:t>
      </w:r>
      <w:r>
        <w:rPr>
          <w:rFonts w:ascii="Courier" w:hAnsi="Courier"/>
        </w:rPr>
        <w:t>OR tape board to work surface</w:t>
      </w:r>
      <w:r w:rsidRPr="004C014A">
        <w:rPr>
          <w:rFonts w:ascii="Courier" w:hAnsi="Courier"/>
        </w:rPr>
        <w:t xml:space="preserve"> and </w:t>
      </w:r>
      <w:r>
        <w:rPr>
          <w:rFonts w:ascii="Courier" w:hAnsi="Courier"/>
        </w:rPr>
        <w:t xml:space="preserve">solder both </w:t>
      </w:r>
      <w:proofErr w:type="gramStart"/>
      <w:r>
        <w:rPr>
          <w:rFonts w:ascii="Courier" w:hAnsi="Courier"/>
        </w:rPr>
        <w:t xml:space="preserve">leads  </w:t>
      </w:r>
      <w:r w:rsidRPr="004C014A">
        <w:rPr>
          <w:rFonts w:ascii="Courier" w:hAnsi="Courier"/>
        </w:rPr>
        <w:t>_</w:t>
      </w:r>
      <w:proofErr w:type="gramEnd"/>
      <w:r w:rsidRPr="004C014A">
        <w:rPr>
          <w:rFonts w:ascii="Courier" w:hAnsi="Courier"/>
        </w:rPr>
        <w:t>_______</w:t>
      </w:r>
    </w:p>
    <w:p w14:paraId="37F7261B" w14:textId="21B06A65" w:rsidR="007E1521" w:rsidRPr="00C268C6" w:rsidRDefault="007E1521" w:rsidP="00C268C6">
      <w:pPr>
        <w:ind w:left="360"/>
        <w:rPr>
          <w:rFonts w:ascii="Courier" w:hAnsi="Courier"/>
        </w:rPr>
      </w:pPr>
      <w:r w:rsidRPr="005130CA">
        <w:rPr>
          <w:rFonts w:ascii="Courier" w:hAnsi="Courier"/>
        </w:rPr>
        <w:t xml:space="preserve">     </w:t>
      </w:r>
    </w:p>
    <w:p w14:paraId="322FFBE1" w14:textId="77777777" w:rsidR="00C268C6" w:rsidRDefault="007E1521" w:rsidP="004B00B9">
      <w:pPr>
        <w:pStyle w:val="ListParagraph"/>
        <w:numPr>
          <w:ilvl w:val="0"/>
          <w:numId w:val="9"/>
        </w:numPr>
        <w:ind w:left="720"/>
        <w:rPr>
          <w:rFonts w:ascii="Courier" w:hAnsi="Courier"/>
        </w:rPr>
      </w:pPr>
      <w:r>
        <w:rPr>
          <w:rFonts w:ascii="Courier" w:hAnsi="Courier"/>
        </w:rPr>
        <w:t xml:space="preserve">Trim both </w:t>
      </w:r>
      <w:r w:rsidRPr="004C014A">
        <w:rPr>
          <w:rFonts w:ascii="Courier" w:hAnsi="Courier"/>
        </w:rPr>
        <w:t>leads</w:t>
      </w:r>
      <w:r>
        <w:rPr>
          <w:rFonts w:ascii="Courier" w:hAnsi="Courier"/>
        </w:rPr>
        <w:t xml:space="preserve"> _______</w:t>
      </w:r>
    </w:p>
    <w:p w14:paraId="796CEF07" w14:textId="77777777" w:rsidR="00C268C6" w:rsidRDefault="00C268C6" w:rsidP="00C268C6">
      <w:pPr>
        <w:pStyle w:val="ListParagraph"/>
        <w:rPr>
          <w:rFonts w:ascii="Courier" w:hAnsi="Courier"/>
        </w:rPr>
      </w:pPr>
    </w:p>
    <w:p w14:paraId="5A71B1EE" w14:textId="46742A86" w:rsidR="00C268C6" w:rsidRDefault="00C268C6"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both </w:t>
      </w:r>
      <w:proofErr w:type="gramStart"/>
      <w:r>
        <w:rPr>
          <w:rFonts w:ascii="Courier" w:hAnsi="Courier"/>
        </w:rPr>
        <w:t>leads  _</w:t>
      </w:r>
      <w:proofErr w:type="gramEnd"/>
      <w:r>
        <w:rPr>
          <w:rFonts w:ascii="Courier" w:hAnsi="Courier"/>
        </w:rPr>
        <w:t>______</w:t>
      </w:r>
    </w:p>
    <w:p w14:paraId="60CFB7BA" w14:textId="77777777" w:rsidR="00C268C6" w:rsidRPr="00C268C6" w:rsidRDefault="00C268C6" w:rsidP="00C268C6">
      <w:pPr>
        <w:rPr>
          <w:rFonts w:ascii="Courier" w:hAnsi="Courier"/>
        </w:rPr>
      </w:pPr>
    </w:p>
    <w:p w14:paraId="07EE6CC7" w14:textId="04964392" w:rsidR="00C268C6" w:rsidRDefault="00C268C6" w:rsidP="00C268C6">
      <w:pPr>
        <w:pStyle w:val="ListParagraph"/>
        <w:rPr>
          <w:rFonts w:ascii="Courier" w:hAnsi="Courier"/>
        </w:rPr>
      </w:pPr>
      <w:r>
        <w:rPr>
          <w:rFonts w:ascii="Courier" w:hAnsi="Courier"/>
        </w:rPr>
        <w:t>(This is because leads are thick, and may not have heated well before trimming)</w:t>
      </w:r>
    </w:p>
    <w:p w14:paraId="34B6A0D0" w14:textId="77777777" w:rsidR="00C268C6" w:rsidRPr="00C268C6" w:rsidRDefault="00C268C6" w:rsidP="00C268C6">
      <w:pPr>
        <w:rPr>
          <w:rFonts w:ascii="Courier" w:hAnsi="Courier"/>
        </w:rPr>
      </w:pPr>
    </w:p>
    <w:p w14:paraId="4558D033" w14:textId="77777777" w:rsidR="00C268C6" w:rsidRPr="004C014A" w:rsidRDefault="00C268C6" w:rsidP="004B00B9">
      <w:pPr>
        <w:pStyle w:val="ListParagraph"/>
        <w:numPr>
          <w:ilvl w:val="0"/>
          <w:numId w:val="14"/>
        </w:numPr>
        <w:ind w:left="720"/>
        <w:rPr>
          <w:rFonts w:ascii="Courier" w:hAnsi="Courier"/>
        </w:rPr>
      </w:pPr>
      <w:r w:rsidRPr="004C014A">
        <w:rPr>
          <w:rFonts w:ascii="Courier" w:hAnsi="Courier"/>
        </w:rPr>
        <w:t>Inspect with ma</w:t>
      </w:r>
      <w:r>
        <w:rPr>
          <w:rFonts w:ascii="Courier" w:hAnsi="Courier"/>
        </w:rPr>
        <w:t xml:space="preserve">gnifying glass to make sure </w:t>
      </w:r>
      <w:r w:rsidRPr="004C014A">
        <w:rPr>
          <w:rFonts w:ascii="Courier" w:hAnsi="Courier"/>
        </w:rPr>
        <w:t>joints are good</w:t>
      </w:r>
    </w:p>
    <w:p w14:paraId="7B3804C6" w14:textId="77777777" w:rsidR="00C268C6" w:rsidRDefault="00C268C6" w:rsidP="00C268C6">
      <w:pPr>
        <w:pStyle w:val="ListParagraph"/>
        <w:rPr>
          <w:rFonts w:ascii="Courier" w:hAnsi="Courier"/>
        </w:rPr>
      </w:pPr>
      <w:r w:rsidRPr="004C014A">
        <w:rPr>
          <w:rFonts w:ascii="Courier" w:hAnsi="Courier"/>
        </w:rPr>
        <w:t>________</w:t>
      </w:r>
    </w:p>
    <w:p w14:paraId="0A6CA06F" w14:textId="56C3E860" w:rsidR="007E1521" w:rsidRPr="00C268C6" w:rsidRDefault="007E1521" w:rsidP="00C268C6">
      <w:pPr>
        <w:pStyle w:val="ListParagraph"/>
        <w:rPr>
          <w:rFonts w:ascii="Courier" w:hAnsi="Courier"/>
        </w:rPr>
      </w:pPr>
      <w:r w:rsidRPr="00C268C6">
        <w:rPr>
          <w:rFonts w:ascii="Courier" w:hAnsi="Courier"/>
        </w:rPr>
        <w:t xml:space="preserve">                                       </w:t>
      </w:r>
    </w:p>
    <w:p w14:paraId="5E20458E" w14:textId="77777777" w:rsidR="007E1521" w:rsidRPr="005130CA" w:rsidRDefault="007E1521" w:rsidP="007E1521">
      <w:pPr>
        <w:rPr>
          <w:rFonts w:ascii="Courier" w:hAnsi="Courier"/>
        </w:rPr>
      </w:pPr>
    </w:p>
    <w:p w14:paraId="0A149D3B" w14:textId="77777777" w:rsidR="007E1521" w:rsidRPr="007E1521" w:rsidRDefault="007E1521" w:rsidP="007E1521"/>
    <w:p w14:paraId="385A44E5" w14:textId="69A86D2E" w:rsidR="007E1521" w:rsidRDefault="007E1521" w:rsidP="007E1521">
      <w:pPr>
        <w:pStyle w:val="Heading1"/>
      </w:pPr>
      <w:bookmarkStart w:id="38" w:name="_Toc411616797"/>
      <w:r>
        <w:t>Stacking connectors and female header</w:t>
      </w:r>
      <w:bookmarkEnd w:id="38"/>
    </w:p>
    <w:p w14:paraId="64218288" w14:textId="77777777" w:rsidR="007E1521" w:rsidRPr="007E1521" w:rsidRDefault="007E1521" w:rsidP="007E1521"/>
    <w:p w14:paraId="190DCC40" w14:textId="269D95CA"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stacking connectors and female header to PCB</w:t>
      </w:r>
      <w:r w:rsidR="00C268C6">
        <w:rPr>
          <w:rFonts w:ascii="Courier" w:hAnsi="Courier"/>
          <w:b/>
          <w:sz w:val="28"/>
          <w:szCs w:val="28"/>
          <w:u w:val="single"/>
        </w:rPr>
        <w:t xml:space="preserve"> – 30 joints</w:t>
      </w:r>
      <w:r w:rsidRPr="00C83733">
        <w:rPr>
          <w:rFonts w:ascii="Courier" w:hAnsi="Courier"/>
          <w:b/>
          <w:sz w:val="28"/>
          <w:szCs w:val="28"/>
          <w:u w:val="single"/>
        </w:rPr>
        <w:t>:</w:t>
      </w:r>
      <w:r w:rsidRPr="007E1521">
        <w:rPr>
          <w:rFonts w:ascii="Courier" w:hAnsi="Courier"/>
          <w:b/>
          <w:sz w:val="28"/>
          <w:szCs w:val="28"/>
          <w:u w:val="single"/>
        </w:rPr>
        <w:br/>
      </w:r>
    </w:p>
    <w:p w14:paraId="4161806D" w14:textId="165F5C2F" w:rsidR="007E1521" w:rsidRPr="004C014A" w:rsidRDefault="007E1521" w:rsidP="004B00B9">
      <w:pPr>
        <w:pStyle w:val="ListParagraph"/>
        <w:numPr>
          <w:ilvl w:val="0"/>
          <w:numId w:val="16"/>
        </w:numPr>
        <w:rPr>
          <w:rFonts w:ascii="Courier" w:hAnsi="Courier"/>
        </w:rPr>
      </w:pPr>
      <w:r>
        <w:rPr>
          <w:rFonts w:ascii="Courier" w:hAnsi="Courier"/>
        </w:rPr>
        <w:t xml:space="preserve">Insert stacking connectors A1, A2, and A3 and female header FH. </w:t>
      </w:r>
      <w:r w:rsidR="00C268C6">
        <w:rPr>
          <w:rFonts w:ascii="Courier" w:hAnsi="Courier"/>
        </w:rPr>
        <w:t xml:space="preserve">These connectors are symmetrical, so there’s no “backwards”. </w:t>
      </w:r>
      <w:r>
        <w:rPr>
          <w:rFonts w:ascii="Courier" w:hAnsi="Courier"/>
        </w:rPr>
        <w:t xml:space="preserve">Tape down to </w:t>
      </w:r>
      <w:r w:rsidRPr="004C014A">
        <w:rPr>
          <w:rFonts w:ascii="Courier" w:hAnsi="Courier"/>
        </w:rPr>
        <w:t>hold in place.</w:t>
      </w:r>
    </w:p>
    <w:p w14:paraId="5488B2E2" w14:textId="77777777" w:rsidR="007E1521" w:rsidRPr="005130CA" w:rsidRDefault="007E1521" w:rsidP="007E1521">
      <w:pPr>
        <w:ind w:left="360"/>
        <w:rPr>
          <w:rFonts w:ascii="Courier" w:hAnsi="Courier"/>
        </w:rPr>
      </w:pPr>
      <w:r w:rsidRPr="005130CA">
        <w:rPr>
          <w:rFonts w:ascii="Courier" w:hAnsi="Courier"/>
        </w:rPr>
        <w:t xml:space="preserve">       </w:t>
      </w:r>
    </w:p>
    <w:p w14:paraId="1B43676A" w14:textId="10157410" w:rsidR="007E1521" w:rsidRPr="004C014A" w:rsidRDefault="007E1521" w:rsidP="004B00B9">
      <w:pPr>
        <w:pStyle w:val="ListParagraph"/>
        <w:numPr>
          <w:ilvl w:val="3"/>
          <w:numId w:val="17"/>
        </w:numPr>
        <w:ind w:left="1080"/>
        <w:rPr>
          <w:rFonts w:ascii="Courier" w:hAnsi="Courier"/>
        </w:rPr>
      </w:pPr>
      <w:r>
        <w:rPr>
          <w:rFonts w:ascii="Courier" w:hAnsi="Courier"/>
        </w:rPr>
        <w:t xml:space="preserve">A1 (10 pin):  </w:t>
      </w:r>
      <w:r w:rsidRPr="004C014A">
        <w:rPr>
          <w:rFonts w:ascii="Courier" w:hAnsi="Courier"/>
        </w:rPr>
        <w:t>________</w:t>
      </w:r>
    </w:p>
    <w:p w14:paraId="03E302C9" w14:textId="77777777" w:rsidR="007E1521" w:rsidRPr="005130CA" w:rsidRDefault="007E1521" w:rsidP="007E1521">
      <w:pPr>
        <w:ind w:left="-1800" w:firstLine="2300"/>
        <w:rPr>
          <w:rFonts w:ascii="Courier" w:hAnsi="Courier"/>
        </w:rPr>
      </w:pPr>
    </w:p>
    <w:p w14:paraId="36EE921E" w14:textId="7BA063B8" w:rsidR="007E1521" w:rsidRDefault="007E1521" w:rsidP="004B00B9">
      <w:pPr>
        <w:pStyle w:val="ListParagraph"/>
        <w:numPr>
          <w:ilvl w:val="3"/>
          <w:numId w:val="17"/>
        </w:numPr>
        <w:ind w:left="1080"/>
        <w:rPr>
          <w:rFonts w:ascii="Courier" w:hAnsi="Courier"/>
        </w:rPr>
      </w:pPr>
      <w:r>
        <w:rPr>
          <w:rFonts w:ascii="Courier" w:hAnsi="Courier"/>
        </w:rPr>
        <w:t>A</w:t>
      </w:r>
      <w:proofErr w:type="gramStart"/>
      <w:r>
        <w:rPr>
          <w:rFonts w:ascii="Courier" w:hAnsi="Courier"/>
        </w:rPr>
        <w:t>2  (</w:t>
      </w:r>
      <w:proofErr w:type="gramEnd"/>
      <w:r>
        <w:rPr>
          <w:rFonts w:ascii="Courier" w:hAnsi="Courier"/>
        </w:rPr>
        <w:t>8 pin):</w:t>
      </w:r>
      <w:r w:rsidRPr="004C014A">
        <w:rPr>
          <w:rFonts w:ascii="Courier" w:hAnsi="Courier"/>
        </w:rPr>
        <w:t xml:space="preserve">  ________</w:t>
      </w:r>
    </w:p>
    <w:p w14:paraId="5EB8240B" w14:textId="77777777" w:rsidR="007E1521" w:rsidRPr="007E1521" w:rsidRDefault="007E1521" w:rsidP="007E1521">
      <w:pPr>
        <w:rPr>
          <w:rFonts w:ascii="Courier" w:hAnsi="Courier"/>
        </w:rPr>
      </w:pPr>
    </w:p>
    <w:p w14:paraId="31E72FC7" w14:textId="531E8699" w:rsidR="007E1521" w:rsidRDefault="007E1521" w:rsidP="004B00B9">
      <w:pPr>
        <w:pStyle w:val="ListParagraph"/>
        <w:numPr>
          <w:ilvl w:val="3"/>
          <w:numId w:val="17"/>
        </w:numPr>
        <w:ind w:left="1080"/>
        <w:rPr>
          <w:rFonts w:ascii="Courier" w:hAnsi="Courier"/>
        </w:rPr>
      </w:pPr>
      <w:r>
        <w:rPr>
          <w:rFonts w:ascii="Courier" w:hAnsi="Courier"/>
        </w:rPr>
        <w:t>A</w:t>
      </w:r>
      <w:proofErr w:type="gramStart"/>
      <w:r>
        <w:rPr>
          <w:rFonts w:ascii="Courier" w:hAnsi="Courier"/>
        </w:rPr>
        <w:t>3  (</w:t>
      </w:r>
      <w:proofErr w:type="gramEnd"/>
      <w:r>
        <w:rPr>
          <w:rFonts w:ascii="Courier" w:hAnsi="Courier"/>
        </w:rPr>
        <w:t>8 pin):</w:t>
      </w:r>
      <w:r w:rsidRPr="004C014A">
        <w:rPr>
          <w:rFonts w:ascii="Courier" w:hAnsi="Courier"/>
        </w:rPr>
        <w:t xml:space="preserve">  ________</w:t>
      </w:r>
    </w:p>
    <w:p w14:paraId="6374899E" w14:textId="77777777" w:rsidR="007E1521" w:rsidRPr="007E1521" w:rsidRDefault="007E1521" w:rsidP="007E1521">
      <w:pPr>
        <w:rPr>
          <w:rFonts w:ascii="Courier" w:hAnsi="Courier"/>
        </w:rPr>
      </w:pPr>
    </w:p>
    <w:p w14:paraId="01DF02A1" w14:textId="6D8A8757" w:rsidR="007E1521" w:rsidRPr="007E1521" w:rsidRDefault="007E1521" w:rsidP="004B00B9">
      <w:pPr>
        <w:pStyle w:val="ListParagraph"/>
        <w:numPr>
          <w:ilvl w:val="3"/>
          <w:numId w:val="17"/>
        </w:numPr>
        <w:ind w:left="1080"/>
        <w:rPr>
          <w:rFonts w:ascii="Courier" w:hAnsi="Courier"/>
        </w:rPr>
      </w:pPr>
      <w:proofErr w:type="gramStart"/>
      <w:r>
        <w:rPr>
          <w:rFonts w:ascii="Courier" w:hAnsi="Courier"/>
        </w:rPr>
        <w:t>FH  (</w:t>
      </w:r>
      <w:proofErr w:type="gramEnd"/>
      <w:r>
        <w:rPr>
          <w:rFonts w:ascii="Courier" w:hAnsi="Courier"/>
        </w:rPr>
        <w:t>4 pin):</w:t>
      </w:r>
      <w:r w:rsidRPr="004C014A">
        <w:rPr>
          <w:rFonts w:ascii="Courier" w:hAnsi="Courier"/>
        </w:rPr>
        <w:t xml:space="preserve">  ________</w:t>
      </w:r>
    </w:p>
    <w:p w14:paraId="329D7C59" w14:textId="77777777" w:rsidR="007E1521" w:rsidRDefault="007E1521" w:rsidP="007E1521">
      <w:pPr>
        <w:pStyle w:val="ListParagraph"/>
        <w:ind w:left="1080"/>
        <w:rPr>
          <w:rFonts w:ascii="Courier" w:hAnsi="Courier"/>
        </w:rPr>
      </w:pPr>
    </w:p>
    <w:p w14:paraId="7676FBA1" w14:textId="77EA6277" w:rsidR="007E1521" w:rsidRDefault="007E1521" w:rsidP="007E1521">
      <w:pPr>
        <w:pStyle w:val="ListParagraph"/>
        <w:ind w:left="710"/>
        <w:rPr>
          <w:rFonts w:ascii="Courier" w:hAnsi="Courier"/>
        </w:rPr>
      </w:pPr>
      <w:r w:rsidRPr="007E1521">
        <w:rPr>
          <w:rFonts w:ascii="Courier" w:hAnsi="Courier"/>
          <w:b/>
        </w:rPr>
        <w:t>NOTES</w:t>
      </w:r>
      <w:r>
        <w:rPr>
          <w:rFonts w:ascii="Courier" w:hAnsi="Courier"/>
        </w:rPr>
        <w:t>: Stacking connector A4 is not needed. Sta</w:t>
      </w:r>
      <w:r w:rsidR="005E6199">
        <w:rPr>
          <w:rFonts w:ascii="Courier" w:hAnsi="Courier"/>
        </w:rPr>
        <w:t>cking connector A1 can be 8-pin (pins 9 and 10 are not used)</w:t>
      </w:r>
      <w:r>
        <w:rPr>
          <w:rFonts w:ascii="Courier" w:hAnsi="Courier"/>
        </w:rPr>
        <w:t>.</w:t>
      </w:r>
    </w:p>
    <w:p w14:paraId="79684C1B" w14:textId="77777777" w:rsidR="007E1521" w:rsidRPr="00395E4A" w:rsidRDefault="007E1521" w:rsidP="007E1521">
      <w:pPr>
        <w:rPr>
          <w:rFonts w:ascii="Courier" w:hAnsi="Courier"/>
        </w:rPr>
      </w:pPr>
    </w:p>
    <w:p w14:paraId="313CA564" w14:textId="4CF8D93B" w:rsidR="007E1521" w:rsidRDefault="007E1521" w:rsidP="004B00B9">
      <w:pPr>
        <w:pStyle w:val="ListParagraph"/>
        <w:numPr>
          <w:ilvl w:val="0"/>
          <w:numId w:val="39"/>
        </w:numPr>
        <w:rPr>
          <w:rFonts w:ascii="Courier" w:hAnsi="Courier"/>
        </w:rPr>
      </w:pPr>
      <w:r w:rsidRPr="00647BCC">
        <w:rPr>
          <w:rFonts w:ascii="Courier" w:hAnsi="Courier"/>
        </w:rPr>
        <w:t xml:space="preserve">Flip board upside down and hold with vise or 3rd hand tool </w:t>
      </w:r>
      <w:r>
        <w:rPr>
          <w:rFonts w:ascii="Courier" w:hAnsi="Courier"/>
        </w:rPr>
        <w:t>OR tape board to work surface</w:t>
      </w:r>
      <w:r w:rsidRPr="004C014A">
        <w:rPr>
          <w:rFonts w:ascii="Courier" w:hAnsi="Courier"/>
        </w:rPr>
        <w:t xml:space="preserve"> </w:t>
      </w:r>
      <w:r>
        <w:rPr>
          <w:rFonts w:ascii="Courier" w:hAnsi="Courier"/>
        </w:rPr>
        <w:t>and solder all</w:t>
      </w:r>
      <w:r w:rsidRPr="00647BCC">
        <w:rPr>
          <w:rFonts w:ascii="Courier" w:hAnsi="Courier"/>
        </w:rPr>
        <w:t xml:space="preserve"> </w:t>
      </w:r>
      <w:r>
        <w:rPr>
          <w:rFonts w:ascii="Courier" w:hAnsi="Courier"/>
        </w:rPr>
        <w:t>pin</w:t>
      </w:r>
      <w:r w:rsidRPr="00647BCC">
        <w:rPr>
          <w:rFonts w:ascii="Courier" w:hAnsi="Courier"/>
        </w:rPr>
        <w:t>s                                         ________</w:t>
      </w:r>
    </w:p>
    <w:p w14:paraId="05B226D8" w14:textId="77777777" w:rsidR="007E1521" w:rsidRDefault="007E1521" w:rsidP="007E1521">
      <w:pPr>
        <w:rPr>
          <w:rFonts w:ascii="Courier" w:hAnsi="Courier"/>
        </w:rPr>
      </w:pPr>
    </w:p>
    <w:p w14:paraId="36FAD8E5" w14:textId="0A55FAFD" w:rsidR="007E1521" w:rsidRPr="007E1521" w:rsidRDefault="007E1521" w:rsidP="007E1521">
      <w:pPr>
        <w:ind w:left="710"/>
        <w:rPr>
          <w:rFonts w:ascii="Courier" w:hAnsi="Courier"/>
        </w:rPr>
      </w:pPr>
      <w:r w:rsidRPr="007E1521">
        <w:rPr>
          <w:rFonts w:ascii="Courier" w:hAnsi="Courier"/>
          <w:b/>
        </w:rPr>
        <w:t>NOTE</w:t>
      </w:r>
      <w:r>
        <w:rPr>
          <w:rFonts w:ascii="Courier" w:hAnsi="Courier"/>
        </w:rPr>
        <w:t xml:space="preserve">: the pins on A1, A2, and A3 that are actually used on the PCB are circled on the back of the PCB. Soldering the others provides physical support only. </w:t>
      </w:r>
    </w:p>
    <w:p w14:paraId="7EA1B149" w14:textId="77777777" w:rsidR="007E1521" w:rsidRPr="005130CA" w:rsidRDefault="007E1521" w:rsidP="007E1521">
      <w:pPr>
        <w:ind w:firstLine="720"/>
        <w:rPr>
          <w:rFonts w:ascii="Courier" w:hAnsi="Courier"/>
        </w:rPr>
      </w:pPr>
    </w:p>
    <w:p w14:paraId="4FE53AEE" w14:textId="7F9F153B" w:rsidR="007E1521" w:rsidRDefault="007E1521"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Pr>
          <w:rFonts w:ascii="Courier" w:hAnsi="Courier"/>
        </w:rPr>
        <w:t>solder bridges</w:t>
      </w:r>
      <w:r w:rsidRPr="00647BCC">
        <w:rPr>
          <w:rFonts w:ascii="Courier" w:hAnsi="Courier"/>
        </w:rPr>
        <w:t xml:space="preserve">                          ________</w:t>
      </w:r>
    </w:p>
    <w:p w14:paraId="14FE8082" w14:textId="77777777" w:rsidR="007E1521" w:rsidRPr="007E1521" w:rsidRDefault="007E1521" w:rsidP="007E1521">
      <w:pPr>
        <w:pStyle w:val="ListParagraph"/>
        <w:rPr>
          <w:rFonts w:ascii="Courier" w:hAnsi="Courier"/>
        </w:rPr>
      </w:pPr>
    </w:p>
    <w:p w14:paraId="072E7633" w14:textId="548712BA" w:rsidR="007E1521" w:rsidRDefault="007E1521" w:rsidP="00C83733">
      <w:pPr>
        <w:pStyle w:val="Heading1"/>
        <w:rPr>
          <w:color w:val="FF0000"/>
        </w:rPr>
      </w:pPr>
      <w:bookmarkStart w:id="39" w:name="_Ref410649614"/>
      <w:bookmarkStart w:id="40" w:name="_Ref409345816"/>
      <w:bookmarkStart w:id="41" w:name="_Ref409345839"/>
      <w:bookmarkStart w:id="42" w:name="_Toc411616798"/>
      <w:r>
        <w:lastRenderedPageBreak/>
        <w:t>DIP switch or jumper header</w:t>
      </w:r>
      <w:bookmarkEnd w:id="39"/>
      <w:bookmarkEnd w:id="40"/>
      <w:bookmarkEnd w:id="41"/>
      <w:bookmarkEnd w:id="42"/>
    </w:p>
    <w:p w14:paraId="2369EF5D" w14:textId="77777777" w:rsidR="007E1521" w:rsidRDefault="007E1521" w:rsidP="007E1521">
      <w:pPr>
        <w:rPr>
          <w:rFonts w:ascii="Courier" w:hAnsi="Courier"/>
        </w:rPr>
      </w:pPr>
    </w:p>
    <w:p w14:paraId="21A5B2BD" w14:textId="41671CAF" w:rsidR="007E1521" w:rsidRDefault="007E1521" w:rsidP="007E1521">
      <w:pPr>
        <w:rPr>
          <w:rFonts w:ascii="Courier" w:hAnsi="Courier"/>
        </w:rPr>
      </w:pPr>
      <w:r>
        <w:rPr>
          <w:rFonts w:ascii="Courier" w:hAnsi="Courier"/>
        </w:rPr>
        <w:t xml:space="preserve">The cell versions need either a x1 DIP switch or a 2-pin jumper header. Both have the same purpose – to select whether current measurements are multiplied by a factor of approximately 10 (for lower power PV cells). Only one of these should be installed. </w:t>
      </w:r>
    </w:p>
    <w:p w14:paraId="6CC6C5A3" w14:textId="77777777" w:rsidR="007E1521" w:rsidRPr="007E1521" w:rsidRDefault="007E1521" w:rsidP="007E1521">
      <w:pPr>
        <w:rPr>
          <w:rFonts w:ascii="Courier" w:hAnsi="Courier"/>
        </w:rPr>
      </w:pPr>
    </w:p>
    <w:p w14:paraId="2098FB46" w14:textId="04293D61"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x1 DIP switch</w:t>
      </w:r>
      <w:r w:rsidR="00C268C6">
        <w:rPr>
          <w:rFonts w:ascii="Courier" w:hAnsi="Courier"/>
          <w:b/>
          <w:sz w:val="28"/>
          <w:szCs w:val="28"/>
          <w:u w:val="single"/>
        </w:rPr>
        <w:t xml:space="preserve"> (or jumper header) </w:t>
      </w:r>
      <w:r>
        <w:rPr>
          <w:rFonts w:ascii="Courier" w:hAnsi="Courier"/>
          <w:b/>
          <w:sz w:val="28"/>
          <w:szCs w:val="28"/>
          <w:u w:val="single"/>
        </w:rPr>
        <w:t>to PCB</w:t>
      </w:r>
      <w:r w:rsidR="00C268C6">
        <w:rPr>
          <w:rFonts w:ascii="Courier" w:hAnsi="Courier"/>
          <w:b/>
          <w:sz w:val="28"/>
          <w:szCs w:val="28"/>
          <w:u w:val="single"/>
        </w:rPr>
        <w:t xml:space="preserve"> – 2 joints</w:t>
      </w:r>
      <w:r w:rsidRPr="00C83733">
        <w:rPr>
          <w:rFonts w:ascii="Courier" w:hAnsi="Courier"/>
          <w:b/>
          <w:sz w:val="28"/>
          <w:szCs w:val="28"/>
          <w:u w:val="single"/>
        </w:rPr>
        <w:t>:</w:t>
      </w:r>
      <w:r w:rsidRPr="007E1521">
        <w:rPr>
          <w:rFonts w:ascii="Courier" w:hAnsi="Courier"/>
          <w:b/>
          <w:sz w:val="28"/>
          <w:szCs w:val="28"/>
          <w:u w:val="single"/>
        </w:rPr>
        <w:br/>
      </w:r>
    </w:p>
    <w:p w14:paraId="042574E7" w14:textId="38E7A272" w:rsidR="007E1521" w:rsidRPr="004C014A" w:rsidRDefault="007E1521" w:rsidP="004B00B9">
      <w:pPr>
        <w:pStyle w:val="ListParagraph"/>
        <w:numPr>
          <w:ilvl w:val="0"/>
          <w:numId w:val="16"/>
        </w:numPr>
        <w:rPr>
          <w:rFonts w:ascii="Courier" w:hAnsi="Courier"/>
        </w:rPr>
      </w:pPr>
      <w:r>
        <w:rPr>
          <w:rFonts w:ascii="Courier" w:hAnsi="Courier"/>
        </w:rPr>
        <w:t>Insert x1 DIP switch</w:t>
      </w:r>
      <w:r w:rsidR="00C268C6">
        <w:rPr>
          <w:rFonts w:ascii="Courier" w:hAnsi="Courier"/>
        </w:rPr>
        <w:t xml:space="preserve"> with the “ON” end toward the top of the board</w:t>
      </w:r>
      <w:r>
        <w:rPr>
          <w:rFonts w:ascii="Courier" w:hAnsi="Courier"/>
        </w:rPr>
        <w:t xml:space="preserve">. Tape down to </w:t>
      </w:r>
      <w:r w:rsidRPr="004C014A">
        <w:rPr>
          <w:rFonts w:ascii="Courier" w:hAnsi="Courier"/>
        </w:rPr>
        <w:t>hold in place.</w:t>
      </w:r>
    </w:p>
    <w:p w14:paraId="2C026AAE" w14:textId="77777777" w:rsidR="007E1521" w:rsidRPr="005130CA" w:rsidRDefault="007E1521" w:rsidP="007E1521">
      <w:pPr>
        <w:ind w:left="360"/>
        <w:rPr>
          <w:rFonts w:ascii="Courier" w:hAnsi="Courier"/>
        </w:rPr>
      </w:pPr>
      <w:r w:rsidRPr="005130CA">
        <w:rPr>
          <w:rFonts w:ascii="Courier" w:hAnsi="Courier"/>
        </w:rPr>
        <w:t xml:space="preserve">       </w:t>
      </w:r>
    </w:p>
    <w:p w14:paraId="73C367DB" w14:textId="77777777" w:rsidR="007E1521" w:rsidRDefault="007E1521" w:rsidP="004B00B9">
      <w:pPr>
        <w:pStyle w:val="ListParagraph"/>
        <w:numPr>
          <w:ilvl w:val="3"/>
          <w:numId w:val="17"/>
        </w:numPr>
        <w:ind w:left="1080"/>
        <w:rPr>
          <w:rFonts w:ascii="Courier" w:hAnsi="Courier"/>
        </w:rPr>
      </w:pPr>
      <w:r>
        <w:rPr>
          <w:rFonts w:ascii="Courier" w:hAnsi="Courier"/>
        </w:rPr>
        <w:t xml:space="preserve">OFF=LO_CUR:  </w:t>
      </w:r>
      <w:r w:rsidRPr="004C014A">
        <w:rPr>
          <w:rFonts w:ascii="Courier" w:hAnsi="Courier"/>
        </w:rPr>
        <w:t>________</w:t>
      </w:r>
    </w:p>
    <w:p w14:paraId="03EEE883" w14:textId="77777777" w:rsidR="007E1521" w:rsidRDefault="007E1521" w:rsidP="007E1521">
      <w:pPr>
        <w:pStyle w:val="ListParagraph"/>
        <w:ind w:left="1080"/>
        <w:rPr>
          <w:rFonts w:ascii="Courier" w:hAnsi="Courier"/>
        </w:rPr>
      </w:pPr>
    </w:p>
    <w:p w14:paraId="78A2BF82" w14:textId="20920E47" w:rsidR="007E1521" w:rsidRPr="007E1521" w:rsidRDefault="007E1521" w:rsidP="007E1521">
      <w:pPr>
        <w:rPr>
          <w:rFonts w:ascii="Courier" w:hAnsi="Courier"/>
          <w:color w:val="FF0000"/>
        </w:rPr>
      </w:pPr>
      <w:r w:rsidRPr="007E1521">
        <w:rPr>
          <w:rFonts w:ascii="Courier" w:hAnsi="Courier"/>
          <w:color w:val="FF0000"/>
        </w:rPr>
        <w:t>-OR-</w:t>
      </w:r>
    </w:p>
    <w:p w14:paraId="26803C32" w14:textId="77777777" w:rsidR="007E1521" w:rsidRDefault="007E1521" w:rsidP="007E1521">
      <w:pPr>
        <w:pStyle w:val="ListParagraph"/>
        <w:ind w:left="1080"/>
        <w:rPr>
          <w:rFonts w:ascii="Courier" w:hAnsi="Courier"/>
        </w:rPr>
      </w:pPr>
    </w:p>
    <w:p w14:paraId="104AECEC" w14:textId="65A12681" w:rsidR="007E1521" w:rsidRPr="004C014A" w:rsidRDefault="007E1521" w:rsidP="004B00B9">
      <w:pPr>
        <w:pStyle w:val="ListParagraph"/>
        <w:numPr>
          <w:ilvl w:val="0"/>
          <w:numId w:val="16"/>
        </w:numPr>
        <w:rPr>
          <w:rFonts w:ascii="Courier" w:hAnsi="Courier"/>
        </w:rPr>
      </w:pPr>
      <w:r>
        <w:rPr>
          <w:rFonts w:ascii="Courier" w:hAnsi="Courier"/>
        </w:rPr>
        <w:t xml:space="preserve">Insert 2-pin jumper header. Tape down to </w:t>
      </w:r>
      <w:r w:rsidRPr="004C014A">
        <w:rPr>
          <w:rFonts w:ascii="Courier" w:hAnsi="Courier"/>
        </w:rPr>
        <w:t>hold in place.</w:t>
      </w:r>
    </w:p>
    <w:p w14:paraId="256FD288" w14:textId="77777777" w:rsidR="007E1521" w:rsidRPr="005130CA" w:rsidRDefault="007E1521" w:rsidP="007E1521">
      <w:pPr>
        <w:ind w:left="360"/>
        <w:rPr>
          <w:rFonts w:ascii="Courier" w:hAnsi="Courier"/>
        </w:rPr>
      </w:pPr>
      <w:r w:rsidRPr="005130CA">
        <w:rPr>
          <w:rFonts w:ascii="Courier" w:hAnsi="Courier"/>
        </w:rPr>
        <w:t xml:space="preserve">       </w:t>
      </w:r>
    </w:p>
    <w:p w14:paraId="4DEC791B" w14:textId="5B557628" w:rsidR="007E1521" w:rsidRDefault="007E1521" w:rsidP="004B00B9">
      <w:pPr>
        <w:pStyle w:val="ListParagraph"/>
        <w:numPr>
          <w:ilvl w:val="3"/>
          <w:numId w:val="17"/>
        </w:numPr>
        <w:ind w:left="1080"/>
        <w:rPr>
          <w:rFonts w:ascii="Courier" w:hAnsi="Courier"/>
        </w:rPr>
      </w:pPr>
      <w:r>
        <w:rPr>
          <w:rFonts w:ascii="Courier" w:hAnsi="Courier"/>
        </w:rPr>
        <w:t xml:space="preserve">JP:  </w:t>
      </w:r>
      <w:r w:rsidRPr="004C014A">
        <w:rPr>
          <w:rFonts w:ascii="Courier" w:hAnsi="Courier"/>
        </w:rPr>
        <w:t>________</w:t>
      </w:r>
    </w:p>
    <w:p w14:paraId="2A7423D0" w14:textId="77777777" w:rsidR="007E1521" w:rsidRDefault="007E1521" w:rsidP="007E1521">
      <w:pPr>
        <w:pStyle w:val="ListParagraph"/>
        <w:rPr>
          <w:rFonts w:ascii="Courier" w:hAnsi="Courier"/>
        </w:rPr>
      </w:pPr>
    </w:p>
    <w:p w14:paraId="2E7BF932" w14:textId="0026152F" w:rsidR="007E1521" w:rsidRDefault="007E1521" w:rsidP="004B00B9">
      <w:pPr>
        <w:pStyle w:val="ListParagraph"/>
        <w:numPr>
          <w:ilvl w:val="0"/>
          <w:numId w:val="39"/>
        </w:numPr>
        <w:rPr>
          <w:rFonts w:ascii="Courier" w:hAnsi="Courier"/>
        </w:rPr>
      </w:pPr>
      <w:r>
        <w:rPr>
          <w:rFonts w:ascii="Courier" w:hAnsi="Courier"/>
        </w:rPr>
        <w:t xml:space="preserve">Flip board upside down and </w:t>
      </w:r>
      <w:r w:rsidRPr="00647BCC">
        <w:rPr>
          <w:rFonts w:ascii="Courier" w:hAnsi="Courier"/>
        </w:rPr>
        <w:t xml:space="preserve">hold with vise or 3rd hand tool </w:t>
      </w:r>
      <w:r>
        <w:rPr>
          <w:rFonts w:ascii="Courier" w:hAnsi="Courier"/>
        </w:rPr>
        <w:t>OR tape board to work surface</w:t>
      </w:r>
      <w:r w:rsidRPr="004C014A">
        <w:rPr>
          <w:rFonts w:ascii="Courier" w:hAnsi="Courier"/>
        </w:rPr>
        <w:t xml:space="preserve"> </w:t>
      </w:r>
      <w:r>
        <w:rPr>
          <w:rFonts w:ascii="Courier" w:hAnsi="Courier"/>
        </w:rPr>
        <w:t xml:space="preserve">and solder both </w:t>
      </w:r>
      <w:proofErr w:type="gramStart"/>
      <w:r>
        <w:rPr>
          <w:rFonts w:ascii="Courier" w:hAnsi="Courier"/>
        </w:rPr>
        <w:t xml:space="preserve">pins </w:t>
      </w:r>
      <w:r w:rsidRPr="00647BCC">
        <w:rPr>
          <w:rFonts w:ascii="Courier" w:hAnsi="Courier"/>
        </w:rPr>
        <w:t xml:space="preserve"> _</w:t>
      </w:r>
      <w:proofErr w:type="gramEnd"/>
      <w:r w:rsidRPr="00647BCC">
        <w:rPr>
          <w:rFonts w:ascii="Courier" w:hAnsi="Courier"/>
        </w:rPr>
        <w:t>_______</w:t>
      </w:r>
    </w:p>
    <w:p w14:paraId="6513BDB7" w14:textId="77777777" w:rsidR="007E1521" w:rsidRDefault="007E1521" w:rsidP="007E1521">
      <w:pPr>
        <w:rPr>
          <w:rFonts w:ascii="Courier" w:hAnsi="Courier"/>
        </w:rPr>
      </w:pPr>
    </w:p>
    <w:p w14:paraId="41620B6B" w14:textId="77777777" w:rsidR="007E1521" w:rsidRPr="005130CA" w:rsidRDefault="007E1521" w:rsidP="007E1521">
      <w:pPr>
        <w:ind w:firstLine="720"/>
        <w:rPr>
          <w:rFonts w:ascii="Courier" w:hAnsi="Courier"/>
        </w:rPr>
      </w:pPr>
    </w:p>
    <w:p w14:paraId="695CDDF6" w14:textId="77777777" w:rsidR="007E1521" w:rsidRPr="00647BCC" w:rsidRDefault="007E1521"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Pr>
          <w:rFonts w:ascii="Courier" w:hAnsi="Courier"/>
        </w:rPr>
        <w:t>solder bridges</w:t>
      </w:r>
      <w:r w:rsidRPr="00647BCC">
        <w:rPr>
          <w:rFonts w:ascii="Courier" w:hAnsi="Courier"/>
        </w:rPr>
        <w:t xml:space="preserve">                          ________</w:t>
      </w:r>
    </w:p>
    <w:p w14:paraId="2A5CAF8D" w14:textId="01A7DF4D" w:rsidR="007E1521" w:rsidRPr="007E1521" w:rsidRDefault="007E1521" w:rsidP="007E1521">
      <w:pPr>
        <w:pStyle w:val="ListParagraph"/>
        <w:rPr>
          <w:rFonts w:ascii="Courier" w:hAnsi="Courier"/>
        </w:rPr>
      </w:pPr>
    </w:p>
    <w:p w14:paraId="43620BC2" w14:textId="77777777" w:rsidR="007E1521" w:rsidRDefault="007E1521" w:rsidP="007E1521">
      <w:pPr>
        <w:pStyle w:val="ListParagraph"/>
        <w:ind w:left="1080"/>
        <w:rPr>
          <w:rFonts w:ascii="Courier" w:hAnsi="Courier"/>
        </w:rPr>
      </w:pPr>
    </w:p>
    <w:p w14:paraId="08AAF5D5" w14:textId="77777777" w:rsidR="007E1521" w:rsidRDefault="007E1521" w:rsidP="007E1521"/>
    <w:p w14:paraId="6E9D16CF" w14:textId="77777777" w:rsidR="00886BE1" w:rsidRDefault="00886BE1" w:rsidP="007E1521"/>
    <w:p w14:paraId="1B810833" w14:textId="77777777" w:rsidR="00886BE1" w:rsidRDefault="00886BE1" w:rsidP="007E1521"/>
    <w:p w14:paraId="40244FE3" w14:textId="77777777" w:rsidR="00886BE1" w:rsidRPr="007E1521" w:rsidRDefault="00886BE1" w:rsidP="007E1521"/>
    <w:p w14:paraId="2812AE0E" w14:textId="0BE54017" w:rsidR="007E1521" w:rsidRDefault="007E1521" w:rsidP="00C83733">
      <w:pPr>
        <w:pStyle w:val="Heading1"/>
      </w:pPr>
      <w:bookmarkStart w:id="43" w:name="_Toc411616799"/>
      <w:r>
        <w:t>Screw terminal blocks</w:t>
      </w:r>
      <w:bookmarkEnd w:id="43"/>
    </w:p>
    <w:p w14:paraId="068F53BB" w14:textId="77777777" w:rsidR="007E1521" w:rsidRPr="007E1521" w:rsidRDefault="007E1521" w:rsidP="007E1521"/>
    <w:p w14:paraId="14E80469" w14:textId="2F8A8E3D" w:rsidR="007E1521" w:rsidRPr="007E1521" w:rsidRDefault="007E1521"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screw terminal blocks</w:t>
      </w:r>
      <w:r w:rsidR="005B49A7">
        <w:rPr>
          <w:rFonts w:ascii="Courier" w:hAnsi="Courier"/>
          <w:b/>
          <w:sz w:val="28"/>
          <w:szCs w:val="28"/>
          <w:u w:val="single"/>
        </w:rPr>
        <w:t xml:space="preserve"> </w:t>
      </w:r>
      <w:r>
        <w:rPr>
          <w:rFonts w:ascii="Courier" w:hAnsi="Courier"/>
          <w:b/>
          <w:sz w:val="28"/>
          <w:szCs w:val="28"/>
          <w:u w:val="single"/>
        </w:rPr>
        <w:t>to PCB</w:t>
      </w:r>
      <w:r w:rsidR="00C268C6">
        <w:rPr>
          <w:rFonts w:ascii="Courier" w:hAnsi="Courier"/>
          <w:b/>
          <w:sz w:val="28"/>
          <w:szCs w:val="28"/>
          <w:u w:val="single"/>
        </w:rPr>
        <w:t xml:space="preserve"> – 4 joints</w:t>
      </w:r>
      <w:r w:rsidRPr="00C83733">
        <w:rPr>
          <w:rFonts w:ascii="Courier" w:hAnsi="Courier"/>
          <w:b/>
          <w:sz w:val="28"/>
          <w:szCs w:val="28"/>
          <w:u w:val="single"/>
        </w:rPr>
        <w:t>:</w:t>
      </w:r>
      <w:r w:rsidRPr="007E1521">
        <w:rPr>
          <w:rFonts w:ascii="Courier" w:hAnsi="Courier"/>
          <w:b/>
          <w:sz w:val="28"/>
          <w:szCs w:val="28"/>
          <w:u w:val="single"/>
        </w:rPr>
        <w:br/>
      </w:r>
    </w:p>
    <w:p w14:paraId="23FDFED2" w14:textId="43D9B2A4" w:rsidR="007E1521" w:rsidRPr="004C014A" w:rsidRDefault="007E1521" w:rsidP="004B00B9">
      <w:pPr>
        <w:pStyle w:val="ListParagraph"/>
        <w:numPr>
          <w:ilvl w:val="0"/>
          <w:numId w:val="16"/>
        </w:numPr>
        <w:rPr>
          <w:rFonts w:ascii="Courier" w:hAnsi="Courier"/>
        </w:rPr>
      </w:pPr>
      <w:r>
        <w:rPr>
          <w:rFonts w:ascii="Courier" w:hAnsi="Courier"/>
        </w:rPr>
        <w:t>Insert screw terminal blocks</w:t>
      </w:r>
      <w:r w:rsidR="00C268C6">
        <w:rPr>
          <w:rFonts w:ascii="Courier" w:hAnsi="Courier"/>
        </w:rPr>
        <w:t xml:space="preserve"> with the openings facing left</w:t>
      </w:r>
      <w:r>
        <w:rPr>
          <w:rFonts w:ascii="Courier" w:hAnsi="Courier"/>
        </w:rPr>
        <w:t xml:space="preserve">. Tape down to </w:t>
      </w:r>
      <w:r w:rsidRPr="004C014A">
        <w:rPr>
          <w:rFonts w:ascii="Courier" w:hAnsi="Courier"/>
        </w:rPr>
        <w:t>hold in place.</w:t>
      </w:r>
    </w:p>
    <w:p w14:paraId="62258D7D" w14:textId="77777777" w:rsidR="007E1521" w:rsidRPr="005130CA" w:rsidRDefault="007E1521" w:rsidP="007E1521">
      <w:pPr>
        <w:ind w:left="360"/>
        <w:rPr>
          <w:rFonts w:ascii="Courier" w:hAnsi="Courier"/>
        </w:rPr>
      </w:pPr>
      <w:r w:rsidRPr="005130CA">
        <w:rPr>
          <w:rFonts w:ascii="Courier" w:hAnsi="Courier"/>
        </w:rPr>
        <w:t xml:space="preserve">       </w:t>
      </w:r>
    </w:p>
    <w:p w14:paraId="55B1CE06" w14:textId="2899BA65" w:rsidR="007E1521" w:rsidRPr="004C014A" w:rsidRDefault="007E1521" w:rsidP="004B00B9">
      <w:pPr>
        <w:pStyle w:val="ListParagraph"/>
        <w:numPr>
          <w:ilvl w:val="3"/>
          <w:numId w:val="17"/>
        </w:numPr>
        <w:ind w:left="1080"/>
        <w:rPr>
          <w:rFonts w:ascii="Courier" w:hAnsi="Courier"/>
        </w:rPr>
      </w:pPr>
      <w:r>
        <w:rPr>
          <w:rFonts w:ascii="Courier" w:hAnsi="Courier"/>
        </w:rPr>
        <w:lastRenderedPageBreak/>
        <w:t xml:space="preserve">J1:  </w:t>
      </w:r>
      <w:r w:rsidRPr="004C014A">
        <w:rPr>
          <w:rFonts w:ascii="Courier" w:hAnsi="Courier"/>
        </w:rPr>
        <w:t>________</w:t>
      </w:r>
    </w:p>
    <w:p w14:paraId="21399F50" w14:textId="77777777" w:rsidR="007E1521" w:rsidRPr="005130CA" w:rsidRDefault="007E1521" w:rsidP="007E1521">
      <w:pPr>
        <w:ind w:left="-1800" w:firstLine="2300"/>
        <w:rPr>
          <w:rFonts w:ascii="Courier" w:hAnsi="Courier"/>
        </w:rPr>
      </w:pPr>
    </w:p>
    <w:p w14:paraId="01B28C45" w14:textId="2DD883D3" w:rsidR="007E1521" w:rsidRPr="00F850FB" w:rsidRDefault="007E1521" w:rsidP="00F850FB">
      <w:pPr>
        <w:pStyle w:val="ListParagraph"/>
        <w:numPr>
          <w:ilvl w:val="3"/>
          <w:numId w:val="17"/>
        </w:numPr>
        <w:ind w:left="1080"/>
        <w:rPr>
          <w:rFonts w:ascii="Courier" w:hAnsi="Courier"/>
        </w:rPr>
      </w:pPr>
      <w:r>
        <w:rPr>
          <w:rFonts w:ascii="Courier" w:hAnsi="Courier"/>
        </w:rPr>
        <w:t>J2:</w:t>
      </w:r>
      <w:r w:rsidRPr="004C014A">
        <w:rPr>
          <w:rFonts w:ascii="Courier" w:hAnsi="Courier"/>
        </w:rPr>
        <w:t xml:space="preserve">  ________</w:t>
      </w:r>
    </w:p>
    <w:p w14:paraId="30AFCD35" w14:textId="77777777" w:rsidR="007E1521" w:rsidRDefault="007E1521" w:rsidP="00F850FB"/>
    <w:p w14:paraId="7253332B" w14:textId="6B16081A" w:rsidR="007E1521" w:rsidRDefault="007E1521" w:rsidP="007E1521">
      <w:pPr>
        <w:pStyle w:val="ListParagraph"/>
        <w:ind w:left="710"/>
        <w:rPr>
          <w:rFonts w:ascii="Courier" w:hAnsi="Courier"/>
        </w:rPr>
      </w:pPr>
      <w:r w:rsidRPr="007E1521">
        <w:rPr>
          <w:rFonts w:ascii="Courier" w:hAnsi="Courier"/>
          <w:b/>
        </w:rPr>
        <w:t>NOTE</w:t>
      </w:r>
      <w:r>
        <w:rPr>
          <w:rFonts w:ascii="Courier" w:hAnsi="Courier"/>
        </w:rPr>
        <w:t xml:space="preserve">: The screw terminal blocks </w:t>
      </w:r>
      <w:r w:rsidRPr="007E1521">
        <w:rPr>
          <w:rFonts w:ascii="Courier" w:hAnsi="Courier"/>
          <w:u w:val="single"/>
        </w:rPr>
        <w:t>may</w:t>
      </w:r>
      <w:r>
        <w:rPr>
          <w:rFonts w:ascii="Courier" w:hAnsi="Courier"/>
        </w:rPr>
        <w:t xml:space="preserve"> be omitted entirely, soldering the 18ga wire directly to the holes in the PCB (later).  </w:t>
      </w:r>
    </w:p>
    <w:p w14:paraId="7CDEF4B3" w14:textId="77777777" w:rsidR="007E1521" w:rsidRPr="00395E4A" w:rsidRDefault="007E1521" w:rsidP="007E1521">
      <w:pPr>
        <w:rPr>
          <w:rFonts w:ascii="Courier" w:hAnsi="Courier"/>
        </w:rPr>
      </w:pPr>
    </w:p>
    <w:p w14:paraId="105E6F71" w14:textId="77777777" w:rsidR="007E1521" w:rsidRDefault="007E1521" w:rsidP="004B00B9">
      <w:pPr>
        <w:pStyle w:val="ListParagraph"/>
        <w:numPr>
          <w:ilvl w:val="0"/>
          <w:numId w:val="39"/>
        </w:numPr>
        <w:rPr>
          <w:rFonts w:ascii="Courier" w:hAnsi="Courier"/>
        </w:rPr>
      </w:pPr>
      <w:r w:rsidRPr="00647BCC">
        <w:rPr>
          <w:rFonts w:ascii="Courier" w:hAnsi="Courier"/>
        </w:rPr>
        <w:t xml:space="preserve">Flip board upside down and hold with vise or 3rd hand tool </w:t>
      </w:r>
      <w:r>
        <w:rPr>
          <w:rFonts w:ascii="Courier" w:hAnsi="Courier"/>
        </w:rPr>
        <w:t>OR tape board to work surface</w:t>
      </w:r>
      <w:r w:rsidRPr="004C014A">
        <w:rPr>
          <w:rFonts w:ascii="Courier" w:hAnsi="Courier"/>
        </w:rPr>
        <w:t xml:space="preserve"> </w:t>
      </w:r>
      <w:r>
        <w:rPr>
          <w:rFonts w:ascii="Courier" w:hAnsi="Courier"/>
        </w:rPr>
        <w:t>and solder all</w:t>
      </w:r>
      <w:r w:rsidRPr="00647BCC">
        <w:rPr>
          <w:rFonts w:ascii="Courier" w:hAnsi="Courier"/>
        </w:rPr>
        <w:t xml:space="preserve"> joints                                         ________</w:t>
      </w:r>
    </w:p>
    <w:p w14:paraId="11E5F1A2" w14:textId="77777777" w:rsidR="007E1521" w:rsidRDefault="007E1521" w:rsidP="007E1521">
      <w:pPr>
        <w:rPr>
          <w:rFonts w:ascii="Courier" w:hAnsi="Courier"/>
        </w:rPr>
      </w:pPr>
    </w:p>
    <w:p w14:paraId="16127C8F" w14:textId="77777777" w:rsidR="007E1521" w:rsidRPr="005130CA" w:rsidRDefault="007E1521" w:rsidP="007E1521">
      <w:pPr>
        <w:ind w:firstLine="720"/>
        <w:rPr>
          <w:rFonts w:ascii="Courier" w:hAnsi="Courier"/>
        </w:rPr>
      </w:pPr>
    </w:p>
    <w:p w14:paraId="5E4134B1" w14:textId="77777777" w:rsidR="007E1521" w:rsidRPr="00647BCC" w:rsidRDefault="007E1521"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Pr>
          <w:rFonts w:ascii="Courier" w:hAnsi="Courier"/>
        </w:rPr>
        <w:t>solder bridges</w:t>
      </w:r>
      <w:r w:rsidRPr="00647BCC">
        <w:rPr>
          <w:rFonts w:ascii="Courier" w:hAnsi="Courier"/>
        </w:rPr>
        <w:t xml:space="preserve">                          ________</w:t>
      </w:r>
    </w:p>
    <w:p w14:paraId="6FAC10A5" w14:textId="77777777" w:rsidR="007E1521" w:rsidRPr="007E1521" w:rsidRDefault="007E1521" w:rsidP="007E1521"/>
    <w:p w14:paraId="0BD7816C" w14:textId="7E281C8F" w:rsidR="005130CA" w:rsidRPr="005130CA" w:rsidRDefault="00C83733" w:rsidP="00C83733">
      <w:pPr>
        <w:pStyle w:val="Heading1"/>
      </w:pPr>
      <w:bookmarkStart w:id="44" w:name="_Toc411616800"/>
      <w:r>
        <w:t>Filter capacitors</w:t>
      </w:r>
      <w:bookmarkEnd w:id="44"/>
      <w:r>
        <w:br/>
      </w:r>
      <w:r w:rsidR="005130CA" w:rsidRPr="005130CA">
        <w:t xml:space="preserve">        </w:t>
      </w:r>
    </w:p>
    <w:p w14:paraId="40C73406" w14:textId="77777777" w:rsidR="00C268C6" w:rsidRDefault="00C268C6" w:rsidP="00C268C6">
      <w:pPr>
        <w:rPr>
          <w:rFonts w:ascii="Courier" w:hAnsi="Courier"/>
        </w:rPr>
      </w:pPr>
      <w:r w:rsidRPr="00C268C6">
        <w:rPr>
          <w:rFonts w:ascii="Courier" w:hAnsi="Courier"/>
        </w:rPr>
        <w:t>The small filter capacitors are not polarized, s</w:t>
      </w:r>
      <w:r>
        <w:rPr>
          <w:rFonts w:ascii="Courier" w:hAnsi="Courier"/>
        </w:rPr>
        <w:t>o it doesn’t matter which lead goes in which hole.</w:t>
      </w:r>
    </w:p>
    <w:p w14:paraId="1BECB04B" w14:textId="35238F31" w:rsidR="00C268C6" w:rsidRPr="00C268C6" w:rsidRDefault="00C268C6" w:rsidP="00C268C6">
      <w:pPr>
        <w:rPr>
          <w:rFonts w:ascii="Courier" w:hAnsi="Courier"/>
          <w:b/>
          <w:sz w:val="28"/>
          <w:szCs w:val="28"/>
          <w:u w:val="single"/>
        </w:rPr>
      </w:pPr>
      <w:r w:rsidRPr="00C268C6">
        <w:rPr>
          <w:rFonts w:ascii="Courier" w:hAnsi="Courier"/>
          <w:b/>
          <w:sz w:val="28"/>
          <w:szCs w:val="28"/>
          <w:u w:val="single"/>
        </w:rPr>
        <w:t xml:space="preserve"> </w:t>
      </w:r>
    </w:p>
    <w:p w14:paraId="658CB07F" w14:textId="34702A7A" w:rsidR="005130CA" w:rsidRPr="00C83733" w:rsidRDefault="005130CA" w:rsidP="004B00B9">
      <w:pPr>
        <w:pStyle w:val="ListParagraph"/>
        <w:numPr>
          <w:ilvl w:val="0"/>
          <w:numId w:val="15"/>
        </w:numPr>
        <w:rPr>
          <w:rFonts w:ascii="Courier" w:hAnsi="Courier"/>
          <w:b/>
          <w:sz w:val="28"/>
          <w:szCs w:val="28"/>
          <w:u w:val="single"/>
        </w:rPr>
      </w:pPr>
      <w:r w:rsidRPr="00C83733">
        <w:rPr>
          <w:rFonts w:ascii="Courier" w:hAnsi="Courier"/>
          <w:b/>
          <w:sz w:val="28"/>
          <w:szCs w:val="28"/>
          <w:u w:val="single"/>
        </w:rPr>
        <w:t>Solder</w:t>
      </w:r>
      <w:r w:rsidR="00C268C6">
        <w:rPr>
          <w:rFonts w:ascii="Courier" w:hAnsi="Courier"/>
          <w:b/>
          <w:sz w:val="28"/>
          <w:szCs w:val="28"/>
          <w:u w:val="single"/>
        </w:rPr>
        <w:t xml:space="preserve"> 0.1uF capacitors to PCB - 4 joints</w:t>
      </w:r>
      <w:r w:rsidRPr="00C83733">
        <w:rPr>
          <w:rFonts w:ascii="Courier" w:hAnsi="Courier"/>
          <w:b/>
          <w:sz w:val="28"/>
          <w:szCs w:val="28"/>
          <w:u w:val="single"/>
        </w:rPr>
        <w:t>:</w:t>
      </w:r>
      <w:r w:rsidR="006554B7" w:rsidRPr="00C83733">
        <w:rPr>
          <w:rFonts w:ascii="Courier" w:hAnsi="Courier"/>
          <w:b/>
          <w:sz w:val="28"/>
          <w:szCs w:val="28"/>
          <w:u w:val="single"/>
        </w:rPr>
        <w:br/>
      </w:r>
    </w:p>
    <w:p w14:paraId="615BF50A" w14:textId="77777777" w:rsidR="005130CA" w:rsidRPr="004C014A" w:rsidRDefault="005130CA" w:rsidP="004B00B9">
      <w:pPr>
        <w:pStyle w:val="ListParagraph"/>
        <w:numPr>
          <w:ilvl w:val="0"/>
          <w:numId w:val="16"/>
        </w:numPr>
        <w:rPr>
          <w:rFonts w:ascii="Courier" w:hAnsi="Courier"/>
        </w:rPr>
      </w:pPr>
      <w:r w:rsidRPr="004C014A">
        <w:rPr>
          <w:rFonts w:ascii="Courier" w:hAnsi="Courier"/>
        </w:rPr>
        <w:t>Insert both capacitors before soldering. Bend leads on back to</w:t>
      </w:r>
      <w:r w:rsidR="004C014A" w:rsidRPr="004C014A">
        <w:rPr>
          <w:rFonts w:ascii="Courier" w:hAnsi="Courier"/>
        </w:rPr>
        <w:t xml:space="preserve"> </w:t>
      </w:r>
      <w:r w:rsidRPr="004C014A">
        <w:rPr>
          <w:rFonts w:ascii="Courier" w:hAnsi="Courier"/>
        </w:rPr>
        <w:t>hold in place.</w:t>
      </w:r>
    </w:p>
    <w:p w14:paraId="1FD478F8" w14:textId="77777777" w:rsidR="005130CA" w:rsidRPr="005130CA" w:rsidRDefault="005130CA" w:rsidP="005130CA">
      <w:pPr>
        <w:ind w:left="360"/>
        <w:rPr>
          <w:rFonts w:ascii="Courier" w:hAnsi="Courier"/>
        </w:rPr>
      </w:pPr>
      <w:r w:rsidRPr="005130CA">
        <w:rPr>
          <w:rFonts w:ascii="Courier" w:hAnsi="Courier"/>
        </w:rPr>
        <w:t xml:space="preserve">       </w:t>
      </w:r>
    </w:p>
    <w:p w14:paraId="353190FF" w14:textId="61C6F580" w:rsidR="005130CA" w:rsidRPr="004C014A" w:rsidRDefault="00C268C6" w:rsidP="004B00B9">
      <w:pPr>
        <w:pStyle w:val="ListParagraph"/>
        <w:numPr>
          <w:ilvl w:val="3"/>
          <w:numId w:val="17"/>
        </w:numPr>
        <w:ind w:left="1080"/>
        <w:rPr>
          <w:rFonts w:ascii="Courier" w:hAnsi="Courier"/>
        </w:rPr>
      </w:pPr>
      <w:r>
        <w:rPr>
          <w:rFonts w:ascii="Courier" w:hAnsi="Courier"/>
        </w:rPr>
        <w:t>C3:</w:t>
      </w:r>
      <w:r w:rsidR="005130CA" w:rsidRPr="004C014A">
        <w:rPr>
          <w:rFonts w:ascii="Courier" w:hAnsi="Courier"/>
        </w:rPr>
        <w:t xml:space="preserve">  ________</w:t>
      </w:r>
    </w:p>
    <w:p w14:paraId="49944461" w14:textId="77777777" w:rsidR="005130CA" w:rsidRPr="005130CA" w:rsidRDefault="005130CA" w:rsidP="004C014A">
      <w:pPr>
        <w:ind w:left="-1800" w:firstLine="2300"/>
        <w:rPr>
          <w:rFonts w:ascii="Courier" w:hAnsi="Courier"/>
        </w:rPr>
      </w:pPr>
    </w:p>
    <w:p w14:paraId="58100A7D" w14:textId="2DC43515" w:rsidR="005130CA" w:rsidRDefault="00C268C6" w:rsidP="004B00B9">
      <w:pPr>
        <w:pStyle w:val="ListParagraph"/>
        <w:numPr>
          <w:ilvl w:val="3"/>
          <w:numId w:val="17"/>
        </w:numPr>
        <w:ind w:left="1080"/>
        <w:rPr>
          <w:rFonts w:ascii="Courier" w:hAnsi="Courier"/>
        </w:rPr>
      </w:pPr>
      <w:r>
        <w:rPr>
          <w:rFonts w:ascii="Courier" w:hAnsi="Courier"/>
        </w:rPr>
        <w:t xml:space="preserve">C6: </w:t>
      </w:r>
      <w:r w:rsidR="005130CA" w:rsidRPr="004C014A">
        <w:rPr>
          <w:rFonts w:ascii="Courier" w:hAnsi="Courier"/>
        </w:rPr>
        <w:t xml:space="preserve"> ________</w:t>
      </w:r>
    </w:p>
    <w:p w14:paraId="7E03D951" w14:textId="77777777" w:rsidR="00395E4A" w:rsidRPr="00395E4A" w:rsidRDefault="00395E4A" w:rsidP="00395E4A">
      <w:pPr>
        <w:rPr>
          <w:rFonts w:ascii="Courier" w:hAnsi="Courier"/>
        </w:rPr>
      </w:pPr>
    </w:p>
    <w:p w14:paraId="715D2827" w14:textId="7CF3626B" w:rsidR="00395E4A" w:rsidRPr="00647BCC" w:rsidRDefault="00395E4A" w:rsidP="004B00B9">
      <w:pPr>
        <w:pStyle w:val="ListParagraph"/>
        <w:numPr>
          <w:ilvl w:val="0"/>
          <w:numId w:val="39"/>
        </w:numPr>
        <w:rPr>
          <w:rFonts w:ascii="Courier" w:hAnsi="Courier"/>
        </w:rPr>
      </w:pPr>
      <w:r w:rsidRPr="00647BCC">
        <w:rPr>
          <w:rFonts w:ascii="Courier" w:hAnsi="Courier"/>
        </w:rPr>
        <w:t xml:space="preserve">Flip board upside down and hold with vise </w:t>
      </w:r>
      <w:r w:rsidR="008A01B4">
        <w:rPr>
          <w:rFonts w:ascii="Courier" w:hAnsi="Courier"/>
        </w:rPr>
        <w:t>or 3rd hand tool and solder all four</w:t>
      </w:r>
      <w:r w:rsidRPr="00647BCC">
        <w:rPr>
          <w:rFonts w:ascii="Courier" w:hAnsi="Courier"/>
        </w:rPr>
        <w:t xml:space="preserve"> joints                                         ________</w:t>
      </w:r>
    </w:p>
    <w:p w14:paraId="1DDA507D" w14:textId="77777777" w:rsidR="00395E4A" w:rsidRPr="005130CA" w:rsidRDefault="00395E4A" w:rsidP="00395E4A">
      <w:pPr>
        <w:ind w:firstLine="720"/>
        <w:rPr>
          <w:rFonts w:ascii="Courier" w:hAnsi="Courier"/>
        </w:rPr>
      </w:pPr>
    </w:p>
    <w:p w14:paraId="5B4E89AD" w14:textId="70CF9879" w:rsidR="00395E4A" w:rsidRPr="00647BCC" w:rsidRDefault="00395E4A"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sidR="00EE0200">
        <w:rPr>
          <w:rFonts w:ascii="Courier" w:hAnsi="Courier"/>
        </w:rPr>
        <w:t>solder bridges</w:t>
      </w:r>
      <w:r w:rsidRPr="00647BCC">
        <w:rPr>
          <w:rFonts w:ascii="Courier" w:hAnsi="Courier"/>
        </w:rPr>
        <w:t xml:space="preserve">                          ________</w:t>
      </w:r>
    </w:p>
    <w:p w14:paraId="6F048983" w14:textId="77777777" w:rsidR="00395E4A" w:rsidRPr="005130CA" w:rsidRDefault="00395E4A" w:rsidP="00395E4A">
      <w:pPr>
        <w:ind w:firstLine="1000"/>
        <w:rPr>
          <w:rFonts w:ascii="Courier" w:hAnsi="Courier"/>
        </w:rPr>
      </w:pPr>
    </w:p>
    <w:p w14:paraId="7A53DAF5" w14:textId="7E89416E" w:rsidR="00395E4A" w:rsidRPr="004C014A" w:rsidRDefault="00395E4A" w:rsidP="004B00B9">
      <w:pPr>
        <w:pStyle w:val="ListParagraph"/>
        <w:numPr>
          <w:ilvl w:val="0"/>
          <w:numId w:val="40"/>
        </w:numPr>
        <w:rPr>
          <w:rFonts w:ascii="Courier" w:hAnsi="Courier"/>
        </w:rPr>
      </w:pPr>
      <w:r w:rsidRPr="00647BCC">
        <w:rPr>
          <w:rFonts w:ascii="Courier" w:hAnsi="Courier"/>
        </w:rPr>
        <w:t xml:space="preserve">Trim </w:t>
      </w:r>
      <w:r>
        <w:rPr>
          <w:rFonts w:ascii="Courier" w:hAnsi="Courier"/>
        </w:rPr>
        <w:t>all 4</w:t>
      </w:r>
      <w:r w:rsidRPr="00647BCC">
        <w:rPr>
          <w:rFonts w:ascii="Courier" w:hAnsi="Courier"/>
        </w:rPr>
        <w:t xml:space="preserve"> </w:t>
      </w:r>
      <w:proofErr w:type="gramStart"/>
      <w:r w:rsidRPr="00647BCC">
        <w:rPr>
          <w:rFonts w:ascii="Courier" w:hAnsi="Courier"/>
        </w:rPr>
        <w:t>leads</w:t>
      </w:r>
      <w:r>
        <w:rPr>
          <w:rFonts w:ascii="Courier" w:hAnsi="Courier"/>
        </w:rPr>
        <w:t xml:space="preserve">  _</w:t>
      </w:r>
      <w:proofErr w:type="gramEnd"/>
      <w:r>
        <w:rPr>
          <w:rFonts w:ascii="Courier" w:hAnsi="Courier"/>
        </w:rPr>
        <w:t>______</w:t>
      </w:r>
      <w:r w:rsidRPr="00647BCC">
        <w:rPr>
          <w:rFonts w:ascii="Courier" w:hAnsi="Courier"/>
        </w:rPr>
        <w:t xml:space="preserve">                    </w:t>
      </w:r>
      <w:r>
        <w:rPr>
          <w:rFonts w:ascii="Courier" w:hAnsi="Courier"/>
        </w:rPr>
        <w:t xml:space="preserve">                        </w:t>
      </w:r>
    </w:p>
    <w:p w14:paraId="7A6F41A9" w14:textId="77777777" w:rsidR="005130CA" w:rsidRPr="005130CA" w:rsidRDefault="005130CA" w:rsidP="005130CA">
      <w:pPr>
        <w:ind w:left="360"/>
        <w:rPr>
          <w:rFonts w:ascii="Courier" w:hAnsi="Courier"/>
        </w:rPr>
      </w:pPr>
      <w:r w:rsidRPr="005130CA">
        <w:rPr>
          <w:rFonts w:ascii="Courier" w:hAnsi="Courier"/>
        </w:rPr>
        <w:t xml:space="preserve">                </w:t>
      </w:r>
    </w:p>
    <w:p w14:paraId="1936F1F3" w14:textId="14AA5F61" w:rsidR="005130CA" w:rsidRPr="005130CA" w:rsidRDefault="005130CA" w:rsidP="005130CA">
      <w:pPr>
        <w:ind w:left="360"/>
        <w:rPr>
          <w:rFonts w:ascii="Courier" w:hAnsi="Courier"/>
        </w:rPr>
      </w:pPr>
    </w:p>
    <w:p w14:paraId="6BECAD00" w14:textId="77777777" w:rsidR="005130CA" w:rsidRPr="005130CA" w:rsidRDefault="005130CA" w:rsidP="005130CA">
      <w:pPr>
        <w:ind w:left="360"/>
        <w:rPr>
          <w:rFonts w:ascii="Courier" w:hAnsi="Courier"/>
        </w:rPr>
      </w:pPr>
      <w:r w:rsidRPr="005130CA">
        <w:rPr>
          <w:rFonts w:ascii="Courier" w:hAnsi="Courier"/>
        </w:rPr>
        <w:t xml:space="preserve">     </w:t>
      </w:r>
    </w:p>
    <w:p w14:paraId="71B5BBE7" w14:textId="0A2DF64E" w:rsidR="005130CA" w:rsidRPr="00C83733" w:rsidRDefault="005130CA" w:rsidP="004B00B9">
      <w:pPr>
        <w:pStyle w:val="ListParagraph"/>
        <w:numPr>
          <w:ilvl w:val="0"/>
          <w:numId w:val="18"/>
        </w:numPr>
        <w:rPr>
          <w:rFonts w:ascii="Courier" w:hAnsi="Courier"/>
          <w:b/>
          <w:sz w:val="28"/>
          <w:szCs w:val="28"/>
          <w:u w:val="single"/>
        </w:rPr>
      </w:pPr>
      <w:r w:rsidRPr="00C83733">
        <w:rPr>
          <w:rFonts w:ascii="Courier" w:hAnsi="Courier"/>
          <w:b/>
          <w:sz w:val="28"/>
          <w:szCs w:val="28"/>
          <w:u w:val="single"/>
        </w:rPr>
        <w:lastRenderedPageBreak/>
        <w:t>Solder</w:t>
      </w:r>
      <w:r w:rsidR="00C268C6">
        <w:rPr>
          <w:rFonts w:ascii="Courier" w:hAnsi="Courier"/>
          <w:b/>
          <w:sz w:val="28"/>
          <w:szCs w:val="28"/>
          <w:u w:val="single"/>
        </w:rPr>
        <w:t xml:space="preserve"> 2.2nF (2200pF) capacitors to PCB - 4 joints</w:t>
      </w:r>
      <w:r w:rsidRPr="00C83733">
        <w:rPr>
          <w:rFonts w:ascii="Courier" w:hAnsi="Courier"/>
          <w:b/>
          <w:sz w:val="28"/>
          <w:szCs w:val="28"/>
          <w:u w:val="single"/>
        </w:rPr>
        <w:t>:</w:t>
      </w:r>
    </w:p>
    <w:p w14:paraId="63F68421" w14:textId="77777777" w:rsidR="005130CA" w:rsidRPr="005130CA" w:rsidRDefault="005130CA" w:rsidP="005130CA">
      <w:pPr>
        <w:ind w:left="360"/>
        <w:rPr>
          <w:rFonts w:ascii="Courier" w:hAnsi="Courier"/>
        </w:rPr>
      </w:pPr>
      <w:r w:rsidRPr="005130CA">
        <w:rPr>
          <w:rFonts w:ascii="Courier" w:hAnsi="Courier"/>
        </w:rPr>
        <w:t xml:space="preserve">  </w:t>
      </w:r>
    </w:p>
    <w:p w14:paraId="0337BF88" w14:textId="77777777" w:rsidR="005130CA" w:rsidRPr="004C014A" w:rsidRDefault="005130CA" w:rsidP="004B00B9">
      <w:pPr>
        <w:pStyle w:val="ListParagraph"/>
        <w:numPr>
          <w:ilvl w:val="0"/>
          <w:numId w:val="19"/>
        </w:numPr>
        <w:rPr>
          <w:rFonts w:ascii="Courier" w:hAnsi="Courier"/>
        </w:rPr>
      </w:pPr>
      <w:r w:rsidRPr="004C014A">
        <w:rPr>
          <w:rFonts w:ascii="Courier" w:hAnsi="Courier"/>
        </w:rPr>
        <w:t>Insert both capacitors before soldering. Bend leads on back to</w:t>
      </w:r>
      <w:r w:rsidR="004C014A" w:rsidRPr="004C014A">
        <w:rPr>
          <w:rFonts w:ascii="Courier" w:hAnsi="Courier"/>
        </w:rPr>
        <w:t xml:space="preserve"> </w:t>
      </w:r>
      <w:r w:rsidRPr="004C014A">
        <w:rPr>
          <w:rFonts w:ascii="Courier" w:hAnsi="Courier"/>
        </w:rPr>
        <w:t>hold in place.</w:t>
      </w:r>
    </w:p>
    <w:p w14:paraId="0CBB7A35" w14:textId="77777777" w:rsidR="005130CA" w:rsidRPr="005130CA" w:rsidRDefault="005130CA" w:rsidP="005130CA">
      <w:pPr>
        <w:ind w:left="360"/>
        <w:rPr>
          <w:rFonts w:ascii="Courier" w:hAnsi="Courier"/>
        </w:rPr>
      </w:pPr>
      <w:r w:rsidRPr="005130CA">
        <w:rPr>
          <w:rFonts w:ascii="Courier" w:hAnsi="Courier"/>
        </w:rPr>
        <w:t xml:space="preserve">       </w:t>
      </w:r>
    </w:p>
    <w:p w14:paraId="0F4C06C5" w14:textId="0269F0DC" w:rsidR="005130CA" w:rsidRPr="004C014A" w:rsidRDefault="00C268C6" w:rsidP="004B00B9">
      <w:pPr>
        <w:pStyle w:val="ListParagraph"/>
        <w:numPr>
          <w:ilvl w:val="3"/>
          <w:numId w:val="20"/>
        </w:numPr>
        <w:ind w:left="1080"/>
        <w:rPr>
          <w:rFonts w:ascii="Courier" w:hAnsi="Courier"/>
        </w:rPr>
      </w:pPr>
      <w:r>
        <w:rPr>
          <w:rFonts w:ascii="Courier" w:hAnsi="Courier"/>
        </w:rPr>
        <w:t xml:space="preserve">C4: </w:t>
      </w:r>
      <w:r w:rsidR="005130CA" w:rsidRPr="004C014A">
        <w:rPr>
          <w:rFonts w:ascii="Courier" w:hAnsi="Courier"/>
        </w:rPr>
        <w:t xml:space="preserve"> ________</w:t>
      </w:r>
    </w:p>
    <w:p w14:paraId="72AC70EC" w14:textId="77777777" w:rsidR="005130CA" w:rsidRPr="005130CA" w:rsidRDefault="005130CA" w:rsidP="004C014A">
      <w:pPr>
        <w:ind w:left="-1800" w:firstLine="2300"/>
        <w:rPr>
          <w:rFonts w:ascii="Courier" w:hAnsi="Courier"/>
        </w:rPr>
      </w:pPr>
    </w:p>
    <w:p w14:paraId="5C74F59F" w14:textId="62A7FABF" w:rsidR="005130CA" w:rsidRDefault="00C268C6" w:rsidP="004B00B9">
      <w:pPr>
        <w:pStyle w:val="ListParagraph"/>
        <w:numPr>
          <w:ilvl w:val="3"/>
          <w:numId w:val="20"/>
        </w:numPr>
        <w:ind w:left="1080"/>
        <w:rPr>
          <w:rFonts w:ascii="Courier" w:hAnsi="Courier"/>
        </w:rPr>
      </w:pPr>
      <w:r>
        <w:rPr>
          <w:rFonts w:ascii="Courier" w:hAnsi="Courier"/>
        </w:rPr>
        <w:t xml:space="preserve">C5: </w:t>
      </w:r>
      <w:r w:rsidR="005130CA" w:rsidRPr="004C014A">
        <w:rPr>
          <w:rFonts w:ascii="Courier" w:hAnsi="Courier"/>
        </w:rPr>
        <w:t xml:space="preserve"> ________</w:t>
      </w:r>
    </w:p>
    <w:p w14:paraId="004EB053" w14:textId="77777777" w:rsidR="00395E4A" w:rsidRPr="00395E4A" w:rsidRDefault="00395E4A" w:rsidP="00395E4A">
      <w:pPr>
        <w:rPr>
          <w:rFonts w:ascii="Courier" w:hAnsi="Courier"/>
        </w:rPr>
      </w:pPr>
    </w:p>
    <w:p w14:paraId="5214E0C2" w14:textId="2D07BA34" w:rsidR="00395E4A" w:rsidRPr="00647BCC" w:rsidRDefault="00395E4A" w:rsidP="004B00B9">
      <w:pPr>
        <w:pStyle w:val="ListParagraph"/>
        <w:numPr>
          <w:ilvl w:val="0"/>
          <w:numId w:val="39"/>
        </w:numPr>
        <w:rPr>
          <w:rFonts w:ascii="Courier" w:hAnsi="Courier"/>
        </w:rPr>
      </w:pPr>
      <w:r w:rsidRPr="00647BCC">
        <w:rPr>
          <w:rFonts w:ascii="Courier" w:hAnsi="Courier"/>
        </w:rPr>
        <w:t xml:space="preserve">Flip board upside down and hold with vise </w:t>
      </w:r>
      <w:r w:rsidR="008A01B4">
        <w:rPr>
          <w:rFonts w:ascii="Courier" w:hAnsi="Courier"/>
        </w:rPr>
        <w:t>or 3rd hand tool and solder all four</w:t>
      </w:r>
      <w:r w:rsidRPr="00647BCC">
        <w:rPr>
          <w:rFonts w:ascii="Courier" w:hAnsi="Courier"/>
        </w:rPr>
        <w:t xml:space="preserve"> joints                                         ________</w:t>
      </w:r>
    </w:p>
    <w:p w14:paraId="05FF5C5B" w14:textId="77777777" w:rsidR="00395E4A" w:rsidRPr="005130CA" w:rsidRDefault="00395E4A" w:rsidP="00395E4A">
      <w:pPr>
        <w:ind w:firstLine="720"/>
        <w:rPr>
          <w:rFonts w:ascii="Courier" w:hAnsi="Courier"/>
        </w:rPr>
      </w:pPr>
    </w:p>
    <w:p w14:paraId="3086B56C" w14:textId="516E369C" w:rsidR="00395E4A" w:rsidRPr="00647BCC" w:rsidRDefault="00395E4A" w:rsidP="004B00B9">
      <w:pPr>
        <w:pStyle w:val="ListParagraph"/>
        <w:numPr>
          <w:ilvl w:val="0"/>
          <w:numId w:val="40"/>
        </w:numPr>
        <w:rPr>
          <w:rFonts w:ascii="Courier" w:hAnsi="Courier"/>
        </w:rPr>
      </w:pPr>
      <w:r w:rsidRPr="00647BCC">
        <w:rPr>
          <w:rFonts w:ascii="Courier" w:hAnsi="Courier"/>
        </w:rPr>
        <w:t xml:space="preserve">Inspect with magnifying glass to make sure joints are good and there are no </w:t>
      </w:r>
      <w:r w:rsidR="00EE0200">
        <w:rPr>
          <w:rFonts w:ascii="Courier" w:hAnsi="Courier"/>
        </w:rPr>
        <w:t>solder bridges</w:t>
      </w:r>
      <w:r w:rsidRPr="00647BCC">
        <w:rPr>
          <w:rFonts w:ascii="Courier" w:hAnsi="Courier"/>
        </w:rPr>
        <w:t xml:space="preserve">                          ________</w:t>
      </w:r>
    </w:p>
    <w:p w14:paraId="3AEACA13" w14:textId="77777777" w:rsidR="00395E4A" w:rsidRPr="005130CA" w:rsidRDefault="00395E4A" w:rsidP="00395E4A">
      <w:pPr>
        <w:ind w:firstLine="1000"/>
        <w:rPr>
          <w:rFonts w:ascii="Courier" w:hAnsi="Courier"/>
        </w:rPr>
      </w:pPr>
    </w:p>
    <w:p w14:paraId="72A0078D" w14:textId="5C570C93" w:rsidR="00395E4A" w:rsidRPr="004C014A" w:rsidRDefault="00395E4A" w:rsidP="004B00B9">
      <w:pPr>
        <w:pStyle w:val="ListParagraph"/>
        <w:numPr>
          <w:ilvl w:val="0"/>
          <w:numId w:val="41"/>
        </w:numPr>
        <w:rPr>
          <w:rFonts w:ascii="Courier" w:hAnsi="Courier"/>
        </w:rPr>
      </w:pPr>
      <w:r w:rsidRPr="00647BCC">
        <w:rPr>
          <w:rFonts w:ascii="Courier" w:hAnsi="Courier"/>
        </w:rPr>
        <w:t xml:space="preserve">Trim </w:t>
      </w:r>
      <w:r>
        <w:rPr>
          <w:rFonts w:ascii="Courier" w:hAnsi="Courier"/>
        </w:rPr>
        <w:t>all 4</w:t>
      </w:r>
      <w:r w:rsidRPr="00647BCC">
        <w:rPr>
          <w:rFonts w:ascii="Courier" w:hAnsi="Courier"/>
        </w:rPr>
        <w:t xml:space="preserve"> </w:t>
      </w:r>
      <w:proofErr w:type="gramStart"/>
      <w:r w:rsidRPr="00647BCC">
        <w:rPr>
          <w:rFonts w:ascii="Courier" w:hAnsi="Courier"/>
        </w:rPr>
        <w:t>leads</w:t>
      </w:r>
      <w:r>
        <w:rPr>
          <w:rFonts w:ascii="Courier" w:hAnsi="Courier"/>
        </w:rPr>
        <w:t xml:space="preserve">  _</w:t>
      </w:r>
      <w:proofErr w:type="gramEnd"/>
      <w:r>
        <w:rPr>
          <w:rFonts w:ascii="Courier" w:hAnsi="Courier"/>
        </w:rPr>
        <w:t>______</w:t>
      </w:r>
      <w:r w:rsidRPr="00647BCC">
        <w:rPr>
          <w:rFonts w:ascii="Courier" w:hAnsi="Courier"/>
        </w:rPr>
        <w:t xml:space="preserve">  </w:t>
      </w:r>
    </w:p>
    <w:p w14:paraId="0DFFBBF1" w14:textId="77777777" w:rsidR="005130CA" w:rsidRPr="005130CA" w:rsidRDefault="005130CA" w:rsidP="005130CA">
      <w:pPr>
        <w:ind w:left="360"/>
        <w:rPr>
          <w:rFonts w:ascii="Courier" w:hAnsi="Courier"/>
        </w:rPr>
      </w:pPr>
      <w:r w:rsidRPr="005130CA">
        <w:rPr>
          <w:rFonts w:ascii="Courier" w:hAnsi="Courier"/>
        </w:rPr>
        <w:t xml:space="preserve">                </w:t>
      </w:r>
    </w:p>
    <w:p w14:paraId="0B57F654" w14:textId="6719D07F" w:rsidR="005130CA" w:rsidRDefault="005130CA" w:rsidP="005130CA">
      <w:pPr>
        <w:ind w:left="360"/>
        <w:rPr>
          <w:rFonts w:ascii="Courier" w:hAnsi="Courier"/>
        </w:rPr>
      </w:pPr>
    </w:p>
    <w:p w14:paraId="4C199C9E" w14:textId="77777777" w:rsidR="00886BE1" w:rsidRPr="005130CA" w:rsidRDefault="00886BE1" w:rsidP="005130CA">
      <w:pPr>
        <w:ind w:left="360"/>
        <w:rPr>
          <w:rFonts w:ascii="Courier" w:hAnsi="Courier"/>
        </w:rPr>
      </w:pPr>
    </w:p>
    <w:p w14:paraId="2EE96EDE" w14:textId="4741C8ED" w:rsidR="00C268C6" w:rsidRDefault="00C268C6" w:rsidP="00C268C6">
      <w:pPr>
        <w:pStyle w:val="Heading1"/>
        <w:rPr>
          <w:color w:val="FF0000"/>
        </w:rPr>
      </w:pPr>
      <w:bookmarkStart w:id="45" w:name="_Toc411616801"/>
      <w:r>
        <w:t>Bypass diode</w:t>
      </w:r>
      <w:bookmarkEnd w:id="45"/>
    </w:p>
    <w:p w14:paraId="4C4F001B" w14:textId="77777777" w:rsidR="00C268C6" w:rsidRDefault="00C268C6" w:rsidP="00C268C6">
      <w:pPr>
        <w:rPr>
          <w:rFonts w:ascii="Courier" w:hAnsi="Courier"/>
        </w:rPr>
      </w:pPr>
    </w:p>
    <w:p w14:paraId="757E3266" w14:textId="41C61320" w:rsidR="00C268C6" w:rsidRDefault="00C268C6" w:rsidP="00C268C6">
      <w:pPr>
        <w:rPr>
          <w:rFonts w:ascii="Courier" w:hAnsi="Courier"/>
        </w:rPr>
      </w:pPr>
      <w:r>
        <w:rPr>
          <w:rFonts w:ascii="Courier" w:hAnsi="Courier"/>
        </w:rPr>
        <w:t>The purpose of the bypass diode is to protect the electronics in case the PV is connected to the IV Swinger 2 backwards.</w:t>
      </w:r>
    </w:p>
    <w:p w14:paraId="5CE562BE" w14:textId="77777777" w:rsidR="00C268C6" w:rsidRDefault="00C268C6" w:rsidP="00C268C6">
      <w:pPr>
        <w:rPr>
          <w:rFonts w:ascii="Courier" w:hAnsi="Courier"/>
        </w:rPr>
      </w:pPr>
    </w:p>
    <w:p w14:paraId="07235A2C" w14:textId="6D79B3B9" w:rsidR="00C268C6" w:rsidRDefault="005004E0" w:rsidP="00C268C6">
      <w:pPr>
        <w:rPr>
          <w:rFonts w:ascii="Courier" w:hAnsi="Courier"/>
        </w:rPr>
      </w:pPr>
      <w:r>
        <w:rPr>
          <w:rFonts w:ascii="Courier" w:hAnsi="Courier"/>
        </w:rPr>
        <w:t xml:space="preserve">The cell versions require one </w:t>
      </w:r>
      <w:r w:rsidR="00C268C6">
        <w:rPr>
          <w:rFonts w:ascii="Courier" w:hAnsi="Courier"/>
        </w:rPr>
        <w:t xml:space="preserve">15A, 45V bypass diode (15SQ045). </w:t>
      </w:r>
    </w:p>
    <w:p w14:paraId="317E69C2" w14:textId="059DB16C" w:rsidR="00C268C6" w:rsidRPr="007E1521" w:rsidRDefault="00C268C6" w:rsidP="00C268C6">
      <w:pPr>
        <w:rPr>
          <w:rFonts w:ascii="Courier" w:hAnsi="Courier"/>
        </w:rPr>
      </w:pPr>
    </w:p>
    <w:p w14:paraId="59AC12E3" w14:textId="49DE7573" w:rsidR="00C268C6" w:rsidRPr="007E1521" w:rsidRDefault="00C268C6" w:rsidP="004B00B9">
      <w:pPr>
        <w:pStyle w:val="ListParagraph"/>
        <w:numPr>
          <w:ilvl w:val="0"/>
          <w:numId w:val="36"/>
        </w:numPr>
        <w:rPr>
          <w:rFonts w:ascii="Courier" w:hAnsi="Courier"/>
          <w:b/>
          <w:sz w:val="28"/>
          <w:szCs w:val="28"/>
          <w:u w:val="single"/>
        </w:rPr>
      </w:pPr>
      <w:r w:rsidRPr="00C83733">
        <w:rPr>
          <w:rFonts w:ascii="Courier" w:hAnsi="Courier"/>
          <w:b/>
          <w:sz w:val="28"/>
          <w:szCs w:val="28"/>
          <w:u w:val="single"/>
        </w:rPr>
        <w:t>Sold</w:t>
      </w:r>
      <w:r>
        <w:rPr>
          <w:rFonts w:ascii="Courier" w:hAnsi="Courier"/>
          <w:b/>
          <w:sz w:val="28"/>
          <w:szCs w:val="28"/>
          <w:u w:val="single"/>
        </w:rPr>
        <w:t>er bypass diode to PCB – 2 joints</w:t>
      </w:r>
      <w:r w:rsidRPr="00C83733">
        <w:rPr>
          <w:rFonts w:ascii="Courier" w:hAnsi="Courier"/>
          <w:b/>
          <w:sz w:val="28"/>
          <w:szCs w:val="28"/>
          <w:u w:val="single"/>
        </w:rPr>
        <w:t>:</w:t>
      </w:r>
      <w:r w:rsidRPr="007E1521">
        <w:rPr>
          <w:rFonts w:ascii="Courier" w:hAnsi="Courier"/>
          <w:b/>
          <w:sz w:val="28"/>
          <w:szCs w:val="28"/>
          <w:u w:val="single"/>
        </w:rPr>
        <w:br/>
      </w:r>
    </w:p>
    <w:p w14:paraId="395D7F62" w14:textId="6A0125AA" w:rsidR="00C268C6" w:rsidRDefault="00C268C6" w:rsidP="004B00B9">
      <w:pPr>
        <w:pStyle w:val="ListParagraph"/>
        <w:numPr>
          <w:ilvl w:val="0"/>
          <w:numId w:val="16"/>
        </w:numPr>
        <w:rPr>
          <w:rFonts w:ascii="Courier" w:hAnsi="Courier"/>
        </w:rPr>
      </w:pPr>
      <w:r>
        <w:rPr>
          <w:rFonts w:ascii="Courier" w:hAnsi="Courier"/>
        </w:rPr>
        <w:t xml:space="preserve">Bend lead on </w:t>
      </w:r>
      <w:r w:rsidRPr="00C268C6">
        <w:rPr>
          <w:rFonts w:ascii="Courier" w:hAnsi="Courier"/>
          <w:u w:val="single"/>
        </w:rPr>
        <w:t>striped end</w:t>
      </w:r>
      <w:r>
        <w:rPr>
          <w:rFonts w:ascii="Courier" w:hAnsi="Courier"/>
        </w:rPr>
        <w:t xml:space="preserve"> of diode around the diode so that it points in the same direction as the other lead.</w:t>
      </w:r>
    </w:p>
    <w:p w14:paraId="60FEA4E4" w14:textId="77777777" w:rsidR="00C268C6" w:rsidRDefault="00C268C6" w:rsidP="00C268C6">
      <w:pPr>
        <w:pStyle w:val="ListParagraph"/>
        <w:rPr>
          <w:rFonts w:ascii="Courier" w:hAnsi="Courier"/>
        </w:rPr>
      </w:pPr>
    </w:p>
    <w:p w14:paraId="6DC7D8FC" w14:textId="20165688" w:rsidR="00C268C6" w:rsidRPr="004C014A" w:rsidRDefault="00C268C6" w:rsidP="004B00B9">
      <w:pPr>
        <w:pStyle w:val="ListParagraph"/>
        <w:numPr>
          <w:ilvl w:val="0"/>
          <w:numId w:val="16"/>
        </w:numPr>
        <w:rPr>
          <w:rFonts w:ascii="Courier" w:hAnsi="Courier"/>
        </w:rPr>
      </w:pPr>
      <w:r>
        <w:rPr>
          <w:rFonts w:ascii="Courier" w:hAnsi="Courier"/>
        </w:rPr>
        <w:t>Insert leads as follows:</w:t>
      </w:r>
    </w:p>
    <w:p w14:paraId="52ECA22D" w14:textId="77777777" w:rsidR="00C268C6" w:rsidRPr="005130CA" w:rsidRDefault="00C268C6" w:rsidP="00C268C6">
      <w:pPr>
        <w:ind w:left="360"/>
        <w:rPr>
          <w:rFonts w:ascii="Courier" w:hAnsi="Courier"/>
        </w:rPr>
      </w:pPr>
      <w:r w:rsidRPr="005130CA">
        <w:rPr>
          <w:rFonts w:ascii="Courier" w:hAnsi="Courier"/>
        </w:rPr>
        <w:t xml:space="preserve">       </w:t>
      </w:r>
    </w:p>
    <w:p w14:paraId="5B166E70" w14:textId="30390971" w:rsidR="00C268C6" w:rsidRDefault="00C268C6" w:rsidP="004B00B9">
      <w:pPr>
        <w:pStyle w:val="ListParagraph"/>
        <w:numPr>
          <w:ilvl w:val="3"/>
          <w:numId w:val="17"/>
        </w:numPr>
        <w:ind w:left="1080"/>
        <w:rPr>
          <w:rFonts w:ascii="Courier" w:hAnsi="Courier"/>
        </w:rPr>
      </w:pPr>
      <w:r>
        <w:rPr>
          <w:rFonts w:ascii="Courier" w:hAnsi="Courier"/>
        </w:rPr>
        <w:t xml:space="preserve">Pad D1, striped end (top):  </w:t>
      </w:r>
      <w:r w:rsidRPr="004C014A">
        <w:rPr>
          <w:rFonts w:ascii="Courier" w:hAnsi="Courier"/>
        </w:rPr>
        <w:t>________</w:t>
      </w:r>
    </w:p>
    <w:p w14:paraId="7541AA9C" w14:textId="14026E3C" w:rsidR="00C268C6" w:rsidRDefault="00C268C6" w:rsidP="004B00B9">
      <w:pPr>
        <w:pStyle w:val="ListParagraph"/>
        <w:numPr>
          <w:ilvl w:val="3"/>
          <w:numId w:val="17"/>
        </w:numPr>
        <w:ind w:left="1080"/>
        <w:rPr>
          <w:rFonts w:ascii="Courier" w:hAnsi="Courier"/>
        </w:rPr>
      </w:pPr>
      <w:r>
        <w:rPr>
          <w:rFonts w:ascii="Courier" w:hAnsi="Courier"/>
        </w:rPr>
        <w:t xml:space="preserve">Pad D2, non-striped end (bottom):  </w:t>
      </w:r>
      <w:r w:rsidRPr="004C014A">
        <w:rPr>
          <w:rFonts w:ascii="Courier" w:hAnsi="Courier"/>
        </w:rPr>
        <w:t>________</w:t>
      </w:r>
    </w:p>
    <w:p w14:paraId="463BCADD" w14:textId="77777777" w:rsidR="00C268C6" w:rsidRDefault="00C268C6" w:rsidP="00C268C6">
      <w:pPr>
        <w:pStyle w:val="ListParagraph"/>
        <w:ind w:left="1080"/>
        <w:rPr>
          <w:rFonts w:ascii="Courier" w:hAnsi="Courier"/>
        </w:rPr>
      </w:pPr>
    </w:p>
    <w:p w14:paraId="310156C4" w14:textId="6D110D7A" w:rsidR="00C268C6" w:rsidRPr="00647BCC" w:rsidRDefault="00C268C6" w:rsidP="004B00B9">
      <w:pPr>
        <w:pStyle w:val="ListParagraph"/>
        <w:numPr>
          <w:ilvl w:val="0"/>
          <w:numId w:val="39"/>
        </w:numPr>
        <w:rPr>
          <w:rFonts w:ascii="Courier" w:hAnsi="Courier"/>
        </w:rPr>
      </w:pPr>
      <w:r w:rsidRPr="00647BCC">
        <w:rPr>
          <w:rFonts w:ascii="Courier" w:hAnsi="Courier"/>
        </w:rPr>
        <w:t xml:space="preserve">Flip board upside down and hold with vise or 3rd </w:t>
      </w:r>
      <w:r>
        <w:rPr>
          <w:rFonts w:ascii="Courier" w:hAnsi="Courier"/>
        </w:rPr>
        <w:t>hand tool and solder both (or all four) leads</w:t>
      </w:r>
      <w:r w:rsidRPr="00647BCC">
        <w:rPr>
          <w:rFonts w:ascii="Courier" w:hAnsi="Courier"/>
        </w:rPr>
        <w:t xml:space="preserve">                                         </w:t>
      </w:r>
      <w:r w:rsidRPr="00647BCC">
        <w:rPr>
          <w:rFonts w:ascii="Courier" w:hAnsi="Courier"/>
        </w:rPr>
        <w:lastRenderedPageBreak/>
        <w:t>________</w:t>
      </w:r>
      <w:r w:rsidR="008A01B4">
        <w:rPr>
          <w:rFonts w:ascii="Courier" w:hAnsi="Courier"/>
        </w:rPr>
        <w:br/>
      </w:r>
    </w:p>
    <w:p w14:paraId="23CFC27D" w14:textId="40340F53" w:rsidR="008A01B4" w:rsidRDefault="008A01B4" w:rsidP="004B00B9">
      <w:pPr>
        <w:pStyle w:val="ListParagraph"/>
        <w:numPr>
          <w:ilvl w:val="0"/>
          <w:numId w:val="9"/>
        </w:numPr>
        <w:ind w:left="720"/>
        <w:rPr>
          <w:rFonts w:ascii="Courier" w:hAnsi="Courier"/>
        </w:rPr>
      </w:pPr>
      <w:r>
        <w:rPr>
          <w:rFonts w:ascii="Courier" w:hAnsi="Courier"/>
        </w:rPr>
        <w:t xml:space="preserve">Trim </w:t>
      </w:r>
      <w:r w:rsidRPr="004C014A">
        <w:rPr>
          <w:rFonts w:ascii="Courier" w:hAnsi="Courier"/>
        </w:rPr>
        <w:t>leads</w:t>
      </w:r>
      <w:r>
        <w:rPr>
          <w:rFonts w:ascii="Courier" w:hAnsi="Courier"/>
        </w:rPr>
        <w:t xml:space="preserve"> _______</w:t>
      </w:r>
    </w:p>
    <w:p w14:paraId="7464FDCA" w14:textId="77777777" w:rsidR="008A01B4" w:rsidRDefault="008A01B4" w:rsidP="008A01B4">
      <w:pPr>
        <w:pStyle w:val="ListParagraph"/>
        <w:rPr>
          <w:rFonts w:ascii="Courier" w:hAnsi="Courier"/>
        </w:rPr>
      </w:pPr>
    </w:p>
    <w:p w14:paraId="61691A0E" w14:textId="71904113" w:rsidR="008A01B4" w:rsidRDefault="008A01B4"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both/all </w:t>
      </w:r>
      <w:proofErr w:type="gramStart"/>
      <w:r>
        <w:rPr>
          <w:rFonts w:ascii="Courier" w:hAnsi="Courier"/>
        </w:rPr>
        <w:t>leads  _</w:t>
      </w:r>
      <w:proofErr w:type="gramEnd"/>
      <w:r>
        <w:rPr>
          <w:rFonts w:ascii="Courier" w:hAnsi="Courier"/>
        </w:rPr>
        <w:t>______</w:t>
      </w:r>
    </w:p>
    <w:p w14:paraId="181965AD" w14:textId="77777777" w:rsidR="008A01B4" w:rsidRPr="00C268C6" w:rsidRDefault="008A01B4" w:rsidP="008A01B4">
      <w:pPr>
        <w:rPr>
          <w:rFonts w:ascii="Courier" w:hAnsi="Courier"/>
        </w:rPr>
      </w:pPr>
    </w:p>
    <w:p w14:paraId="215E687A" w14:textId="77777777" w:rsidR="008A01B4" w:rsidRDefault="008A01B4" w:rsidP="008A01B4">
      <w:pPr>
        <w:pStyle w:val="ListParagraph"/>
        <w:rPr>
          <w:rFonts w:ascii="Courier" w:hAnsi="Courier"/>
        </w:rPr>
      </w:pPr>
      <w:r>
        <w:rPr>
          <w:rFonts w:ascii="Courier" w:hAnsi="Courier"/>
        </w:rPr>
        <w:t>(This is because leads are thick, and may not have heated well before trimming)</w:t>
      </w:r>
    </w:p>
    <w:p w14:paraId="3DDAE6DD" w14:textId="77777777" w:rsidR="008A01B4" w:rsidRPr="00C268C6" w:rsidRDefault="008A01B4" w:rsidP="008A01B4">
      <w:pPr>
        <w:rPr>
          <w:rFonts w:ascii="Courier" w:hAnsi="Courier"/>
        </w:rPr>
      </w:pPr>
    </w:p>
    <w:p w14:paraId="11D77E43" w14:textId="77777777" w:rsidR="008A01B4" w:rsidRPr="004C014A" w:rsidRDefault="008A01B4" w:rsidP="004B00B9">
      <w:pPr>
        <w:pStyle w:val="ListParagraph"/>
        <w:numPr>
          <w:ilvl w:val="0"/>
          <w:numId w:val="14"/>
        </w:numPr>
        <w:ind w:left="720"/>
        <w:rPr>
          <w:rFonts w:ascii="Courier" w:hAnsi="Courier"/>
        </w:rPr>
      </w:pPr>
      <w:r w:rsidRPr="004C014A">
        <w:rPr>
          <w:rFonts w:ascii="Courier" w:hAnsi="Courier"/>
        </w:rPr>
        <w:t>Inspect with ma</w:t>
      </w:r>
      <w:r>
        <w:rPr>
          <w:rFonts w:ascii="Courier" w:hAnsi="Courier"/>
        </w:rPr>
        <w:t xml:space="preserve">gnifying glass to make sure </w:t>
      </w:r>
      <w:r w:rsidRPr="004C014A">
        <w:rPr>
          <w:rFonts w:ascii="Courier" w:hAnsi="Courier"/>
        </w:rPr>
        <w:t>joints are good</w:t>
      </w:r>
    </w:p>
    <w:p w14:paraId="131378E1" w14:textId="77777777" w:rsidR="008A01B4" w:rsidRDefault="008A01B4" w:rsidP="008A01B4">
      <w:pPr>
        <w:pStyle w:val="ListParagraph"/>
        <w:rPr>
          <w:rFonts w:ascii="Courier" w:hAnsi="Courier"/>
        </w:rPr>
      </w:pPr>
      <w:r w:rsidRPr="004C014A">
        <w:rPr>
          <w:rFonts w:ascii="Courier" w:hAnsi="Courier"/>
        </w:rPr>
        <w:t>________</w:t>
      </w:r>
    </w:p>
    <w:p w14:paraId="76A09D04" w14:textId="4ACFAA6B" w:rsidR="00C268C6" w:rsidRPr="00C268C6" w:rsidRDefault="00C268C6" w:rsidP="00C268C6">
      <w:pPr>
        <w:rPr>
          <w:rFonts w:ascii="Courier" w:hAnsi="Courier"/>
        </w:rPr>
      </w:pPr>
    </w:p>
    <w:p w14:paraId="01FC8DE7" w14:textId="77777777" w:rsidR="005130CA" w:rsidRPr="005130CA" w:rsidRDefault="005130CA" w:rsidP="00647BCC">
      <w:pPr>
        <w:ind w:firstLine="720"/>
        <w:rPr>
          <w:rFonts w:ascii="Courier" w:hAnsi="Courier"/>
        </w:rPr>
      </w:pPr>
    </w:p>
    <w:p w14:paraId="169BB519" w14:textId="77777777" w:rsidR="00C83733" w:rsidRDefault="00C83733" w:rsidP="00C268C6">
      <w:pPr>
        <w:rPr>
          <w:rFonts w:ascii="Courier" w:hAnsi="Courier"/>
        </w:rPr>
      </w:pPr>
    </w:p>
    <w:p w14:paraId="49C0C664" w14:textId="6F3E0CC1" w:rsidR="005130CA" w:rsidRPr="005130CA" w:rsidRDefault="00C268C6" w:rsidP="00C83733">
      <w:pPr>
        <w:pStyle w:val="Heading1"/>
      </w:pPr>
      <w:bookmarkStart w:id="46" w:name="_Toc411616802"/>
      <w:r>
        <w:t>L</w:t>
      </w:r>
      <w:r w:rsidR="00C83733">
        <w:t>oad capacitors</w:t>
      </w:r>
      <w:bookmarkEnd w:id="46"/>
      <w:r w:rsidR="00C83733">
        <w:br/>
      </w:r>
      <w:r w:rsidR="005130CA" w:rsidRPr="005130CA">
        <w:t xml:space="preserve">        </w:t>
      </w:r>
    </w:p>
    <w:p w14:paraId="0387B470" w14:textId="6C009929" w:rsidR="005130CA" w:rsidRPr="00C83733" w:rsidRDefault="00C268C6" w:rsidP="004B00B9">
      <w:pPr>
        <w:pStyle w:val="ListParagraph"/>
        <w:numPr>
          <w:ilvl w:val="0"/>
          <w:numId w:val="22"/>
        </w:numPr>
        <w:rPr>
          <w:rFonts w:ascii="Courier" w:hAnsi="Courier"/>
          <w:b/>
          <w:sz w:val="28"/>
          <w:szCs w:val="28"/>
          <w:u w:val="single"/>
        </w:rPr>
      </w:pPr>
      <w:r>
        <w:rPr>
          <w:rFonts w:ascii="Courier" w:hAnsi="Courier"/>
          <w:b/>
          <w:sz w:val="28"/>
          <w:szCs w:val="28"/>
          <w:u w:val="single"/>
        </w:rPr>
        <w:t xml:space="preserve">Solder </w:t>
      </w:r>
      <w:r w:rsidR="005130CA" w:rsidRPr="00C83733">
        <w:rPr>
          <w:rFonts w:ascii="Courier" w:hAnsi="Courier"/>
          <w:b/>
          <w:sz w:val="28"/>
          <w:szCs w:val="28"/>
          <w:u w:val="single"/>
        </w:rPr>
        <w:t xml:space="preserve">load </w:t>
      </w:r>
      <w:r w:rsidR="006554B7" w:rsidRPr="00C83733">
        <w:rPr>
          <w:rFonts w:ascii="Courier" w:hAnsi="Courier"/>
          <w:b/>
          <w:sz w:val="28"/>
          <w:szCs w:val="28"/>
          <w:u w:val="single"/>
        </w:rPr>
        <w:t>capacitors</w:t>
      </w:r>
      <w:r>
        <w:rPr>
          <w:rFonts w:ascii="Courier" w:hAnsi="Courier"/>
          <w:b/>
          <w:sz w:val="28"/>
          <w:szCs w:val="28"/>
          <w:u w:val="single"/>
        </w:rPr>
        <w:t xml:space="preserve"> to PCB</w:t>
      </w:r>
      <w:r w:rsidR="006554B7" w:rsidRPr="00C83733">
        <w:rPr>
          <w:rFonts w:ascii="Courier" w:hAnsi="Courier"/>
          <w:b/>
          <w:sz w:val="28"/>
          <w:szCs w:val="28"/>
          <w:u w:val="single"/>
        </w:rPr>
        <w:t>:</w:t>
      </w:r>
    </w:p>
    <w:p w14:paraId="0821D275" w14:textId="77777777" w:rsidR="005130CA" w:rsidRPr="005130CA" w:rsidRDefault="005130CA" w:rsidP="005130CA">
      <w:pPr>
        <w:ind w:left="360"/>
        <w:rPr>
          <w:rFonts w:ascii="Courier" w:hAnsi="Courier"/>
        </w:rPr>
      </w:pPr>
      <w:r w:rsidRPr="005130CA">
        <w:rPr>
          <w:rFonts w:ascii="Courier" w:hAnsi="Courier"/>
        </w:rPr>
        <w:t xml:space="preserve">  </w:t>
      </w:r>
    </w:p>
    <w:p w14:paraId="0238A190" w14:textId="3AD5B86F" w:rsidR="00C268C6" w:rsidRDefault="00C268C6" w:rsidP="00C268C6">
      <w:pPr>
        <w:pStyle w:val="ListParagraph"/>
        <w:ind w:left="426"/>
        <w:rPr>
          <w:rFonts w:ascii="Courier" w:hAnsi="Courier"/>
        </w:rPr>
      </w:pPr>
      <w:r w:rsidRPr="00C268C6">
        <w:rPr>
          <w:rFonts w:ascii="Courier" w:hAnsi="Courier"/>
        </w:rPr>
        <w:t>Cell versions use 22000µF, 6.3V load capacitors</w:t>
      </w:r>
      <w:r>
        <w:rPr>
          <w:rFonts w:ascii="Courier" w:hAnsi="Courier"/>
        </w:rPr>
        <w:t>.</w:t>
      </w:r>
    </w:p>
    <w:p w14:paraId="63590E27" w14:textId="77777777" w:rsidR="00C268C6" w:rsidRDefault="00C268C6" w:rsidP="00C268C6">
      <w:pPr>
        <w:pStyle w:val="ListParagraph"/>
        <w:ind w:left="426"/>
        <w:rPr>
          <w:rFonts w:ascii="Courier" w:hAnsi="Courier"/>
        </w:rPr>
      </w:pPr>
    </w:p>
    <w:p w14:paraId="6957C877" w14:textId="67B27231" w:rsidR="00C268C6" w:rsidRPr="00C268C6" w:rsidRDefault="00C268C6" w:rsidP="00C268C6">
      <w:pPr>
        <w:pStyle w:val="ListParagraph"/>
        <w:ind w:left="426"/>
        <w:rPr>
          <w:rFonts w:ascii="Courier" w:hAnsi="Courier"/>
        </w:rPr>
      </w:pPr>
      <w:r>
        <w:rPr>
          <w:rFonts w:ascii="Courier" w:hAnsi="Courier"/>
        </w:rPr>
        <w:t xml:space="preserve">These are polarized electrolytic capacitors, so orientation </w:t>
      </w:r>
      <w:r w:rsidRPr="008A01B4">
        <w:rPr>
          <w:rFonts w:ascii="Courier" w:hAnsi="Courier"/>
          <w:u w:val="single"/>
        </w:rPr>
        <w:t>is</w:t>
      </w:r>
      <w:r>
        <w:rPr>
          <w:rFonts w:ascii="Courier" w:hAnsi="Courier"/>
        </w:rPr>
        <w:t xml:space="preserve"> important.</w:t>
      </w:r>
    </w:p>
    <w:p w14:paraId="6E00B7C6" w14:textId="519AD040" w:rsidR="00C268C6" w:rsidRDefault="00C268C6" w:rsidP="00C268C6">
      <w:pPr>
        <w:pStyle w:val="ListParagraph"/>
        <w:rPr>
          <w:rFonts w:ascii="Courier" w:hAnsi="Courier"/>
        </w:rPr>
      </w:pPr>
      <w:r>
        <w:rPr>
          <w:rFonts w:ascii="Courier" w:hAnsi="Courier"/>
        </w:rPr>
        <w:t xml:space="preserve"> </w:t>
      </w:r>
    </w:p>
    <w:p w14:paraId="14937499" w14:textId="3E47D4C5" w:rsidR="005130CA" w:rsidRPr="00C268C6" w:rsidRDefault="00C268C6" w:rsidP="004B00B9">
      <w:pPr>
        <w:pStyle w:val="ListParagraph"/>
        <w:numPr>
          <w:ilvl w:val="0"/>
          <w:numId w:val="23"/>
        </w:numPr>
        <w:rPr>
          <w:rFonts w:ascii="Courier" w:hAnsi="Courier"/>
        </w:rPr>
      </w:pPr>
      <w:r>
        <w:rPr>
          <w:rFonts w:ascii="Courier" w:hAnsi="Courier"/>
        </w:rPr>
        <w:t xml:space="preserve">Insert load capacitors in position.  </w:t>
      </w:r>
      <w:r w:rsidRPr="00C268C6">
        <w:rPr>
          <w:rFonts w:ascii="Courier" w:hAnsi="Courier"/>
          <w:b/>
        </w:rPr>
        <w:t>Stripe side (shorter lead) goes to the right</w:t>
      </w:r>
      <w:r>
        <w:rPr>
          <w:rFonts w:ascii="Courier" w:hAnsi="Courier"/>
          <w:b/>
        </w:rPr>
        <w:t xml:space="preserve"> – this is the negative lead</w:t>
      </w:r>
      <w:r w:rsidRPr="00C268C6">
        <w:rPr>
          <w:rFonts w:ascii="Courier" w:hAnsi="Courier"/>
          <w:b/>
        </w:rPr>
        <w:t>.</w:t>
      </w:r>
      <w:r>
        <w:rPr>
          <w:rFonts w:ascii="Courier" w:hAnsi="Courier"/>
          <w:b/>
        </w:rPr>
        <w:t xml:space="preserve"> </w:t>
      </w:r>
      <w:r w:rsidR="00B91C75">
        <w:rPr>
          <w:rFonts w:ascii="Courier" w:hAnsi="Courier"/>
        </w:rPr>
        <w:t xml:space="preserve">Tape </w:t>
      </w:r>
      <w:r w:rsidRPr="00C268C6">
        <w:rPr>
          <w:rFonts w:ascii="Courier" w:hAnsi="Courier"/>
        </w:rPr>
        <w:t>to hold in place.</w:t>
      </w:r>
    </w:p>
    <w:p w14:paraId="77ECDDDB" w14:textId="77777777" w:rsidR="005130CA" w:rsidRPr="005130CA" w:rsidRDefault="005130CA" w:rsidP="005130CA">
      <w:pPr>
        <w:ind w:left="360"/>
        <w:rPr>
          <w:rFonts w:ascii="Courier" w:hAnsi="Courier"/>
        </w:rPr>
      </w:pPr>
      <w:r w:rsidRPr="005130CA">
        <w:rPr>
          <w:rFonts w:ascii="Courier" w:hAnsi="Courier"/>
        </w:rPr>
        <w:t xml:space="preserve">     </w:t>
      </w:r>
    </w:p>
    <w:p w14:paraId="55081750" w14:textId="242211E5" w:rsidR="005130CA" w:rsidRDefault="00C268C6" w:rsidP="004B00B9">
      <w:pPr>
        <w:pStyle w:val="ListParagraph"/>
        <w:numPr>
          <w:ilvl w:val="2"/>
          <w:numId w:val="24"/>
        </w:numPr>
        <w:ind w:left="1080"/>
        <w:rPr>
          <w:rFonts w:ascii="Courier" w:hAnsi="Courier"/>
        </w:rPr>
      </w:pPr>
      <w:r>
        <w:rPr>
          <w:rFonts w:ascii="Courier" w:hAnsi="Courier"/>
        </w:rPr>
        <w:t xml:space="preserve">C1 </w:t>
      </w:r>
      <w:r w:rsidR="005130CA" w:rsidRPr="00637008">
        <w:rPr>
          <w:rFonts w:ascii="Courier" w:hAnsi="Courier"/>
        </w:rPr>
        <w:t xml:space="preserve">   ________</w:t>
      </w:r>
      <w:r>
        <w:rPr>
          <w:rFonts w:ascii="Courier" w:hAnsi="Courier"/>
        </w:rPr>
        <w:br/>
      </w:r>
    </w:p>
    <w:p w14:paraId="1EB927F0" w14:textId="53E570B7" w:rsidR="00C268C6" w:rsidRDefault="00C268C6" w:rsidP="004B00B9">
      <w:pPr>
        <w:pStyle w:val="ListParagraph"/>
        <w:numPr>
          <w:ilvl w:val="2"/>
          <w:numId w:val="24"/>
        </w:numPr>
        <w:ind w:left="1080"/>
        <w:rPr>
          <w:rFonts w:ascii="Courier" w:hAnsi="Courier"/>
        </w:rPr>
      </w:pPr>
      <w:r>
        <w:rPr>
          <w:rFonts w:ascii="Courier" w:hAnsi="Courier"/>
        </w:rPr>
        <w:t xml:space="preserve">C2 </w:t>
      </w:r>
      <w:r w:rsidRPr="00637008">
        <w:rPr>
          <w:rFonts w:ascii="Courier" w:hAnsi="Courier"/>
        </w:rPr>
        <w:t xml:space="preserve">   ________</w:t>
      </w:r>
    </w:p>
    <w:p w14:paraId="547482B1" w14:textId="77777777" w:rsidR="00C83733" w:rsidRDefault="00C83733" w:rsidP="00C268C6">
      <w:pPr>
        <w:ind w:left="720"/>
        <w:rPr>
          <w:rFonts w:ascii="Courier" w:hAnsi="Courier"/>
        </w:rPr>
      </w:pPr>
    </w:p>
    <w:p w14:paraId="779007F2" w14:textId="77777777" w:rsidR="00C268C6" w:rsidRDefault="00C268C6" w:rsidP="004B00B9">
      <w:pPr>
        <w:pStyle w:val="ListParagraph"/>
        <w:numPr>
          <w:ilvl w:val="0"/>
          <w:numId w:val="21"/>
        </w:numPr>
        <w:ind w:left="720"/>
        <w:rPr>
          <w:rFonts w:ascii="Courier" w:hAnsi="Courier"/>
        </w:rPr>
      </w:pPr>
      <w:r w:rsidRPr="00647BCC">
        <w:rPr>
          <w:rFonts w:ascii="Courier" w:hAnsi="Courier"/>
        </w:rPr>
        <w:t>Flip board upside down and hol</w:t>
      </w:r>
      <w:r>
        <w:rPr>
          <w:rFonts w:ascii="Courier" w:hAnsi="Courier"/>
        </w:rPr>
        <w:t xml:space="preserve">d with vise or 3rd hand tool </w:t>
      </w:r>
      <w:r w:rsidRPr="00647BCC">
        <w:rPr>
          <w:rFonts w:ascii="Courier" w:hAnsi="Courier"/>
        </w:rPr>
        <w:t>________</w:t>
      </w:r>
    </w:p>
    <w:p w14:paraId="6B8DC97F" w14:textId="77777777" w:rsidR="00C268C6" w:rsidRDefault="00C268C6" w:rsidP="00C268C6">
      <w:pPr>
        <w:pStyle w:val="ListParagraph"/>
        <w:rPr>
          <w:rFonts w:ascii="Courier" w:hAnsi="Courier"/>
        </w:rPr>
      </w:pPr>
    </w:p>
    <w:p w14:paraId="3977ED45" w14:textId="77777777" w:rsidR="00C268C6" w:rsidRDefault="00C268C6" w:rsidP="004B00B9">
      <w:pPr>
        <w:pStyle w:val="ListParagraph"/>
        <w:numPr>
          <w:ilvl w:val="0"/>
          <w:numId w:val="21"/>
        </w:numPr>
        <w:ind w:left="720"/>
        <w:rPr>
          <w:rFonts w:ascii="Courier" w:hAnsi="Courier"/>
        </w:rPr>
      </w:pPr>
      <w:r>
        <w:rPr>
          <w:rFonts w:ascii="Courier" w:hAnsi="Courier"/>
        </w:rPr>
        <w:t xml:space="preserve">Solder all 4 </w:t>
      </w:r>
      <w:proofErr w:type="gramStart"/>
      <w:r>
        <w:rPr>
          <w:rFonts w:ascii="Courier" w:hAnsi="Courier"/>
        </w:rPr>
        <w:t xml:space="preserve">leads  </w:t>
      </w:r>
      <w:r w:rsidRPr="004C014A">
        <w:rPr>
          <w:rFonts w:ascii="Courier" w:hAnsi="Courier"/>
        </w:rPr>
        <w:t>_</w:t>
      </w:r>
      <w:proofErr w:type="gramEnd"/>
      <w:r w:rsidRPr="004C014A">
        <w:rPr>
          <w:rFonts w:ascii="Courier" w:hAnsi="Courier"/>
        </w:rPr>
        <w:t>_______</w:t>
      </w:r>
    </w:p>
    <w:p w14:paraId="0B3F2B25" w14:textId="62D54530" w:rsidR="00C268C6" w:rsidRPr="00C268C6" w:rsidRDefault="00C268C6" w:rsidP="00182D98">
      <w:pPr>
        <w:rPr>
          <w:rFonts w:ascii="Courier" w:hAnsi="Courier"/>
        </w:rPr>
      </w:pPr>
      <w:r w:rsidRPr="005130CA">
        <w:rPr>
          <w:rFonts w:ascii="Courier" w:hAnsi="Courier"/>
        </w:rPr>
        <w:t xml:space="preserve">   </w:t>
      </w:r>
    </w:p>
    <w:p w14:paraId="1166D980" w14:textId="4D196893" w:rsidR="00C268C6" w:rsidRDefault="00C268C6" w:rsidP="004B00B9">
      <w:pPr>
        <w:pStyle w:val="ListParagraph"/>
        <w:numPr>
          <w:ilvl w:val="0"/>
          <w:numId w:val="9"/>
        </w:numPr>
        <w:ind w:left="720"/>
        <w:rPr>
          <w:rFonts w:ascii="Courier" w:hAnsi="Courier"/>
        </w:rPr>
      </w:pPr>
      <w:r>
        <w:rPr>
          <w:rFonts w:ascii="Courier" w:hAnsi="Courier"/>
        </w:rPr>
        <w:t xml:space="preserve">Trim all 4 </w:t>
      </w:r>
      <w:r w:rsidRPr="004C014A">
        <w:rPr>
          <w:rFonts w:ascii="Courier" w:hAnsi="Courier"/>
        </w:rPr>
        <w:t>leads</w:t>
      </w:r>
      <w:r>
        <w:rPr>
          <w:rFonts w:ascii="Courier" w:hAnsi="Courier"/>
        </w:rPr>
        <w:t xml:space="preserve"> _______</w:t>
      </w:r>
    </w:p>
    <w:p w14:paraId="31B2B9AD" w14:textId="77777777" w:rsidR="00C268C6" w:rsidRDefault="00C268C6" w:rsidP="00C268C6">
      <w:pPr>
        <w:pStyle w:val="ListParagraph"/>
        <w:rPr>
          <w:rFonts w:ascii="Courier" w:hAnsi="Courier"/>
        </w:rPr>
      </w:pPr>
    </w:p>
    <w:p w14:paraId="3089E1D6" w14:textId="16A7ACDB" w:rsidR="00C268C6" w:rsidRDefault="00C268C6" w:rsidP="004B00B9">
      <w:pPr>
        <w:pStyle w:val="ListParagraph"/>
        <w:numPr>
          <w:ilvl w:val="0"/>
          <w:numId w:val="9"/>
        </w:numPr>
        <w:ind w:left="720"/>
        <w:rPr>
          <w:rFonts w:ascii="Courier" w:hAnsi="Courier"/>
        </w:rPr>
      </w:pPr>
      <w:r>
        <w:rPr>
          <w:rFonts w:ascii="Courier" w:hAnsi="Courier"/>
        </w:rPr>
        <w:t>Re-flow</w:t>
      </w:r>
      <w:r w:rsidR="005E6199">
        <w:rPr>
          <w:rFonts w:ascii="Courier" w:hAnsi="Courier"/>
        </w:rPr>
        <w:t>/add</w:t>
      </w:r>
      <w:r>
        <w:rPr>
          <w:rFonts w:ascii="Courier" w:hAnsi="Courier"/>
        </w:rPr>
        <w:t xml:space="preserve"> solder on all 4 </w:t>
      </w:r>
      <w:proofErr w:type="gramStart"/>
      <w:r>
        <w:rPr>
          <w:rFonts w:ascii="Courier" w:hAnsi="Courier"/>
        </w:rPr>
        <w:t>leads  _</w:t>
      </w:r>
      <w:proofErr w:type="gramEnd"/>
      <w:r>
        <w:rPr>
          <w:rFonts w:ascii="Courier" w:hAnsi="Courier"/>
        </w:rPr>
        <w:t>______</w:t>
      </w:r>
    </w:p>
    <w:p w14:paraId="34A9AD3A" w14:textId="77777777" w:rsidR="00C268C6" w:rsidRPr="00C268C6" w:rsidRDefault="00C268C6" w:rsidP="00C268C6">
      <w:pPr>
        <w:rPr>
          <w:rFonts w:ascii="Courier" w:hAnsi="Courier"/>
        </w:rPr>
      </w:pPr>
    </w:p>
    <w:p w14:paraId="6C6765C8" w14:textId="77777777" w:rsidR="00C268C6" w:rsidRDefault="00C268C6" w:rsidP="00C268C6">
      <w:pPr>
        <w:pStyle w:val="ListParagraph"/>
        <w:rPr>
          <w:rFonts w:ascii="Courier" w:hAnsi="Courier"/>
        </w:rPr>
      </w:pPr>
      <w:r>
        <w:rPr>
          <w:rFonts w:ascii="Courier" w:hAnsi="Courier"/>
        </w:rPr>
        <w:t>(This is because leads are thick, and may not have heated well before trimming)</w:t>
      </w:r>
    </w:p>
    <w:p w14:paraId="55B89015" w14:textId="77777777" w:rsidR="00C268C6" w:rsidRPr="00C268C6" w:rsidRDefault="00C268C6" w:rsidP="00C268C6">
      <w:pPr>
        <w:rPr>
          <w:rFonts w:ascii="Courier" w:hAnsi="Courier"/>
        </w:rPr>
      </w:pPr>
    </w:p>
    <w:p w14:paraId="247C5B29" w14:textId="77777777" w:rsidR="00C268C6" w:rsidRPr="004C014A" w:rsidRDefault="00C268C6" w:rsidP="004B00B9">
      <w:pPr>
        <w:pStyle w:val="ListParagraph"/>
        <w:numPr>
          <w:ilvl w:val="0"/>
          <w:numId w:val="14"/>
        </w:numPr>
        <w:ind w:left="720"/>
        <w:rPr>
          <w:rFonts w:ascii="Courier" w:hAnsi="Courier"/>
        </w:rPr>
      </w:pPr>
      <w:r w:rsidRPr="004C014A">
        <w:rPr>
          <w:rFonts w:ascii="Courier" w:hAnsi="Courier"/>
        </w:rPr>
        <w:lastRenderedPageBreak/>
        <w:t>Inspect with ma</w:t>
      </w:r>
      <w:r>
        <w:rPr>
          <w:rFonts w:ascii="Courier" w:hAnsi="Courier"/>
        </w:rPr>
        <w:t xml:space="preserve">gnifying glass to make sure </w:t>
      </w:r>
      <w:r w:rsidRPr="004C014A">
        <w:rPr>
          <w:rFonts w:ascii="Courier" w:hAnsi="Courier"/>
        </w:rPr>
        <w:t>joints are good</w:t>
      </w:r>
    </w:p>
    <w:p w14:paraId="51C1EC17" w14:textId="77777777" w:rsidR="00C268C6" w:rsidRDefault="00C268C6" w:rsidP="00C268C6">
      <w:pPr>
        <w:pStyle w:val="ListParagraph"/>
        <w:rPr>
          <w:rFonts w:ascii="Courier" w:hAnsi="Courier"/>
        </w:rPr>
      </w:pPr>
      <w:r w:rsidRPr="004C014A">
        <w:rPr>
          <w:rFonts w:ascii="Courier" w:hAnsi="Courier"/>
        </w:rPr>
        <w:t>________</w:t>
      </w:r>
    </w:p>
    <w:p w14:paraId="7D82A8BC" w14:textId="77777777" w:rsidR="00C83733" w:rsidRDefault="00C83733" w:rsidP="008A1BC6">
      <w:pPr>
        <w:rPr>
          <w:rFonts w:ascii="Courier" w:hAnsi="Courier"/>
        </w:rPr>
      </w:pPr>
    </w:p>
    <w:p w14:paraId="296CECF7" w14:textId="3A7C4638" w:rsidR="008F696F" w:rsidRDefault="008F696F" w:rsidP="008A1BC6">
      <w:pPr>
        <w:pStyle w:val="Heading1"/>
      </w:pPr>
      <w:bookmarkStart w:id="47" w:name="_Toc411616803"/>
      <w:r>
        <w:t>Optionally clean flux residue from PCB</w:t>
      </w:r>
      <w:bookmarkEnd w:id="47"/>
    </w:p>
    <w:p w14:paraId="52CB99CB" w14:textId="77777777" w:rsidR="008F696F" w:rsidRDefault="008F696F" w:rsidP="008F696F"/>
    <w:p w14:paraId="60D2282D" w14:textId="4849B720" w:rsidR="008F696F" w:rsidRDefault="008F696F" w:rsidP="008F696F">
      <w:pPr>
        <w:rPr>
          <w:rFonts w:ascii="Courier" w:hAnsi="Courier"/>
        </w:rPr>
      </w:pPr>
      <w:r>
        <w:rPr>
          <w:rFonts w:ascii="Courier" w:hAnsi="Courier"/>
        </w:rPr>
        <w:t>Some people think it is important to clean off the flux residue from the PCB after soldering. It makes it looks nicer, but since the PCB sits on top of the Arduino, you don’t see the back anyway.</w:t>
      </w:r>
    </w:p>
    <w:p w14:paraId="7CCFBB19" w14:textId="77777777" w:rsidR="008F696F" w:rsidRDefault="008F696F" w:rsidP="008F696F">
      <w:pPr>
        <w:rPr>
          <w:rFonts w:ascii="Courier" w:hAnsi="Courier"/>
        </w:rPr>
      </w:pPr>
    </w:p>
    <w:p w14:paraId="7ABCA6BC" w14:textId="77777777" w:rsidR="008F696F" w:rsidRDefault="008F696F" w:rsidP="008F696F">
      <w:pPr>
        <w:rPr>
          <w:rFonts w:ascii="Courier" w:hAnsi="Courier"/>
        </w:rPr>
      </w:pPr>
      <w:r>
        <w:rPr>
          <w:rFonts w:ascii="Courier" w:hAnsi="Courier"/>
        </w:rPr>
        <w:t xml:space="preserve">Functionally, it shouldn’t matter. The solder manufacturer Kester says this: </w:t>
      </w:r>
    </w:p>
    <w:p w14:paraId="12A2C530" w14:textId="77777777" w:rsidR="008F696F" w:rsidRDefault="008F696F" w:rsidP="008F696F">
      <w:pPr>
        <w:rPr>
          <w:rFonts w:ascii="Courier" w:hAnsi="Courier"/>
        </w:rPr>
      </w:pPr>
    </w:p>
    <w:p w14:paraId="4F032901" w14:textId="32556F7C" w:rsidR="008F696F" w:rsidRDefault="008F696F" w:rsidP="008F696F">
      <w:pPr>
        <w:rPr>
          <w:rFonts w:ascii="Courier" w:eastAsia="Times New Roman" w:hAnsi="Courier" w:cs="Times New Roman"/>
        </w:rPr>
      </w:pPr>
      <w:r w:rsidRPr="008F696F">
        <w:rPr>
          <w:rFonts w:ascii="Courier" w:hAnsi="Courier"/>
        </w:rPr>
        <w:t>“</w:t>
      </w:r>
      <w:r w:rsidRPr="008F696F">
        <w:rPr>
          <w:rFonts w:ascii="Courier" w:eastAsia="Times New Roman" w:hAnsi="Courier" w:cs="Times New Roman"/>
          <w:color w:val="222222"/>
          <w:shd w:val="clear" w:color="auto" w:fill="FFFFFF"/>
        </w:rPr>
        <w:t>Rosin flux residues are non-conductive and non-corrosive. Under normal circumstances they do not have to be removed from a printed circuit assembly. Rosin residue removal would be for cosmetic considerations. In an environment where the working temperature of the assembly will exceed 200°F the rosin residues will melt and become conductive, in these situations flux removal is required.</w:t>
      </w:r>
      <w:r w:rsidRPr="008F696F">
        <w:rPr>
          <w:rFonts w:ascii="Courier" w:eastAsia="Times New Roman" w:hAnsi="Courier" w:cs="Times New Roman"/>
        </w:rPr>
        <w:t>”</w:t>
      </w:r>
    </w:p>
    <w:p w14:paraId="09736D73" w14:textId="77777777" w:rsidR="008F696F" w:rsidRDefault="008F696F" w:rsidP="008F696F">
      <w:pPr>
        <w:rPr>
          <w:rFonts w:ascii="Courier" w:eastAsia="Times New Roman" w:hAnsi="Courier" w:cs="Times New Roman"/>
        </w:rPr>
      </w:pPr>
    </w:p>
    <w:p w14:paraId="2C3A924C" w14:textId="297F50BE" w:rsidR="008F696F" w:rsidRPr="008F696F" w:rsidRDefault="008F696F" w:rsidP="008F696F">
      <w:pPr>
        <w:rPr>
          <w:rFonts w:ascii="Courier" w:eastAsia="Times New Roman" w:hAnsi="Courier" w:cs="Times New Roman"/>
        </w:rPr>
      </w:pPr>
      <w:r>
        <w:rPr>
          <w:rFonts w:ascii="Courier" w:eastAsia="Times New Roman" w:hAnsi="Courier" w:cs="Times New Roman"/>
        </w:rPr>
        <w:t xml:space="preserve">If you do want to clean it off, </w:t>
      </w:r>
      <w:r w:rsidR="00B91C75">
        <w:rPr>
          <w:rFonts w:ascii="Courier" w:eastAsia="Times New Roman" w:hAnsi="Courier" w:cs="Times New Roman"/>
        </w:rPr>
        <w:t xml:space="preserve">see this </w:t>
      </w:r>
      <w:proofErr w:type="spellStart"/>
      <w:r w:rsidR="00B91C75">
        <w:rPr>
          <w:rFonts w:ascii="Courier" w:eastAsia="Times New Roman" w:hAnsi="Courier" w:cs="Times New Roman"/>
        </w:rPr>
        <w:t>Instructable</w:t>
      </w:r>
      <w:proofErr w:type="spellEnd"/>
      <w:r w:rsidR="00B91C75">
        <w:rPr>
          <w:rFonts w:ascii="Courier" w:eastAsia="Times New Roman" w:hAnsi="Courier" w:cs="Times New Roman"/>
        </w:rPr>
        <w:t xml:space="preserve">: </w:t>
      </w:r>
      <w:hyperlink r:id="rId25" w:history="1">
        <w:r w:rsidR="00B91C75" w:rsidRPr="00B91C75">
          <w:rPr>
            <w:rStyle w:val="Hyperlink"/>
            <w:rFonts w:ascii="Courier" w:eastAsia="Times New Roman" w:hAnsi="Courier" w:cs="Times New Roman"/>
          </w:rPr>
          <w:t>https://www.instructables.com/id/Cleaning-up-your-PCB/</w:t>
        </w:r>
      </w:hyperlink>
      <w:r w:rsidR="00886BE1">
        <w:rPr>
          <w:rStyle w:val="Hyperlink"/>
          <w:rFonts w:ascii="Courier" w:eastAsia="Times New Roman" w:hAnsi="Courier" w:cs="Times New Roman"/>
        </w:rPr>
        <w:br/>
      </w:r>
      <w:r w:rsidR="00886BE1">
        <w:rPr>
          <w:rStyle w:val="Hyperlink"/>
          <w:rFonts w:ascii="Courier" w:eastAsia="Times New Roman" w:hAnsi="Courier" w:cs="Times New Roman"/>
        </w:rPr>
        <w:br/>
      </w:r>
      <w:r w:rsidR="00886BE1">
        <w:rPr>
          <w:rStyle w:val="Hyperlink"/>
          <w:rFonts w:ascii="Courier" w:eastAsia="Times New Roman" w:hAnsi="Courier" w:cs="Times New Roman"/>
        </w:rPr>
        <w:br/>
      </w:r>
    </w:p>
    <w:p w14:paraId="6246C631" w14:textId="4C9EA0CB" w:rsidR="00B91C75" w:rsidRDefault="00B91C75" w:rsidP="008A1BC6">
      <w:pPr>
        <w:pStyle w:val="Heading1"/>
      </w:pPr>
      <w:bookmarkStart w:id="48" w:name="_Toc411616804"/>
      <w:r>
        <w:t>Check for shorts</w:t>
      </w:r>
      <w:bookmarkEnd w:id="48"/>
    </w:p>
    <w:p w14:paraId="29FF5788" w14:textId="78A554A7" w:rsidR="00B91C75" w:rsidRDefault="00B91C75" w:rsidP="00B91C75">
      <w:pPr>
        <w:rPr>
          <w:rFonts w:ascii="Courier" w:hAnsi="Courier"/>
        </w:rPr>
      </w:pPr>
      <w:r w:rsidRPr="00B91C75">
        <w:rPr>
          <w:rFonts w:ascii="Courier" w:hAnsi="Courier"/>
        </w:rPr>
        <w:br/>
        <w:t>Using the di</w:t>
      </w:r>
      <w:r>
        <w:rPr>
          <w:rFonts w:ascii="Courier" w:hAnsi="Courier"/>
        </w:rPr>
        <w:t xml:space="preserve">gital multimeter (DMM) set on the continuity check (beep), check that there is </w:t>
      </w:r>
      <w:r w:rsidRPr="00B91C75">
        <w:rPr>
          <w:rFonts w:ascii="Courier" w:hAnsi="Courier"/>
          <w:u w:val="single"/>
        </w:rPr>
        <w:t>no continuity</w:t>
      </w:r>
      <w:r>
        <w:rPr>
          <w:rFonts w:ascii="Courier" w:hAnsi="Courier"/>
        </w:rPr>
        <w:t xml:space="preserve"> between the following:</w:t>
      </w:r>
      <w:r>
        <w:rPr>
          <w:rFonts w:ascii="Courier" w:hAnsi="Courier"/>
        </w:rPr>
        <w:br/>
      </w:r>
    </w:p>
    <w:p w14:paraId="0EFAE91A" w14:textId="50A7B428" w:rsidR="00B91C75" w:rsidRDefault="00B91C75" w:rsidP="00B91C75">
      <w:pPr>
        <w:rPr>
          <w:rFonts w:ascii="Courier" w:hAnsi="Courier"/>
        </w:rPr>
      </w:pPr>
      <w:r>
        <w:rPr>
          <w:rFonts w:ascii="Courier" w:hAnsi="Courier"/>
        </w:rPr>
        <w:t>Power to ground (mandatory):</w:t>
      </w:r>
    </w:p>
    <w:p w14:paraId="46F9FFA5" w14:textId="065F5546" w:rsidR="00B91C75" w:rsidRDefault="00B91C75" w:rsidP="00B91C75">
      <w:pPr>
        <w:pStyle w:val="ListParagraph"/>
        <w:numPr>
          <w:ilvl w:val="0"/>
          <w:numId w:val="14"/>
        </w:numPr>
        <w:rPr>
          <w:rFonts w:ascii="Courier" w:hAnsi="Courier"/>
        </w:rPr>
      </w:pPr>
      <w:r>
        <w:rPr>
          <w:rFonts w:ascii="Courier" w:hAnsi="Courier"/>
        </w:rPr>
        <w:t>Left IC socket, pin 8 to pin 4</w:t>
      </w:r>
      <w:r>
        <w:rPr>
          <w:rFonts w:ascii="Courier" w:hAnsi="Courier"/>
        </w:rPr>
        <w:br/>
        <w:t xml:space="preserve">  OR</w:t>
      </w:r>
    </w:p>
    <w:p w14:paraId="3EB099B3" w14:textId="77777777" w:rsidR="00B91C75" w:rsidRDefault="00B91C75" w:rsidP="00B91C75">
      <w:pPr>
        <w:pStyle w:val="ListParagraph"/>
        <w:numPr>
          <w:ilvl w:val="0"/>
          <w:numId w:val="14"/>
        </w:numPr>
        <w:rPr>
          <w:rFonts w:ascii="Courier" w:hAnsi="Courier"/>
        </w:rPr>
      </w:pPr>
      <w:r>
        <w:rPr>
          <w:rFonts w:ascii="Courier" w:hAnsi="Courier"/>
        </w:rPr>
        <w:t>Right IC socket, pin 8 to pin 4</w:t>
      </w:r>
    </w:p>
    <w:p w14:paraId="4CC8DBDE" w14:textId="77777777" w:rsidR="00B91C75" w:rsidRDefault="00B91C75" w:rsidP="00B91C75">
      <w:pPr>
        <w:rPr>
          <w:rFonts w:ascii="Courier" w:hAnsi="Courier"/>
        </w:rPr>
      </w:pPr>
    </w:p>
    <w:p w14:paraId="4CB73A92" w14:textId="60A0CEB3" w:rsidR="00B91C75" w:rsidRDefault="00B91C75" w:rsidP="00B91C75">
      <w:pPr>
        <w:rPr>
          <w:rFonts w:ascii="Courier" w:hAnsi="Courier"/>
        </w:rPr>
      </w:pPr>
      <w:r>
        <w:rPr>
          <w:rFonts w:ascii="Courier" w:hAnsi="Courier"/>
        </w:rPr>
        <w:t>Other (recommended):</w:t>
      </w:r>
    </w:p>
    <w:p w14:paraId="6D2BDB5A" w14:textId="65E7254E" w:rsidR="00B91C75" w:rsidRDefault="00B91C75" w:rsidP="00B91C75">
      <w:pPr>
        <w:pStyle w:val="ListParagraph"/>
        <w:numPr>
          <w:ilvl w:val="0"/>
          <w:numId w:val="81"/>
        </w:numPr>
        <w:rPr>
          <w:rFonts w:ascii="Courier" w:hAnsi="Courier"/>
        </w:rPr>
      </w:pPr>
      <w:r>
        <w:rPr>
          <w:rFonts w:ascii="Courier" w:hAnsi="Courier"/>
        </w:rPr>
        <w:t>All “neighbor” pins or solder joints. None should indicate continuity, except the pairs circled in the pictures.</w:t>
      </w:r>
    </w:p>
    <w:p w14:paraId="2432536D" w14:textId="494E2C38" w:rsidR="00B91C75" w:rsidRDefault="00B91C75" w:rsidP="00B91C75">
      <w:pPr>
        <w:pStyle w:val="ListParagraph"/>
        <w:numPr>
          <w:ilvl w:val="0"/>
          <w:numId w:val="81"/>
        </w:numPr>
        <w:rPr>
          <w:rFonts w:ascii="Courier" w:hAnsi="Courier"/>
        </w:rPr>
      </w:pPr>
      <w:r>
        <w:rPr>
          <w:rFonts w:ascii="Courier" w:hAnsi="Courier"/>
        </w:rPr>
        <w:t>The idea is to find solder bridges that you didn’t see visually</w:t>
      </w:r>
    </w:p>
    <w:p w14:paraId="2F8625F2" w14:textId="7C8B6C66" w:rsidR="008A1BC6" w:rsidRDefault="008A1BC6" w:rsidP="008A1BC6">
      <w:pPr>
        <w:pStyle w:val="Heading1"/>
      </w:pPr>
      <w:bookmarkStart w:id="49" w:name="_Toc411616805"/>
      <w:r>
        <w:lastRenderedPageBreak/>
        <w:t>Insert ICs</w:t>
      </w:r>
      <w:bookmarkEnd w:id="49"/>
      <w:r w:rsidRPr="005130CA">
        <w:t xml:space="preserve"> </w:t>
      </w:r>
      <w:r>
        <w:br/>
      </w:r>
      <w:r w:rsidRPr="005130CA">
        <w:t xml:space="preserve">    </w:t>
      </w:r>
    </w:p>
    <w:p w14:paraId="486A92A6" w14:textId="77777777" w:rsidR="008A1BC6" w:rsidRPr="00C83733" w:rsidRDefault="008A1BC6" w:rsidP="008A1BC6">
      <w:r>
        <w:rPr>
          <w:rFonts w:ascii="Courier" w:hAnsi="Courier"/>
        </w:rPr>
        <w:t>Static electricity can destroy ICs. Take off your shoes and touch something metal connected to ground before handling them, if possible.</w:t>
      </w:r>
      <w:r>
        <w:rPr>
          <w:rFonts w:ascii="Courier" w:hAnsi="Courier"/>
        </w:rPr>
        <w:br/>
      </w:r>
    </w:p>
    <w:p w14:paraId="3B88CD10" w14:textId="5BDC77F5" w:rsidR="008A1BC6" w:rsidRPr="00C83733" w:rsidRDefault="008A1BC6" w:rsidP="004B00B9">
      <w:pPr>
        <w:pStyle w:val="ListParagraph"/>
        <w:numPr>
          <w:ilvl w:val="0"/>
          <w:numId w:val="32"/>
        </w:numPr>
        <w:rPr>
          <w:rFonts w:ascii="Courier" w:hAnsi="Courier"/>
        </w:rPr>
      </w:pPr>
      <w:r>
        <w:rPr>
          <w:rFonts w:ascii="Courier" w:hAnsi="Courier"/>
          <w:b/>
          <w:sz w:val="28"/>
          <w:szCs w:val="28"/>
        </w:rPr>
        <w:t xml:space="preserve">Insert TLV2462 </w:t>
      </w:r>
      <w:r w:rsidRPr="00E74B79">
        <w:rPr>
          <w:rFonts w:ascii="Courier" w:hAnsi="Courier"/>
          <w:b/>
          <w:sz w:val="28"/>
          <w:szCs w:val="28"/>
        </w:rPr>
        <w:t xml:space="preserve">in left </w:t>
      </w:r>
      <w:proofErr w:type="gramStart"/>
      <w:r w:rsidRPr="00E74B79">
        <w:rPr>
          <w:rFonts w:ascii="Courier" w:hAnsi="Courier"/>
          <w:b/>
          <w:sz w:val="28"/>
          <w:szCs w:val="28"/>
        </w:rPr>
        <w:t>socket</w:t>
      </w:r>
      <w:r>
        <w:rPr>
          <w:rFonts w:ascii="Courier" w:hAnsi="Courier"/>
        </w:rPr>
        <w:t xml:space="preserve">  _</w:t>
      </w:r>
      <w:proofErr w:type="gramEnd"/>
      <w:r>
        <w:rPr>
          <w:rFonts w:ascii="Courier" w:hAnsi="Courier"/>
        </w:rPr>
        <w:t>________</w:t>
      </w:r>
      <w:r w:rsidRPr="00604B8E">
        <w:rPr>
          <w:rFonts w:ascii="Courier" w:hAnsi="Courier"/>
        </w:rPr>
        <w:t xml:space="preserve">         </w:t>
      </w:r>
      <w:r>
        <w:rPr>
          <w:rFonts w:ascii="Courier" w:hAnsi="Courier"/>
        </w:rPr>
        <w:t xml:space="preserve">                        </w:t>
      </w:r>
      <w:r>
        <w:rPr>
          <w:rFonts w:ascii="Courier" w:hAnsi="Courier"/>
        </w:rPr>
        <w:br/>
      </w:r>
    </w:p>
    <w:p w14:paraId="0A2FA1BA" w14:textId="77777777" w:rsidR="008A1BC6" w:rsidRPr="00604B8E" w:rsidRDefault="008A1BC6" w:rsidP="004B00B9">
      <w:pPr>
        <w:pStyle w:val="ListParagraph"/>
        <w:numPr>
          <w:ilvl w:val="0"/>
          <w:numId w:val="33"/>
        </w:numPr>
        <w:ind w:left="720"/>
        <w:rPr>
          <w:rFonts w:ascii="Courier" w:hAnsi="Courier"/>
        </w:rPr>
      </w:pPr>
      <w:r w:rsidRPr="00604B8E">
        <w:rPr>
          <w:rFonts w:ascii="Courier" w:hAnsi="Courier"/>
        </w:rPr>
        <w:t xml:space="preserve">Make sure </w:t>
      </w:r>
      <w:r>
        <w:rPr>
          <w:rFonts w:ascii="Courier" w:hAnsi="Courier"/>
        </w:rPr>
        <w:t>dot</w:t>
      </w:r>
      <w:r w:rsidRPr="00604B8E">
        <w:rPr>
          <w:rFonts w:ascii="Courier" w:hAnsi="Courier"/>
        </w:rPr>
        <w:t xml:space="preserve"> is on the left end</w:t>
      </w:r>
      <w:r>
        <w:rPr>
          <w:rFonts w:ascii="Courier" w:hAnsi="Courier"/>
        </w:rPr>
        <w:t xml:space="preserve"> (pin 1)</w:t>
      </w:r>
    </w:p>
    <w:p w14:paraId="605C17E9" w14:textId="77777777" w:rsidR="008A1BC6" w:rsidRPr="005130CA" w:rsidRDefault="008A1BC6" w:rsidP="008A1BC6">
      <w:pPr>
        <w:ind w:firstLine="720"/>
        <w:rPr>
          <w:rFonts w:ascii="Courier" w:hAnsi="Courier"/>
        </w:rPr>
      </w:pPr>
    </w:p>
    <w:p w14:paraId="480E4074" w14:textId="77777777" w:rsidR="008A1BC6" w:rsidRPr="00604B8E" w:rsidRDefault="008A1BC6" w:rsidP="004B00B9">
      <w:pPr>
        <w:pStyle w:val="ListParagraph"/>
        <w:numPr>
          <w:ilvl w:val="0"/>
          <w:numId w:val="33"/>
        </w:numPr>
        <w:ind w:left="720"/>
        <w:rPr>
          <w:rFonts w:ascii="Courier" w:hAnsi="Courier"/>
        </w:rPr>
      </w:pPr>
      <w:r w:rsidRPr="00604B8E">
        <w:rPr>
          <w:rFonts w:ascii="Courier" w:hAnsi="Courier"/>
        </w:rPr>
        <w:t>Legs may have to be bent inward slightly</w:t>
      </w:r>
    </w:p>
    <w:p w14:paraId="65CB70D0" w14:textId="77777777" w:rsidR="008A1BC6" w:rsidRPr="005130CA" w:rsidRDefault="008A1BC6" w:rsidP="008A1BC6">
      <w:pPr>
        <w:ind w:left="360"/>
        <w:rPr>
          <w:rFonts w:ascii="Courier" w:hAnsi="Courier"/>
        </w:rPr>
      </w:pPr>
      <w:r w:rsidRPr="005130CA">
        <w:rPr>
          <w:rFonts w:ascii="Courier" w:hAnsi="Courier"/>
        </w:rPr>
        <w:t xml:space="preserve">     </w:t>
      </w:r>
    </w:p>
    <w:p w14:paraId="48B3D120" w14:textId="77777777" w:rsidR="008A1BC6" w:rsidRPr="00604B8E" w:rsidRDefault="008A1BC6" w:rsidP="004B00B9">
      <w:pPr>
        <w:pStyle w:val="ListParagraph"/>
        <w:numPr>
          <w:ilvl w:val="0"/>
          <w:numId w:val="34"/>
        </w:numPr>
        <w:ind w:left="360"/>
        <w:rPr>
          <w:rFonts w:ascii="Courier" w:hAnsi="Courier"/>
        </w:rPr>
      </w:pPr>
      <w:r w:rsidRPr="00E74B79">
        <w:rPr>
          <w:rFonts w:ascii="Courier" w:hAnsi="Courier"/>
          <w:b/>
          <w:sz w:val="28"/>
          <w:szCs w:val="28"/>
        </w:rPr>
        <w:t xml:space="preserve">Insert MCP3202 in right </w:t>
      </w:r>
      <w:proofErr w:type="gramStart"/>
      <w:r w:rsidRPr="00E74B79">
        <w:rPr>
          <w:rFonts w:ascii="Courier" w:hAnsi="Courier"/>
          <w:b/>
          <w:sz w:val="28"/>
          <w:szCs w:val="28"/>
        </w:rPr>
        <w:t>socket</w:t>
      </w:r>
      <w:r>
        <w:rPr>
          <w:rFonts w:ascii="Courier" w:hAnsi="Courier"/>
        </w:rPr>
        <w:t xml:space="preserve">  _</w:t>
      </w:r>
      <w:proofErr w:type="gramEnd"/>
      <w:r>
        <w:rPr>
          <w:rFonts w:ascii="Courier" w:hAnsi="Courier"/>
        </w:rPr>
        <w:t>_________</w:t>
      </w:r>
      <w:r w:rsidRPr="00604B8E">
        <w:rPr>
          <w:rFonts w:ascii="Courier" w:hAnsi="Courier"/>
        </w:rPr>
        <w:t xml:space="preserve">        </w:t>
      </w:r>
      <w:r>
        <w:rPr>
          <w:rFonts w:ascii="Courier" w:hAnsi="Courier"/>
        </w:rPr>
        <w:t xml:space="preserve">                        </w:t>
      </w:r>
    </w:p>
    <w:p w14:paraId="356A923D" w14:textId="77777777" w:rsidR="008A1BC6" w:rsidRPr="005130CA" w:rsidRDefault="008A1BC6" w:rsidP="008A1BC6">
      <w:pPr>
        <w:ind w:left="-360" w:firstLine="280"/>
        <w:rPr>
          <w:rFonts w:ascii="Courier" w:hAnsi="Courier"/>
        </w:rPr>
      </w:pPr>
    </w:p>
    <w:p w14:paraId="5479114A" w14:textId="77777777" w:rsidR="008A1BC6" w:rsidRPr="00604B8E" w:rsidRDefault="008A1BC6" w:rsidP="004B00B9">
      <w:pPr>
        <w:pStyle w:val="ListParagraph"/>
        <w:numPr>
          <w:ilvl w:val="0"/>
          <w:numId w:val="35"/>
        </w:numPr>
        <w:ind w:left="720"/>
        <w:rPr>
          <w:rFonts w:ascii="Courier" w:hAnsi="Courier"/>
        </w:rPr>
      </w:pPr>
      <w:r w:rsidRPr="00604B8E">
        <w:rPr>
          <w:rFonts w:ascii="Courier" w:hAnsi="Courier"/>
        </w:rPr>
        <w:t>Make sure notch</w:t>
      </w:r>
      <w:r>
        <w:rPr>
          <w:rFonts w:ascii="Courier" w:hAnsi="Courier"/>
        </w:rPr>
        <w:t xml:space="preserve"> and dot are</w:t>
      </w:r>
      <w:r w:rsidRPr="00604B8E">
        <w:rPr>
          <w:rFonts w:ascii="Courier" w:hAnsi="Courier"/>
        </w:rPr>
        <w:t xml:space="preserve"> on the left end</w:t>
      </w:r>
      <w:r>
        <w:rPr>
          <w:rFonts w:ascii="Courier" w:hAnsi="Courier"/>
        </w:rPr>
        <w:t xml:space="preserve"> (pin 1)</w:t>
      </w:r>
    </w:p>
    <w:p w14:paraId="439929A3" w14:textId="77777777" w:rsidR="008A1BC6" w:rsidRPr="005130CA" w:rsidRDefault="008A1BC6" w:rsidP="008A1BC6">
      <w:pPr>
        <w:ind w:firstLine="720"/>
        <w:rPr>
          <w:rFonts w:ascii="Courier" w:hAnsi="Courier"/>
        </w:rPr>
      </w:pPr>
    </w:p>
    <w:p w14:paraId="65DF1F50" w14:textId="77777777" w:rsidR="008A1BC6" w:rsidRPr="00604B8E" w:rsidRDefault="008A1BC6" w:rsidP="004B00B9">
      <w:pPr>
        <w:pStyle w:val="ListParagraph"/>
        <w:numPr>
          <w:ilvl w:val="0"/>
          <w:numId w:val="35"/>
        </w:numPr>
        <w:ind w:left="720"/>
        <w:rPr>
          <w:rFonts w:ascii="Courier" w:hAnsi="Courier"/>
        </w:rPr>
      </w:pPr>
      <w:r w:rsidRPr="00604B8E">
        <w:rPr>
          <w:rFonts w:ascii="Courier" w:hAnsi="Courier"/>
        </w:rPr>
        <w:t>Legs may have to be bent inward slightly</w:t>
      </w:r>
    </w:p>
    <w:p w14:paraId="3BC13CBE" w14:textId="77777777" w:rsidR="008A1BC6" w:rsidRDefault="008A1BC6" w:rsidP="008A1BC6">
      <w:pPr>
        <w:ind w:left="360"/>
        <w:rPr>
          <w:rFonts w:ascii="Courier" w:hAnsi="Courier"/>
        </w:rPr>
      </w:pPr>
    </w:p>
    <w:p w14:paraId="14427856" w14:textId="0BCA9166" w:rsidR="005130CA" w:rsidRPr="005130CA" w:rsidRDefault="00C83733" w:rsidP="00C83733">
      <w:pPr>
        <w:pStyle w:val="Heading1"/>
      </w:pPr>
      <w:bookmarkStart w:id="50" w:name="_Toc411616806"/>
      <w:r>
        <w:t xml:space="preserve">Prepare load circuit </w:t>
      </w:r>
      <w:r w:rsidR="001A5CD4">
        <w:t>wires</w:t>
      </w:r>
      <w:bookmarkEnd w:id="50"/>
      <w:r>
        <w:br/>
      </w:r>
      <w:r w:rsidR="005130CA" w:rsidRPr="005130CA">
        <w:t xml:space="preserve">     </w:t>
      </w:r>
    </w:p>
    <w:p w14:paraId="550F3AEE" w14:textId="3866D8BD" w:rsidR="005130CA" w:rsidRPr="00C83733" w:rsidRDefault="005130CA" w:rsidP="004B00B9">
      <w:pPr>
        <w:pStyle w:val="ListParagraph"/>
        <w:numPr>
          <w:ilvl w:val="0"/>
          <w:numId w:val="25"/>
        </w:numPr>
        <w:rPr>
          <w:rFonts w:ascii="Courier" w:hAnsi="Courier"/>
          <w:b/>
          <w:sz w:val="28"/>
          <w:szCs w:val="28"/>
          <w:u w:val="single"/>
        </w:rPr>
      </w:pPr>
      <w:r w:rsidRPr="00C83733">
        <w:rPr>
          <w:rFonts w:ascii="Courier" w:hAnsi="Courier"/>
          <w:b/>
          <w:sz w:val="28"/>
          <w:szCs w:val="28"/>
          <w:u w:val="single"/>
        </w:rPr>
        <w:t xml:space="preserve">Prepare load </w:t>
      </w:r>
      <w:r w:rsidR="001A5CD4">
        <w:rPr>
          <w:rFonts w:ascii="Courier" w:hAnsi="Courier"/>
          <w:b/>
          <w:sz w:val="28"/>
          <w:szCs w:val="28"/>
          <w:u w:val="single"/>
        </w:rPr>
        <w:t>circuit wires</w:t>
      </w:r>
      <w:r w:rsidR="00E74B79" w:rsidRPr="00C83733">
        <w:rPr>
          <w:rFonts w:ascii="Courier" w:hAnsi="Courier"/>
          <w:b/>
          <w:sz w:val="28"/>
          <w:szCs w:val="28"/>
          <w:u w:val="single"/>
        </w:rPr>
        <w:t>:</w:t>
      </w:r>
    </w:p>
    <w:p w14:paraId="4454A56F" w14:textId="77777777" w:rsidR="005130CA" w:rsidRPr="005130CA" w:rsidRDefault="005130CA" w:rsidP="005130CA">
      <w:pPr>
        <w:ind w:left="360"/>
        <w:rPr>
          <w:rFonts w:ascii="Courier" w:hAnsi="Courier"/>
        </w:rPr>
      </w:pPr>
      <w:r w:rsidRPr="005130CA">
        <w:rPr>
          <w:rFonts w:ascii="Courier" w:hAnsi="Courier"/>
        </w:rPr>
        <w:t xml:space="preserve">  </w:t>
      </w:r>
    </w:p>
    <w:p w14:paraId="68CED097" w14:textId="74604C7C" w:rsidR="008A1BC6" w:rsidRDefault="005130CA" w:rsidP="004B00B9">
      <w:pPr>
        <w:pStyle w:val="ListParagraph"/>
        <w:numPr>
          <w:ilvl w:val="0"/>
          <w:numId w:val="26"/>
        </w:numPr>
        <w:ind w:left="720"/>
        <w:rPr>
          <w:rFonts w:ascii="Courier" w:hAnsi="Courier"/>
        </w:rPr>
      </w:pPr>
      <w:r w:rsidRPr="00637008">
        <w:rPr>
          <w:rFonts w:ascii="Courier" w:hAnsi="Courier"/>
        </w:rPr>
        <w:t>NOTE: This can be any stranded AWG 18 or AWG 16 insulated wire</w:t>
      </w:r>
      <w:r w:rsidR="00637008" w:rsidRPr="00637008">
        <w:rPr>
          <w:rFonts w:ascii="Courier" w:hAnsi="Courier"/>
        </w:rPr>
        <w:t xml:space="preserve"> </w:t>
      </w:r>
      <w:r w:rsidRPr="00637008">
        <w:rPr>
          <w:rFonts w:ascii="Courier" w:hAnsi="Courier"/>
        </w:rPr>
        <w:t>such as from a typical household extension/lamp cord or</w:t>
      </w:r>
      <w:r w:rsidR="00637008" w:rsidRPr="00637008">
        <w:rPr>
          <w:rFonts w:ascii="Courier" w:hAnsi="Courier"/>
        </w:rPr>
        <w:t xml:space="preserve"> </w:t>
      </w:r>
      <w:r w:rsidRPr="00637008">
        <w:rPr>
          <w:rFonts w:ascii="Courier" w:hAnsi="Courier"/>
        </w:rPr>
        <w:t xml:space="preserve">heavier speaker wire.  </w:t>
      </w:r>
      <w:r w:rsidRPr="001A5CD4">
        <w:rPr>
          <w:rFonts w:ascii="Courier" w:hAnsi="Courier"/>
          <w:b/>
        </w:rPr>
        <w:t>AWG 18 solid core is fine too.</w:t>
      </w:r>
      <w:r w:rsidR="001A5CD4">
        <w:rPr>
          <w:rFonts w:ascii="Courier" w:hAnsi="Courier"/>
          <w:b/>
        </w:rPr>
        <w:t xml:space="preserve"> If solid core is used, ignore the instructions to twist and “tin” the strands.</w:t>
      </w:r>
    </w:p>
    <w:p w14:paraId="0DFCF9B9" w14:textId="77777777" w:rsidR="008A1BC6" w:rsidRPr="005130CA" w:rsidRDefault="008A1BC6" w:rsidP="008A1BC6">
      <w:pPr>
        <w:ind w:left="360" w:firstLine="1000"/>
        <w:rPr>
          <w:rFonts w:ascii="Courier" w:hAnsi="Courier"/>
        </w:rPr>
      </w:pPr>
    </w:p>
    <w:p w14:paraId="3BBD28C2" w14:textId="6B5C467B" w:rsidR="008A1BC6" w:rsidRPr="00637008" w:rsidRDefault="008A1BC6" w:rsidP="004B00B9">
      <w:pPr>
        <w:pStyle w:val="ListParagraph"/>
        <w:numPr>
          <w:ilvl w:val="0"/>
          <w:numId w:val="26"/>
        </w:numPr>
        <w:ind w:left="720"/>
        <w:rPr>
          <w:rFonts w:ascii="Courier" w:hAnsi="Courier"/>
        </w:rPr>
      </w:pPr>
      <w:r w:rsidRPr="008A1BC6">
        <w:rPr>
          <w:rFonts w:ascii="Courier" w:hAnsi="Courier"/>
          <w:b/>
          <w:sz w:val="32"/>
          <w:szCs w:val="32"/>
        </w:rPr>
        <w:t>"BLK1"</w:t>
      </w:r>
      <w:r>
        <w:rPr>
          <w:rFonts w:ascii="Courier" w:hAnsi="Courier"/>
        </w:rPr>
        <w:t>: BLK1</w:t>
      </w:r>
      <w:r w:rsidRPr="00637008">
        <w:rPr>
          <w:rFonts w:ascii="Courier" w:hAnsi="Courier"/>
        </w:rPr>
        <w:t xml:space="preserve"> </w:t>
      </w:r>
      <w:r>
        <w:rPr>
          <w:rFonts w:ascii="Courier" w:hAnsi="Courier"/>
        </w:rPr>
        <w:t xml:space="preserve">(lower black) </w:t>
      </w:r>
      <w:r w:rsidRPr="00637008">
        <w:rPr>
          <w:rFonts w:ascii="Courier" w:hAnsi="Courier"/>
        </w:rPr>
        <w:t xml:space="preserve">binding post to </w:t>
      </w:r>
      <w:r>
        <w:rPr>
          <w:rFonts w:ascii="Courier" w:hAnsi="Courier"/>
        </w:rPr>
        <w:t>B1 screw terminal on PCB (J1)</w:t>
      </w:r>
    </w:p>
    <w:p w14:paraId="62D16BC6" w14:textId="77777777" w:rsidR="008A1BC6" w:rsidRPr="005130CA" w:rsidRDefault="008A1BC6" w:rsidP="008A1BC6">
      <w:pPr>
        <w:ind w:left="360"/>
        <w:rPr>
          <w:rFonts w:ascii="Courier" w:hAnsi="Courier"/>
        </w:rPr>
      </w:pPr>
      <w:r w:rsidRPr="005130CA">
        <w:rPr>
          <w:rFonts w:ascii="Courier" w:hAnsi="Courier"/>
        </w:rPr>
        <w:t xml:space="preserve">     </w:t>
      </w:r>
    </w:p>
    <w:p w14:paraId="14E112AC" w14:textId="392AB628" w:rsidR="005004E0" w:rsidRPr="00637008" w:rsidRDefault="005004E0" w:rsidP="005004E0">
      <w:pPr>
        <w:pStyle w:val="ListParagraph"/>
        <w:numPr>
          <w:ilvl w:val="0"/>
          <w:numId w:val="27"/>
        </w:numPr>
        <w:rPr>
          <w:rFonts w:ascii="Courier" w:hAnsi="Courier"/>
        </w:rPr>
      </w:pPr>
      <w:r>
        <w:rPr>
          <w:rFonts w:ascii="Courier" w:hAnsi="Courier"/>
        </w:rPr>
        <w:t xml:space="preserve">Cut to length: 9 </w:t>
      </w:r>
      <w:r w:rsidRPr="00637008">
        <w:rPr>
          <w:rFonts w:ascii="Courier" w:hAnsi="Courier"/>
        </w:rPr>
        <w:t>cm                                       ________</w:t>
      </w:r>
    </w:p>
    <w:p w14:paraId="19960D41" w14:textId="77777777" w:rsidR="005004E0" w:rsidRPr="005130CA" w:rsidRDefault="005004E0" w:rsidP="005004E0">
      <w:pPr>
        <w:ind w:left="360" w:firstLine="1000"/>
        <w:rPr>
          <w:rFonts w:ascii="Courier" w:hAnsi="Courier"/>
        </w:rPr>
      </w:pPr>
    </w:p>
    <w:p w14:paraId="2C873601" w14:textId="77777777" w:rsidR="005004E0" w:rsidRPr="00637008" w:rsidRDefault="005004E0" w:rsidP="005004E0">
      <w:pPr>
        <w:pStyle w:val="ListParagraph"/>
        <w:numPr>
          <w:ilvl w:val="0"/>
          <w:numId w:val="27"/>
        </w:numPr>
        <w:rPr>
          <w:rFonts w:ascii="Courier" w:hAnsi="Courier"/>
        </w:rPr>
      </w:pPr>
      <w:r w:rsidRPr="00637008">
        <w:rPr>
          <w:rFonts w:ascii="Courier" w:hAnsi="Courier"/>
        </w:rPr>
        <w:t>Strip 1</w:t>
      </w:r>
      <w:r>
        <w:rPr>
          <w:rFonts w:ascii="Courier" w:hAnsi="Courier"/>
        </w:rPr>
        <w:t xml:space="preserve"> </w:t>
      </w:r>
      <w:r w:rsidRPr="00637008">
        <w:rPr>
          <w:rFonts w:ascii="Courier" w:hAnsi="Courier"/>
        </w:rPr>
        <w:t>cm on each end and twist strands                  ________</w:t>
      </w:r>
    </w:p>
    <w:p w14:paraId="5A2F9177" w14:textId="77777777" w:rsidR="005004E0" w:rsidRPr="005130CA" w:rsidRDefault="005004E0" w:rsidP="005004E0">
      <w:pPr>
        <w:ind w:left="360" w:firstLine="1000"/>
        <w:rPr>
          <w:rFonts w:ascii="Courier" w:hAnsi="Courier"/>
        </w:rPr>
      </w:pPr>
    </w:p>
    <w:p w14:paraId="6DEC588C" w14:textId="77777777" w:rsidR="005004E0" w:rsidRDefault="005004E0" w:rsidP="005004E0">
      <w:pPr>
        <w:pStyle w:val="ListParagraph"/>
        <w:numPr>
          <w:ilvl w:val="0"/>
          <w:numId w:val="27"/>
        </w:numPr>
        <w:rPr>
          <w:rFonts w:ascii="Courier" w:hAnsi="Courier"/>
        </w:rPr>
      </w:pPr>
      <w:r w:rsidRPr="00637008">
        <w:rPr>
          <w:rFonts w:ascii="Courier" w:hAnsi="Courier"/>
        </w:rPr>
        <w:t xml:space="preserve">Crimp cable ring connector on one end </w:t>
      </w:r>
      <w:r>
        <w:rPr>
          <w:rFonts w:ascii="Courier" w:hAnsi="Courier"/>
        </w:rPr>
        <w:t xml:space="preserve">using pliers (or vise / </w:t>
      </w:r>
      <w:proofErr w:type="spellStart"/>
      <w:r>
        <w:rPr>
          <w:rFonts w:ascii="Courier" w:hAnsi="Courier"/>
        </w:rPr>
        <w:t>ViseGrips</w:t>
      </w:r>
      <w:proofErr w:type="spellEnd"/>
      <w:r>
        <w:rPr>
          <w:rFonts w:ascii="Courier" w:hAnsi="Courier"/>
        </w:rPr>
        <w:t xml:space="preserve"> / crimping </w:t>
      </w:r>
      <w:proofErr w:type="gramStart"/>
      <w:r>
        <w:rPr>
          <w:rFonts w:ascii="Courier" w:hAnsi="Courier"/>
        </w:rPr>
        <w:t>tool)</w:t>
      </w:r>
      <w:r w:rsidRPr="00637008">
        <w:rPr>
          <w:rFonts w:ascii="Courier" w:hAnsi="Courier"/>
        </w:rPr>
        <w:t xml:space="preserve">   </w:t>
      </w:r>
      <w:proofErr w:type="gramEnd"/>
      <w:r w:rsidRPr="00637008">
        <w:rPr>
          <w:rFonts w:ascii="Courier" w:hAnsi="Courier"/>
        </w:rPr>
        <w:t xml:space="preserve">                                               ________</w:t>
      </w:r>
    </w:p>
    <w:p w14:paraId="1F0DD64B" w14:textId="77777777" w:rsidR="005004E0" w:rsidRPr="0042105C" w:rsidRDefault="005004E0" w:rsidP="005004E0">
      <w:pPr>
        <w:rPr>
          <w:rFonts w:ascii="Courier" w:hAnsi="Courier"/>
        </w:rPr>
      </w:pPr>
    </w:p>
    <w:p w14:paraId="70E2B038" w14:textId="77777777" w:rsidR="005004E0" w:rsidRPr="00637008" w:rsidRDefault="005004E0" w:rsidP="005004E0">
      <w:pPr>
        <w:pStyle w:val="ListParagraph"/>
        <w:numPr>
          <w:ilvl w:val="0"/>
          <w:numId w:val="27"/>
        </w:numPr>
        <w:rPr>
          <w:rFonts w:ascii="Courier" w:hAnsi="Courier"/>
        </w:rPr>
      </w:pPr>
      <w:r>
        <w:rPr>
          <w:rFonts w:ascii="Courier" w:hAnsi="Courier"/>
        </w:rPr>
        <w:t>Heat crimp with the soldering iron and flow solder into strands</w:t>
      </w:r>
      <w:r>
        <w:rPr>
          <w:rFonts w:ascii="Courier" w:hAnsi="Courier"/>
        </w:rPr>
        <w:br/>
        <w:t>________</w:t>
      </w:r>
    </w:p>
    <w:p w14:paraId="438F3E4B" w14:textId="77777777" w:rsidR="005004E0" w:rsidRPr="005130CA" w:rsidRDefault="005004E0" w:rsidP="005004E0">
      <w:pPr>
        <w:ind w:left="360" w:firstLine="1000"/>
        <w:rPr>
          <w:rFonts w:ascii="Courier" w:hAnsi="Courier"/>
        </w:rPr>
      </w:pPr>
    </w:p>
    <w:p w14:paraId="7D779E9D" w14:textId="1B25C062" w:rsidR="005004E0" w:rsidRPr="00637008" w:rsidRDefault="005004E0" w:rsidP="005004E0">
      <w:pPr>
        <w:pStyle w:val="ListParagraph"/>
        <w:numPr>
          <w:ilvl w:val="0"/>
          <w:numId w:val="27"/>
        </w:numPr>
        <w:rPr>
          <w:rFonts w:ascii="Courier" w:hAnsi="Courier"/>
        </w:rPr>
      </w:pPr>
      <w:r w:rsidRPr="00637008">
        <w:rPr>
          <w:rFonts w:ascii="Courier" w:hAnsi="Courier"/>
        </w:rPr>
        <w:t xml:space="preserve">Heat the strands of the other </w:t>
      </w:r>
      <w:r>
        <w:rPr>
          <w:rFonts w:ascii="Courier" w:hAnsi="Courier"/>
        </w:rPr>
        <w:t xml:space="preserve">twisted </w:t>
      </w:r>
      <w:r w:rsidRPr="00637008">
        <w:rPr>
          <w:rFonts w:ascii="Courier" w:hAnsi="Courier"/>
        </w:rPr>
        <w:t>end and flow solder into the strands (i.e. "tin" it)</w:t>
      </w:r>
      <w:ins w:id="51" w:author="Chris Satterlee" w:date="2019-03-05T13:14:00Z">
        <w:r w:rsidR="00C74D30">
          <w:rPr>
            <w:rFonts w:ascii="Courier" w:hAnsi="Courier"/>
          </w:rPr>
          <w:br/>
        </w:r>
        <w:r w:rsidR="00C74D30" w:rsidRPr="00637008">
          <w:rPr>
            <w:rFonts w:ascii="Courier" w:hAnsi="Courier"/>
          </w:rPr>
          <w:t>________</w:t>
        </w:r>
      </w:ins>
    </w:p>
    <w:p w14:paraId="382F405C" w14:textId="5964F2EB" w:rsidR="008A1BC6" w:rsidRPr="005130CA" w:rsidRDefault="008A1BC6" w:rsidP="008A1BC6">
      <w:pPr>
        <w:rPr>
          <w:rFonts w:ascii="Courier" w:hAnsi="Courier"/>
        </w:rPr>
      </w:pPr>
    </w:p>
    <w:p w14:paraId="43F893B2" w14:textId="426E2079" w:rsidR="008A1BC6" w:rsidRPr="00637008" w:rsidRDefault="008A1BC6" w:rsidP="004B00B9">
      <w:pPr>
        <w:pStyle w:val="ListParagraph"/>
        <w:numPr>
          <w:ilvl w:val="0"/>
          <w:numId w:val="28"/>
        </w:numPr>
        <w:rPr>
          <w:rFonts w:ascii="Courier" w:hAnsi="Courier"/>
        </w:rPr>
      </w:pPr>
      <w:r w:rsidRPr="008A1BC6">
        <w:rPr>
          <w:rFonts w:ascii="Courier" w:hAnsi="Courier"/>
          <w:b/>
          <w:sz w:val="32"/>
          <w:szCs w:val="32"/>
        </w:rPr>
        <w:t>"RED1_A"</w:t>
      </w:r>
      <w:r>
        <w:rPr>
          <w:rFonts w:ascii="Courier" w:hAnsi="Courier"/>
        </w:rPr>
        <w:t>: RED1</w:t>
      </w:r>
      <w:r w:rsidRPr="00637008">
        <w:rPr>
          <w:rFonts w:ascii="Courier" w:hAnsi="Courier"/>
        </w:rPr>
        <w:t xml:space="preserve"> </w:t>
      </w:r>
      <w:r>
        <w:rPr>
          <w:rFonts w:ascii="Courier" w:hAnsi="Courier"/>
        </w:rPr>
        <w:t xml:space="preserve">(lower red) </w:t>
      </w:r>
      <w:r w:rsidRPr="00637008">
        <w:rPr>
          <w:rFonts w:ascii="Courier" w:hAnsi="Courier"/>
        </w:rPr>
        <w:t>binding post to relay</w:t>
      </w:r>
      <w:r>
        <w:rPr>
          <w:rFonts w:ascii="Courier" w:hAnsi="Courier"/>
        </w:rPr>
        <w:t xml:space="preserve"> module #1 </w:t>
      </w:r>
      <w:r w:rsidRPr="00637008">
        <w:rPr>
          <w:rFonts w:ascii="Courier" w:hAnsi="Courier"/>
        </w:rPr>
        <w:t>NO terminal</w:t>
      </w:r>
      <w:r>
        <w:rPr>
          <w:rFonts w:ascii="Courier" w:hAnsi="Courier"/>
        </w:rPr>
        <w:t xml:space="preserve"> and to R1 screw terminal on PCB (J1)</w:t>
      </w:r>
      <w:r>
        <w:rPr>
          <w:rFonts w:ascii="Courier" w:hAnsi="Courier"/>
        </w:rPr>
        <w:br/>
      </w:r>
      <w:r>
        <w:rPr>
          <w:rFonts w:ascii="Courier" w:hAnsi="Courier"/>
        </w:rPr>
        <w:br/>
        <w:t>This is a “Y” with a cable ring connector in the middle.</w:t>
      </w:r>
    </w:p>
    <w:p w14:paraId="3246DE38" w14:textId="77777777" w:rsidR="008A1BC6" w:rsidRPr="005130CA" w:rsidRDefault="008A1BC6" w:rsidP="008A1BC6">
      <w:pPr>
        <w:ind w:left="360"/>
        <w:rPr>
          <w:rFonts w:ascii="Courier" w:hAnsi="Courier"/>
        </w:rPr>
      </w:pPr>
      <w:r w:rsidRPr="005130CA">
        <w:rPr>
          <w:rFonts w:ascii="Courier" w:hAnsi="Courier"/>
        </w:rPr>
        <w:t xml:space="preserve">     </w:t>
      </w:r>
    </w:p>
    <w:p w14:paraId="128FEFCA" w14:textId="738E194D" w:rsidR="005004E0" w:rsidRPr="00637008" w:rsidRDefault="005004E0" w:rsidP="005004E0">
      <w:pPr>
        <w:pStyle w:val="ListParagraph"/>
        <w:numPr>
          <w:ilvl w:val="0"/>
          <w:numId w:val="29"/>
        </w:numPr>
        <w:rPr>
          <w:rFonts w:ascii="Courier" w:hAnsi="Courier"/>
        </w:rPr>
      </w:pPr>
      <w:r w:rsidRPr="00637008">
        <w:rPr>
          <w:rFonts w:ascii="Courier" w:hAnsi="Courier"/>
        </w:rPr>
        <w:t xml:space="preserve">Cut </w:t>
      </w:r>
      <w:r w:rsidRPr="008A1BC6">
        <w:rPr>
          <w:rFonts w:ascii="Courier" w:hAnsi="Courier"/>
          <w:u w:val="single"/>
        </w:rPr>
        <w:t>two</w:t>
      </w:r>
      <w:r>
        <w:rPr>
          <w:rFonts w:ascii="Courier" w:hAnsi="Courier"/>
          <w:u w:val="single"/>
        </w:rPr>
        <w:t xml:space="preserve"> wires</w:t>
      </w:r>
      <w:r>
        <w:rPr>
          <w:rFonts w:ascii="Courier" w:hAnsi="Courier"/>
        </w:rPr>
        <w:t xml:space="preserve"> </w:t>
      </w:r>
      <w:r w:rsidRPr="00637008">
        <w:rPr>
          <w:rFonts w:ascii="Courier" w:hAnsi="Courier"/>
        </w:rPr>
        <w:t>to length: 9cm</w:t>
      </w:r>
      <w:r>
        <w:rPr>
          <w:rFonts w:ascii="Courier" w:hAnsi="Courier"/>
        </w:rPr>
        <w:t xml:space="preserve"> each</w:t>
      </w:r>
      <w:r w:rsidRPr="00637008">
        <w:rPr>
          <w:rFonts w:ascii="Courier" w:hAnsi="Courier"/>
        </w:rPr>
        <w:t xml:space="preserve">                                       </w:t>
      </w:r>
      <w:r>
        <w:rPr>
          <w:rFonts w:ascii="Courier" w:hAnsi="Courier"/>
        </w:rPr>
        <w:t xml:space="preserve">1: </w:t>
      </w:r>
      <w:r w:rsidRPr="00637008">
        <w:rPr>
          <w:rFonts w:ascii="Courier" w:hAnsi="Courier"/>
        </w:rPr>
        <w:t>________</w:t>
      </w:r>
      <w:r>
        <w:rPr>
          <w:rFonts w:ascii="Courier" w:hAnsi="Courier"/>
        </w:rPr>
        <w:br/>
        <w:t xml:space="preserve">2: </w:t>
      </w:r>
      <w:r w:rsidRPr="00637008">
        <w:rPr>
          <w:rFonts w:ascii="Courier" w:hAnsi="Courier"/>
        </w:rPr>
        <w:t>________</w:t>
      </w:r>
    </w:p>
    <w:p w14:paraId="36EEDA05" w14:textId="77777777" w:rsidR="005004E0" w:rsidRPr="005130CA" w:rsidRDefault="005004E0" w:rsidP="005004E0">
      <w:pPr>
        <w:ind w:left="360" w:firstLine="1160"/>
        <w:rPr>
          <w:rFonts w:ascii="Courier" w:hAnsi="Courier"/>
        </w:rPr>
      </w:pPr>
    </w:p>
    <w:p w14:paraId="042ED028" w14:textId="77777777" w:rsidR="005004E0" w:rsidRDefault="005004E0" w:rsidP="005004E0">
      <w:pPr>
        <w:pStyle w:val="ListParagraph"/>
        <w:numPr>
          <w:ilvl w:val="0"/>
          <w:numId w:val="29"/>
        </w:numPr>
        <w:rPr>
          <w:rFonts w:ascii="Courier" w:hAnsi="Courier"/>
        </w:rPr>
      </w:pPr>
      <w:r w:rsidRPr="00637008">
        <w:rPr>
          <w:rFonts w:ascii="Courier" w:hAnsi="Courier"/>
        </w:rPr>
        <w:t>Strip 1</w:t>
      </w:r>
      <w:r>
        <w:rPr>
          <w:rFonts w:ascii="Courier" w:hAnsi="Courier"/>
        </w:rPr>
        <w:t xml:space="preserve"> </w:t>
      </w:r>
      <w:r w:rsidRPr="00637008">
        <w:rPr>
          <w:rFonts w:ascii="Courier" w:hAnsi="Courier"/>
        </w:rPr>
        <w:t xml:space="preserve">cm on each </w:t>
      </w:r>
      <w:r>
        <w:rPr>
          <w:rFonts w:ascii="Courier" w:hAnsi="Courier"/>
        </w:rPr>
        <w:t>end of both</w:t>
      </w:r>
      <w:r w:rsidRPr="00637008">
        <w:rPr>
          <w:rFonts w:ascii="Courier" w:hAnsi="Courier"/>
        </w:rPr>
        <w:t xml:space="preserve"> and twist strands</w:t>
      </w:r>
      <w:r>
        <w:rPr>
          <w:rFonts w:ascii="Courier" w:hAnsi="Courier"/>
        </w:rPr>
        <w:br/>
        <w:t>1: ________</w:t>
      </w:r>
      <w:r>
        <w:rPr>
          <w:rFonts w:ascii="Courier" w:hAnsi="Courier"/>
        </w:rPr>
        <w:br/>
        <w:t xml:space="preserve">2: </w:t>
      </w:r>
      <w:r w:rsidRPr="00637008">
        <w:rPr>
          <w:rFonts w:ascii="Courier" w:hAnsi="Courier"/>
        </w:rPr>
        <w:t>________</w:t>
      </w:r>
    </w:p>
    <w:p w14:paraId="12F435F2" w14:textId="77777777" w:rsidR="005004E0" w:rsidRPr="005130CA" w:rsidRDefault="005004E0" w:rsidP="005004E0">
      <w:pPr>
        <w:rPr>
          <w:rFonts w:ascii="Courier" w:hAnsi="Courier"/>
        </w:rPr>
      </w:pPr>
    </w:p>
    <w:p w14:paraId="3DC64D38" w14:textId="77777777" w:rsidR="005004E0" w:rsidRDefault="005004E0" w:rsidP="005004E0">
      <w:pPr>
        <w:pStyle w:val="ListParagraph"/>
        <w:numPr>
          <w:ilvl w:val="0"/>
          <w:numId w:val="29"/>
        </w:numPr>
        <w:rPr>
          <w:rFonts w:ascii="Courier" w:hAnsi="Courier"/>
        </w:rPr>
      </w:pPr>
      <w:r>
        <w:rPr>
          <w:rFonts w:ascii="Courier" w:hAnsi="Courier"/>
        </w:rPr>
        <w:t xml:space="preserve">Insert one end of each into the cable ring </w:t>
      </w:r>
      <w:proofErr w:type="gramStart"/>
      <w:r>
        <w:rPr>
          <w:rFonts w:ascii="Courier" w:hAnsi="Courier"/>
        </w:rPr>
        <w:t>connector  and</w:t>
      </w:r>
      <w:proofErr w:type="gramEnd"/>
      <w:r>
        <w:rPr>
          <w:rFonts w:ascii="Courier" w:hAnsi="Courier"/>
        </w:rPr>
        <w:t xml:space="preserve"> c</w:t>
      </w:r>
      <w:r w:rsidRPr="00637008">
        <w:rPr>
          <w:rFonts w:ascii="Courier" w:hAnsi="Courier"/>
        </w:rPr>
        <w:t>rimp</w:t>
      </w:r>
      <w:r>
        <w:rPr>
          <w:rFonts w:ascii="Courier" w:hAnsi="Courier"/>
        </w:rPr>
        <w:t xml:space="preserve"> cable ring connector using pliers (or vise / </w:t>
      </w:r>
      <w:proofErr w:type="spellStart"/>
      <w:r>
        <w:rPr>
          <w:rFonts w:ascii="Courier" w:hAnsi="Courier"/>
        </w:rPr>
        <w:t>ViseGrips</w:t>
      </w:r>
      <w:proofErr w:type="spellEnd"/>
      <w:r>
        <w:rPr>
          <w:rFonts w:ascii="Courier" w:hAnsi="Courier"/>
        </w:rPr>
        <w:t xml:space="preserve"> / crimping tool)</w:t>
      </w:r>
      <w:r w:rsidRPr="00637008">
        <w:rPr>
          <w:rFonts w:ascii="Courier" w:hAnsi="Courier"/>
        </w:rPr>
        <w:t xml:space="preserve">                                                  ________</w:t>
      </w:r>
    </w:p>
    <w:p w14:paraId="7B8D420B" w14:textId="77777777" w:rsidR="005004E0" w:rsidRPr="00B82E34" w:rsidRDefault="005004E0" w:rsidP="005004E0">
      <w:pPr>
        <w:rPr>
          <w:rFonts w:ascii="Courier" w:hAnsi="Courier"/>
        </w:rPr>
      </w:pPr>
    </w:p>
    <w:p w14:paraId="752BA4FE" w14:textId="77777777" w:rsidR="005004E0" w:rsidRPr="00B82E34" w:rsidRDefault="005004E0" w:rsidP="005004E0">
      <w:pPr>
        <w:pStyle w:val="ListParagraph"/>
        <w:numPr>
          <w:ilvl w:val="0"/>
          <w:numId w:val="29"/>
        </w:numPr>
        <w:rPr>
          <w:rFonts w:ascii="Courier" w:hAnsi="Courier"/>
        </w:rPr>
      </w:pPr>
      <w:r>
        <w:rPr>
          <w:rFonts w:ascii="Courier" w:hAnsi="Courier"/>
        </w:rPr>
        <w:t>Heat crimp with the soldering iron and flow solder into strands</w:t>
      </w:r>
      <w:r>
        <w:rPr>
          <w:rFonts w:ascii="Courier" w:hAnsi="Courier"/>
        </w:rPr>
        <w:br/>
        <w:t>________</w:t>
      </w:r>
    </w:p>
    <w:p w14:paraId="26658E00" w14:textId="77777777" w:rsidR="005004E0" w:rsidRPr="005130CA" w:rsidRDefault="005004E0" w:rsidP="005004E0">
      <w:pPr>
        <w:ind w:left="360" w:firstLine="1000"/>
        <w:rPr>
          <w:rFonts w:ascii="Courier" w:hAnsi="Courier"/>
        </w:rPr>
      </w:pPr>
    </w:p>
    <w:p w14:paraId="3CEA1A24" w14:textId="210554DE" w:rsidR="005004E0" w:rsidRDefault="005004E0" w:rsidP="005004E0">
      <w:pPr>
        <w:pStyle w:val="ListParagraph"/>
        <w:numPr>
          <w:ilvl w:val="0"/>
          <w:numId w:val="29"/>
        </w:numPr>
        <w:rPr>
          <w:rFonts w:ascii="Courier" w:hAnsi="Courier"/>
        </w:rPr>
      </w:pPr>
      <w:r w:rsidRPr="00637008">
        <w:rPr>
          <w:rFonts w:ascii="Courier" w:hAnsi="Courier"/>
        </w:rPr>
        <w:t xml:space="preserve">Heat the strands of the other </w:t>
      </w:r>
      <w:r>
        <w:rPr>
          <w:rFonts w:ascii="Courier" w:hAnsi="Courier"/>
        </w:rPr>
        <w:t xml:space="preserve">twisted </w:t>
      </w:r>
      <w:r w:rsidRPr="00637008">
        <w:rPr>
          <w:rFonts w:ascii="Courier" w:hAnsi="Courier"/>
        </w:rPr>
        <w:t>end</w:t>
      </w:r>
      <w:r>
        <w:rPr>
          <w:rFonts w:ascii="Courier" w:hAnsi="Courier"/>
        </w:rPr>
        <w:t>s</w:t>
      </w:r>
      <w:r w:rsidRPr="00637008">
        <w:rPr>
          <w:rFonts w:ascii="Courier" w:hAnsi="Courier"/>
        </w:rPr>
        <w:t xml:space="preserve"> and flow solder into the </w:t>
      </w:r>
      <w:r>
        <w:rPr>
          <w:rFonts w:ascii="Courier" w:hAnsi="Courier"/>
        </w:rPr>
        <w:t xml:space="preserve">strands (i.e. "tin" </w:t>
      </w:r>
      <w:proofErr w:type="gramStart"/>
      <w:r>
        <w:rPr>
          <w:rFonts w:ascii="Courier" w:hAnsi="Courier"/>
        </w:rPr>
        <w:t>them</w:t>
      </w:r>
      <w:r w:rsidRPr="00637008">
        <w:rPr>
          <w:rFonts w:ascii="Courier" w:hAnsi="Courier"/>
        </w:rPr>
        <w:t xml:space="preserve">)   </w:t>
      </w:r>
      <w:proofErr w:type="gramEnd"/>
      <w:r w:rsidRPr="00637008">
        <w:rPr>
          <w:rFonts w:ascii="Courier" w:hAnsi="Courier"/>
        </w:rPr>
        <w:t xml:space="preserve">                               ________</w:t>
      </w:r>
    </w:p>
    <w:p w14:paraId="04FFE278" w14:textId="77777777" w:rsidR="008A1BC6" w:rsidRDefault="008A1BC6" w:rsidP="008A1BC6">
      <w:pPr>
        <w:pStyle w:val="ListParagraph"/>
        <w:ind w:left="1080"/>
        <w:rPr>
          <w:rFonts w:ascii="Courier" w:hAnsi="Courier"/>
        </w:rPr>
      </w:pPr>
    </w:p>
    <w:p w14:paraId="5A1D0D5A" w14:textId="070D0F92" w:rsidR="008A1BC6" w:rsidRPr="00637008" w:rsidRDefault="008A1BC6" w:rsidP="004B00B9">
      <w:pPr>
        <w:pStyle w:val="ListParagraph"/>
        <w:numPr>
          <w:ilvl w:val="0"/>
          <w:numId w:val="26"/>
        </w:numPr>
        <w:ind w:left="720"/>
        <w:rPr>
          <w:rFonts w:ascii="Courier" w:hAnsi="Courier"/>
        </w:rPr>
      </w:pPr>
      <w:r w:rsidRPr="008A1BC6">
        <w:rPr>
          <w:rFonts w:ascii="Courier" w:hAnsi="Courier"/>
          <w:b/>
          <w:sz w:val="32"/>
          <w:szCs w:val="32"/>
        </w:rPr>
        <w:t>“RED_1B”</w:t>
      </w:r>
      <w:r>
        <w:rPr>
          <w:rFonts w:ascii="Courier" w:hAnsi="Courier"/>
        </w:rPr>
        <w:t>: RED1 (lower red) binding post to relay module #2 NC terminal</w:t>
      </w:r>
      <w:r>
        <w:rPr>
          <w:rFonts w:ascii="Courier" w:hAnsi="Courier"/>
        </w:rPr>
        <w:br/>
      </w:r>
      <w:r w:rsidRPr="008A1BC6">
        <w:rPr>
          <w:rFonts w:ascii="Courier" w:hAnsi="Courier"/>
          <w:b/>
          <w:sz w:val="32"/>
          <w:szCs w:val="32"/>
        </w:rPr>
        <w:t>“BLK2”</w:t>
      </w:r>
      <w:r>
        <w:rPr>
          <w:rFonts w:ascii="Courier" w:hAnsi="Courier"/>
        </w:rPr>
        <w:t>: BLK2</w:t>
      </w:r>
      <w:r w:rsidRPr="00637008">
        <w:rPr>
          <w:rFonts w:ascii="Courier" w:hAnsi="Courier"/>
        </w:rPr>
        <w:t xml:space="preserve"> </w:t>
      </w:r>
      <w:r>
        <w:rPr>
          <w:rFonts w:ascii="Courier" w:hAnsi="Courier"/>
        </w:rPr>
        <w:t xml:space="preserve">(upper black) </w:t>
      </w:r>
      <w:r w:rsidRPr="00637008">
        <w:rPr>
          <w:rFonts w:ascii="Courier" w:hAnsi="Courier"/>
        </w:rPr>
        <w:t xml:space="preserve">binding post to </w:t>
      </w:r>
      <w:r>
        <w:rPr>
          <w:rFonts w:ascii="Courier" w:hAnsi="Courier"/>
        </w:rPr>
        <w:t>relay module #2 NO terminal</w:t>
      </w:r>
      <w:r>
        <w:rPr>
          <w:rFonts w:ascii="Courier" w:hAnsi="Courier"/>
        </w:rPr>
        <w:br/>
      </w:r>
      <w:r w:rsidRPr="008A1BC6">
        <w:rPr>
          <w:rFonts w:ascii="Courier" w:hAnsi="Courier"/>
          <w:b/>
          <w:sz w:val="32"/>
          <w:szCs w:val="32"/>
        </w:rPr>
        <w:t>“RED2”</w:t>
      </w:r>
      <w:r>
        <w:rPr>
          <w:rFonts w:ascii="Courier" w:hAnsi="Courier"/>
        </w:rPr>
        <w:t>: RED2</w:t>
      </w:r>
      <w:r w:rsidRPr="00637008">
        <w:rPr>
          <w:rFonts w:ascii="Courier" w:hAnsi="Courier"/>
        </w:rPr>
        <w:t xml:space="preserve"> </w:t>
      </w:r>
      <w:r>
        <w:rPr>
          <w:rFonts w:ascii="Courier" w:hAnsi="Courier"/>
        </w:rPr>
        <w:t xml:space="preserve">(upper red) </w:t>
      </w:r>
      <w:r w:rsidRPr="00637008">
        <w:rPr>
          <w:rFonts w:ascii="Courier" w:hAnsi="Courier"/>
        </w:rPr>
        <w:t xml:space="preserve">binding post to </w:t>
      </w:r>
      <w:r>
        <w:rPr>
          <w:rFonts w:ascii="Courier" w:hAnsi="Courier"/>
        </w:rPr>
        <w:t>relay module #2 C terminal</w:t>
      </w:r>
    </w:p>
    <w:p w14:paraId="279629B9" w14:textId="77777777" w:rsidR="008A1BC6" w:rsidRPr="005130CA" w:rsidRDefault="008A1BC6" w:rsidP="008A1BC6">
      <w:pPr>
        <w:ind w:left="360"/>
        <w:rPr>
          <w:rFonts w:ascii="Courier" w:hAnsi="Courier"/>
        </w:rPr>
      </w:pPr>
      <w:r w:rsidRPr="005130CA">
        <w:rPr>
          <w:rFonts w:ascii="Courier" w:hAnsi="Courier"/>
        </w:rPr>
        <w:t xml:space="preserve">     </w:t>
      </w:r>
    </w:p>
    <w:p w14:paraId="0EED145F" w14:textId="0CC566A0" w:rsidR="005004E0" w:rsidRPr="00637008" w:rsidRDefault="005004E0" w:rsidP="005004E0">
      <w:pPr>
        <w:pStyle w:val="ListParagraph"/>
        <w:numPr>
          <w:ilvl w:val="0"/>
          <w:numId w:val="27"/>
        </w:numPr>
        <w:rPr>
          <w:rFonts w:ascii="Courier" w:hAnsi="Courier"/>
        </w:rPr>
      </w:pPr>
      <w:r>
        <w:rPr>
          <w:rFonts w:ascii="Courier" w:hAnsi="Courier"/>
        </w:rPr>
        <w:t xml:space="preserve">Cut to length: 9 </w:t>
      </w:r>
      <w:r w:rsidRPr="00637008">
        <w:rPr>
          <w:rFonts w:ascii="Courier" w:hAnsi="Courier"/>
        </w:rPr>
        <w:t xml:space="preserve">cm                                       </w:t>
      </w:r>
      <w:r>
        <w:rPr>
          <w:rFonts w:ascii="Courier" w:hAnsi="Courier"/>
        </w:rPr>
        <w:t xml:space="preserve">RED_1B: </w:t>
      </w:r>
      <w:r w:rsidRPr="00637008">
        <w:rPr>
          <w:rFonts w:ascii="Courier" w:hAnsi="Courier"/>
        </w:rPr>
        <w:t>________</w:t>
      </w:r>
      <w:r>
        <w:rPr>
          <w:rFonts w:ascii="Courier" w:hAnsi="Courier"/>
        </w:rPr>
        <w:br/>
        <w:t xml:space="preserve">BLK2: </w:t>
      </w:r>
      <w:r w:rsidRPr="00637008">
        <w:rPr>
          <w:rFonts w:ascii="Courier" w:hAnsi="Courier"/>
        </w:rPr>
        <w:t>________</w:t>
      </w:r>
      <w:r>
        <w:rPr>
          <w:rFonts w:ascii="Courier" w:hAnsi="Courier"/>
        </w:rPr>
        <w:br/>
        <w:t xml:space="preserve">RED2: </w:t>
      </w:r>
      <w:r w:rsidRPr="00637008">
        <w:rPr>
          <w:rFonts w:ascii="Courier" w:hAnsi="Courier"/>
        </w:rPr>
        <w:t>________</w:t>
      </w:r>
    </w:p>
    <w:p w14:paraId="383330EB" w14:textId="6F9B44FE" w:rsidR="005004E0" w:rsidRPr="005130CA" w:rsidRDefault="005004E0" w:rsidP="005004E0">
      <w:pPr>
        <w:ind w:left="360" w:firstLine="1000"/>
        <w:rPr>
          <w:rFonts w:ascii="Courier" w:hAnsi="Courier"/>
        </w:rPr>
      </w:pPr>
    </w:p>
    <w:p w14:paraId="1EE867E3" w14:textId="260EB76F" w:rsidR="005004E0" w:rsidRPr="00637008" w:rsidRDefault="005004E0" w:rsidP="005004E0">
      <w:pPr>
        <w:pStyle w:val="ListParagraph"/>
        <w:numPr>
          <w:ilvl w:val="0"/>
          <w:numId w:val="27"/>
        </w:numPr>
        <w:rPr>
          <w:rFonts w:ascii="Courier" w:hAnsi="Courier"/>
        </w:rPr>
      </w:pPr>
      <w:r w:rsidRPr="00637008">
        <w:rPr>
          <w:rFonts w:ascii="Courier" w:hAnsi="Courier"/>
        </w:rPr>
        <w:t>Strip 1</w:t>
      </w:r>
      <w:r>
        <w:rPr>
          <w:rFonts w:ascii="Courier" w:hAnsi="Courier"/>
        </w:rPr>
        <w:t xml:space="preserve"> </w:t>
      </w:r>
      <w:r w:rsidRPr="00637008">
        <w:rPr>
          <w:rFonts w:ascii="Courier" w:hAnsi="Courier"/>
        </w:rPr>
        <w:t xml:space="preserve">cm on each end and twist strands                  </w:t>
      </w:r>
      <w:r>
        <w:rPr>
          <w:rFonts w:ascii="Courier" w:hAnsi="Courier"/>
        </w:rPr>
        <w:t xml:space="preserve">RED_1B: </w:t>
      </w:r>
      <w:r w:rsidRPr="00637008">
        <w:rPr>
          <w:rFonts w:ascii="Courier" w:hAnsi="Courier"/>
        </w:rPr>
        <w:t>________</w:t>
      </w:r>
      <w:r>
        <w:rPr>
          <w:rFonts w:ascii="Courier" w:hAnsi="Courier"/>
        </w:rPr>
        <w:br/>
      </w:r>
      <w:r>
        <w:rPr>
          <w:rFonts w:ascii="Courier" w:hAnsi="Courier"/>
        </w:rPr>
        <w:lastRenderedPageBreak/>
        <w:t xml:space="preserve">BLK2: </w:t>
      </w:r>
      <w:r w:rsidRPr="00637008">
        <w:rPr>
          <w:rFonts w:ascii="Courier" w:hAnsi="Courier"/>
        </w:rPr>
        <w:t>________</w:t>
      </w:r>
      <w:r>
        <w:rPr>
          <w:rFonts w:ascii="Courier" w:hAnsi="Courier"/>
        </w:rPr>
        <w:br/>
        <w:t xml:space="preserve">RED2: </w:t>
      </w:r>
      <w:r w:rsidRPr="00637008">
        <w:rPr>
          <w:rFonts w:ascii="Courier" w:hAnsi="Courier"/>
        </w:rPr>
        <w:t>________</w:t>
      </w:r>
    </w:p>
    <w:p w14:paraId="54E63200" w14:textId="77777777" w:rsidR="005004E0" w:rsidRPr="005130CA" w:rsidRDefault="005004E0" w:rsidP="005004E0">
      <w:pPr>
        <w:ind w:left="360" w:firstLine="1000"/>
        <w:rPr>
          <w:rFonts w:ascii="Courier" w:hAnsi="Courier"/>
        </w:rPr>
      </w:pPr>
    </w:p>
    <w:p w14:paraId="1E190F3B" w14:textId="78F2F7BE" w:rsidR="005004E0" w:rsidRDefault="005004E0" w:rsidP="005004E0">
      <w:pPr>
        <w:pStyle w:val="ListParagraph"/>
        <w:numPr>
          <w:ilvl w:val="0"/>
          <w:numId w:val="27"/>
        </w:numPr>
        <w:rPr>
          <w:rFonts w:ascii="Courier" w:hAnsi="Courier"/>
        </w:rPr>
      </w:pPr>
      <w:r w:rsidRPr="00637008">
        <w:rPr>
          <w:rFonts w:ascii="Courier" w:hAnsi="Courier"/>
        </w:rPr>
        <w:t xml:space="preserve">Crimp cable ring connector on one end </w:t>
      </w:r>
      <w:r>
        <w:rPr>
          <w:rFonts w:ascii="Courier" w:hAnsi="Courier"/>
        </w:rPr>
        <w:t xml:space="preserve">using pliers (or vise / </w:t>
      </w:r>
      <w:proofErr w:type="spellStart"/>
      <w:r>
        <w:rPr>
          <w:rFonts w:ascii="Courier" w:hAnsi="Courier"/>
        </w:rPr>
        <w:t>ViseGrips</w:t>
      </w:r>
      <w:proofErr w:type="spellEnd"/>
      <w:r>
        <w:rPr>
          <w:rFonts w:ascii="Courier" w:hAnsi="Courier"/>
        </w:rPr>
        <w:t xml:space="preserve"> / crimping </w:t>
      </w:r>
      <w:proofErr w:type="gramStart"/>
      <w:r>
        <w:rPr>
          <w:rFonts w:ascii="Courier" w:hAnsi="Courier"/>
        </w:rPr>
        <w:t>tool)</w:t>
      </w:r>
      <w:r w:rsidRPr="00637008">
        <w:rPr>
          <w:rFonts w:ascii="Courier" w:hAnsi="Courier"/>
        </w:rPr>
        <w:t xml:space="preserve">   </w:t>
      </w:r>
      <w:proofErr w:type="gramEnd"/>
      <w:r w:rsidRPr="00637008">
        <w:rPr>
          <w:rFonts w:ascii="Courier" w:hAnsi="Courier"/>
        </w:rPr>
        <w:t xml:space="preserve">                                               </w:t>
      </w:r>
      <w:r>
        <w:rPr>
          <w:rFonts w:ascii="Courier" w:hAnsi="Courier"/>
        </w:rPr>
        <w:t xml:space="preserve">RED_1B: </w:t>
      </w:r>
      <w:r w:rsidRPr="00637008">
        <w:rPr>
          <w:rFonts w:ascii="Courier" w:hAnsi="Courier"/>
        </w:rPr>
        <w:t>________</w:t>
      </w:r>
      <w:r>
        <w:rPr>
          <w:rFonts w:ascii="Courier" w:hAnsi="Courier"/>
        </w:rPr>
        <w:br/>
        <w:t xml:space="preserve">BLK2: </w:t>
      </w:r>
      <w:r w:rsidRPr="00637008">
        <w:rPr>
          <w:rFonts w:ascii="Courier" w:hAnsi="Courier"/>
        </w:rPr>
        <w:t>________</w:t>
      </w:r>
      <w:r>
        <w:rPr>
          <w:rFonts w:ascii="Courier" w:hAnsi="Courier"/>
        </w:rPr>
        <w:br/>
        <w:t xml:space="preserve">RED2: </w:t>
      </w:r>
      <w:r w:rsidRPr="00637008">
        <w:rPr>
          <w:rFonts w:ascii="Courier" w:hAnsi="Courier"/>
        </w:rPr>
        <w:t>________</w:t>
      </w:r>
    </w:p>
    <w:p w14:paraId="426A0D1F" w14:textId="77777777" w:rsidR="005004E0" w:rsidRPr="0042105C" w:rsidRDefault="005004E0" w:rsidP="005004E0">
      <w:pPr>
        <w:rPr>
          <w:rFonts w:ascii="Courier" w:hAnsi="Courier"/>
        </w:rPr>
      </w:pPr>
    </w:p>
    <w:p w14:paraId="79862B0F" w14:textId="6A217F54" w:rsidR="005004E0" w:rsidRPr="00637008" w:rsidRDefault="005004E0" w:rsidP="005004E0">
      <w:pPr>
        <w:pStyle w:val="ListParagraph"/>
        <w:numPr>
          <w:ilvl w:val="0"/>
          <w:numId w:val="27"/>
        </w:numPr>
        <w:rPr>
          <w:rFonts w:ascii="Courier" w:hAnsi="Courier"/>
        </w:rPr>
      </w:pPr>
      <w:r>
        <w:rPr>
          <w:rFonts w:ascii="Courier" w:hAnsi="Courier"/>
        </w:rPr>
        <w:t>Heat crimp with the soldering iron and flow solder into strands</w:t>
      </w:r>
      <w:r>
        <w:rPr>
          <w:rFonts w:ascii="Courier" w:hAnsi="Courier"/>
        </w:rPr>
        <w:br/>
        <w:t>RED_1B: ________</w:t>
      </w:r>
      <w:r>
        <w:rPr>
          <w:rFonts w:ascii="Courier" w:hAnsi="Courier"/>
        </w:rPr>
        <w:br/>
        <w:t xml:space="preserve">BLK2: </w:t>
      </w:r>
      <w:r w:rsidRPr="00637008">
        <w:rPr>
          <w:rFonts w:ascii="Courier" w:hAnsi="Courier"/>
        </w:rPr>
        <w:t>________</w:t>
      </w:r>
      <w:r>
        <w:rPr>
          <w:rFonts w:ascii="Courier" w:hAnsi="Courier"/>
        </w:rPr>
        <w:br/>
        <w:t xml:space="preserve">RED2: </w:t>
      </w:r>
      <w:r w:rsidRPr="00637008">
        <w:rPr>
          <w:rFonts w:ascii="Courier" w:hAnsi="Courier"/>
        </w:rPr>
        <w:t>________</w:t>
      </w:r>
    </w:p>
    <w:p w14:paraId="2B2EE59F" w14:textId="77777777" w:rsidR="005004E0" w:rsidRPr="005130CA" w:rsidRDefault="005004E0" w:rsidP="005004E0">
      <w:pPr>
        <w:ind w:left="360" w:firstLine="1000"/>
        <w:rPr>
          <w:rFonts w:ascii="Courier" w:hAnsi="Courier"/>
        </w:rPr>
      </w:pPr>
    </w:p>
    <w:p w14:paraId="04E98DAF" w14:textId="2E5EABF6" w:rsidR="005004E0" w:rsidRPr="00F850FB" w:rsidRDefault="005004E0" w:rsidP="005004E0">
      <w:pPr>
        <w:pStyle w:val="ListParagraph"/>
        <w:numPr>
          <w:ilvl w:val="0"/>
          <w:numId w:val="27"/>
        </w:numPr>
        <w:rPr>
          <w:rFonts w:ascii="Courier" w:hAnsi="Courier"/>
        </w:rPr>
      </w:pPr>
      <w:r w:rsidRPr="00637008">
        <w:rPr>
          <w:rFonts w:ascii="Courier" w:hAnsi="Courier"/>
        </w:rPr>
        <w:t xml:space="preserve">Heat the strands of the other </w:t>
      </w:r>
      <w:r>
        <w:rPr>
          <w:rFonts w:ascii="Courier" w:hAnsi="Courier"/>
        </w:rPr>
        <w:t xml:space="preserve">twisted </w:t>
      </w:r>
      <w:r w:rsidRPr="00637008">
        <w:rPr>
          <w:rFonts w:ascii="Courier" w:hAnsi="Courier"/>
        </w:rPr>
        <w:t>end and flow solder into the strands (i.e. "tin" it)</w:t>
      </w:r>
      <w:r>
        <w:rPr>
          <w:rFonts w:ascii="Courier" w:hAnsi="Courier"/>
        </w:rPr>
        <w:br/>
        <w:t>RED_1B: ________</w:t>
      </w:r>
      <w:r>
        <w:rPr>
          <w:rFonts w:ascii="Courier" w:hAnsi="Courier"/>
        </w:rPr>
        <w:br/>
        <w:t xml:space="preserve">BLK2: </w:t>
      </w:r>
      <w:r w:rsidRPr="00637008">
        <w:rPr>
          <w:rFonts w:ascii="Courier" w:hAnsi="Courier"/>
        </w:rPr>
        <w:t>________</w:t>
      </w:r>
      <w:r>
        <w:rPr>
          <w:rFonts w:ascii="Courier" w:hAnsi="Courier"/>
        </w:rPr>
        <w:br/>
        <w:t xml:space="preserve">RED2: </w:t>
      </w:r>
      <w:r w:rsidRPr="00637008">
        <w:rPr>
          <w:rFonts w:ascii="Courier" w:hAnsi="Courier"/>
        </w:rPr>
        <w:t>________</w:t>
      </w:r>
    </w:p>
    <w:p w14:paraId="494ACC93" w14:textId="77777777" w:rsidR="008A1BC6" w:rsidRPr="005130CA" w:rsidRDefault="008A1BC6" w:rsidP="008A1BC6">
      <w:pPr>
        <w:ind w:left="360"/>
        <w:rPr>
          <w:rFonts w:ascii="Courier" w:hAnsi="Courier"/>
        </w:rPr>
      </w:pPr>
      <w:r w:rsidRPr="005130CA">
        <w:rPr>
          <w:rFonts w:ascii="Courier" w:hAnsi="Courier"/>
        </w:rPr>
        <w:t xml:space="preserve">         </w:t>
      </w:r>
    </w:p>
    <w:p w14:paraId="5596F154" w14:textId="570B8F04" w:rsidR="008A1BC6" w:rsidRPr="00637008" w:rsidRDefault="008A1BC6" w:rsidP="004B00B9">
      <w:pPr>
        <w:pStyle w:val="ListParagraph"/>
        <w:numPr>
          <w:ilvl w:val="0"/>
          <w:numId w:val="30"/>
        </w:numPr>
        <w:rPr>
          <w:rFonts w:ascii="Courier" w:hAnsi="Courier"/>
        </w:rPr>
      </w:pPr>
      <w:r w:rsidRPr="008A1BC6">
        <w:rPr>
          <w:rFonts w:ascii="Courier" w:hAnsi="Courier"/>
          <w:b/>
          <w:sz w:val="32"/>
          <w:szCs w:val="32"/>
        </w:rPr>
        <w:t>"Relay C"</w:t>
      </w:r>
      <w:r w:rsidRPr="00637008">
        <w:rPr>
          <w:rFonts w:ascii="Courier" w:hAnsi="Courier"/>
        </w:rPr>
        <w:t xml:space="preserve">: </w:t>
      </w:r>
      <w:r>
        <w:rPr>
          <w:rFonts w:ascii="Courier" w:hAnsi="Courier"/>
        </w:rPr>
        <w:t>R</w:t>
      </w:r>
      <w:r w:rsidRPr="00637008">
        <w:rPr>
          <w:rFonts w:ascii="Courier" w:hAnsi="Courier"/>
        </w:rPr>
        <w:t xml:space="preserve">elay </w:t>
      </w:r>
      <w:r>
        <w:rPr>
          <w:rFonts w:ascii="Courier" w:hAnsi="Courier"/>
        </w:rPr>
        <w:t xml:space="preserve">module #1 </w:t>
      </w:r>
      <w:r w:rsidRPr="00637008">
        <w:rPr>
          <w:rFonts w:ascii="Courier" w:hAnsi="Courier"/>
        </w:rPr>
        <w:t>C terminal</w:t>
      </w:r>
      <w:r>
        <w:rPr>
          <w:rFonts w:ascii="Courier" w:hAnsi="Courier"/>
        </w:rPr>
        <w:t xml:space="preserve"> to Relay C screw terminal on PCB (J2)</w:t>
      </w:r>
      <w:r>
        <w:rPr>
          <w:rFonts w:ascii="Courier" w:hAnsi="Courier"/>
        </w:rPr>
        <w:br/>
      </w:r>
      <w:r w:rsidRPr="008A1BC6">
        <w:rPr>
          <w:rFonts w:ascii="Courier" w:hAnsi="Courier"/>
          <w:b/>
          <w:sz w:val="32"/>
          <w:szCs w:val="32"/>
        </w:rPr>
        <w:t>“Relay NC”</w:t>
      </w:r>
      <w:r>
        <w:rPr>
          <w:rFonts w:ascii="Courier" w:hAnsi="Courier"/>
        </w:rPr>
        <w:t>: R</w:t>
      </w:r>
      <w:r w:rsidRPr="00637008">
        <w:rPr>
          <w:rFonts w:ascii="Courier" w:hAnsi="Courier"/>
        </w:rPr>
        <w:t xml:space="preserve">elay </w:t>
      </w:r>
      <w:r>
        <w:rPr>
          <w:rFonts w:ascii="Courier" w:hAnsi="Courier"/>
        </w:rPr>
        <w:t>module #1 NC</w:t>
      </w:r>
      <w:r w:rsidRPr="00637008">
        <w:rPr>
          <w:rFonts w:ascii="Courier" w:hAnsi="Courier"/>
        </w:rPr>
        <w:t xml:space="preserve"> terminal</w:t>
      </w:r>
      <w:r>
        <w:rPr>
          <w:rFonts w:ascii="Courier" w:hAnsi="Courier"/>
        </w:rPr>
        <w:t xml:space="preserve"> to Relay NC screw terminal on PCB (J2), </w:t>
      </w:r>
    </w:p>
    <w:p w14:paraId="1AB4F9C3" w14:textId="77777777" w:rsidR="008A1BC6" w:rsidRPr="005130CA" w:rsidRDefault="008A1BC6" w:rsidP="008A1BC6">
      <w:pPr>
        <w:ind w:left="360"/>
        <w:rPr>
          <w:rFonts w:ascii="Courier" w:hAnsi="Courier"/>
        </w:rPr>
      </w:pPr>
      <w:r w:rsidRPr="005130CA">
        <w:rPr>
          <w:rFonts w:ascii="Courier" w:hAnsi="Courier"/>
        </w:rPr>
        <w:t xml:space="preserve">     </w:t>
      </w:r>
    </w:p>
    <w:p w14:paraId="1F555505" w14:textId="34AA42D2" w:rsidR="005004E0" w:rsidRPr="00637008" w:rsidRDefault="005004E0" w:rsidP="005004E0">
      <w:pPr>
        <w:pStyle w:val="ListParagraph"/>
        <w:numPr>
          <w:ilvl w:val="0"/>
          <w:numId w:val="27"/>
        </w:numPr>
        <w:rPr>
          <w:rFonts w:ascii="Courier" w:hAnsi="Courier"/>
        </w:rPr>
      </w:pPr>
      <w:r>
        <w:rPr>
          <w:rFonts w:ascii="Courier" w:hAnsi="Courier"/>
        </w:rPr>
        <w:t xml:space="preserve">Cut two wires to length: 9 </w:t>
      </w:r>
      <w:r w:rsidRPr="00637008">
        <w:rPr>
          <w:rFonts w:ascii="Courier" w:hAnsi="Courier"/>
        </w:rPr>
        <w:t>cm</w:t>
      </w:r>
      <w:r>
        <w:rPr>
          <w:rFonts w:ascii="Courier" w:hAnsi="Courier"/>
        </w:rPr>
        <w:t xml:space="preserve"> each</w:t>
      </w:r>
      <w:r w:rsidRPr="00637008">
        <w:rPr>
          <w:rFonts w:ascii="Courier" w:hAnsi="Courier"/>
        </w:rPr>
        <w:t xml:space="preserve">                                      </w:t>
      </w:r>
      <w:r>
        <w:rPr>
          <w:rFonts w:ascii="Courier" w:hAnsi="Courier"/>
        </w:rPr>
        <w:t xml:space="preserve">Relay C: </w:t>
      </w:r>
      <w:r w:rsidRPr="00637008">
        <w:rPr>
          <w:rFonts w:ascii="Courier" w:hAnsi="Courier"/>
        </w:rPr>
        <w:t>________</w:t>
      </w:r>
      <w:r>
        <w:rPr>
          <w:rFonts w:ascii="Courier" w:hAnsi="Courier"/>
        </w:rPr>
        <w:br/>
        <w:t xml:space="preserve">Relay NC: </w:t>
      </w:r>
      <w:r w:rsidRPr="00637008">
        <w:rPr>
          <w:rFonts w:ascii="Courier" w:hAnsi="Courier"/>
        </w:rPr>
        <w:t>________</w:t>
      </w:r>
    </w:p>
    <w:p w14:paraId="27AB74F6" w14:textId="77777777" w:rsidR="005004E0" w:rsidRPr="005130CA" w:rsidRDefault="005004E0" w:rsidP="005004E0">
      <w:pPr>
        <w:ind w:left="360" w:firstLine="1000"/>
        <w:rPr>
          <w:rFonts w:ascii="Courier" w:hAnsi="Courier"/>
        </w:rPr>
      </w:pPr>
    </w:p>
    <w:p w14:paraId="77B2DA87" w14:textId="77777777" w:rsidR="005004E0" w:rsidRPr="00637008" w:rsidRDefault="005004E0" w:rsidP="005004E0">
      <w:pPr>
        <w:pStyle w:val="ListParagraph"/>
        <w:numPr>
          <w:ilvl w:val="0"/>
          <w:numId w:val="27"/>
        </w:numPr>
        <w:rPr>
          <w:rFonts w:ascii="Courier" w:hAnsi="Courier"/>
        </w:rPr>
      </w:pPr>
      <w:r w:rsidRPr="00637008">
        <w:rPr>
          <w:rFonts w:ascii="Courier" w:hAnsi="Courier"/>
        </w:rPr>
        <w:t>Strip 1</w:t>
      </w:r>
      <w:r>
        <w:rPr>
          <w:rFonts w:ascii="Courier" w:hAnsi="Courier"/>
        </w:rPr>
        <w:t xml:space="preserve"> </w:t>
      </w:r>
      <w:r w:rsidRPr="00637008">
        <w:rPr>
          <w:rFonts w:ascii="Courier" w:hAnsi="Courier"/>
        </w:rPr>
        <w:t xml:space="preserve">cm on each end </w:t>
      </w:r>
      <w:r>
        <w:rPr>
          <w:rFonts w:ascii="Courier" w:hAnsi="Courier"/>
        </w:rPr>
        <w:t xml:space="preserve">of each </w:t>
      </w:r>
      <w:r w:rsidRPr="00637008">
        <w:rPr>
          <w:rFonts w:ascii="Courier" w:hAnsi="Courier"/>
        </w:rPr>
        <w:t xml:space="preserve">and twist strands                  </w:t>
      </w:r>
      <w:r>
        <w:rPr>
          <w:rFonts w:ascii="Courier" w:hAnsi="Courier"/>
        </w:rPr>
        <w:t xml:space="preserve">Relay C: </w:t>
      </w:r>
      <w:r w:rsidRPr="00637008">
        <w:rPr>
          <w:rFonts w:ascii="Courier" w:hAnsi="Courier"/>
        </w:rPr>
        <w:t>________</w:t>
      </w:r>
      <w:r>
        <w:rPr>
          <w:rFonts w:ascii="Courier" w:hAnsi="Courier"/>
        </w:rPr>
        <w:br/>
        <w:t xml:space="preserve">Relay NC: </w:t>
      </w:r>
      <w:r w:rsidRPr="00637008">
        <w:rPr>
          <w:rFonts w:ascii="Courier" w:hAnsi="Courier"/>
        </w:rPr>
        <w:t>________</w:t>
      </w:r>
    </w:p>
    <w:p w14:paraId="23767317" w14:textId="77777777" w:rsidR="005004E0" w:rsidRPr="005130CA" w:rsidRDefault="005004E0" w:rsidP="005004E0">
      <w:pPr>
        <w:ind w:left="360" w:firstLine="1000"/>
        <w:rPr>
          <w:rFonts w:ascii="Courier" w:hAnsi="Courier"/>
        </w:rPr>
      </w:pPr>
    </w:p>
    <w:p w14:paraId="00F7C98C" w14:textId="122A118D" w:rsidR="005004E0" w:rsidRDefault="005004E0" w:rsidP="005004E0">
      <w:pPr>
        <w:pStyle w:val="ListParagraph"/>
        <w:numPr>
          <w:ilvl w:val="0"/>
          <w:numId w:val="27"/>
        </w:numPr>
        <w:rPr>
          <w:rFonts w:ascii="Courier" w:hAnsi="Courier"/>
        </w:rPr>
      </w:pPr>
      <w:r>
        <w:rPr>
          <w:rFonts w:ascii="Courier" w:hAnsi="Courier"/>
        </w:rPr>
        <w:t>Heat the strands of both</w:t>
      </w:r>
      <w:r w:rsidRPr="00637008">
        <w:rPr>
          <w:rFonts w:ascii="Courier" w:hAnsi="Courier"/>
        </w:rPr>
        <w:t xml:space="preserve"> end</w:t>
      </w:r>
      <w:r>
        <w:rPr>
          <w:rFonts w:ascii="Courier" w:hAnsi="Courier"/>
        </w:rPr>
        <w:t>s</w:t>
      </w:r>
      <w:r w:rsidRPr="00637008">
        <w:rPr>
          <w:rFonts w:ascii="Courier" w:hAnsi="Courier"/>
        </w:rPr>
        <w:t xml:space="preserve"> </w:t>
      </w:r>
      <w:r>
        <w:rPr>
          <w:rFonts w:ascii="Courier" w:hAnsi="Courier"/>
        </w:rPr>
        <w:t xml:space="preserve">of each </w:t>
      </w:r>
      <w:r w:rsidRPr="00637008">
        <w:rPr>
          <w:rFonts w:ascii="Courier" w:hAnsi="Courier"/>
        </w:rPr>
        <w:t xml:space="preserve">and flow solder into the </w:t>
      </w:r>
      <w:r>
        <w:rPr>
          <w:rFonts w:ascii="Courier" w:hAnsi="Courier"/>
        </w:rPr>
        <w:t xml:space="preserve">strands (i.e. "tin" </w:t>
      </w:r>
      <w:proofErr w:type="gramStart"/>
      <w:r>
        <w:rPr>
          <w:rFonts w:ascii="Courier" w:hAnsi="Courier"/>
        </w:rPr>
        <w:t>them</w:t>
      </w:r>
      <w:r w:rsidRPr="00637008">
        <w:rPr>
          <w:rFonts w:ascii="Courier" w:hAnsi="Courier"/>
        </w:rPr>
        <w:t xml:space="preserve">)  </w:t>
      </w:r>
      <w:r>
        <w:rPr>
          <w:rFonts w:ascii="Courier" w:hAnsi="Courier"/>
        </w:rPr>
        <w:t xml:space="preserve"> </w:t>
      </w:r>
      <w:proofErr w:type="gramEnd"/>
      <w:r>
        <w:rPr>
          <w:rFonts w:ascii="Courier" w:hAnsi="Courier"/>
        </w:rPr>
        <w:t xml:space="preserve">                              Relay C: </w:t>
      </w:r>
      <w:r w:rsidRPr="00637008">
        <w:rPr>
          <w:rFonts w:ascii="Courier" w:hAnsi="Courier"/>
        </w:rPr>
        <w:t>________</w:t>
      </w:r>
      <w:r>
        <w:rPr>
          <w:rFonts w:ascii="Courier" w:hAnsi="Courier"/>
        </w:rPr>
        <w:br/>
        <w:t xml:space="preserve">Relay NC: </w:t>
      </w:r>
      <w:r w:rsidRPr="00637008">
        <w:rPr>
          <w:rFonts w:ascii="Courier" w:hAnsi="Courier"/>
        </w:rPr>
        <w:t>________</w:t>
      </w:r>
    </w:p>
    <w:p w14:paraId="240B7568" w14:textId="77777777" w:rsidR="008A1BC6" w:rsidRPr="008A1BC6" w:rsidRDefault="008A1BC6" w:rsidP="008A1BC6">
      <w:pPr>
        <w:rPr>
          <w:rFonts w:ascii="Courier" w:hAnsi="Courier"/>
        </w:rPr>
      </w:pPr>
    </w:p>
    <w:p w14:paraId="66A3CF20" w14:textId="77777777" w:rsidR="008A1BC6" w:rsidRPr="00637008" w:rsidRDefault="008A1BC6" w:rsidP="008A1BC6">
      <w:pPr>
        <w:pStyle w:val="ListParagraph"/>
        <w:ind w:left="1080"/>
        <w:rPr>
          <w:rFonts w:ascii="Courier" w:hAnsi="Courier"/>
        </w:rPr>
      </w:pPr>
    </w:p>
    <w:p w14:paraId="0CD12C1D" w14:textId="7538B1C5" w:rsidR="00191B8A" w:rsidRPr="00C83733" w:rsidRDefault="00191B8A" w:rsidP="00191B8A">
      <w:pPr>
        <w:pStyle w:val="Heading1"/>
      </w:pPr>
      <w:bookmarkStart w:id="52" w:name="_Toc411616807"/>
      <w:r>
        <w:t>Make load circuit connections</w:t>
      </w:r>
      <w:bookmarkEnd w:id="52"/>
      <w:r>
        <w:br/>
      </w:r>
    </w:p>
    <w:p w14:paraId="252C4DDD" w14:textId="5170B57B" w:rsidR="00191B8A" w:rsidRPr="00191B8A" w:rsidRDefault="00191B8A" w:rsidP="00191B8A">
      <w:pPr>
        <w:rPr>
          <w:rFonts w:ascii="Courier" w:hAnsi="Courier"/>
          <w:b/>
          <w:sz w:val="28"/>
          <w:szCs w:val="28"/>
          <w:u w:val="single"/>
        </w:rPr>
      </w:pPr>
      <w:r w:rsidRPr="00191B8A">
        <w:rPr>
          <w:rFonts w:ascii="Courier" w:hAnsi="Courier"/>
        </w:rPr>
        <w:t>Refer to the drawing</w:t>
      </w:r>
      <w:r>
        <w:rPr>
          <w:rFonts w:ascii="Courier" w:hAnsi="Courier"/>
        </w:rPr>
        <w:t>s</w:t>
      </w:r>
      <w:r w:rsidRPr="00191B8A">
        <w:rPr>
          <w:rFonts w:ascii="Courier" w:hAnsi="Courier"/>
        </w:rPr>
        <w:t xml:space="preserve"> of off-PCB connections for this </w:t>
      </w:r>
      <w:r>
        <w:rPr>
          <w:rFonts w:ascii="Courier" w:hAnsi="Courier"/>
        </w:rPr>
        <w:t>step</w:t>
      </w:r>
      <w:r w:rsidRPr="00191B8A">
        <w:rPr>
          <w:rFonts w:ascii="Courier" w:hAnsi="Courier"/>
        </w:rPr>
        <w:t>.</w:t>
      </w:r>
      <w:r>
        <w:rPr>
          <w:rFonts w:ascii="Courier" w:hAnsi="Courier"/>
        </w:rPr>
        <w:t xml:space="preserve">  The</w:t>
      </w:r>
      <w:r w:rsidR="001A5CD4">
        <w:rPr>
          <w:rFonts w:ascii="Courier" w:hAnsi="Courier"/>
        </w:rPr>
        <w:t>se connections use the load circuit wires</w:t>
      </w:r>
      <w:r>
        <w:rPr>
          <w:rFonts w:ascii="Courier" w:hAnsi="Courier"/>
        </w:rPr>
        <w:t xml:space="preserve"> that were </w:t>
      </w:r>
      <w:r>
        <w:rPr>
          <w:rFonts w:ascii="Courier" w:hAnsi="Courier"/>
        </w:rPr>
        <w:lastRenderedPageBreak/>
        <w:t>prepared in the previous step.</w:t>
      </w:r>
      <w:r>
        <w:rPr>
          <w:rFonts w:ascii="Courier" w:hAnsi="Courier"/>
          <w:b/>
          <w:sz w:val="28"/>
          <w:szCs w:val="28"/>
          <w:u w:val="single"/>
        </w:rPr>
        <w:br/>
      </w:r>
      <w:r w:rsidRPr="00191B8A">
        <w:rPr>
          <w:rFonts w:ascii="Courier" w:hAnsi="Courier"/>
          <w:b/>
          <w:sz w:val="28"/>
          <w:szCs w:val="28"/>
          <w:u w:val="single"/>
        </w:rPr>
        <w:t xml:space="preserve"> </w:t>
      </w:r>
    </w:p>
    <w:p w14:paraId="4F9610DA" w14:textId="77777777" w:rsidR="00191B8A" w:rsidRPr="00C83733" w:rsidRDefault="00191B8A" w:rsidP="004B00B9">
      <w:pPr>
        <w:pStyle w:val="ListParagraph"/>
        <w:numPr>
          <w:ilvl w:val="0"/>
          <w:numId w:val="43"/>
        </w:numPr>
        <w:rPr>
          <w:rFonts w:ascii="Courier" w:hAnsi="Courier"/>
          <w:b/>
          <w:sz w:val="28"/>
          <w:szCs w:val="28"/>
          <w:u w:val="single"/>
        </w:rPr>
      </w:pPr>
      <w:r w:rsidRPr="00C83733">
        <w:rPr>
          <w:rFonts w:ascii="Courier" w:hAnsi="Courier"/>
          <w:b/>
          <w:sz w:val="28"/>
          <w:szCs w:val="28"/>
          <w:u w:val="single"/>
        </w:rPr>
        <w:t>Make binding post connections:</w:t>
      </w:r>
      <w:r w:rsidRPr="00C83733">
        <w:rPr>
          <w:rFonts w:ascii="Courier" w:hAnsi="Courier"/>
          <w:b/>
          <w:sz w:val="28"/>
          <w:szCs w:val="28"/>
          <w:u w:val="single"/>
        </w:rPr>
        <w:br/>
      </w:r>
    </w:p>
    <w:p w14:paraId="625B03DB" w14:textId="5E0CDEB5" w:rsidR="00191B8A" w:rsidRPr="00191B8A" w:rsidRDefault="00191B8A" w:rsidP="004B00B9">
      <w:pPr>
        <w:pStyle w:val="ListParagraph"/>
        <w:numPr>
          <w:ilvl w:val="0"/>
          <w:numId w:val="44"/>
        </w:numPr>
        <w:rPr>
          <w:rFonts w:ascii="Courier" w:hAnsi="Courier"/>
          <w:b/>
          <w:sz w:val="28"/>
          <w:szCs w:val="28"/>
        </w:rPr>
      </w:pPr>
      <w:r>
        <w:rPr>
          <w:rFonts w:ascii="Courier" w:hAnsi="Courier"/>
        </w:rPr>
        <w:t>Remove outer nuts and washers from threaded posts</w:t>
      </w:r>
      <w:r>
        <w:rPr>
          <w:rFonts w:ascii="Courier" w:hAnsi="Courier"/>
        </w:rPr>
        <w:br/>
        <w:t>________</w:t>
      </w:r>
      <w:r>
        <w:rPr>
          <w:rFonts w:ascii="Courier" w:hAnsi="Courier"/>
        </w:rPr>
        <w:br/>
      </w:r>
    </w:p>
    <w:p w14:paraId="0BC5A6EF" w14:textId="681FDB3B" w:rsidR="00191B8A" w:rsidRPr="00A214AE" w:rsidRDefault="00191B8A" w:rsidP="004B00B9">
      <w:pPr>
        <w:pStyle w:val="ListParagraph"/>
        <w:numPr>
          <w:ilvl w:val="0"/>
          <w:numId w:val="44"/>
        </w:numPr>
        <w:rPr>
          <w:rFonts w:ascii="Courier" w:hAnsi="Courier"/>
          <w:b/>
          <w:sz w:val="28"/>
          <w:szCs w:val="28"/>
        </w:rPr>
      </w:pPr>
      <w:r>
        <w:rPr>
          <w:rFonts w:ascii="Courier" w:hAnsi="Courier"/>
        </w:rPr>
        <w:t xml:space="preserve">Insert threaded post of black side through the cable ring connector on </w:t>
      </w:r>
      <w:r w:rsidR="001A5CD4">
        <w:rPr>
          <w:rFonts w:ascii="Courier" w:hAnsi="Courier"/>
        </w:rPr>
        <w:t>load circuit wire</w:t>
      </w:r>
      <w:r>
        <w:rPr>
          <w:rFonts w:ascii="Courier" w:hAnsi="Courier"/>
        </w:rPr>
        <w:t>:</w:t>
      </w:r>
      <w:r>
        <w:rPr>
          <w:rFonts w:ascii="Courier" w:hAnsi="Courier"/>
        </w:rPr>
        <w:br/>
        <w:t xml:space="preserve">   </w:t>
      </w:r>
      <w:proofErr w:type="gramStart"/>
      <w:r>
        <w:rPr>
          <w:rFonts w:ascii="Courier" w:hAnsi="Courier"/>
        </w:rPr>
        <w:t xml:space="preserve">   “</w:t>
      </w:r>
      <w:proofErr w:type="gramEnd"/>
      <w:r>
        <w:rPr>
          <w:rFonts w:ascii="Courier" w:hAnsi="Courier"/>
        </w:rPr>
        <w:t>BLK1”</w:t>
      </w:r>
      <w:r>
        <w:rPr>
          <w:rFonts w:ascii="Courier" w:hAnsi="Courier"/>
        </w:rPr>
        <w:br/>
        <w:t>________</w:t>
      </w:r>
      <w:r>
        <w:rPr>
          <w:rFonts w:ascii="Courier" w:hAnsi="Courier"/>
        </w:rPr>
        <w:br/>
      </w:r>
    </w:p>
    <w:p w14:paraId="5C09F7E7" w14:textId="01803E06" w:rsidR="00191B8A" w:rsidRPr="00191B8A" w:rsidRDefault="00191B8A" w:rsidP="004B00B9">
      <w:pPr>
        <w:pStyle w:val="ListParagraph"/>
        <w:numPr>
          <w:ilvl w:val="0"/>
          <w:numId w:val="44"/>
        </w:numPr>
        <w:rPr>
          <w:rFonts w:ascii="Courier" w:hAnsi="Courier"/>
          <w:b/>
          <w:sz w:val="28"/>
          <w:szCs w:val="28"/>
        </w:rPr>
      </w:pPr>
      <w:r>
        <w:rPr>
          <w:rFonts w:ascii="Courier" w:hAnsi="Courier"/>
        </w:rPr>
        <w:t>Insert threaded post of red side through the cable ring connector</w:t>
      </w:r>
      <w:r w:rsidR="005004E0">
        <w:rPr>
          <w:rFonts w:ascii="Courier" w:hAnsi="Courier"/>
        </w:rPr>
        <w:t>s</w:t>
      </w:r>
      <w:r>
        <w:rPr>
          <w:rFonts w:ascii="Courier" w:hAnsi="Courier"/>
        </w:rPr>
        <w:t xml:space="preserve"> on </w:t>
      </w:r>
      <w:r w:rsidR="001A5CD4">
        <w:rPr>
          <w:rFonts w:ascii="Courier" w:hAnsi="Courier"/>
        </w:rPr>
        <w:t>load circuit wire</w:t>
      </w:r>
      <w:r w:rsidR="005004E0">
        <w:rPr>
          <w:rFonts w:ascii="Courier" w:hAnsi="Courier"/>
        </w:rPr>
        <w:t>s</w:t>
      </w:r>
      <w:r>
        <w:rPr>
          <w:rFonts w:ascii="Courier" w:hAnsi="Courier"/>
        </w:rPr>
        <w:t>:</w:t>
      </w:r>
    </w:p>
    <w:p w14:paraId="5A47A072" w14:textId="0F5D7790" w:rsidR="00191B8A" w:rsidRDefault="00191B8A" w:rsidP="00191B8A">
      <w:pPr>
        <w:pStyle w:val="ListParagraph"/>
        <w:ind w:left="1440"/>
        <w:rPr>
          <w:rFonts w:ascii="Courier" w:hAnsi="Courier"/>
        </w:rPr>
      </w:pPr>
      <w:r>
        <w:rPr>
          <w:rFonts w:ascii="Courier" w:hAnsi="Courier"/>
        </w:rPr>
        <w:t xml:space="preserve"> “RED1_A” </w:t>
      </w:r>
      <w:r w:rsidRPr="00191B8A">
        <w:rPr>
          <w:rFonts w:ascii="Courier" w:hAnsi="Courier"/>
          <w:u w:val="single"/>
        </w:rPr>
        <w:t>and</w:t>
      </w:r>
      <w:r>
        <w:rPr>
          <w:rFonts w:ascii="Courier" w:hAnsi="Courier"/>
        </w:rPr>
        <w:t xml:space="preserve"> “RED_1B</w:t>
      </w:r>
      <w:r w:rsidR="005004E0">
        <w:rPr>
          <w:rFonts w:ascii="Courier" w:hAnsi="Courier"/>
          <w:color w:val="FF0000"/>
        </w:rPr>
        <w:t>”</w:t>
      </w:r>
    </w:p>
    <w:p w14:paraId="7AFD1806" w14:textId="54222E90" w:rsidR="00191B8A" w:rsidRDefault="00191B8A" w:rsidP="00191B8A">
      <w:pPr>
        <w:rPr>
          <w:rFonts w:ascii="Courier" w:hAnsi="Courier"/>
        </w:rPr>
      </w:pPr>
      <w:r>
        <w:rPr>
          <w:rFonts w:ascii="Courier" w:hAnsi="Courier"/>
        </w:rPr>
        <w:t xml:space="preserve">     </w:t>
      </w:r>
      <w:r w:rsidRPr="00191B8A">
        <w:rPr>
          <w:rFonts w:ascii="Courier" w:hAnsi="Courier"/>
        </w:rPr>
        <w:t>________</w:t>
      </w:r>
      <w:r>
        <w:rPr>
          <w:rFonts w:ascii="Courier" w:hAnsi="Courier"/>
        </w:rPr>
        <w:br/>
      </w:r>
    </w:p>
    <w:p w14:paraId="293418F7" w14:textId="69F163C3" w:rsidR="00191B8A" w:rsidRPr="00A214AE" w:rsidRDefault="00191B8A" w:rsidP="004B00B9">
      <w:pPr>
        <w:pStyle w:val="ListParagraph"/>
        <w:numPr>
          <w:ilvl w:val="0"/>
          <w:numId w:val="44"/>
        </w:numPr>
        <w:rPr>
          <w:rFonts w:ascii="Courier" w:hAnsi="Courier"/>
          <w:b/>
          <w:sz w:val="28"/>
          <w:szCs w:val="28"/>
        </w:rPr>
      </w:pPr>
      <w:r>
        <w:rPr>
          <w:rFonts w:ascii="Courier" w:hAnsi="Courier"/>
        </w:rPr>
        <w:t xml:space="preserve">Insert threaded post of black side of </w:t>
      </w:r>
      <w:r w:rsidRPr="00191B8A">
        <w:rPr>
          <w:rFonts w:ascii="Courier" w:hAnsi="Courier"/>
          <w:u w:val="single"/>
        </w:rPr>
        <w:t>second binding post</w:t>
      </w:r>
      <w:r>
        <w:rPr>
          <w:rFonts w:ascii="Courier" w:hAnsi="Courier"/>
        </w:rPr>
        <w:t xml:space="preserve"> through the cable ring connector on </w:t>
      </w:r>
      <w:r w:rsidR="001A5CD4">
        <w:rPr>
          <w:rFonts w:ascii="Courier" w:hAnsi="Courier"/>
        </w:rPr>
        <w:t>load circuit wire</w:t>
      </w:r>
      <w:r>
        <w:rPr>
          <w:rFonts w:ascii="Courier" w:hAnsi="Courier"/>
        </w:rPr>
        <w:t>:</w:t>
      </w:r>
      <w:r>
        <w:rPr>
          <w:rFonts w:ascii="Courier" w:hAnsi="Courier"/>
        </w:rPr>
        <w:br/>
        <w:t xml:space="preserve">   </w:t>
      </w:r>
      <w:proofErr w:type="gramStart"/>
      <w:r>
        <w:rPr>
          <w:rFonts w:ascii="Courier" w:hAnsi="Courier"/>
        </w:rPr>
        <w:t xml:space="preserve">   “</w:t>
      </w:r>
      <w:proofErr w:type="gramEnd"/>
      <w:r>
        <w:rPr>
          <w:rFonts w:ascii="Courier" w:hAnsi="Courier"/>
        </w:rPr>
        <w:t xml:space="preserve">BLK2” </w:t>
      </w:r>
      <w:r>
        <w:rPr>
          <w:rFonts w:ascii="Courier" w:hAnsi="Courier"/>
        </w:rPr>
        <w:br/>
        <w:t>________</w:t>
      </w:r>
      <w:r>
        <w:rPr>
          <w:rFonts w:ascii="Courier" w:hAnsi="Courier"/>
        </w:rPr>
        <w:br/>
      </w:r>
    </w:p>
    <w:p w14:paraId="58FB2A37" w14:textId="7AA08F6E" w:rsidR="00191B8A" w:rsidRPr="00191B8A" w:rsidRDefault="00191B8A" w:rsidP="004B00B9">
      <w:pPr>
        <w:pStyle w:val="ListParagraph"/>
        <w:numPr>
          <w:ilvl w:val="0"/>
          <w:numId w:val="44"/>
        </w:numPr>
        <w:rPr>
          <w:rFonts w:ascii="Courier" w:hAnsi="Courier"/>
          <w:b/>
          <w:sz w:val="28"/>
          <w:szCs w:val="28"/>
        </w:rPr>
      </w:pPr>
      <w:r>
        <w:rPr>
          <w:rFonts w:ascii="Courier" w:hAnsi="Courier"/>
        </w:rPr>
        <w:t xml:space="preserve">Insert threaded post of red side of </w:t>
      </w:r>
      <w:r w:rsidRPr="00191B8A">
        <w:rPr>
          <w:rFonts w:ascii="Courier" w:hAnsi="Courier"/>
          <w:u w:val="single"/>
        </w:rPr>
        <w:t>second binding post</w:t>
      </w:r>
      <w:r>
        <w:rPr>
          <w:rFonts w:ascii="Courier" w:hAnsi="Courier"/>
        </w:rPr>
        <w:t xml:space="preserve"> through the cable ring connector on </w:t>
      </w:r>
      <w:r w:rsidR="001A5CD4">
        <w:rPr>
          <w:rFonts w:ascii="Courier" w:hAnsi="Courier"/>
        </w:rPr>
        <w:t>load circuit wire</w:t>
      </w:r>
      <w:r>
        <w:rPr>
          <w:rFonts w:ascii="Courier" w:hAnsi="Courier"/>
        </w:rPr>
        <w:t>:</w:t>
      </w:r>
      <w:r>
        <w:rPr>
          <w:rFonts w:ascii="Courier" w:hAnsi="Courier"/>
        </w:rPr>
        <w:br/>
        <w:t xml:space="preserve">   </w:t>
      </w:r>
      <w:proofErr w:type="gramStart"/>
      <w:r>
        <w:rPr>
          <w:rFonts w:ascii="Courier" w:hAnsi="Courier"/>
        </w:rPr>
        <w:t xml:space="preserve">   “</w:t>
      </w:r>
      <w:proofErr w:type="gramEnd"/>
      <w:r>
        <w:rPr>
          <w:rFonts w:ascii="Courier" w:hAnsi="Courier"/>
        </w:rPr>
        <w:t>RED2“</w:t>
      </w:r>
      <w:r>
        <w:rPr>
          <w:rFonts w:ascii="Courier" w:hAnsi="Courier"/>
        </w:rPr>
        <w:br/>
        <w:t>________</w:t>
      </w:r>
      <w:r>
        <w:rPr>
          <w:rFonts w:ascii="Courier" w:hAnsi="Courier"/>
        </w:rPr>
        <w:br/>
      </w:r>
    </w:p>
    <w:p w14:paraId="553FF948" w14:textId="604ED2CB" w:rsidR="00191B8A" w:rsidRPr="007E6F65" w:rsidRDefault="00191B8A" w:rsidP="004B00B9">
      <w:pPr>
        <w:pStyle w:val="ListParagraph"/>
        <w:numPr>
          <w:ilvl w:val="0"/>
          <w:numId w:val="71"/>
        </w:numPr>
        <w:rPr>
          <w:rFonts w:ascii="Courier" w:hAnsi="Courier"/>
          <w:b/>
          <w:sz w:val="28"/>
          <w:szCs w:val="28"/>
        </w:rPr>
      </w:pPr>
      <w:r>
        <w:rPr>
          <w:rFonts w:ascii="Courier" w:hAnsi="Courier"/>
        </w:rPr>
        <w:t>Put washers ba</w:t>
      </w:r>
      <w:r w:rsidR="004B00B9">
        <w:rPr>
          <w:rFonts w:ascii="Courier" w:hAnsi="Courier"/>
        </w:rPr>
        <w:t>ck on</w:t>
      </w:r>
      <w:r>
        <w:rPr>
          <w:rFonts w:ascii="Courier" w:hAnsi="Courier"/>
        </w:rPr>
        <w:br/>
        <w:t>________</w:t>
      </w:r>
      <w:r>
        <w:rPr>
          <w:rFonts w:ascii="Courier" w:hAnsi="Courier"/>
        </w:rPr>
        <w:br/>
      </w:r>
    </w:p>
    <w:p w14:paraId="486928BC" w14:textId="7B748BAB" w:rsidR="00191B8A" w:rsidRPr="00191B8A" w:rsidRDefault="009E34EE" w:rsidP="004B00B9">
      <w:pPr>
        <w:pStyle w:val="ListParagraph"/>
        <w:numPr>
          <w:ilvl w:val="0"/>
          <w:numId w:val="71"/>
        </w:numPr>
        <w:rPr>
          <w:rFonts w:ascii="Courier" w:hAnsi="Courier"/>
          <w:b/>
          <w:sz w:val="28"/>
          <w:szCs w:val="28"/>
        </w:rPr>
      </w:pPr>
      <w:r>
        <w:rPr>
          <w:rFonts w:ascii="Courier" w:hAnsi="Courier"/>
        </w:rPr>
        <w:t>Put nuts on and tighten</w:t>
      </w:r>
      <w:r w:rsidR="00191B8A">
        <w:rPr>
          <w:rFonts w:ascii="Courier" w:hAnsi="Courier"/>
        </w:rPr>
        <w:br/>
        <w:t>________</w:t>
      </w:r>
      <w:r w:rsidR="00191B8A">
        <w:rPr>
          <w:rFonts w:ascii="Courier" w:hAnsi="Courier"/>
        </w:rPr>
        <w:br/>
      </w:r>
    </w:p>
    <w:p w14:paraId="28D00333" w14:textId="77777777" w:rsidR="00191B8A" w:rsidRDefault="00191B8A" w:rsidP="00191B8A">
      <w:pPr>
        <w:pStyle w:val="ListParagraph"/>
        <w:ind w:left="360"/>
        <w:rPr>
          <w:rFonts w:ascii="Courier" w:hAnsi="Courier"/>
          <w:b/>
          <w:sz w:val="28"/>
          <w:szCs w:val="28"/>
          <w:u w:val="single"/>
        </w:rPr>
      </w:pPr>
    </w:p>
    <w:p w14:paraId="299DC042" w14:textId="51A7EC7F" w:rsidR="00191B8A" w:rsidRPr="00C83733" w:rsidRDefault="00191B8A" w:rsidP="004B00B9">
      <w:pPr>
        <w:pStyle w:val="ListParagraph"/>
        <w:numPr>
          <w:ilvl w:val="0"/>
          <w:numId w:val="45"/>
        </w:numPr>
        <w:rPr>
          <w:rFonts w:ascii="Courier" w:hAnsi="Courier"/>
          <w:b/>
          <w:sz w:val="28"/>
          <w:szCs w:val="28"/>
          <w:u w:val="single"/>
        </w:rPr>
      </w:pPr>
      <w:r w:rsidRPr="00C83733">
        <w:rPr>
          <w:rFonts w:ascii="Courier" w:hAnsi="Courier"/>
          <w:b/>
          <w:sz w:val="28"/>
          <w:szCs w:val="28"/>
          <w:u w:val="single"/>
        </w:rPr>
        <w:t xml:space="preserve">Make </w:t>
      </w:r>
      <w:r>
        <w:rPr>
          <w:rFonts w:ascii="Courier" w:hAnsi="Courier"/>
          <w:b/>
          <w:sz w:val="28"/>
          <w:szCs w:val="28"/>
          <w:u w:val="single"/>
        </w:rPr>
        <w:t xml:space="preserve">PCB </w:t>
      </w:r>
      <w:r w:rsidRPr="00C83733">
        <w:rPr>
          <w:rFonts w:ascii="Courier" w:hAnsi="Courier"/>
          <w:b/>
          <w:sz w:val="28"/>
          <w:szCs w:val="28"/>
          <w:u w:val="single"/>
        </w:rPr>
        <w:t>connections:</w:t>
      </w:r>
      <w:r w:rsidRPr="00C83733">
        <w:rPr>
          <w:rFonts w:ascii="Courier" w:hAnsi="Courier"/>
          <w:b/>
          <w:sz w:val="28"/>
          <w:szCs w:val="28"/>
          <w:u w:val="single"/>
        </w:rPr>
        <w:br/>
      </w:r>
    </w:p>
    <w:p w14:paraId="01627676" w14:textId="0E425F51" w:rsidR="00191B8A" w:rsidRPr="00191B8A"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twisted/soldered end of the </w:t>
      </w:r>
      <w:r w:rsidR="001A5CD4">
        <w:rPr>
          <w:rFonts w:ascii="Courier" w:hAnsi="Courier"/>
        </w:rPr>
        <w:t>load circuit wire</w:t>
      </w:r>
      <w:r>
        <w:rPr>
          <w:rFonts w:ascii="Courier" w:hAnsi="Courier"/>
        </w:rPr>
        <w:t xml:space="preserve"> from the black binding post into the lower hole of screw terminal J1 and tighten down the screw.</w:t>
      </w:r>
      <w:r>
        <w:rPr>
          <w:rFonts w:ascii="Courier" w:hAnsi="Courier"/>
        </w:rPr>
        <w:br/>
        <w:t xml:space="preserve">   </w:t>
      </w:r>
      <w:proofErr w:type="gramStart"/>
      <w:r>
        <w:rPr>
          <w:rFonts w:ascii="Courier" w:hAnsi="Courier"/>
        </w:rPr>
        <w:t xml:space="preserve">   “</w:t>
      </w:r>
      <w:proofErr w:type="gramEnd"/>
      <w:r>
        <w:rPr>
          <w:rFonts w:ascii="Courier" w:hAnsi="Courier"/>
        </w:rPr>
        <w:t>BLK1</w:t>
      </w:r>
      <w:r w:rsidR="005004E0" w:rsidRPr="00F850FB">
        <w:rPr>
          <w:rFonts w:ascii="Courier" w:hAnsi="Courier"/>
        </w:rPr>
        <w:t>”</w:t>
      </w:r>
      <w:r>
        <w:rPr>
          <w:rFonts w:ascii="Courier" w:hAnsi="Courier"/>
        </w:rPr>
        <w:br/>
        <w:t>_________</w:t>
      </w:r>
      <w:r>
        <w:rPr>
          <w:rFonts w:ascii="Courier" w:hAnsi="Courier"/>
        </w:rPr>
        <w:br/>
      </w:r>
    </w:p>
    <w:p w14:paraId="2B0CDF76" w14:textId="2BD8710A" w:rsidR="00191B8A" w:rsidRPr="00191B8A" w:rsidRDefault="00191B8A" w:rsidP="004B00B9">
      <w:pPr>
        <w:pStyle w:val="ListParagraph"/>
        <w:numPr>
          <w:ilvl w:val="0"/>
          <w:numId w:val="44"/>
        </w:numPr>
        <w:rPr>
          <w:rFonts w:ascii="Courier" w:hAnsi="Courier"/>
          <w:b/>
          <w:sz w:val="28"/>
          <w:szCs w:val="28"/>
        </w:rPr>
      </w:pPr>
      <w:r>
        <w:rPr>
          <w:rFonts w:ascii="Courier" w:hAnsi="Courier"/>
        </w:rPr>
        <w:lastRenderedPageBreak/>
        <w:t xml:space="preserve">Loosen screw and insert the twisted/soldered end of the </w:t>
      </w:r>
      <w:r w:rsidR="001A5CD4">
        <w:rPr>
          <w:rFonts w:ascii="Courier" w:hAnsi="Courier"/>
        </w:rPr>
        <w:t>load circuit wire</w:t>
      </w:r>
      <w:r>
        <w:rPr>
          <w:rFonts w:ascii="Courier" w:hAnsi="Courier"/>
        </w:rPr>
        <w:t xml:space="preserve"> from the red binding post into the adjacent hole of screw terminal J1 and tighten down the screw.</w:t>
      </w:r>
    </w:p>
    <w:p w14:paraId="6B5ED188" w14:textId="164DF420" w:rsidR="001A5CD4" w:rsidRDefault="00191B8A" w:rsidP="00191B8A">
      <w:pPr>
        <w:pStyle w:val="ListParagraph"/>
        <w:ind w:left="1440"/>
        <w:rPr>
          <w:rFonts w:ascii="Courier" w:hAnsi="Courier"/>
          <w:color w:val="FF0000"/>
        </w:rPr>
      </w:pPr>
      <w:r>
        <w:rPr>
          <w:rFonts w:ascii="Courier" w:hAnsi="Courier"/>
        </w:rPr>
        <w:t xml:space="preserve"> “RED1_A”</w:t>
      </w:r>
    </w:p>
    <w:p w14:paraId="27E56FD6" w14:textId="670643F1" w:rsidR="00191B8A" w:rsidRPr="001A5CD4" w:rsidRDefault="001A5CD4" w:rsidP="001A5CD4">
      <w:pPr>
        <w:rPr>
          <w:rFonts w:ascii="Courier" w:hAnsi="Courier"/>
        </w:rPr>
      </w:pPr>
      <w:r>
        <w:rPr>
          <w:rFonts w:ascii="Courier" w:hAnsi="Courier"/>
        </w:rPr>
        <w:t xml:space="preserve">     </w:t>
      </w:r>
      <w:r w:rsidRPr="001A5CD4">
        <w:rPr>
          <w:rFonts w:ascii="Courier" w:hAnsi="Courier"/>
        </w:rPr>
        <w:t>_________</w:t>
      </w:r>
      <w:r w:rsidR="00191B8A" w:rsidRPr="001A5CD4">
        <w:rPr>
          <w:rFonts w:ascii="Courier" w:hAnsi="Courier"/>
          <w:color w:val="FF0000"/>
        </w:rPr>
        <w:br/>
      </w:r>
    </w:p>
    <w:p w14:paraId="14B3E933" w14:textId="7B0F378A" w:rsidR="00191B8A" w:rsidRPr="00191B8A" w:rsidRDefault="00191B8A" w:rsidP="004B00B9">
      <w:pPr>
        <w:pStyle w:val="ListParagraph"/>
        <w:numPr>
          <w:ilvl w:val="0"/>
          <w:numId w:val="46"/>
        </w:numPr>
        <w:rPr>
          <w:rFonts w:ascii="Courier" w:hAnsi="Courier"/>
          <w:b/>
          <w:sz w:val="28"/>
          <w:szCs w:val="28"/>
        </w:rPr>
      </w:pPr>
      <w:r>
        <w:rPr>
          <w:rFonts w:ascii="Courier" w:hAnsi="Courier"/>
        </w:rPr>
        <w:t xml:space="preserve">Loosen screw and insert one twisted/soldered end of the “RELAY NC” </w:t>
      </w:r>
      <w:r w:rsidR="001A5CD4">
        <w:rPr>
          <w:rFonts w:ascii="Courier" w:hAnsi="Courier"/>
        </w:rPr>
        <w:t>load circuit wire</w:t>
      </w:r>
      <w:r>
        <w:rPr>
          <w:rFonts w:ascii="Courier" w:hAnsi="Courier"/>
        </w:rPr>
        <w:t xml:space="preserve"> into the upper hole of screw terminal J2 and tighten down the screw.</w:t>
      </w:r>
      <w:r>
        <w:rPr>
          <w:rFonts w:ascii="Courier" w:hAnsi="Courier"/>
        </w:rPr>
        <w:br/>
        <w:t xml:space="preserve">   </w:t>
      </w:r>
      <w:proofErr w:type="gramStart"/>
      <w:r>
        <w:rPr>
          <w:rFonts w:ascii="Courier" w:hAnsi="Courier"/>
        </w:rPr>
        <w:t xml:space="preserve">   “</w:t>
      </w:r>
      <w:proofErr w:type="gramEnd"/>
      <w:r>
        <w:rPr>
          <w:rFonts w:ascii="Courier" w:hAnsi="Courier"/>
        </w:rPr>
        <w:t>RELAY NC”</w:t>
      </w:r>
      <w:r>
        <w:rPr>
          <w:rFonts w:ascii="Courier" w:hAnsi="Courier"/>
        </w:rPr>
        <w:br/>
        <w:t>_________</w:t>
      </w:r>
      <w:r>
        <w:rPr>
          <w:rFonts w:ascii="Courier" w:hAnsi="Courier"/>
        </w:rPr>
        <w:br/>
      </w:r>
    </w:p>
    <w:p w14:paraId="34DF3AB2" w14:textId="4D99A3BF" w:rsidR="00191B8A" w:rsidRPr="007D32F6" w:rsidRDefault="00191B8A" w:rsidP="004B00B9">
      <w:pPr>
        <w:pStyle w:val="ListParagraph"/>
        <w:numPr>
          <w:ilvl w:val="0"/>
          <w:numId w:val="46"/>
        </w:numPr>
        <w:rPr>
          <w:rFonts w:ascii="Courier" w:hAnsi="Courier"/>
          <w:b/>
          <w:sz w:val="28"/>
          <w:szCs w:val="28"/>
        </w:rPr>
      </w:pPr>
      <w:r>
        <w:rPr>
          <w:rFonts w:ascii="Courier" w:hAnsi="Courier"/>
        </w:rPr>
        <w:t xml:space="preserve">Loosen screw and insert one twisted/soldered end of the “RELAY C” </w:t>
      </w:r>
      <w:r w:rsidR="001A5CD4">
        <w:rPr>
          <w:rFonts w:ascii="Courier" w:hAnsi="Courier"/>
        </w:rPr>
        <w:t>load circuit wire</w:t>
      </w:r>
      <w:r>
        <w:rPr>
          <w:rFonts w:ascii="Courier" w:hAnsi="Courier"/>
        </w:rPr>
        <w:t xml:space="preserve"> into the lower hole of screw terminal J2 and tighten down the screw.</w:t>
      </w:r>
      <w:r>
        <w:rPr>
          <w:rFonts w:ascii="Courier" w:hAnsi="Courier"/>
        </w:rPr>
        <w:br/>
        <w:t xml:space="preserve">   </w:t>
      </w:r>
      <w:proofErr w:type="gramStart"/>
      <w:r>
        <w:rPr>
          <w:rFonts w:ascii="Courier" w:hAnsi="Courier"/>
        </w:rPr>
        <w:t xml:space="preserve">   “</w:t>
      </w:r>
      <w:proofErr w:type="gramEnd"/>
      <w:r>
        <w:rPr>
          <w:rFonts w:ascii="Courier" w:hAnsi="Courier"/>
        </w:rPr>
        <w:t>RELAY C”</w:t>
      </w:r>
      <w:r>
        <w:rPr>
          <w:rFonts w:ascii="Courier" w:hAnsi="Courier"/>
        </w:rPr>
        <w:br/>
        <w:t>_________</w:t>
      </w:r>
      <w:r>
        <w:rPr>
          <w:rFonts w:ascii="Courier" w:hAnsi="Courier"/>
        </w:rPr>
        <w:br/>
      </w:r>
      <w:r w:rsidR="00886BE1">
        <w:rPr>
          <w:rFonts w:ascii="Courier" w:hAnsi="Courier"/>
          <w:b/>
          <w:sz w:val="28"/>
          <w:szCs w:val="28"/>
        </w:rPr>
        <w:br/>
      </w:r>
    </w:p>
    <w:p w14:paraId="4F1773F3" w14:textId="77777777" w:rsidR="00191B8A" w:rsidRPr="00191B8A" w:rsidRDefault="00191B8A" w:rsidP="00191B8A">
      <w:pPr>
        <w:rPr>
          <w:rFonts w:ascii="Courier" w:hAnsi="Courier"/>
          <w:b/>
          <w:sz w:val="28"/>
          <w:szCs w:val="28"/>
          <w:u w:val="single"/>
        </w:rPr>
      </w:pPr>
    </w:p>
    <w:p w14:paraId="28ADD06D" w14:textId="039AC05B" w:rsidR="006B35AC" w:rsidRPr="00191B8A" w:rsidRDefault="00A214AE" w:rsidP="00F850FB">
      <w:pPr>
        <w:pStyle w:val="ListParagraph"/>
        <w:numPr>
          <w:ilvl w:val="0"/>
          <w:numId w:val="45"/>
        </w:numPr>
        <w:rPr>
          <w:rFonts w:ascii="Courier" w:hAnsi="Courier"/>
          <w:b/>
          <w:sz w:val="28"/>
          <w:szCs w:val="28"/>
        </w:rPr>
      </w:pPr>
      <w:r w:rsidRPr="00C83733">
        <w:rPr>
          <w:rFonts w:ascii="Courier" w:hAnsi="Courier"/>
          <w:b/>
          <w:sz w:val="28"/>
          <w:szCs w:val="28"/>
          <w:u w:val="single"/>
        </w:rPr>
        <w:t xml:space="preserve">Make relay </w:t>
      </w:r>
      <w:r w:rsidR="009270F5" w:rsidRPr="00C83733">
        <w:rPr>
          <w:rFonts w:ascii="Courier" w:hAnsi="Courier"/>
          <w:b/>
          <w:sz w:val="28"/>
          <w:szCs w:val="28"/>
          <w:u w:val="single"/>
        </w:rPr>
        <w:t xml:space="preserve">module </w:t>
      </w:r>
      <w:r w:rsidRPr="00C83733">
        <w:rPr>
          <w:rFonts w:ascii="Courier" w:hAnsi="Courier"/>
          <w:b/>
          <w:sz w:val="28"/>
          <w:szCs w:val="28"/>
          <w:u w:val="single"/>
        </w:rPr>
        <w:t xml:space="preserve">switching side </w:t>
      </w:r>
      <w:r w:rsidR="00D327C9" w:rsidRPr="00C83733">
        <w:rPr>
          <w:rFonts w:ascii="Courier" w:hAnsi="Courier"/>
          <w:b/>
          <w:sz w:val="28"/>
          <w:szCs w:val="28"/>
          <w:u w:val="single"/>
        </w:rPr>
        <w:t xml:space="preserve">(screw-down) </w:t>
      </w:r>
      <w:r w:rsidRPr="00C83733">
        <w:rPr>
          <w:rFonts w:ascii="Courier" w:hAnsi="Courier"/>
          <w:b/>
          <w:sz w:val="28"/>
          <w:szCs w:val="28"/>
          <w:u w:val="single"/>
        </w:rPr>
        <w:t>connections:</w:t>
      </w:r>
    </w:p>
    <w:p w14:paraId="0C2281E8" w14:textId="6779CC92" w:rsidR="00191B8A" w:rsidRPr="00191B8A" w:rsidRDefault="00191B8A" w:rsidP="00191B8A">
      <w:pPr>
        <w:rPr>
          <w:rFonts w:ascii="Courier" w:hAnsi="Courier"/>
          <w:b/>
          <w:sz w:val="28"/>
          <w:szCs w:val="28"/>
          <w:u w:val="single"/>
        </w:rPr>
      </w:pPr>
    </w:p>
    <w:p w14:paraId="22DE63BF" w14:textId="58E26C21" w:rsidR="00191B8A" w:rsidRPr="007D32F6"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twisted/soldered end of the “RED1_A” </w:t>
      </w:r>
      <w:r w:rsidR="001A5CD4">
        <w:rPr>
          <w:rFonts w:ascii="Courier" w:hAnsi="Courier"/>
        </w:rPr>
        <w:t>load circuit wire</w:t>
      </w:r>
      <w:r>
        <w:rPr>
          <w:rFonts w:ascii="Courier" w:hAnsi="Courier"/>
        </w:rPr>
        <w:t xml:space="preserve"> into the top (“Normally Open” - NO) screw terminal hole on the relay #1 module (</w:t>
      </w:r>
      <w:r w:rsidRPr="00191B8A">
        <w:rPr>
          <w:rFonts w:ascii="Courier" w:hAnsi="Courier"/>
          <w:u w:val="single"/>
        </w:rPr>
        <w:t>lower</w:t>
      </w:r>
      <w:r>
        <w:rPr>
          <w:rFonts w:ascii="Courier" w:hAnsi="Courier"/>
        </w:rPr>
        <w:t xml:space="preserve"> module) and tighten down the screw. </w:t>
      </w:r>
      <w:r>
        <w:rPr>
          <w:rFonts w:ascii="Courier" w:hAnsi="Courier"/>
        </w:rPr>
        <w:br/>
        <w:t xml:space="preserve">      “RED1_A”</w:t>
      </w:r>
      <w:r>
        <w:rPr>
          <w:rFonts w:ascii="Courier" w:hAnsi="Courier"/>
        </w:rPr>
        <w:br/>
        <w:t>_________</w:t>
      </w:r>
      <w:r>
        <w:rPr>
          <w:rFonts w:ascii="Courier" w:hAnsi="Courier"/>
        </w:rPr>
        <w:br/>
      </w:r>
    </w:p>
    <w:p w14:paraId="48A54E48" w14:textId="54CF048C" w:rsidR="00191B8A" w:rsidRPr="006B35AC"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end of the “RELAY C” </w:t>
      </w:r>
      <w:r w:rsidR="001A5CD4">
        <w:rPr>
          <w:rFonts w:ascii="Courier" w:hAnsi="Courier"/>
        </w:rPr>
        <w:t>load circuit wire</w:t>
      </w:r>
      <w:r>
        <w:rPr>
          <w:rFonts w:ascii="Courier" w:hAnsi="Courier"/>
        </w:rPr>
        <w:t xml:space="preserve"> into the center (“Common” - C) screw terminal hole on the relay #1 module (</w:t>
      </w:r>
      <w:r w:rsidRPr="00191B8A">
        <w:rPr>
          <w:rFonts w:ascii="Courier" w:hAnsi="Courier"/>
          <w:u w:val="single"/>
        </w:rPr>
        <w:t>lower</w:t>
      </w:r>
      <w:r>
        <w:rPr>
          <w:rFonts w:ascii="Courier" w:hAnsi="Courier"/>
        </w:rPr>
        <w:t xml:space="preserve"> module) and tighten </w:t>
      </w:r>
      <w:r w:rsidR="001A5CD4">
        <w:rPr>
          <w:rFonts w:ascii="Courier" w:hAnsi="Courier"/>
        </w:rPr>
        <w:t>down the screw.</w:t>
      </w:r>
      <w:r w:rsidR="001A5CD4">
        <w:rPr>
          <w:rFonts w:ascii="Courier" w:hAnsi="Courier"/>
        </w:rPr>
        <w:br/>
        <w:t xml:space="preserve">   </w:t>
      </w:r>
      <w:proofErr w:type="gramStart"/>
      <w:r w:rsidR="001A5CD4">
        <w:rPr>
          <w:rFonts w:ascii="Courier" w:hAnsi="Courier"/>
        </w:rPr>
        <w:t xml:space="preserve">   “</w:t>
      </w:r>
      <w:proofErr w:type="gramEnd"/>
      <w:r w:rsidR="001A5CD4">
        <w:rPr>
          <w:rFonts w:ascii="Courier" w:hAnsi="Courier"/>
        </w:rPr>
        <w:t>RELAY C”</w:t>
      </w:r>
      <w:r>
        <w:rPr>
          <w:rFonts w:ascii="Courier" w:hAnsi="Courier"/>
        </w:rPr>
        <w:br/>
        <w:t>_________</w:t>
      </w:r>
      <w:r>
        <w:rPr>
          <w:rFonts w:ascii="Courier" w:hAnsi="Courier"/>
        </w:rPr>
        <w:br/>
      </w:r>
    </w:p>
    <w:p w14:paraId="77F9E52F" w14:textId="496D4BE2" w:rsidR="00191B8A" w:rsidRPr="00191B8A"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end of the “RELAY NC” </w:t>
      </w:r>
      <w:r w:rsidR="001A5CD4">
        <w:rPr>
          <w:rFonts w:ascii="Courier" w:hAnsi="Courier"/>
        </w:rPr>
        <w:t>load circuit wire</w:t>
      </w:r>
      <w:r>
        <w:rPr>
          <w:rFonts w:ascii="Courier" w:hAnsi="Courier"/>
        </w:rPr>
        <w:t xml:space="preserve"> into the bottom (“Normally Closed – NC) screw terminal hole on the relay #1 module (</w:t>
      </w:r>
      <w:r w:rsidRPr="00191B8A">
        <w:rPr>
          <w:rFonts w:ascii="Courier" w:hAnsi="Courier"/>
          <w:u w:val="single"/>
        </w:rPr>
        <w:t>lower</w:t>
      </w:r>
      <w:r>
        <w:rPr>
          <w:rFonts w:ascii="Courier" w:hAnsi="Courier"/>
        </w:rPr>
        <w:t xml:space="preserve"> module) and tighten down the screw.</w:t>
      </w:r>
      <w:r>
        <w:rPr>
          <w:rFonts w:ascii="Courier" w:hAnsi="Courier"/>
        </w:rPr>
        <w:br/>
        <w:t xml:space="preserve">   </w:t>
      </w:r>
      <w:proofErr w:type="gramStart"/>
      <w:r>
        <w:rPr>
          <w:rFonts w:ascii="Courier" w:hAnsi="Courier"/>
        </w:rPr>
        <w:t xml:space="preserve">   “</w:t>
      </w:r>
      <w:proofErr w:type="gramEnd"/>
      <w:r>
        <w:rPr>
          <w:rFonts w:ascii="Courier" w:hAnsi="Courier"/>
        </w:rPr>
        <w:t>RELAY NC”</w:t>
      </w:r>
      <w:r>
        <w:rPr>
          <w:rFonts w:ascii="Courier" w:hAnsi="Courier"/>
        </w:rPr>
        <w:br/>
        <w:t>__________</w:t>
      </w:r>
      <w:r>
        <w:rPr>
          <w:rFonts w:ascii="Courier" w:hAnsi="Courier"/>
        </w:rPr>
        <w:br/>
      </w:r>
    </w:p>
    <w:p w14:paraId="67C6666B" w14:textId="3721D615" w:rsidR="00191B8A" w:rsidRPr="007D32F6" w:rsidRDefault="00191B8A" w:rsidP="004B00B9">
      <w:pPr>
        <w:pStyle w:val="ListParagraph"/>
        <w:numPr>
          <w:ilvl w:val="0"/>
          <w:numId w:val="46"/>
        </w:numPr>
        <w:rPr>
          <w:rFonts w:ascii="Courier" w:hAnsi="Courier"/>
          <w:b/>
          <w:sz w:val="28"/>
          <w:szCs w:val="28"/>
        </w:rPr>
      </w:pPr>
      <w:r>
        <w:rPr>
          <w:rFonts w:ascii="Courier" w:hAnsi="Courier"/>
        </w:rPr>
        <w:lastRenderedPageBreak/>
        <w:t xml:space="preserve">Loosen screw and insert the twisted/soldered end of the “BLK2” </w:t>
      </w:r>
      <w:r w:rsidR="001A5CD4">
        <w:rPr>
          <w:rFonts w:ascii="Courier" w:hAnsi="Courier"/>
        </w:rPr>
        <w:t>load circuit wire</w:t>
      </w:r>
      <w:r>
        <w:rPr>
          <w:rFonts w:ascii="Courier" w:hAnsi="Courier"/>
        </w:rPr>
        <w:t xml:space="preserve"> into the top (“Normally Open” - NO) screw terminal hole on the relay #2 module (</w:t>
      </w:r>
      <w:r>
        <w:rPr>
          <w:rFonts w:ascii="Courier" w:hAnsi="Courier"/>
          <w:u w:val="single"/>
        </w:rPr>
        <w:t>upp</w:t>
      </w:r>
      <w:r w:rsidRPr="00191B8A">
        <w:rPr>
          <w:rFonts w:ascii="Courier" w:hAnsi="Courier"/>
          <w:u w:val="single"/>
        </w:rPr>
        <w:t>er</w:t>
      </w:r>
      <w:r>
        <w:rPr>
          <w:rFonts w:ascii="Courier" w:hAnsi="Courier"/>
        </w:rPr>
        <w:t xml:space="preserve"> module) and tighten down the screw. </w:t>
      </w:r>
      <w:r>
        <w:rPr>
          <w:rFonts w:ascii="Courier" w:hAnsi="Courier"/>
        </w:rPr>
        <w:br/>
        <w:t xml:space="preserve">      “BLK2”</w:t>
      </w:r>
      <w:r>
        <w:rPr>
          <w:rFonts w:ascii="Courier" w:hAnsi="Courier"/>
        </w:rPr>
        <w:br/>
        <w:t>_________</w:t>
      </w:r>
      <w:r>
        <w:rPr>
          <w:rFonts w:ascii="Courier" w:hAnsi="Courier"/>
        </w:rPr>
        <w:br/>
      </w:r>
    </w:p>
    <w:p w14:paraId="4153FAC0" w14:textId="667E74A4" w:rsidR="00191B8A" w:rsidRPr="006B35AC"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end of the “RED2” </w:t>
      </w:r>
      <w:r w:rsidR="001A5CD4">
        <w:rPr>
          <w:rFonts w:ascii="Courier" w:hAnsi="Courier"/>
        </w:rPr>
        <w:t>load circuit wire</w:t>
      </w:r>
      <w:r>
        <w:rPr>
          <w:rFonts w:ascii="Courier" w:hAnsi="Courier"/>
        </w:rPr>
        <w:t xml:space="preserve"> into the center (“Common” - C) screw terminal hole on the relay #2 module (</w:t>
      </w:r>
      <w:r>
        <w:rPr>
          <w:rFonts w:ascii="Courier" w:hAnsi="Courier"/>
          <w:u w:val="single"/>
        </w:rPr>
        <w:t>upp</w:t>
      </w:r>
      <w:r w:rsidRPr="00191B8A">
        <w:rPr>
          <w:rFonts w:ascii="Courier" w:hAnsi="Courier"/>
          <w:u w:val="single"/>
        </w:rPr>
        <w:t>er</w:t>
      </w:r>
      <w:r>
        <w:rPr>
          <w:rFonts w:ascii="Courier" w:hAnsi="Courier"/>
        </w:rPr>
        <w:t xml:space="preserve"> module) and tight</w:t>
      </w:r>
      <w:r w:rsidR="001A5CD4">
        <w:rPr>
          <w:rFonts w:ascii="Courier" w:hAnsi="Courier"/>
        </w:rPr>
        <w:t>en down the screw.</w:t>
      </w:r>
      <w:r w:rsidR="001A5CD4">
        <w:rPr>
          <w:rFonts w:ascii="Courier" w:hAnsi="Courier"/>
        </w:rPr>
        <w:br/>
        <w:t xml:space="preserve">   </w:t>
      </w:r>
      <w:proofErr w:type="gramStart"/>
      <w:r w:rsidR="001A5CD4">
        <w:rPr>
          <w:rFonts w:ascii="Courier" w:hAnsi="Courier"/>
        </w:rPr>
        <w:t xml:space="preserve">   “</w:t>
      </w:r>
      <w:proofErr w:type="gramEnd"/>
      <w:r w:rsidR="001A5CD4">
        <w:rPr>
          <w:rFonts w:ascii="Courier" w:hAnsi="Courier"/>
        </w:rPr>
        <w:t>RED2”</w:t>
      </w:r>
      <w:r>
        <w:rPr>
          <w:rFonts w:ascii="Courier" w:hAnsi="Courier"/>
        </w:rPr>
        <w:br/>
        <w:t>_________</w:t>
      </w:r>
      <w:r>
        <w:rPr>
          <w:rFonts w:ascii="Courier" w:hAnsi="Courier"/>
        </w:rPr>
        <w:br/>
      </w:r>
    </w:p>
    <w:p w14:paraId="08B90D55" w14:textId="1AACC462" w:rsidR="00191B8A" w:rsidRPr="00191B8A" w:rsidRDefault="00191B8A" w:rsidP="004B00B9">
      <w:pPr>
        <w:pStyle w:val="ListParagraph"/>
        <w:numPr>
          <w:ilvl w:val="0"/>
          <w:numId w:val="46"/>
        </w:numPr>
        <w:rPr>
          <w:rFonts w:ascii="Courier" w:hAnsi="Courier"/>
          <w:b/>
          <w:sz w:val="28"/>
          <w:szCs w:val="28"/>
        </w:rPr>
      </w:pPr>
      <w:r>
        <w:rPr>
          <w:rFonts w:ascii="Courier" w:hAnsi="Courier"/>
        </w:rPr>
        <w:t xml:space="preserve">Loosen screw and insert the end of the “RED1_B” </w:t>
      </w:r>
      <w:r w:rsidR="001A5CD4">
        <w:rPr>
          <w:rFonts w:ascii="Courier" w:hAnsi="Courier"/>
        </w:rPr>
        <w:t>load circuit wire</w:t>
      </w:r>
      <w:r>
        <w:rPr>
          <w:rFonts w:ascii="Courier" w:hAnsi="Courier"/>
        </w:rPr>
        <w:t xml:space="preserve"> into the bottom (“Normally Closed – NC) screw terminal hole on the relay #2 module (</w:t>
      </w:r>
      <w:r>
        <w:rPr>
          <w:rFonts w:ascii="Courier" w:hAnsi="Courier"/>
          <w:u w:val="single"/>
        </w:rPr>
        <w:t>upp</w:t>
      </w:r>
      <w:r w:rsidRPr="00191B8A">
        <w:rPr>
          <w:rFonts w:ascii="Courier" w:hAnsi="Courier"/>
          <w:u w:val="single"/>
        </w:rPr>
        <w:t>er</w:t>
      </w:r>
      <w:r>
        <w:rPr>
          <w:rFonts w:ascii="Courier" w:hAnsi="Courier"/>
        </w:rPr>
        <w:t xml:space="preserve"> module) and tighten down the screw.</w:t>
      </w:r>
      <w:r>
        <w:rPr>
          <w:rFonts w:ascii="Courier" w:hAnsi="Courier"/>
        </w:rPr>
        <w:br/>
        <w:t xml:space="preserve">   </w:t>
      </w:r>
      <w:proofErr w:type="gramStart"/>
      <w:r>
        <w:rPr>
          <w:rFonts w:ascii="Courier" w:hAnsi="Courier"/>
        </w:rPr>
        <w:t xml:space="preserve">   “</w:t>
      </w:r>
      <w:proofErr w:type="gramEnd"/>
      <w:r>
        <w:rPr>
          <w:rFonts w:ascii="Courier" w:hAnsi="Courier"/>
        </w:rPr>
        <w:t>RED1_B”</w:t>
      </w:r>
      <w:r>
        <w:rPr>
          <w:rFonts w:ascii="Courier" w:hAnsi="Courier"/>
        </w:rPr>
        <w:br/>
        <w:t>__________</w:t>
      </w:r>
      <w:r>
        <w:rPr>
          <w:rFonts w:ascii="Courier" w:hAnsi="Courier"/>
        </w:rPr>
        <w:br/>
      </w:r>
      <w:r>
        <w:rPr>
          <w:rFonts w:ascii="Courier" w:hAnsi="Courier"/>
        </w:rPr>
        <w:br/>
      </w:r>
    </w:p>
    <w:p w14:paraId="3A9DA379" w14:textId="77777777" w:rsidR="00191B8A" w:rsidRPr="00191B8A" w:rsidRDefault="00191B8A" w:rsidP="00191B8A">
      <w:pPr>
        <w:rPr>
          <w:rFonts w:ascii="Courier" w:hAnsi="Courier"/>
          <w:b/>
          <w:sz w:val="28"/>
          <w:szCs w:val="28"/>
        </w:rPr>
      </w:pPr>
    </w:p>
    <w:p w14:paraId="656B9DB3" w14:textId="7D577F63" w:rsidR="00C83733" w:rsidRDefault="00C83733" w:rsidP="00C83733">
      <w:pPr>
        <w:pStyle w:val="Heading1"/>
      </w:pPr>
      <w:bookmarkStart w:id="53" w:name="_Toc411616808"/>
      <w:r>
        <w:t>Make relay power/control side connections</w:t>
      </w:r>
      <w:bookmarkEnd w:id="53"/>
      <w:r>
        <w:br/>
      </w:r>
    </w:p>
    <w:p w14:paraId="5668F348" w14:textId="555626E8" w:rsidR="00191B8A" w:rsidRDefault="00191B8A" w:rsidP="00191B8A">
      <w:pPr>
        <w:rPr>
          <w:rFonts w:ascii="Courier" w:hAnsi="Courier"/>
          <w:b/>
          <w:sz w:val="28"/>
          <w:szCs w:val="28"/>
          <w:u w:val="single"/>
        </w:rPr>
      </w:pPr>
      <w:r w:rsidRPr="00191B8A">
        <w:rPr>
          <w:rFonts w:ascii="Courier" w:hAnsi="Courier"/>
        </w:rPr>
        <w:t>Refer to the drawing</w:t>
      </w:r>
      <w:r>
        <w:rPr>
          <w:rFonts w:ascii="Courier" w:hAnsi="Courier"/>
        </w:rPr>
        <w:t>s</w:t>
      </w:r>
      <w:r w:rsidRPr="00191B8A">
        <w:rPr>
          <w:rFonts w:ascii="Courier" w:hAnsi="Courier"/>
        </w:rPr>
        <w:t xml:space="preserve"> of off-PCB connections for this </w:t>
      </w:r>
      <w:r>
        <w:rPr>
          <w:rFonts w:ascii="Courier" w:hAnsi="Courier"/>
        </w:rPr>
        <w:t>step</w:t>
      </w:r>
      <w:r w:rsidRPr="00191B8A">
        <w:rPr>
          <w:rFonts w:ascii="Courier" w:hAnsi="Courier"/>
        </w:rPr>
        <w:t>.</w:t>
      </w:r>
      <w:r>
        <w:rPr>
          <w:rFonts w:ascii="Courier" w:hAnsi="Courier"/>
        </w:rPr>
        <w:t xml:space="preserve"> These connections use the 4-inch male-to-female jumpers.</w:t>
      </w:r>
    </w:p>
    <w:p w14:paraId="7B9C0F17" w14:textId="1349F736" w:rsidR="00191B8A" w:rsidRPr="00191B8A" w:rsidRDefault="00191B8A" w:rsidP="00191B8A">
      <w:pPr>
        <w:rPr>
          <w:rFonts w:ascii="Courier" w:hAnsi="Courier"/>
          <w:b/>
          <w:sz w:val="28"/>
          <w:szCs w:val="28"/>
          <w:u w:val="single"/>
        </w:rPr>
      </w:pPr>
      <w:r w:rsidRPr="00191B8A">
        <w:rPr>
          <w:rFonts w:ascii="Courier" w:hAnsi="Courier"/>
          <w:b/>
          <w:sz w:val="28"/>
          <w:szCs w:val="28"/>
          <w:u w:val="single"/>
        </w:rPr>
        <w:t xml:space="preserve"> </w:t>
      </w:r>
    </w:p>
    <w:p w14:paraId="260B5C11" w14:textId="4D3A9A38" w:rsidR="006B35AC" w:rsidRPr="00C83733" w:rsidRDefault="006B35AC" w:rsidP="004B00B9">
      <w:pPr>
        <w:pStyle w:val="ListParagraph"/>
        <w:numPr>
          <w:ilvl w:val="0"/>
          <w:numId w:val="47"/>
        </w:numPr>
        <w:rPr>
          <w:rFonts w:ascii="Courier" w:hAnsi="Courier"/>
          <w:b/>
          <w:sz w:val="28"/>
          <w:szCs w:val="28"/>
          <w:u w:val="single"/>
        </w:rPr>
      </w:pPr>
      <w:r w:rsidRPr="00C83733">
        <w:rPr>
          <w:rFonts w:ascii="Courier" w:hAnsi="Courier"/>
          <w:b/>
          <w:sz w:val="28"/>
          <w:szCs w:val="28"/>
          <w:u w:val="single"/>
        </w:rPr>
        <w:t xml:space="preserve">Make relay </w:t>
      </w:r>
      <w:r w:rsidR="009270F5" w:rsidRPr="00C83733">
        <w:rPr>
          <w:rFonts w:ascii="Courier" w:hAnsi="Courier"/>
          <w:b/>
          <w:sz w:val="28"/>
          <w:szCs w:val="28"/>
          <w:u w:val="single"/>
        </w:rPr>
        <w:t xml:space="preserve">module </w:t>
      </w:r>
      <w:r w:rsidRPr="00C83733">
        <w:rPr>
          <w:rFonts w:ascii="Courier" w:hAnsi="Courier"/>
          <w:b/>
          <w:sz w:val="28"/>
          <w:szCs w:val="28"/>
          <w:u w:val="single"/>
        </w:rPr>
        <w:t>control/power side</w:t>
      </w:r>
      <w:r w:rsidR="00D327C9" w:rsidRPr="00C83733">
        <w:rPr>
          <w:rFonts w:ascii="Courier" w:hAnsi="Courier"/>
          <w:b/>
          <w:sz w:val="28"/>
          <w:szCs w:val="28"/>
          <w:u w:val="single"/>
        </w:rPr>
        <w:t xml:space="preserve"> (jumper)</w:t>
      </w:r>
      <w:r w:rsidRPr="00C83733">
        <w:rPr>
          <w:rFonts w:ascii="Courier" w:hAnsi="Courier"/>
          <w:b/>
          <w:sz w:val="28"/>
          <w:szCs w:val="28"/>
          <w:u w:val="single"/>
        </w:rPr>
        <w:t xml:space="preserve"> connections:</w:t>
      </w:r>
      <w:r w:rsidRPr="00C83733">
        <w:rPr>
          <w:rFonts w:ascii="Courier" w:hAnsi="Courier"/>
          <w:b/>
          <w:sz w:val="28"/>
          <w:szCs w:val="28"/>
          <w:u w:val="single"/>
        </w:rPr>
        <w:br/>
      </w:r>
    </w:p>
    <w:p w14:paraId="3E3E00E0" w14:textId="03D54AE8" w:rsidR="00191B8A" w:rsidRPr="00191B8A" w:rsidRDefault="006B35AC" w:rsidP="004B00B9">
      <w:pPr>
        <w:pStyle w:val="ListParagraph"/>
        <w:numPr>
          <w:ilvl w:val="0"/>
          <w:numId w:val="48"/>
        </w:numPr>
        <w:rPr>
          <w:rFonts w:ascii="Courier" w:hAnsi="Courier"/>
          <w:b/>
          <w:sz w:val="28"/>
          <w:szCs w:val="28"/>
        </w:rPr>
      </w:pPr>
      <w:r>
        <w:rPr>
          <w:rFonts w:ascii="Courier" w:hAnsi="Courier"/>
        </w:rPr>
        <w:t>Connect the BLUE ju</w:t>
      </w:r>
      <w:r w:rsidR="00191B8A">
        <w:rPr>
          <w:rFonts w:ascii="Courier" w:hAnsi="Courier"/>
        </w:rPr>
        <w:t xml:space="preserve">mper from PCB connector A2, pin 6 (Arduino pin D2) </w:t>
      </w:r>
      <w:r>
        <w:rPr>
          <w:rFonts w:ascii="Courier" w:hAnsi="Courier"/>
        </w:rPr>
        <w:t>to the IN pin on the relay</w:t>
      </w:r>
      <w:r w:rsidR="009270F5">
        <w:rPr>
          <w:rFonts w:ascii="Courier" w:hAnsi="Courier"/>
        </w:rPr>
        <w:t xml:space="preserve"> module</w:t>
      </w:r>
      <w:r w:rsidR="00191B8A">
        <w:rPr>
          <w:rFonts w:ascii="Courier" w:hAnsi="Courier"/>
        </w:rPr>
        <w:t xml:space="preserve"> (IN1 pin on 2-relay module)</w:t>
      </w:r>
      <w:r>
        <w:rPr>
          <w:rFonts w:ascii="Courier" w:hAnsi="Courier"/>
        </w:rPr>
        <w:br/>
        <w:t>__________</w:t>
      </w:r>
      <w:r w:rsidR="00191B8A">
        <w:rPr>
          <w:rFonts w:ascii="Courier" w:hAnsi="Courier"/>
        </w:rPr>
        <w:br/>
      </w:r>
    </w:p>
    <w:p w14:paraId="12D01F40" w14:textId="5B4CA2A4" w:rsidR="00516EAB" w:rsidRPr="00191B8A" w:rsidRDefault="00191B8A" w:rsidP="004B00B9">
      <w:pPr>
        <w:pStyle w:val="ListParagraph"/>
        <w:numPr>
          <w:ilvl w:val="0"/>
          <w:numId w:val="48"/>
        </w:numPr>
        <w:rPr>
          <w:rFonts w:ascii="Courier" w:hAnsi="Courier"/>
          <w:b/>
          <w:sz w:val="28"/>
          <w:szCs w:val="28"/>
        </w:rPr>
      </w:pPr>
      <w:r>
        <w:rPr>
          <w:rFonts w:ascii="Courier" w:hAnsi="Courier"/>
        </w:rPr>
        <w:t>Connect the WHITE jumper from PCB connector A2, pin 4 (Arduino pin D4) to the IN2 pin on the 2-relay</w:t>
      </w:r>
      <w:r>
        <w:rPr>
          <w:rFonts w:ascii="Courier" w:hAnsi="Courier"/>
        </w:rPr>
        <w:br/>
        <w:t>__________</w:t>
      </w:r>
      <w:r>
        <w:rPr>
          <w:rFonts w:ascii="Courier" w:hAnsi="Courier"/>
        </w:rPr>
        <w:br/>
      </w:r>
      <w:r w:rsidR="006B35AC" w:rsidRPr="00191B8A">
        <w:rPr>
          <w:rFonts w:ascii="Courier" w:hAnsi="Courier"/>
        </w:rPr>
        <w:br/>
      </w:r>
    </w:p>
    <w:p w14:paraId="0EF5C0FC" w14:textId="4B420170" w:rsidR="00191B8A" w:rsidRPr="00191B8A" w:rsidRDefault="00191B8A" w:rsidP="004B00B9">
      <w:pPr>
        <w:pStyle w:val="ListParagraph"/>
        <w:numPr>
          <w:ilvl w:val="0"/>
          <w:numId w:val="48"/>
        </w:numPr>
        <w:rPr>
          <w:rFonts w:ascii="Courier" w:hAnsi="Courier"/>
          <w:b/>
          <w:sz w:val="28"/>
          <w:szCs w:val="28"/>
        </w:rPr>
      </w:pPr>
      <w:r>
        <w:rPr>
          <w:rFonts w:ascii="Courier" w:hAnsi="Courier"/>
        </w:rPr>
        <w:t>Connect the BLACK jumper from PCB connector A3, pin 7 (Arduino, GND) to the GND pin on the relay module</w:t>
      </w:r>
      <w:r>
        <w:rPr>
          <w:rFonts w:ascii="Courier" w:hAnsi="Courier"/>
        </w:rPr>
        <w:br/>
      </w:r>
      <w:r>
        <w:rPr>
          <w:rFonts w:ascii="Courier" w:hAnsi="Courier"/>
        </w:rPr>
        <w:lastRenderedPageBreak/>
        <w:t>__________</w:t>
      </w:r>
      <w:r>
        <w:rPr>
          <w:rFonts w:ascii="Courier" w:hAnsi="Courier"/>
        </w:rPr>
        <w:br/>
      </w:r>
    </w:p>
    <w:p w14:paraId="0EC25785" w14:textId="05352A2B" w:rsidR="00B3429E" w:rsidRPr="00B3429E" w:rsidRDefault="006B35AC" w:rsidP="004B00B9">
      <w:pPr>
        <w:pStyle w:val="ListParagraph"/>
        <w:numPr>
          <w:ilvl w:val="0"/>
          <w:numId w:val="48"/>
        </w:numPr>
        <w:rPr>
          <w:rFonts w:ascii="Courier" w:hAnsi="Courier"/>
          <w:b/>
          <w:sz w:val="28"/>
          <w:szCs w:val="28"/>
        </w:rPr>
      </w:pPr>
      <w:r>
        <w:rPr>
          <w:rFonts w:ascii="Courier" w:hAnsi="Courier"/>
        </w:rPr>
        <w:t xml:space="preserve">Connect the RED jumper </w:t>
      </w:r>
      <w:r w:rsidR="00191B8A">
        <w:rPr>
          <w:rFonts w:ascii="Courier" w:hAnsi="Courier"/>
        </w:rPr>
        <w:t>from PCB connector A3, pin 5 (Arduino, +5V)</w:t>
      </w:r>
      <w:r>
        <w:rPr>
          <w:rFonts w:ascii="Courier" w:hAnsi="Courier"/>
        </w:rPr>
        <w:t xml:space="preserve"> to the VCC pin on the relay</w:t>
      </w:r>
      <w:r w:rsidR="009270F5">
        <w:rPr>
          <w:rFonts w:ascii="Courier" w:hAnsi="Courier"/>
        </w:rPr>
        <w:t xml:space="preserve"> module</w:t>
      </w:r>
      <w:r>
        <w:rPr>
          <w:rFonts w:ascii="Courier" w:hAnsi="Courier"/>
        </w:rPr>
        <w:br/>
        <w:t>__________</w:t>
      </w:r>
      <w:r w:rsidR="00B3429E">
        <w:rPr>
          <w:rFonts w:ascii="Courier" w:hAnsi="Courier"/>
        </w:rPr>
        <w:br/>
      </w:r>
    </w:p>
    <w:p w14:paraId="2B3022B0" w14:textId="5886A614" w:rsidR="00326E27" w:rsidRPr="00191B8A" w:rsidRDefault="00326E27" w:rsidP="00191B8A">
      <w:pPr>
        <w:rPr>
          <w:rFonts w:ascii="Courier" w:hAnsi="Courier"/>
          <w:b/>
          <w:sz w:val="28"/>
          <w:szCs w:val="28"/>
        </w:rPr>
      </w:pPr>
    </w:p>
    <w:p w14:paraId="348AEAAC" w14:textId="3B3490A1" w:rsidR="00191B8A" w:rsidRDefault="00191B8A" w:rsidP="00C83733">
      <w:pPr>
        <w:pStyle w:val="Heading1"/>
      </w:pPr>
      <w:bookmarkStart w:id="54" w:name="_Toc411616809"/>
      <w:r>
        <w:t>Check all off-PCB connections</w:t>
      </w:r>
      <w:bookmarkEnd w:id="54"/>
      <w:r>
        <w:br/>
      </w:r>
    </w:p>
    <w:p w14:paraId="1210BFBA" w14:textId="073B0103" w:rsidR="00191B8A" w:rsidRPr="00C83733" w:rsidRDefault="00191B8A" w:rsidP="004B00B9">
      <w:pPr>
        <w:pStyle w:val="ListParagraph"/>
        <w:numPr>
          <w:ilvl w:val="0"/>
          <w:numId w:val="47"/>
        </w:numPr>
        <w:rPr>
          <w:rFonts w:ascii="Courier" w:hAnsi="Courier"/>
          <w:b/>
          <w:sz w:val="28"/>
          <w:szCs w:val="28"/>
          <w:u w:val="single"/>
        </w:rPr>
      </w:pPr>
      <w:r>
        <w:rPr>
          <w:rFonts w:ascii="Courier" w:hAnsi="Courier"/>
          <w:b/>
          <w:sz w:val="28"/>
          <w:szCs w:val="28"/>
          <w:u w:val="single"/>
        </w:rPr>
        <w:t>Check all</w:t>
      </w:r>
      <w:r w:rsidRPr="00C83733">
        <w:rPr>
          <w:rFonts w:ascii="Courier" w:hAnsi="Courier"/>
          <w:b/>
          <w:sz w:val="28"/>
          <w:szCs w:val="28"/>
          <w:u w:val="single"/>
        </w:rPr>
        <w:t xml:space="preserve"> </w:t>
      </w:r>
      <w:r>
        <w:rPr>
          <w:rFonts w:ascii="Courier" w:hAnsi="Courier"/>
          <w:b/>
          <w:sz w:val="28"/>
          <w:szCs w:val="28"/>
          <w:u w:val="single"/>
        </w:rPr>
        <w:t xml:space="preserve">off-PCB </w:t>
      </w:r>
      <w:r w:rsidRPr="00C83733">
        <w:rPr>
          <w:rFonts w:ascii="Courier" w:hAnsi="Courier"/>
          <w:b/>
          <w:sz w:val="28"/>
          <w:szCs w:val="28"/>
          <w:u w:val="single"/>
        </w:rPr>
        <w:t>connections:</w:t>
      </w:r>
      <w:r w:rsidRPr="00C83733">
        <w:rPr>
          <w:rFonts w:ascii="Courier" w:hAnsi="Courier"/>
          <w:b/>
          <w:sz w:val="28"/>
          <w:szCs w:val="28"/>
          <w:u w:val="single"/>
        </w:rPr>
        <w:br/>
      </w:r>
    </w:p>
    <w:p w14:paraId="23513218" w14:textId="26084C24" w:rsidR="00191B8A" w:rsidRPr="00191B8A" w:rsidRDefault="00191B8A" w:rsidP="004B00B9">
      <w:pPr>
        <w:pStyle w:val="ListParagraph"/>
        <w:numPr>
          <w:ilvl w:val="0"/>
          <w:numId w:val="72"/>
        </w:numPr>
        <w:rPr>
          <w:rFonts w:ascii="Courier" w:hAnsi="Courier"/>
          <w:b/>
          <w:sz w:val="28"/>
          <w:szCs w:val="28"/>
          <w:u w:val="single"/>
        </w:rPr>
      </w:pPr>
      <w:r>
        <w:rPr>
          <w:rFonts w:ascii="Courier" w:hAnsi="Courier"/>
        </w:rPr>
        <w:t>Use the drawing of off-PCB connections and double-check that all connections match the drawing.</w:t>
      </w:r>
      <w:r w:rsidR="009E34EE">
        <w:rPr>
          <w:rFonts w:ascii="Courier" w:hAnsi="Courier"/>
        </w:rPr>
        <w:br/>
      </w:r>
      <w:r w:rsidR="009E34EE">
        <w:rPr>
          <w:rFonts w:ascii="Courier" w:hAnsi="Courier"/>
        </w:rPr>
        <w:br/>
        <w:t>__________</w:t>
      </w:r>
      <w:r>
        <w:rPr>
          <w:rFonts w:ascii="Courier" w:hAnsi="Courier"/>
        </w:rPr>
        <w:br/>
      </w:r>
    </w:p>
    <w:p w14:paraId="18748E4A" w14:textId="10B1B3E9" w:rsidR="00191B8A" w:rsidRPr="00C83733" w:rsidRDefault="00191B8A" w:rsidP="004B00B9">
      <w:pPr>
        <w:pStyle w:val="ListParagraph"/>
        <w:numPr>
          <w:ilvl w:val="0"/>
          <w:numId w:val="72"/>
        </w:numPr>
        <w:rPr>
          <w:rFonts w:ascii="Courier" w:hAnsi="Courier"/>
          <w:b/>
          <w:sz w:val="28"/>
          <w:szCs w:val="28"/>
          <w:u w:val="single"/>
        </w:rPr>
      </w:pPr>
      <w:r>
        <w:rPr>
          <w:rFonts w:ascii="Courier" w:hAnsi="Courier"/>
        </w:rPr>
        <w:t>Tug all wires connected to screw-terminal blocks gently to make sure they are securely connected.</w:t>
      </w:r>
      <w:r w:rsidR="009E34EE">
        <w:rPr>
          <w:rFonts w:ascii="Courier" w:hAnsi="Courier"/>
        </w:rPr>
        <w:br/>
      </w:r>
      <w:r w:rsidR="009E34EE">
        <w:rPr>
          <w:rFonts w:ascii="Courier" w:hAnsi="Courier"/>
        </w:rPr>
        <w:br/>
        <w:t>__________</w:t>
      </w:r>
      <w:r w:rsidRPr="00C83733">
        <w:rPr>
          <w:rFonts w:ascii="Courier" w:hAnsi="Courier"/>
          <w:b/>
          <w:sz w:val="28"/>
          <w:szCs w:val="28"/>
          <w:u w:val="single"/>
        </w:rPr>
        <w:t xml:space="preserve"> </w:t>
      </w:r>
      <w:r w:rsidRPr="00C83733">
        <w:rPr>
          <w:rFonts w:ascii="Courier" w:hAnsi="Courier"/>
          <w:b/>
          <w:sz w:val="28"/>
          <w:szCs w:val="28"/>
          <w:u w:val="single"/>
        </w:rPr>
        <w:br/>
      </w:r>
      <w:r>
        <w:rPr>
          <w:rFonts w:ascii="Courier" w:hAnsi="Courier"/>
          <w:b/>
          <w:sz w:val="28"/>
          <w:szCs w:val="28"/>
          <w:u w:val="single"/>
        </w:rPr>
        <w:br/>
      </w:r>
    </w:p>
    <w:p w14:paraId="402B5D75" w14:textId="6A9D418F" w:rsidR="00191B8A" w:rsidRPr="00C83733" w:rsidRDefault="00191B8A" w:rsidP="00191B8A">
      <w:pPr>
        <w:pStyle w:val="Heading1"/>
      </w:pPr>
      <w:bookmarkStart w:id="55" w:name="_Toc411616810"/>
      <w:r>
        <w:t>Mate PCB with Arduino</w:t>
      </w:r>
      <w:bookmarkEnd w:id="55"/>
      <w:r>
        <w:br/>
      </w:r>
    </w:p>
    <w:p w14:paraId="5AAD3AC7" w14:textId="1AD81434" w:rsidR="00191B8A" w:rsidRPr="00C83733" w:rsidRDefault="00191B8A" w:rsidP="004B00B9">
      <w:pPr>
        <w:pStyle w:val="ListParagraph"/>
        <w:numPr>
          <w:ilvl w:val="0"/>
          <w:numId w:val="43"/>
        </w:numPr>
        <w:rPr>
          <w:rFonts w:ascii="Courier" w:hAnsi="Courier"/>
          <w:b/>
          <w:sz w:val="28"/>
          <w:szCs w:val="28"/>
          <w:u w:val="single"/>
        </w:rPr>
      </w:pPr>
      <w:r>
        <w:rPr>
          <w:rFonts w:ascii="Courier" w:hAnsi="Courier"/>
          <w:b/>
          <w:sz w:val="28"/>
          <w:szCs w:val="28"/>
          <w:u w:val="single"/>
        </w:rPr>
        <w:t>Mate PCB with Arduino</w:t>
      </w:r>
      <w:r w:rsidRPr="00C83733">
        <w:rPr>
          <w:rFonts w:ascii="Courier" w:hAnsi="Courier"/>
          <w:b/>
          <w:sz w:val="28"/>
          <w:szCs w:val="28"/>
          <w:u w:val="single"/>
        </w:rPr>
        <w:t>:</w:t>
      </w:r>
      <w:r w:rsidRPr="00C83733">
        <w:rPr>
          <w:rFonts w:ascii="Courier" w:hAnsi="Courier"/>
          <w:b/>
          <w:sz w:val="28"/>
          <w:szCs w:val="28"/>
          <w:u w:val="single"/>
        </w:rPr>
        <w:br/>
      </w:r>
    </w:p>
    <w:p w14:paraId="5A03A258" w14:textId="7A4532C0" w:rsidR="009E34EE" w:rsidRPr="009E34EE" w:rsidRDefault="009E34EE" w:rsidP="004B00B9">
      <w:pPr>
        <w:pStyle w:val="ListParagraph"/>
        <w:numPr>
          <w:ilvl w:val="0"/>
          <w:numId w:val="44"/>
        </w:numPr>
        <w:rPr>
          <w:rFonts w:ascii="Courier" w:hAnsi="Courier"/>
          <w:b/>
          <w:sz w:val="28"/>
          <w:szCs w:val="28"/>
        </w:rPr>
      </w:pPr>
      <w:r>
        <w:rPr>
          <w:rFonts w:ascii="Courier" w:hAnsi="Courier"/>
        </w:rPr>
        <w:t>Put tape on metal USB connector housing where PCB will touch it</w:t>
      </w:r>
      <w:r>
        <w:rPr>
          <w:rFonts w:ascii="Courier" w:hAnsi="Courier"/>
        </w:rPr>
        <w:br/>
        <w:t>________</w:t>
      </w:r>
      <w:r>
        <w:rPr>
          <w:rFonts w:ascii="Courier" w:hAnsi="Courier"/>
        </w:rPr>
        <w:br/>
      </w:r>
    </w:p>
    <w:p w14:paraId="14B31E1B" w14:textId="4D83455A" w:rsidR="004B00B9" w:rsidRPr="004B00B9" w:rsidRDefault="00191B8A" w:rsidP="004B00B9">
      <w:pPr>
        <w:pStyle w:val="ListParagraph"/>
        <w:numPr>
          <w:ilvl w:val="0"/>
          <w:numId w:val="44"/>
        </w:numPr>
        <w:rPr>
          <w:rFonts w:ascii="Courier" w:hAnsi="Courier"/>
          <w:b/>
          <w:sz w:val="28"/>
          <w:szCs w:val="28"/>
        </w:rPr>
      </w:pPr>
      <w:r>
        <w:rPr>
          <w:rFonts w:ascii="Courier" w:hAnsi="Courier"/>
        </w:rPr>
        <w:t xml:space="preserve">Line up stacking connector pins on bottom of the PCB with the corresponding connectors on the top of the Arduino and press the boards together, taking care not to bend any of the pins.  </w:t>
      </w:r>
      <w:r>
        <w:rPr>
          <w:rFonts w:ascii="Courier" w:hAnsi="Courier"/>
        </w:rPr>
        <w:br/>
        <w:t>________</w:t>
      </w:r>
      <w:r w:rsidR="004B00B9">
        <w:rPr>
          <w:rFonts w:ascii="Courier" w:hAnsi="Courier"/>
        </w:rPr>
        <w:br/>
      </w:r>
    </w:p>
    <w:p w14:paraId="179E7F62" w14:textId="217E7F9A" w:rsidR="00191B8A" w:rsidRPr="00191B8A" w:rsidRDefault="004B00B9" w:rsidP="00F850FB">
      <w:pPr>
        <w:pStyle w:val="ListParagraph"/>
        <w:numPr>
          <w:ilvl w:val="0"/>
          <w:numId w:val="44"/>
        </w:numPr>
      </w:pPr>
      <w:r w:rsidRPr="004B00B9">
        <w:rPr>
          <w:rFonts w:ascii="Courier" w:hAnsi="Courier"/>
        </w:rPr>
        <w:t xml:space="preserve">For now, move the slider on the DIP switch that was installed </w:t>
      </w:r>
      <w:r w:rsidRPr="00886BE1">
        <w:rPr>
          <w:rFonts w:ascii="Courier" w:hAnsi="Courier"/>
        </w:rPr>
        <w:t>in “</w:t>
      </w:r>
      <w:r w:rsidR="005004E0" w:rsidRPr="00886BE1">
        <w:rPr>
          <w:rFonts w:ascii="Courier" w:hAnsi="Courier"/>
        </w:rPr>
        <w:fldChar w:fldCharType="begin"/>
      </w:r>
      <w:r w:rsidR="005004E0" w:rsidRPr="00886BE1">
        <w:rPr>
          <w:rFonts w:ascii="Courier" w:hAnsi="Courier"/>
        </w:rPr>
        <w:instrText xml:space="preserve"> REF _Ref410649614 \r \h </w:instrText>
      </w:r>
      <w:r w:rsidR="005004E0" w:rsidRPr="00886BE1">
        <w:rPr>
          <w:rFonts w:ascii="Courier" w:hAnsi="Courier"/>
        </w:rPr>
      </w:r>
      <w:r w:rsidR="005004E0" w:rsidRPr="00886BE1">
        <w:rPr>
          <w:rFonts w:ascii="Courier" w:hAnsi="Courier"/>
        </w:rPr>
        <w:fldChar w:fldCharType="separate"/>
      </w:r>
      <w:r w:rsidR="00C17D6D">
        <w:rPr>
          <w:rFonts w:ascii="Courier" w:hAnsi="Courier"/>
        </w:rPr>
        <w:t>Step 12:</w:t>
      </w:r>
      <w:r w:rsidR="005004E0" w:rsidRPr="00886BE1">
        <w:rPr>
          <w:rFonts w:ascii="Courier" w:hAnsi="Courier"/>
        </w:rPr>
        <w:fldChar w:fldCharType="end"/>
      </w:r>
      <w:r w:rsidR="005004E0" w:rsidRPr="00886BE1">
        <w:rPr>
          <w:rFonts w:ascii="Courier" w:hAnsi="Courier"/>
        </w:rPr>
        <w:t xml:space="preserve"> </w:t>
      </w:r>
      <w:r w:rsidRPr="00886BE1">
        <w:rPr>
          <w:rFonts w:ascii="Courier" w:hAnsi="Courier"/>
        </w:rPr>
        <w:fldChar w:fldCharType="begin"/>
      </w:r>
      <w:r w:rsidRPr="00886BE1">
        <w:rPr>
          <w:rFonts w:ascii="Courier" w:hAnsi="Courier"/>
        </w:rPr>
        <w:instrText xml:space="preserve"> REF _Ref409345816 \h </w:instrText>
      </w:r>
      <w:r w:rsidRPr="00886BE1">
        <w:rPr>
          <w:rFonts w:ascii="Courier" w:hAnsi="Courier"/>
        </w:rPr>
      </w:r>
      <w:r w:rsidRPr="00886BE1">
        <w:rPr>
          <w:rFonts w:ascii="Courier" w:hAnsi="Courier"/>
        </w:rPr>
        <w:fldChar w:fldCharType="separate"/>
      </w:r>
      <w:r w:rsidR="00C17D6D">
        <w:t>DIP switch or jumper header</w:t>
      </w:r>
      <w:r w:rsidRPr="00886BE1">
        <w:rPr>
          <w:rFonts w:ascii="Courier" w:hAnsi="Courier"/>
        </w:rPr>
        <w:fldChar w:fldCharType="end"/>
      </w:r>
      <w:r w:rsidRPr="00886BE1">
        <w:rPr>
          <w:rFonts w:ascii="Courier" w:hAnsi="Courier"/>
        </w:rPr>
        <w:t xml:space="preserve">” </w:t>
      </w:r>
      <w:r w:rsidRPr="00886BE1">
        <w:rPr>
          <w:rFonts w:ascii="Courier" w:hAnsi="Courier"/>
        </w:rPr>
        <w:fldChar w:fldCharType="begin"/>
      </w:r>
      <w:r w:rsidRPr="00886BE1">
        <w:rPr>
          <w:rFonts w:ascii="Courier" w:hAnsi="Courier"/>
        </w:rPr>
        <w:instrText xml:space="preserve"> REF _Ref409345839 \p \h </w:instrText>
      </w:r>
      <w:r w:rsidRPr="00886BE1">
        <w:rPr>
          <w:rFonts w:ascii="Courier" w:hAnsi="Courier"/>
        </w:rPr>
      </w:r>
      <w:r w:rsidRPr="00886BE1">
        <w:rPr>
          <w:rFonts w:ascii="Courier" w:hAnsi="Courier"/>
        </w:rPr>
        <w:fldChar w:fldCharType="separate"/>
      </w:r>
      <w:r w:rsidR="00C17D6D">
        <w:rPr>
          <w:rFonts w:ascii="Courier" w:hAnsi="Courier"/>
        </w:rPr>
        <w:t>above</w:t>
      </w:r>
      <w:r w:rsidRPr="00886BE1">
        <w:rPr>
          <w:rFonts w:ascii="Courier" w:hAnsi="Courier"/>
        </w:rPr>
        <w:fldChar w:fldCharType="end"/>
      </w:r>
      <w:r>
        <w:rPr>
          <w:rFonts w:ascii="Courier" w:hAnsi="Courier"/>
        </w:rPr>
        <w:t xml:space="preserve"> to the ON position. If you opted to install jumper header JP instead, slide the jumper over the pins to short </w:t>
      </w:r>
      <w:r>
        <w:rPr>
          <w:rFonts w:ascii="Courier" w:hAnsi="Courier"/>
        </w:rPr>
        <w:lastRenderedPageBreak/>
        <w:t>them together.</w:t>
      </w:r>
      <w:r w:rsidR="009E34EE">
        <w:rPr>
          <w:rFonts w:ascii="Courier" w:hAnsi="Courier"/>
        </w:rPr>
        <w:br/>
      </w:r>
      <w:r w:rsidR="009E34EE">
        <w:rPr>
          <w:rFonts w:ascii="Courier" w:hAnsi="Courier"/>
        </w:rPr>
        <w:br/>
        <w:t>__________</w:t>
      </w:r>
    </w:p>
    <w:p w14:paraId="259BAC25" w14:textId="77777777" w:rsidR="00886BE1" w:rsidRDefault="00886BE1" w:rsidP="00F850FB"/>
    <w:p w14:paraId="2DC85636" w14:textId="2DE8F952" w:rsidR="00C83733" w:rsidRPr="00C83733" w:rsidRDefault="004B00B9" w:rsidP="00C83733">
      <w:pPr>
        <w:pStyle w:val="Heading1"/>
      </w:pPr>
      <w:bookmarkStart w:id="56" w:name="_Toc411616811"/>
      <w:r>
        <w:t>Smoke</w:t>
      </w:r>
      <w:r w:rsidR="00C83733">
        <w:t xml:space="preserve"> test</w:t>
      </w:r>
      <w:bookmarkEnd w:id="56"/>
      <w:r w:rsidR="00C83733">
        <w:br/>
      </w:r>
    </w:p>
    <w:p w14:paraId="2D100E5E" w14:textId="0FB963EE" w:rsidR="001E2DFA"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Smoke</w:t>
      </w:r>
      <w:r w:rsidR="00466392" w:rsidRPr="00C83733">
        <w:rPr>
          <w:rFonts w:ascii="Courier" w:hAnsi="Courier"/>
          <w:b/>
          <w:sz w:val="28"/>
          <w:szCs w:val="28"/>
          <w:u w:val="single"/>
        </w:rPr>
        <w:t xml:space="preserve"> test:</w:t>
      </w:r>
      <w:r w:rsidR="00C30382" w:rsidRPr="00C83733">
        <w:rPr>
          <w:rFonts w:ascii="Courier" w:hAnsi="Courier"/>
          <w:b/>
          <w:sz w:val="28"/>
          <w:szCs w:val="28"/>
          <w:u w:val="single"/>
        </w:rPr>
        <w:br/>
      </w:r>
    </w:p>
    <w:p w14:paraId="46662C8C" w14:textId="0E0043BD" w:rsidR="00C30382" w:rsidRDefault="00C30382" w:rsidP="004B00B9">
      <w:pPr>
        <w:pStyle w:val="ListParagraph"/>
        <w:numPr>
          <w:ilvl w:val="0"/>
          <w:numId w:val="50"/>
        </w:numPr>
        <w:rPr>
          <w:rFonts w:ascii="Courier" w:hAnsi="Courier"/>
        </w:rPr>
      </w:pPr>
      <w:r w:rsidRPr="00C30382">
        <w:rPr>
          <w:rFonts w:ascii="Courier" w:hAnsi="Courier"/>
        </w:rPr>
        <w:t>Connect Arduino to laptop via USB</w:t>
      </w:r>
      <w:r>
        <w:rPr>
          <w:rFonts w:ascii="Courier" w:hAnsi="Courier"/>
        </w:rPr>
        <w:br/>
      </w:r>
    </w:p>
    <w:p w14:paraId="77E4000A" w14:textId="3B335D70" w:rsidR="00C30382" w:rsidRDefault="00C30382" w:rsidP="004B00B9">
      <w:pPr>
        <w:pStyle w:val="ListParagraph"/>
        <w:numPr>
          <w:ilvl w:val="0"/>
          <w:numId w:val="51"/>
        </w:numPr>
        <w:rPr>
          <w:rFonts w:ascii="Courier" w:hAnsi="Courier"/>
        </w:rPr>
      </w:pPr>
      <w:r>
        <w:rPr>
          <w:rFonts w:ascii="Courier" w:hAnsi="Courier"/>
        </w:rPr>
        <w:t xml:space="preserve">Check for smoke </w:t>
      </w:r>
      <w:r w:rsidRPr="00C30382">
        <w:rPr>
          <w:rFonts w:ascii="Courier" w:hAnsi="Courier"/>
        </w:rPr>
        <w:sym w:font="Wingdings" w:char="F04A"/>
      </w:r>
      <w:r>
        <w:rPr>
          <w:rFonts w:ascii="Courier" w:hAnsi="Courier"/>
        </w:rPr>
        <w:t xml:space="preserve">   _______</w:t>
      </w:r>
      <w:r>
        <w:rPr>
          <w:rFonts w:ascii="Courier" w:hAnsi="Courier"/>
        </w:rPr>
        <w:br/>
      </w:r>
    </w:p>
    <w:p w14:paraId="381FCAC0" w14:textId="4ED37CDC" w:rsidR="00C30382" w:rsidRDefault="00C30382" w:rsidP="004B00B9">
      <w:pPr>
        <w:pStyle w:val="ListParagraph"/>
        <w:numPr>
          <w:ilvl w:val="0"/>
          <w:numId w:val="51"/>
        </w:numPr>
        <w:rPr>
          <w:rFonts w:ascii="Courier" w:hAnsi="Courier"/>
        </w:rPr>
      </w:pPr>
      <w:r>
        <w:rPr>
          <w:rFonts w:ascii="Courier" w:hAnsi="Courier"/>
        </w:rPr>
        <w:t xml:space="preserve">Check that relay </w:t>
      </w:r>
      <w:r w:rsidR="00385AC8">
        <w:rPr>
          <w:rFonts w:ascii="Courier" w:hAnsi="Courier"/>
        </w:rPr>
        <w:t xml:space="preserve">module </w:t>
      </w:r>
      <w:r>
        <w:rPr>
          <w:rFonts w:ascii="Courier" w:hAnsi="Courier"/>
        </w:rPr>
        <w:t>LED</w:t>
      </w:r>
      <w:r w:rsidR="005004E0">
        <w:rPr>
          <w:rFonts w:ascii="Courier" w:hAnsi="Courier"/>
        </w:rPr>
        <w:t>s</w:t>
      </w:r>
      <w:r>
        <w:rPr>
          <w:rFonts w:ascii="Courier" w:hAnsi="Courier"/>
        </w:rPr>
        <w:t xml:space="preserve"> </w:t>
      </w:r>
      <w:r w:rsidR="005004E0">
        <w:rPr>
          <w:rFonts w:ascii="Courier" w:hAnsi="Courier"/>
        </w:rPr>
        <w:t>are off</w:t>
      </w:r>
      <w:r>
        <w:rPr>
          <w:rFonts w:ascii="Courier" w:hAnsi="Courier"/>
        </w:rPr>
        <w:br/>
        <w:t>________</w:t>
      </w:r>
      <w:r>
        <w:rPr>
          <w:rFonts w:ascii="Courier" w:hAnsi="Courier"/>
        </w:rPr>
        <w:br/>
      </w:r>
    </w:p>
    <w:p w14:paraId="783A6941" w14:textId="7319B859" w:rsidR="004B00B9" w:rsidRPr="004B00B9" w:rsidRDefault="00C30382" w:rsidP="004B00B9">
      <w:pPr>
        <w:pStyle w:val="ListParagraph"/>
        <w:numPr>
          <w:ilvl w:val="0"/>
          <w:numId w:val="51"/>
        </w:numPr>
        <w:rPr>
          <w:rFonts w:ascii="Courier" w:hAnsi="Courier"/>
        </w:rPr>
      </w:pPr>
      <w:r>
        <w:rPr>
          <w:rFonts w:ascii="Courier" w:hAnsi="Courier"/>
        </w:rPr>
        <w:t>Check that Arduino yellow LED is blinking once per second (assumin</w:t>
      </w:r>
      <w:r w:rsidR="00940838">
        <w:rPr>
          <w:rFonts w:ascii="Courier" w:hAnsi="Courier"/>
        </w:rPr>
        <w:t>g that it’s still loaded with “B</w:t>
      </w:r>
      <w:r>
        <w:rPr>
          <w:rFonts w:ascii="Courier" w:hAnsi="Courier"/>
        </w:rPr>
        <w:t>link” sketch) _______</w:t>
      </w:r>
      <w:r w:rsidR="00886BE1">
        <w:rPr>
          <w:rFonts w:ascii="Courier" w:hAnsi="Courier"/>
        </w:rPr>
        <w:br/>
      </w:r>
    </w:p>
    <w:p w14:paraId="0E79DACD" w14:textId="4F29FE13" w:rsidR="004B00B9" w:rsidRPr="00C83733" w:rsidRDefault="004B00B9" w:rsidP="004B00B9">
      <w:pPr>
        <w:pStyle w:val="Heading1"/>
      </w:pPr>
      <w:bookmarkStart w:id="57" w:name="_Toc411616812"/>
      <w:r>
        <w:t>Load Arduino sketch</w:t>
      </w:r>
      <w:bookmarkEnd w:id="57"/>
      <w:r>
        <w:br/>
      </w:r>
    </w:p>
    <w:p w14:paraId="73CB93FB" w14:textId="611FD683" w:rsidR="004B00B9"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Load IV Swinger 2 Arduino sketch</w:t>
      </w:r>
      <w:r w:rsidRPr="00C83733">
        <w:rPr>
          <w:rFonts w:ascii="Courier" w:hAnsi="Courier"/>
          <w:b/>
          <w:sz w:val="28"/>
          <w:szCs w:val="28"/>
          <w:u w:val="single"/>
        </w:rPr>
        <w:t>:</w:t>
      </w:r>
      <w:r w:rsidRPr="00C83733">
        <w:rPr>
          <w:rFonts w:ascii="Courier" w:hAnsi="Courier"/>
          <w:b/>
          <w:sz w:val="28"/>
          <w:szCs w:val="28"/>
          <w:u w:val="single"/>
        </w:rPr>
        <w:br/>
      </w:r>
    </w:p>
    <w:p w14:paraId="0D31309E" w14:textId="1D755681" w:rsidR="004B00B9" w:rsidRPr="004B00B9" w:rsidRDefault="004B00B9" w:rsidP="004B00B9">
      <w:pPr>
        <w:rPr>
          <w:rFonts w:ascii="Courier" w:hAnsi="Courier"/>
        </w:rPr>
      </w:pPr>
    </w:p>
    <w:p w14:paraId="3322E7CE" w14:textId="77777777" w:rsidR="004B00B9" w:rsidRDefault="004B00B9" w:rsidP="004B00B9">
      <w:pPr>
        <w:pStyle w:val="ListParagraph"/>
        <w:numPr>
          <w:ilvl w:val="0"/>
          <w:numId w:val="73"/>
        </w:numPr>
        <w:rPr>
          <w:rFonts w:ascii="Courier" w:hAnsi="Courier"/>
        </w:rPr>
      </w:pPr>
      <w:r>
        <w:rPr>
          <w:rFonts w:ascii="Courier" w:hAnsi="Courier"/>
        </w:rPr>
        <w:t>Open Arduino application on your computer</w:t>
      </w:r>
      <w:r>
        <w:rPr>
          <w:rFonts w:ascii="Courier" w:hAnsi="Courier"/>
        </w:rPr>
        <w:br/>
        <w:t>________</w:t>
      </w:r>
      <w:r>
        <w:rPr>
          <w:rFonts w:ascii="Courier" w:hAnsi="Courier"/>
        </w:rPr>
        <w:br/>
      </w:r>
    </w:p>
    <w:p w14:paraId="5D238B79" w14:textId="77777777" w:rsidR="004B00B9" w:rsidRDefault="004B00B9" w:rsidP="004B00B9">
      <w:pPr>
        <w:pStyle w:val="ListParagraph"/>
        <w:numPr>
          <w:ilvl w:val="0"/>
          <w:numId w:val="73"/>
        </w:numPr>
        <w:rPr>
          <w:rFonts w:ascii="Courier" w:hAnsi="Courier"/>
        </w:rPr>
      </w:pPr>
      <w:r>
        <w:rPr>
          <w:rFonts w:ascii="Courier" w:hAnsi="Courier"/>
        </w:rPr>
        <w:t>Find where the Arduino software looks for sketches:</w:t>
      </w:r>
      <w:r>
        <w:rPr>
          <w:rFonts w:ascii="Courier" w:hAnsi="Courier"/>
        </w:rPr>
        <w:br/>
      </w:r>
      <w:r>
        <w:rPr>
          <w:rFonts w:ascii="Courier" w:hAnsi="Courier"/>
        </w:rPr>
        <w:br/>
        <w:t xml:space="preserve">  Arduino-&gt;Preferences-&gt;Sketchbook location</w:t>
      </w:r>
      <w:r>
        <w:rPr>
          <w:rFonts w:ascii="Courier" w:hAnsi="Courier"/>
        </w:rPr>
        <w:br/>
      </w:r>
    </w:p>
    <w:p w14:paraId="37AA7F4B" w14:textId="223B4509" w:rsidR="004B00B9" w:rsidRDefault="004B00B9" w:rsidP="004B00B9">
      <w:pPr>
        <w:pStyle w:val="ListParagraph"/>
        <w:numPr>
          <w:ilvl w:val="0"/>
          <w:numId w:val="73"/>
        </w:numPr>
        <w:rPr>
          <w:rFonts w:ascii="Courier" w:hAnsi="Courier"/>
        </w:rPr>
      </w:pPr>
      <w:r>
        <w:rPr>
          <w:rFonts w:ascii="Courier" w:hAnsi="Courier"/>
        </w:rPr>
        <w:t>Use your browser to go to:</w:t>
      </w:r>
      <w:r>
        <w:rPr>
          <w:rFonts w:ascii="Courier" w:hAnsi="Courier"/>
        </w:rPr>
        <w:br/>
      </w:r>
      <w:hyperlink r:id="rId26" w:history="1">
        <w:r w:rsidR="00886BE1" w:rsidRPr="00F850FB">
          <w:rPr>
            <w:rStyle w:val="Hyperlink"/>
            <w:rFonts w:ascii="Courier" w:hAnsi="Courier"/>
            <w:sz w:val="14"/>
            <w:szCs w:val="14"/>
          </w:rPr>
          <w:t>https://raw.githubusercontent.com/csatt/IV_Swinger/master/Arduino/IV_Swinger2/IV_Swinger2.ino</w:t>
        </w:r>
      </w:hyperlink>
      <w:r w:rsidR="00886BE1">
        <w:rPr>
          <w:rStyle w:val="Hyperlink"/>
          <w:rFonts w:ascii="Courier" w:hAnsi="Courier"/>
        </w:rPr>
        <w:br/>
      </w:r>
      <w:r>
        <w:rPr>
          <w:rFonts w:ascii="Courier" w:hAnsi="Courier"/>
        </w:rPr>
        <w:br/>
      </w:r>
      <w:hyperlink r:id="rId27" w:history="1">
        <w:r w:rsidRPr="00BA55C8">
          <w:rPr>
            <w:rStyle w:val="Hyperlink"/>
            <w:rFonts w:ascii="Courier" w:hAnsi="Courier"/>
          </w:rPr>
          <w:t>https://raw.githubusercontent.com/csatt/IV_Swinger/master/Arduino/IV_Swinger2/IV_Swinger2.ino</w:t>
        </w:r>
      </w:hyperlink>
      <w:r>
        <w:rPr>
          <w:rFonts w:ascii="Courier" w:hAnsi="Courier"/>
        </w:rPr>
        <w:br/>
      </w:r>
    </w:p>
    <w:p w14:paraId="22E22E06" w14:textId="77777777" w:rsidR="004B00B9" w:rsidRDefault="004B00B9" w:rsidP="004B00B9">
      <w:pPr>
        <w:pStyle w:val="ListParagraph"/>
        <w:numPr>
          <w:ilvl w:val="0"/>
          <w:numId w:val="73"/>
        </w:numPr>
        <w:rPr>
          <w:rFonts w:ascii="Courier" w:hAnsi="Courier"/>
        </w:rPr>
      </w:pPr>
      <w:r>
        <w:rPr>
          <w:rFonts w:ascii="Courier" w:hAnsi="Courier"/>
        </w:rPr>
        <w:t xml:space="preserve">Right-click and use “Save As” to save </w:t>
      </w:r>
      <w:proofErr w:type="spellStart"/>
      <w:r>
        <w:rPr>
          <w:rFonts w:ascii="Courier" w:hAnsi="Courier"/>
        </w:rPr>
        <w:t>IV_Swinger.ino</w:t>
      </w:r>
      <w:proofErr w:type="spellEnd"/>
      <w:r>
        <w:rPr>
          <w:rFonts w:ascii="Courier" w:hAnsi="Courier"/>
        </w:rPr>
        <w:t xml:space="preserve"> to the Arduino sketchbook folder found above (make sure your browser doesn’t add an extension like .txt to the file name)</w:t>
      </w:r>
      <w:r>
        <w:rPr>
          <w:rFonts w:ascii="Courier" w:hAnsi="Courier"/>
        </w:rPr>
        <w:br/>
      </w:r>
    </w:p>
    <w:p w14:paraId="5A0C647C" w14:textId="77777777" w:rsidR="004B00B9" w:rsidRDefault="004B00B9" w:rsidP="004B00B9">
      <w:pPr>
        <w:pStyle w:val="ListParagraph"/>
        <w:numPr>
          <w:ilvl w:val="0"/>
          <w:numId w:val="73"/>
        </w:numPr>
        <w:rPr>
          <w:rFonts w:ascii="Courier" w:hAnsi="Courier"/>
        </w:rPr>
      </w:pPr>
      <w:r>
        <w:rPr>
          <w:rFonts w:ascii="Courier" w:hAnsi="Courier"/>
        </w:rPr>
        <w:lastRenderedPageBreak/>
        <w:t>Go back to the Arduino application and find the IV_swinger2.ino sketch using:</w:t>
      </w:r>
      <w:r>
        <w:rPr>
          <w:rFonts w:ascii="Courier" w:hAnsi="Courier"/>
        </w:rPr>
        <w:br/>
      </w:r>
      <w:r>
        <w:rPr>
          <w:rFonts w:ascii="Courier" w:hAnsi="Courier"/>
        </w:rPr>
        <w:br/>
        <w:t xml:space="preserve">   File-&gt;Open</w:t>
      </w:r>
      <w:r>
        <w:rPr>
          <w:rFonts w:ascii="Courier" w:hAnsi="Courier"/>
        </w:rPr>
        <w:br/>
      </w:r>
      <w:r>
        <w:rPr>
          <w:rFonts w:ascii="Courier" w:hAnsi="Courier"/>
        </w:rPr>
        <w:br/>
        <w:t>The Arduino application will inform you that IV_Swinger2.ino must be in a folder named IV_Swinger2 and it will offer to do that for you. Accept its kind offer.</w:t>
      </w:r>
      <w:r>
        <w:rPr>
          <w:rFonts w:ascii="Courier" w:hAnsi="Courier"/>
        </w:rPr>
        <w:br/>
      </w:r>
    </w:p>
    <w:p w14:paraId="2877CDC1" w14:textId="77777777" w:rsidR="004B00B9" w:rsidRPr="0059303A" w:rsidRDefault="004B00B9" w:rsidP="004B00B9">
      <w:pPr>
        <w:pStyle w:val="ListParagraph"/>
        <w:numPr>
          <w:ilvl w:val="0"/>
          <w:numId w:val="73"/>
        </w:numPr>
        <w:rPr>
          <w:rFonts w:ascii="Courier" w:hAnsi="Courier"/>
        </w:rPr>
      </w:pPr>
      <w:r w:rsidRPr="0059303A">
        <w:rPr>
          <w:rFonts w:ascii="Courier" w:hAnsi="Courier"/>
        </w:rPr>
        <w:t>Click on arrow button or select “Upload” from “Sketch” menu</w:t>
      </w:r>
      <w:r w:rsidRPr="0059303A">
        <w:rPr>
          <w:rFonts w:ascii="Courier" w:hAnsi="Courier"/>
        </w:rPr>
        <w:br/>
        <w:t>_________</w:t>
      </w:r>
    </w:p>
    <w:p w14:paraId="171D1D63" w14:textId="77777777" w:rsidR="004B00B9" w:rsidRDefault="004B00B9" w:rsidP="004B00B9">
      <w:pPr>
        <w:pStyle w:val="ListParagraph"/>
        <w:ind w:left="1800"/>
        <w:rPr>
          <w:rFonts w:ascii="Courier" w:hAnsi="Courier"/>
        </w:rPr>
      </w:pPr>
    </w:p>
    <w:p w14:paraId="62769A7B" w14:textId="43D18010" w:rsidR="00F04FF2" w:rsidRPr="004B00B9" w:rsidRDefault="001A5CD4" w:rsidP="004B00B9">
      <w:pPr>
        <w:pStyle w:val="ListParagraph"/>
        <w:numPr>
          <w:ilvl w:val="0"/>
          <w:numId w:val="50"/>
        </w:numPr>
        <w:rPr>
          <w:rFonts w:ascii="Courier" w:hAnsi="Courier"/>
        </w:rPr>
      </w:pPr>
      <w:r>
        <w:rPr>
          <w:rFonts w:ascii="Courier" w:hAnsi="Courier"/>
        </w:rPr>
        <w:t xml:space="preserve">Check Arduino LEDs: Yellow </w:t>
      </w:r>
      <w:r w:rsidR="004B00B9">
        <w:rPr>
          <w:rFonts w:ascii="Courier" w:hAnsi="Courier"/>
        </w:rPr>
        <w:t>LED should be blinking. This is not the same yellow LED that the Blink sketch controls.</w:t>
      </w:r>
      <w:r w:rsidR="004B00B9">
        <w:rPr>
          <w:rFonts w:ascii="Courier" w:hAnsi="Courier"/>
        </w:rPr>
        <w:br/>
        <w:t>_________</w:t>
      </w:r>
      <w:r w:rsidR="004B00B9">
        <w:rPr>
          <w:rFonts w:ascii="Courier" w:hAnsi="Courier"/>
        </w:rPr>
        <w:br/>
      </w:r>
    </w:p>
    <w:p w14:paraId="78978971" w14:textId="1904FD51" w:rsidR="004B00B9" w:rsidRPr="00C83733" w:rsidRDefault="004B00B9" w:rsidP="004B00B9">
      <w:pPr>
        <w:pStyle w:val="Heading1"/>
      </w:pPr>
      <w:bookmarkStart w:id="58" w:name="_Toc411616813"/>
      <w:r>
        <w:t>Connect via IV Swinger 2 app</w:t>
      </w:r>
      <w:bookmarkEnd w:id="58"/>
      <w:r>
        <w:br/>
      </w:r>
    </w:p>
    <w:p w14:paraId="65EA8FFE" w14:textId="41FBB814" w:rsidR="004B00B9" w:rsidRPr="004B00B9"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Connect via IV Swinger 2 application</w:t>
      </w:r>
      <w:r w:rsidRPr="00C83733">
        <w:rPr>
          <w:rFonts w:ascii="Courier" w:hAnsi="Courier"/>
          <w:b/>
          <w:sz w:val="28"/>
          <w:szCs w:val="28"/>
          <w:u w:val="single"/>
        </w:rPr>
        <w:t>:</w:t>
      </w:r>
      <w:r w:rsidRPr="004B00B9">
        <w:rPr>
          <w:rFonts w:ascii="Courier" w:hAnsi="Courier"/>
        </w:rPr>
        <w:br/>
      </w:r>
    </w:p>
    <w:p w14:paraId="72A2E7E6" w14:textId="77777777" w:rsidR="004B00B9" w:rsidRDefault="004B00B9" w:rsidP="004B00B9">
      <w:pPr>
        <w:pStyle w:val="ListParagraph"/>
        <w:numPr>
          <w:ilvl w:val="0"/>
          <w:numId w:val="74"/>
        </w:numPr>
        <w:rPr>
          <w:rFonts w:ascii="Courier" w:hAnsi="Courier"/>
        </w:rPr>
      </w:pPr>
      <w:r>
        <w:rPr>
          <w:rFonts w:ascii="Courier" w:hAnsi="Courier"/>
        </w:rPr>
        <w:t xml:space="preserve">Open the IV Swinger 2 </w:t>
      </w:r>
      <w:proofErr w:type="gramStart"/>
      <w:r>
        <w:rPr>
          <w:rFonts w:ascii="Courier" w:hAnsi="Courier"/>
        </w:rPr>
        <w:t>application  _</w:t>
      </w:r>
      <w:proofErr w:type="gramEnd"/>
      <w:r>
        <w:rPr>
          <w:rFonts w:ascii="Courier" w:hAnsi="Courier"/>
        </w:rPr>
        <w:t>_______</w:t>
      </w:r>
      <w:r>
        <w:rPr>
          <w:rFonts w:ascii="Courier" w:hAnsi="Courier"/>
        </w:rPr>
        <w:br/>
      </w:r>
    </w:p>
    <w:p w14:paraId="273D1F78" w14:textId="1DFBBBDC" w:rsidR="004B00B9" w:rsidRPr="004B00B9" w:rsidRDefault="004B00B9" w:rsidP="004B00B9">
      <w:pPr>
        <w:pStyle w:val="ListParagraph"/>
        <w:numPr>
          <w:ilvl w:val="0"/>
          <w:numId w:val="74"/>
        </w:numPr>
        <w:rPr>
          <w:rFonts w:ascii="Courier" w:hAnsi="Courier"/>
        </w:rPr>
      </w:pPr>
      <w:r>
        <w:rPr>
          <w:rFonts w:ascii="Courier" w:hAnsi="Courier"/>
        </w:rPr>
        <w:t>Verify that “Swing!” button text changes to RED and</w:t>
      </w:r>
      <w:r w:rsidR="001A5CD4">
        <w:rPr>
          <w:rFonts w:ascii="Courier" w:hAnsi="Courier"/>
        </w:rPr>
        <w:t xml:space="preserve"> the</w:t>
      </w:r>
      <w:r>
        <w:rPr>
          <w:rFonts w:ascii="Courier" w:hAnsi="Courier"/>
        </w:rPr>
        <w:t xml:space="preserve"> message below it changes from “Not connected” to “Connected” (bri</w:t>
      </w:r>
      <w:r w:rsidR="001A5CD4">
        <w:rPr>
          <w:rFonts w:ascii="Courier" w:hAnsi="Courier"/>
        </w:rPr>
        <w:t>efly, then disappears). The yellow</w:t>
      </w:r>
      <w:r>
        <w:rPr>
          <w:rFonts w:ascii="Courier" w:hAnsi="Courier"/>
        </w:rPr>
        <w:t xml:space="preserve"> LED should no longer be on.</w:t>
      </w:r>
      <w:r>
        <w:rPr>
          <w:rFonts w:ascii="Courier" w:hAnsi="Courier"/>
        </w:rPr>
        <w:br/>
        <w:t>_________</w:t>
      </w:r>
      <w:r>
        <w:rPr>
          <w:rFonts w:ascii="Courier" w:hAnsi="Courier"/>
        </w:rPr>
        <w:br/>
      </w:r>
      <w:r>
        <w:rPr>
          <w:rFonts w:ascii="Courier" w:hAnsi="Courier"/>
        </w:rPr>
        <w:br/>
        <w:t>If not, pull down the “USB Port” menu and select the correct port.  If it isn’t obvious which one to select:</w:t>
      </w:r>
      <w:r>
        <w:rPr>
          <w:rFonts w:ascii="Courier" w:hAnsi="Courier"/>
        </w:rPr>
        <w:br/>
      </w:r>
    </w:p>
    <w:p w14:paraId="6EED089F" w14:textId="77777777" w:rsidR="004B00B9" w:rsidRPr="004B00B9" w:rsidRDefault="004B00B9" w:rsidP="004B00B9">
      <w:pPr>
        <w:pStyle w:val="ListParagraph"/>
        <w:numPr>
          <w:ilvl w:val="0"/>
          <w:numId w:val="51"/>
        </w:numPr>
        <w:rPr>
          <w:rFonts w:ascii="Courier" w:hAnsi="Courier"/>
        </w:rPr>
      </w:pPr>
      <w:r w:rsidRPr="004B00B9">
        <w:rPr>
          <w:rFonts w:ascii="Courier" w:hAnsi="Courier"/>
        </w:rPr>
        <w:t>Close the IV Swinger 2 application and disconnect the IV Swinger 2 USB cable from the laptop</w:t>
      </w:r>
    </w:p>
    <w:p w14:paraId="1670A749" w14:textId="77777777" w:rsidR="004B00B9" w:rsidRPr="004B00B9" w:rsidRDefault="004B00B9" w:rsidP="004B00B9">
      <w:pPr>
        <w:pStyle w:val="ListParagraph"/>
        <w:numPr>
          <w:ilvl w:val="0"/>
          <w:numId w:val="51"/>
        </w:numPr>
        <w:rPr>
          <w:rFonts w:ascii="Courier" w:hAnsi="Courier"/>
        </w:rPr>
      </w:pPr>
      <w:r w:rsidRPr="004B00B9">
        <w:rPr>
          <w:rFonts w:ascii="Courier" w:hAnsi="Courier"/>
        </w:rPr>
        <w:t>Re-open the IV Swinger 2 application (leave the cable disconnected)</w:t>
      </w:r>
    </w:p>
    <w:p w14:paraId="7ACE682B" w14:textId="77777777" w:rsidR="004B00B9" w:rsidRPr="004B00B9" w:rsidRDefault="004B00B9" w:rsidP="004B00B9">
      <w:pPr>
        <w:pStyle w:val="ListParagraph"/>
        <w:numPr>
          <w:ilvl w:val="0"/>
          <w:numId w:val="51"/>
        </w:numPr>
        <w:rPr>
          <w:rFonts w:ascii="Courier" w:hAnsi="Courier"/>
        </w:rPr>
      </w:pPr>
      <w:r w:rsidRPr="004B00B9">
        <w:rPr>
          <w:rFonts w:ascii="Courier" w:hAnsi="Courier"/>
        </w:rPr>
        <w:t>Pull down the USB Port menu and take note of the listed ports</w:t>
      </w:r>
    </w:p>
    <w:p w14:paraId="5B7F32DB" w14:textId="77777777" w:rsidR="004B00B9" w:rsidRPr="004B00B9" w:rsidRDefault="004B00B9" w:rsidP="004B00B9">
      <w:pPr>
        <w:pStyle w:val="ListParagraph"/>
        <w:numPr>
          <w:ilvl w:val="0"/>
          <w:numId w:val="51"/>
        </w:numPr>
        <w:rPr>
          <w:rFonts w:ascii="Courier" w:hAnsi="Courier"/>
        </w:rPr>
      </w:pPr>
      <w:r w:rsidRPr="004B00B9">
        <w:rPr>
          <w:rFonts w:ascii="Courier" w:hAnsi="Courier"/>
        </w:rPr>
        <w:t>Connect the USB cable from the IV Swinger 2 hardware to the laptop</w:t>
      </w:r>
    </w:p>
    <w:p w14:paraId="2631220D" w14:textId="5D93DFE3" w:rsidR="004B00B9" w:rsidRPr="004B00B9" w:rsidRDefault="004B00B9" w:rsidP="004B00B9">
      <w:pPr>
        <w:pStyle w:val="ListParagraph"/>
        <w:numPr>
          <w:ilvl w:val="0"/>
          <w:numId w:val="51"/>
        </w:numPr>
        <w:rPr>
          <w:rFonts w:ascii="Courier" w:hAnsi="Courier"/>
        </w:rPr>
      </w:pPr>
      <w:r w:rsidRPr="004B00B9">
        <w:rPr>
          <w:rFonts w:ascii="Courier" w:hAnsi="Courier"/>
        </w:rPr>
        <w:t xml:space="preserve">Pull down the USB Port menu and select the port that is new to the list </w:t>
      </w:r>
    </w:p>
    <w:p w14:paraId="185E66B9" w14:textId="77777777" w:rsidR="004B00B9" w:rsidRDefault="004B00B9" w:rsidP="004B00B9">
      <w:pPr>
        <w:rPr>
          <w:rFonts w:ascii="Courier" w:hAnsi="Courier"/>
        </w:rPr>
      </w:pPr>
    </w:p>
    <w:p w14:paraId="09DE01FF" w14:textId="6F76BACE" w:rsidR="004B00B9" w:rsidRPr="00C83733" w:rsidRDefault="004B00B9" w:rsidP="004B00B9">
      <w:pPr>
        <w:pStyle w:val="Heading1"/>
      </w:pPr>
      <w:bookmarkStart w:id="59" w:name="_Ref409343234"/>
      <w:bookmarkStart w:id="60" w:name="_Toc411616814"/>
      <w:r>
        <w:t>Apply resistor calibration</w:t>
      </w:r>
      <w:bookmarkEnd w:id="59"/>
      <w:bookmarkEnd w:id="60"/>
      <w:r>
        <w:t xml:space="preserve"> </w:t>
      </w:r>
      <w:r>
        <w:br/>
      </w:r>
    </w:p>
    <w:p w14:paraId="5716D4D3" w14:textId="2CB1E89D" w:rsidR="004B00B9" w:rsidRPr="004B00B9"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Apply resistor calibration</w:t>
      </w:r>
      <w:r w:rsidRPr="00C83733">
        <w:rPr>
          <w:rFonts w:ascii="Courier" w:hAnsi="Courier"/>
          <w:b/>
          <w:sz w:val="28"/>
          <w:szCs w:val="28"/>
          <w:u w:val="single"/>
        </w:rPr>
        <w:t>:</w:t>
      </w:r>
      <w:r w:rsidRPr="004B00B9">
        <w:rPr>
          <w:rFonts w:ascii="Courier" w:hAnsi="Courier"/>
        </w:rPr>
        <w:br/>
      </w:r>
    </w:p>
    <w:p w14:paraId="52E504CE" w14:textId="205E5504" w:rsidR="004B00B9" w:rsidRDefault="004B00B9" w:rsidP="004B00B9">
      <w:pPr>
        <w:pStyle w:val="ListParagraph"/>
        <w:numPr>
          <w:ilvl w:val="0"/>
          <w:numId w:val="74"/>
        </w:numPr>
        <w:rPr>
          <w:rFonts w:ascii="Courier" w:hAnsi="Courier"/>
        </w:rPr>
      </w:pPr>
      <w:r>
        <w:rPr>
          <w:rFonts w:ascii="Courier" w:hAnsi="Courier"/>
        </w:rPr>
        <w:t xml:space="preserve">In the IV Swinger 2 app, select “Resistors” from the “Calibrate” </w:t>
      </w:r>
      <w:proofErr w:type="gramStart"/>
      <w:r>
        <w:rPr>
          <w:rFonts w:ascii="Courier" w:hAnsi="Courier"/>
        </w:rPr>
        <w:t>menu  _</w:t>
      </w:r>
      <w:proofErr w:type="gramEnd"/>
      <w:r>
        <w:rPr>
          <w:rFonts w:ascii="Courier" w:hAnsi="Courier"/>
        </w:rPr>
        <w:t>_______</w:t>
      </w:r>
      <w:r>
        <w:rPr>
          <w:rFonts w:ascii="Courier" w:hAnsi="Courier"/>
        </w:rPr>
        <w:br/>
      </w:r>
    </w:p>
    <w:p w14:paraId="4B433791" w14:textId="0CF202A0" w:rsidR="004B00B9" w:rsidRDefault="004B00B9" w:rsidP="004B00B9">
      <w:pPr>
        <w:pStyle w:val="ListParagraph"/>
        <w:numPr>
          <w:ilvl w:val="0"/>
          <w:numId w:val="74"/>
        </w:numPr>
        <w:rPr>
          <w:rFonts w:ascii="Courier" w:hAnsi="Courier"/>
        </w:rPr>
      </w:pPr>
      <w:r>
        <w:rPr>
          <w:rFonts w:ascii="Courier" w:hAnsi="Courier"/>
        </w:rPr>
        <w:t xml:space="preserve">Enter the values you </w:t>
      </w:r>
      <w:r w:rsidRPr="00D104D2">
        <w:rPr>
          <w:rFonts w:ascii="Courier" w:hAnsi="Courier"/>
        </w:rPr>
        <w:t xml:space="preserve">measured and recorded </w:t>
      </w:r>
      <w:r w:rsidRPr="00886BE1">
        <w:rPr>
          <w:rFonts w:ascii="Courier" w:hAnsi="Courier"/>
        </w:rPr>
        <w:t>in “</w:t>
      </w:r>
      <w:r w:rsidR="005004E0" w:rsidRPr="00886BE1">
        <w:rPr>
          <w:rFonts w:ascii="Courier" w:hAnsi="Courier"/>
        </w:rPr>
        <w:fldChar w:fldCharType="begin"/>
      </w:r>
      <w:r w:rsidR="005004E0" w:rsidRPr="00886BE1">
        <w:rPr>
          <w:rFonts w:ascii="Courier" w:hAnsi="Courier"/>
        </w:rPr>
        <w:instrText xml:space="preserve"> REF _Ref409342829 \r \h </w:instrText>
      </w:r>
      <w:r w:rsidR="005004E0" w:rsidRPr="00886BE1">
        <w:rPr>
          <w:rFonts w:ascii="Courier" w:hAnsi="Courier"/>
        </w:rPr>
      </w:r>
      <w:r w:rsidR="005004E0" w:rsidRPr="00886BE1">
        <w:rPr>
          <w:rFonts w:ascii="Courier" w:hAnsi="Courier"/>
        </w:rPr>
        <w:fldChar w:fldCharType="separate"/>
      </w:r>
      <w:r w:rsidR="00C17D6D">
        <w:rPr>
          <w:rFonts w:ascii="Courier" w:hAnsi="Courier"/>
        </w:rPr>
        <w:t>Step 8:</w:t>
      </w:r>
      <w:r w:rsidR="005004E0" w:rsidRPr="00886BE1">
        <w:rPr>
          <w:rFonts w:ascii="Courier" w:hAnsi="Courier"/>
        </w:rPr>
        <w:fldChar w:fldCharType="end"/>
      </w:r>
      <w:r w:rsidR="005004E0" w:rsidRPr="00886BE1">
        <w:rPr>
          <w:rFonts w:ascii="Courier" w:hAnsi="Courier"/>
        </w:rPr>
        <w:t xml:space="preserve"> </w:t>
      </w:r>
      <w:r w:rsidRPr="00886BE1">
        <w:rPr>
          <w:rFonts w:ascii="Courier" w:hAnsi="Courier"/>
        </w:rPr>
        <w:fldChar w:fldCharType="begin"/>
      </w:r>
      <w:r w:rsidRPr="00886BE1">
        <w:rPr>
          <w:rFonts w:ascii="Courier" w:hAnsi="Courier"/>
        </w:rPr>
        <w:instrText xml:space="preserve"> REF _Ref409342829 \h </w:instrText>
      </w:r>
      <w:r w:rsidRPr="00886BE1">
        <w:rPr>
          <w:rFonts w:ascii="Courier" w:hAnsi="Courier"/>
        </w:rPr>
      </w:r>
      <w:r w:rsidRPr="00886BE1">
        <w:rPr>
          <w:rFonts w:ascii="Courier" w:hAnsi="Courier"/>
        </w:rPr>
        <w:fldChar w:fldCharType="separate"/>
      </w:r>
      <w:r w:rsidR="00C17D6D">
        <w:t>1/4W resistors</w:t>
      </w:r>
      <w:r w:rsidRPr="00886BE1">
        <w:rPr>
          <w:rFonts w:ascii="Courier" w:hAnsi="Courier"/>
        </w:rPr>
        <w:fldChar w:fldCharType="end"/>
      </w:r>
      <w:r w:rsidRPr="00886BE1">
        <w:rPr>
          <w:rFonts w:ascii="Courier" w:hAnsi="Courier"/>
        </w:rPr>
        <w:t xml:space="preserve">” </w:t>
      </w:r>
      <w:r w:rsidRPr="00886BE1">
        <w:rPr>
          <w:rFonts w:ascii="Courier" w:hAnsi="Courier"/>
        </w:rPr>
        <w:fldChar w:fldCharType="begin"/>
      </w:r>
      <w:r w:rsidRPr="00886BE1">
        <w:rPr>
          <w:rFonts w:ascii="Courier" w:hAnsi="Courier"/>
        </w:rPr>
        <w:instrText xml:space="preserve"> REF _Ref409342846 \p \h </w:instrText>
      </w:r>
      <w:r w:rsidRPr="00886BE1">
        <w:rPr>
          <w:rFonts w:ascii="Courier" w:hAnsi="Courier"/>
        </w:rPr>
      </w:r>
      <w:r w:rsidRPr="00886BE1">
        <w:rPr>
          <w:rFonts w:ascii="Courier" w:hAnsi="Courier"/>
        </w:rPr>
        <w:fldChar w:fldCharType="separate"/>
      </w:r>
      <w:r w:rsidR="00C17D6D">
        <w:rPr>
          <w:rFonts w:ascii="Courier" w:hAnsi="Courier"/>
        </w:rPr>
        <w:t>above</w:t>
      </w:r>
      <w:r w:rsidRPr="00886BE1">
        <w:rPr>
          <w:rFonts w:ascii="Courier" w:hAnsi="Courier"/>
        </w:rPr>
        <w:fldChar w:fldCharType="end"/>
      </w:r>
      <w:r w:rsidRPr="00886BE1">
        <w:rPr>
          <w:rFonts w:ascii="Courier" w:hAnsi="Courier"/>
        </w:rPr>
        <w:t>.</w:t>
      </w:r>
      <w:r w:rsidR="00886BE1">
        <w:rPr>
          <w:rFonts w:ascii="Courier" w:hAnsi="Courier"/>
        </w:rPr>
        <w:t>--+</w:t>
      </w:r>
      <w:r w:rsidRPr="00886BE1">
        <w:rPr>
          <w:rFonts w:ascii="Courier" w:hAnsi="Courier"/>
        </w:rPr>
        <w:br/>
      </w:r>
    </w:p>
    <w:p w14:paraId="3142B407" w14:textId="214EEFB6" w:rsidR="004B00B9" w:rsidRDefault="004B00B9" w:rsidP="00F850FB">
      <w:pPr>
        <w:pStyle w:val="ListParagraph"/>
        <w:numPr>
          <w:ilvl w:val="0"/>
          <w:numId w:val="86"/>
        </w:numPr>
        <w:rPr>
          <w:rFonts w:ascii="Courier" w:hAnsi="Courier"/>
        </w:rPr>
      </w:pPr>
      <w:r>
        <w:rPr>
          <w:rFonts w:ascii="Courier" w:hAnsi="Courier"/>
        </w:rPr>
        <w:t>Values are in ohms</w:t>
      </w:r>
      <w:r>
        <w:rPr>
          <w:rFonts w:ascii="Courier" w:hAnsi="Courier"/>
        </w:rPr>
        <w:br/>
      </w:r>
    </w:p>
    <w:p w14:paraId="1D1160AE" w14:textId="3E65DA9A" w:rsidR="004B00B9" w:rsidRPr="00F850FB" w:rsidRDefault="004B00B9" w:rsidP="00F850FB">
      <w:pPr>
        <w:pStyle w:val="ListParagraph"/>
        <w:numPr>
          <w:ilvl w:val="0"/>
          <w:numId w:val="87"/>
        </w:numPr>
        <w:rPr>
          <w:rFonts w:ascii="Courier" w:hAnsi="Courier"/>
          <w:color w:val="FF0000"/>
        </w:rPr>
      </w:pPr>
      <w:r w:rsidRPr="00F850FB">
        <w:rPr>
          <w:rFonts w:ascii="Courier" w:hAnsi="Courier"/>
          <w:color w:val="FF0000"/>
        </w:rPr>
        <w:t xml:space="preserve">IMPORTANT: </w:t>
      </w:r>
      <w:r w:rsidR="005004E0" w:rsidRPr="005004E0">
        <w:rPr>
          <w:rFonts w:ascii="Courier" w:hAnsi="Courier"/>
          <w:color w:val="FF0000"/>
        </w:rPr>
        <w:t>Y</w:t>
      </w:r>
      <w:r w:rsidRPr="005004E0">
        <w:rPr>
          <w:rFonts w:ascii="Courier" w:hAnsi="Courier"/>
          <w:color w:val="FF0000"/>
        </w:rPr>
        <w:t>ou must enter a value of 0.0 for R1</w:t>
      </w:r>
      <w:r w:rsidR="005004E0" w:rsidRPr="005004E0">
        <w:rPr>
          <w:rFonts w:ascii="Courier" w:hAnsi="Courier"/>
          <w:color w:val="FF0000"/>
        </w:rPr>
        <w:t xml:space="preserve"> (which does not exist on cell versions)</w:t>
      </w:r>
      <w:r w:rsidR="005004E0">
        <w:rPr>
          <w:rFonts w:ascii="Courier" w:hAnsi="Courier"/>
          <w:color w:val="FF0000"/>
        </w:rPr>
        <w:t>. D</w:t>
      </w:r>
      <w:r w:rsidRPr="005004E0">
        <w:rPr>
          <w:rFonts w:ascii="Courier" w:hAnsi="Courier"/>
          <w:color w:val="FF0000"/>
        </w:rPr>
        <w:t>o not change the value for R2.</w:t>
      </w:r>
      <w:r w:rsidRPr="00F850FB">
        <w:rPr>
          <w:rFonts w:ascii="Courier" w:hAnsi="Courier"/>
          <w:color w:val="FF0000"/>
        </w:rPr>
        <w:br/>
      </w:r>
    </w:p>
    <w:p w14:paraId="42477BF7" w14:textId="230DEB28" w:rsidR="004B00B9" w:rsidRDefault="005004E0" w:rsidP="004B00B9">
      <w:pPr>
        <w:pStyle w:val="ListParagraph"/>
        <w:numPr>
          <w:ilvl w:val="0"/>
          <w:numId w:val="76"/>
        </w:numPr>
        <w:rPr>
          <w:rFonts w:ascii="Courier" w:hAnsi="Courier"/>
        </w:rPr>
      </w:pPr>
      <w:r>
        <w:rPr>
          <w:rFonts w:ascii="Courier" w:hAnsi="Courier"/>
        </w:rPr>
        <w:t>N</w:t>
      </w:r>
      <w:r w:rsidR="004B00B9">
        <w:rPr>
          <w:rFonts w:ascii="Courier" w:hAnsi="Courier"/>
        </w:rPr>
        <w:t xml:space="preserve">ote that there is no RF1 value to enter.  This is by design. Later (not now!), you will enter the value of RF+RF1 for RF if you </w:t>
      </w:r>
      <w:r w:rsidR="001A5CD4">
        <w:rPr>
          <w:rFonts w:ascii="Courier" w:hAnsi="Courier"/>
        </w:rPr>
        <w:t>set</w:t>
      </w:r>
      <w:r w:rsidR="004B00B9">
        <w:rPr>
          <w:rFonts w:ascii="Courier" w:hAnsi="Courier"/>
        </w:rPr>
        <w:t xml:space="preserve"> the DIP switch to the OFF position (or remove the jumper).</w:t>
      </w:r>
    </w:p>
    <w:p w14:paraId="69A763BC" w14:textId="585374C2" w:rsidR="004B00B9" w:rsidRPr="004B00B9" w:rsidRDefault="004B00B9" w:rsidP="004B00B9">
      <w:pPr>
        <w:ind w:left="720"/>
        <w:rPr>
          <w:rFonts w:ascii="Courier" w:hAnsi="Courier"/>
        </w:rPr>
      </w:pPr>
      <w:r>
        <w:rPr>
          <w:rFonts w:ascii="Courier" w:hAnsi="Courier"/>
        </w:rPr>
        <w:br/>
      </w:r>
      <w:r w:rsidRPr="004B00B9">
        <w:rPr>
          <w:rFonts w:ascii="Courier" w:hAnsi="Courier"/>
        </w:rPr>
        <w:t>________</w:t>
      </w:r>
      <w:r w:rsidRPr="004B00B9">
        <w:rPr>
          <w:rFonts w:ascii="Courier" w:hAnsi="Courier"/>
        </w:rPr>
        <w:br/>
      </w:r>
    </w:p>
    <w:p w14:paraId="3AC6A4F1" w14:textId="38E95B62" w:rsidR="004B00B9" w:rsidRPr="00C83733" w:rsidRDefault="004B00B9" w:rsidP="004B00B9">
      <w:pPr>
        <w:pStyle w:val="Heading1"/>
      </w:pPr>
      <w:bookmarkStart w:id="61" w:name="_Ref411612102"/>
      <w:bookmarkStart w:id="62" w:name="_Ref411612106"/>
      <w:bookmarkStart w:id="63" w:name="_Toc411616815"/>
      <w:r>
        <w:t>Sanity tests</w:t>
      </w:r>
      <w:bookmarkEnd w:id="61"/>
      <w:bookmarkEnd w:id="62"/>
      <w:bookmarkEnd w:id="63"/>
      <w:r>
        <w:br/>
      </w:r>
    </w:p>
    <w:p w14:paraId="71B288FD" w14:textId="26AB2CFF" w:rsidR="004B00B9" w:rsidRPr="00C83733" w:rsidRDefault="004B00B9" w:rsidP="004B00B9">
      <w:pPr>
        <w:pStyle w:val="ListParagraph"/>
        <w:numPr>
          <w:ilvl w:val="0"/>
          <w:numId w:val="49"/>
        </w:numPr>
        <w:rPr>
          <w:rFonts w:ascii="Courier" w:hAnsi="Courier"/>
          <w:b/>
          <w:sz w:val="28"/>
          <w:szCs w:val="28"/>
          <w:u w:val="single"/>
        </w:rPr>
      </w:pPr>
      <w:r>
        <w:rPr>
          <w:rFonts w:ascii="Courier" w:hAnsi="Courier"/>
          <w:b/>
          <w:sz w:val="28"/>
          <w:szCs w:val="28"/>
          <w:u w:val="single"/>
        </w:rPr>
        <w:t>Sanity tests</w:t>
      </w:r>
      <w:r w:rsidRPr="00C83733">
        <w:rPr>
          <w:rFonts w:ascii="Courier" w:hAnsi="Courier"/>
          <w:b/>
          <w:sz w:val="28"/>
          <w:szCs w:val="28"/>
          <w:u w:val="single"/>
        </w:rPr>
        <w:t>:</w:t>
      </w:r>
      <w:r w:rsidRPr="00C83733">
        <w:rPr>
          <w:rFonts w:ascii="Courier" w:hAnsi="Courier"/>
          <w:b/>
          <w:sz w:val="28"/>
          <w:szCs w:val="28"/>
          <w:u w:val="single"/>
        </w:rPr>
        <w:br/>
      </w:r>
    </w:p>
    <w:p w14:paraId="693E5123" w14:textId="30ABE081" w:rsidR="004B00B9" w:rsidRPr="00C30382" w:rsidRDefault="004B00B9" w:rsidP="004B00B9">
      <w:pPr>
        <w:pStyle w:val="ListParagraph"/>
        <w:numPr>
          <w:ilvl w:val="0"/>
          <w:numId w:val="50"/>
        </w:numPr>
        <w:rPr>
          <w:rFonts w:ascii="Courier" w:hAnsi="Courier"/>
        </w:rPr>
      </w:pPr>
      <w:r>
        <w:rPr>
          <w:rFonts w:ascii="Courier" w:hAnsi="Courier"/>
        </w:rPr>
        <w:t>“Nothing connected” test</w:t>
      </w:r>
      <w:r>
        <w:rPr>
          <w:rFonts w:ascii="Courier" w:hAnsi="Courier"/>
        </w:rPr>
        <w:br/>
      </w:r>
    </w:p>
    <w:p w14:paraId="02DD0E41" w14:textId="5DDA8FE8" w:rsidR="004B00B9" w:rsidRDefault="004B00B9" w:rsidP="004B00B9">
      <w:pPr>
        <w:pStyle w:val="ListParagraph"/>
        <w:numPr>
          <w:ilvl w:val="0"/>
          <w:numId w:val="51"/>
        </w:numPr>
        <w:rPr>
          <w:rFonts w:ascii="Courier" w:hAnsi="Courier"/>
        </w:rPr>
      </w:pPr>
      <w:r>
        <w:rPr>
          <w:rFonts w:ascii="Courier" w:hAnsi="Courier"/>
        </w:rPr>
        <w:t xml:space="preserve">Click the “Swing!” button.  </w:t>
      </w:r>
      <w:r w:rsidRPr="00191B8A">
        <w:rPr>
          <w:rFonts w:ascii="Courier" w:hAnsi="Courier"/>
        </w:rPr>
        <w:t xml:space="preserve">You should hear the relay click twice </w:t>
      </w:r>
      <w:r>
        <w:rPr>
          <w:rFonts w:ascii="Courier" w:hAnsi="Courier"/>
        </w:rPr>
        <w:t xml:space="preserve">and see an error dialog saying “ERROR: </w:t>
      </w:r>
      <w:proofErr w:type="spellStart"/>
      <w:r>
        <w:rPr>
          <w:rFonts w:ascii="Courier" w:hAnsi="Courier"/>
        </w:rPr>
        <w:t>Voc</w:t>
      </w:r>
      <w:proofErr w:type="spellEnd"/>
      <w:r>
        <w:rPr>
          <w:rFonts w:ascii="Courier" w:hAnsi="Courier"/>
        </w:rPr>
        <w:t xml:space="preserve"> is zero volts”</w:t>
      </w:r>
      <w:r>
        <w:rPr>
          <w:rFonts w:ascii="Courier" w:hAnsi="Courier"/>
        </w:rPr>
        <w:br/>
        <w:t>_________</w:t>
      </w:r>
      <w:r>
        <w:rPr>
          <w:rFonts w:ascii="Courier" w:hAnsi="Courier"/>
        </w:rPr>
        <w:br/>
      </w:r>
    </w:p>
    <w:p w14:paraId="75789399" w14:textId="77777777" w:rsidR="004B00B9" w:rsidRPr="00D8361A" w:rsidRDefault="004B00B9" w:rsidP="004B00B9">
      <w:pPr>
        <w:rPr>
          <w:rFonts w:ascii="Courier" w:hAnsi="Courier"/>
        </w:rPr>
      </w:pPr>
    </w:p>
    <w:p w14:paraId="2DC3596F" w14:textId="77777777" w:rsidR="004B00B9" w:rsidRDefault="004B00B9" w:rsidP="004B00B9">
      <w:pPr>
        <w:pStyle w:val="ListParagraph"/>
        <w:numPr>
          <w:ilvl w:val="0"/>
          <w:numId w:val="50"/>
        </w:numPr>
        <w:rPr>
          <w:rFonts w:ascii="Courier" w:hAnsi="Courier"/>
        </w:rPr>
      </w:pPr>
      <w:r>
        <w:rPr>
          <w:rFonts w:ascii="Courier" w:hAnsi="Courier"/>
        </w:rPr>
        <w:t>Battery test</w:t>
      </w:r>
    </w:p>
    <w:p w14:paraId="3A4AC3AD" w14:textId="77777777" w:rsidR="004B00B9" w:rsidRDefault="004B00B9" w:rsidP="004B00B9">
      <w:pPr>
        <w:rPr>
          <w:rFonts w:ascii="Courier" w:hAnsi="Courier"/>
        </w:rPr>
      </w:pPr>
    </w:p>
    <w:p w14:paraId="2DD25488" w14:textId="11CC64D2" w:rsidR="004B00B9" w:rsidRPr="00191B8A" w:rsidRDefault="005004E0" w:rsidP="004B00B9">
      <w:pPr>
        <w:ind w:left="720"/>
        <w:rPr>
          <w:rFonts w:ascii="Courier" w:hAnsi="Courier"/>
        </w:rPr>
      </w:pPr>
      <w:r>
        <w:rPr>
          <w:rFonts w:ascii="Courier" w:hAnsi="Courier"/>
        </w:rPr>
        <w:t>U</w:t>
      </w:r>
      <w:r w:rsidR="004B00B9" w:rsidRPr="00191B8A">
        <w:rPr>
          <w:rFonts w:ascii="Courier" w:hAnsi="Courier"/>
        </w:rPr>
        <w:t>se 1.5V battery</w:t>
      </w:r>
      <w:r w:rsidR="004B00B9" w:rsidRPr="00191B8A">
        <w:rPr>
          <w:rFonts w:ascii="Courier" w:hAnsi="Courier"/>
        </w:rPr>
        <w:br/>
      </w:r>
    </w:p>
    <w:p w14:paraId="7901BCEB" w14:textId="46774B9F" w:rsidR="004B00B9" w:rsidRDefault="004B00B9" w:rsidP="004B00B9">
      <w:pPr>
        <w:pStyle w:val="ListParagraph"/>
        <w:numPr>
          <w:ilvl w:val="0"/>
          <w:numId w:val="51"/>
        </w:numPr>
        <w:rPr>
          <w:rFonts w:ascii="Courier" w:hAnsi="Courier"/>
        </w:rPr>
      </w:pPr>
      <w:r>
        <w:rPr>
          <w:rFonts w:ascii="Courier" w:hAnsi="Courier"/>
        </w:rPr>
        <w:t xml:space="preserve">Strip both ends of two wires and screw one end of each into the side holes of the binding posts. If </w:t>
      </w:r>
      <w:r>
        <w:rPr>
          <w:rFonts w:ascii="Courier" w:hAnsi="Courier"/>
        </w:rPr>
        <w:lastRenderedPageBreak/>
        <w:t>you happen to have a battery connector or holder with wires, use that. Use the RED1 and BLK1 binding posts. Leave RED2 and BLK2 unconnected.</w:t>
      </w:r>
      <w:r>
        <w:rPr>
          <w:rFonts w:ascii="Courier" w:hAnsi="Courier"/>
        </w:rPr>
        <w:br/>
        <w:t>_________</w:t>
      </w:r>
      <w:r>
        <w:rPr>
          <w:rFonts w:ascii="Courier" w:hAnsi="Courier"/>
        </w:rPr>
        <w:br/>
      </w:r>
    </w:p>
    <w:p w14:paraId="52B67C4B" w14:textId="5E2BF611" w:rsidR="004B00B9" w:rsidRPr="005246AB" w:rsidRDefault="004B00B9" w:rsidP="004B00B9">
      <w:pPr>
        <w:pStyle w:val="ListParagraph"/>
        <w:numPr>
          <w:ilvl w:val="0"/>
          <w:numId w:val="51"/>
        </w:numPr>
        <w:rPr>
          <w:rFonts w:ascii="Courier" w:hAnsi="Courier"/>
        </w:rPr>
      </w:pPr>
      <w:r>
        <w:rPr>
          <w:rFonts w:ascii="Courier" w:hAnsi="Courier"/>
        </w:rPr>
        <w:t>Connect the wire from the RED</w:t>
      </w:r>
      <w:r w:rsidR="005004E0">
        <w:rPr>
          <w:rFonts w:ascii="Courier" w:hAnsi="Courier"/>
        </w:rPr>
        <w:t>1</w:t>
      </w:r>
      <w:r>
        <w:rPr>
          <w:rFonts w:ascii="Courier" w:hAnsi="Courier"/>
        </w:rPr>
        <w:t xml:space="preserve"> binding post to the positive </w:t>
      </w:r>
      <w:r w:rsidRPr="005246AB">
        <w:rPr>
          <w:rFonts w:ascii="Courier" w:hAnsi="Courier"/>
        </w:rPr>
        <w:t xml:space="preserve">terminal of </w:t>
      </w:r>
      <w:r>
        <w:rPr>
          <w:rFonts w:ascii="Courier" w:hAnsi="Courier"/>
        </w:rPr>
        <w:t>the</w:t>
      </w:r>
      <w:r w:rsidRPr="005246AB">
        <w:rPr>
          <w:rFonts w:ascii="Courier" w:hAnsi="Courier"/>
        </w:rPr>
        <w:t xml:space="preserve"> battery</w:t>
      </w:r>
      <w:r>
        <w:rPr>
          <w:rFonts w:ascii="Courier" w:hAnsi="Courier"/>
        </w:rPr>
        <w:t xml:space="preserve"> (you can either tape it or hold it with your thumb/finger</w:t>
      </w:r>
      <w:r w:rsidRPr="005246AB">
        <w:rPr>
          <w:rFonts w:ascii="Courier" w:hAnsi="Courier"/>
        </w:rPr>
        <w:t>)</w:t>
      </w:r>
      <w:r w:rsidRPr="005246AB">
        <w:rPr>
          <w:rFonts w:ascii="Courier" w:hAnsi="Courier"/>
        </w:rPr>
        <w:br/>
        <w:t>_________</w:t>
      </w:r>
      <w:r w:rsidRPr="005246AB">
        <w:rPr>
          <w:rFonts w:ascii="Courier" w:hAnsi="Courier"/>
        </w:rPr>
        <w:br/>
      </w:r>
    </w:p>
    <w:p w14:paraId="3DCB239C" w14:textId="699CFBA9" w:rsidR="004B00B9" w:rsidRPr="005246AB" w:rsidRDefault="004B00B9" w:rsidP="004B00B9">
      <w:pPr>
        <w:pStyle w:val="ListParagraph"/>
        <w:numPr>
          <w:ilvl w:val="0"/>
          <w:numId w:val="51"/>
        </w:numPr>
        <w:rPr>
          <w:rFonts w:ascii="Courier" w:hAnsi="Courier"/>
        </w:rPr>
      </w:pPr>
      <w:r>
        <w:rPr>
          <w:rFonts w:ascii="Courier" w:hAnsi="Courier"/>
        </w:rPr>
        <w:t>Connect the wire from the BL</w:t>
      </w:r>
      <w:r w:rsidR="005004E0">
        <w:rPr>
          <w:rFonts w:ascii="Courier" w:hAnsi="Courier"/>
        </w:rPr>
        <w:t>K1</w:t>
      </w:r>
      <w:r>
        <w:rPr>
          <w:rFonts w:ascii="Courier" w:hAnsi="Courier"/>
        </w:rPr>
        <w:t xml:space="preserve"> binding post to the </w:t>
      </w:r>
      <w:r w:rsidRPr="005246AB">
        <w:rPr>
          <w:rFonts w:ascii="Courier" w:hAnsi="Courier"/>
        </w:rPr>
        <w:t xml:space="preserve">negative terminal </w:t>
      </w:r>
      <w:r>
        <w:rPr>
          <w:rFonts w:ascii="Courier" w:hAnsi="Courier"/>
        </w:rPr>
        <w:t>of the same</w:t>
      </w:r>
      <w:r w:rsidRPr="005246AB">
        <w:rPr>
          <w:rFonts w:ascii="Courier" w:hAnsi="Courier"/>
        </w:rPr>
        <w:t xml:space="preserve"> </w:t>
      </w:r>
      <w:r>
        <w:rPr>
          <w:rFonts w:ascii="Courier" w:hAnsi="Courier"/>
        </w:rPr>
        <w:t>battery</w:t>
      </w:r>
      <w:r w:rsidRPr="005246AB">
        <w:rPr>
          <w:rFonts w:ascii="Courier" w:hAnsi="Courier"/>
        </w:rPr>
        <w:br/>
        <w:t>_________</w:t>
      </w:r>
    </w:p>
    <w:p w14:paraId="3521F3C2" w14:textId="77777777" w:rsidR="004B00B9" w:rsidRDefault="004B00B9" w:rsidP="004B00B9">
      <w:pPr>
        <w:pStyle w:val="ListParagraph"/>
        <w:ind w:left="0"/>
        <w:rPr>
          <w:rFonts w:ascii="Courier" w:hAnsi="Courier"/>
        </w:rPr>
      </w:pPr>
    </w:p>
    <w:p w14:paraId="1AC458FF" w14:textId="3EB9ADB1" w:rsidR="004B00B9" w:rsidRDefault="004B00B9" w:rsidP="004B00B9">
      <w:pPr>
        <w:pStyle w:val="ListParagraph"/>
        <w:numPr>
          <w:ilvl w:val="0"/>
          <w:numId w:val="51"/>
        </w:numPr>
        <w:rPr>
          <w:rFonts w:ascii="Courier" w:hAnsi="Courier"/>
        </w:rPr>
      </w:pPr>
      <w:r>
        <w:rPr>
          <w:rFonts w:ascii="Courier" w:hAnsi="Courier"/>
        </w:rPr>
        <w:t>Click the “Swing!” button.  You should get an IV curve that looks like the photo.</w:t>
      </w:r>
      <w:r w:rsidR="009E34EE">
        <w:rPr>
          <w:rFonts w:ascii="Courier" w:hAnsi="Courier"/>
        </w:rPr>
        <w:br/>
        <w:t>_________</w:t>
      </w:r>
    </w:p>
    <w:p w14:paraId="31106ECC" w14:textId="77777777" w:rsidR="004B00B9" w:rsidRPr="004B00B9" w:rsidRDefault="004B00B9" w:rsidP="004B00B9">
      <w:pPr>
        <w:rPr>
          <w:rFonts w:ascii="Courier" w:hAnsi="Courier"/>
        </w:rPr>
      </w:pPr>
    </w:p>
    <w:p w14:paraId="639D9FBA" w14:textId="4E004ECA" w:rsidR="001A5CD4" w:rsidRDefault="001A5CD4" w:rsidP="004B00B9">
      <w:pPr>
        <w:pStyle w:val="ListParagraph"/>
        <w:numPr>
          <w:ilvl w:val="0"/>
          <w:numId w:val="51"/>
        </w:numPr>
        <w:rPr>
          <w:rFonts w:ascii="Courier" w:hAnsi="Courier"/>
        </w:rPr>
      </w:pPr>
      <w:r>
        <w:rPr>
          <w:rFonts w:ascii="Courier" w:hAnsi="Courier"/>
        </w:rPr>
        <w:t>If you get an error dialog that says: “</w:t>
      </w:r>
      <w:r w:rsidRPr="004B00B9">
        <w:rPr>
          <w:rFonts w:ascii="Courier" w:hAnsi="Courier"/>
        </w:rPr>
        <w:t xml:space="preserve">ERROR: </w:t>
      </w:r>
      <w:proofErr w:type="spellStart"/>
      <w:r>
        <w:rPr>
          <w:rFonts w:ascii="Courier" w:hAnsi="Courier"/>
        </w:rPr>
        <w:t>Voc</w:t>
      </w:r>
      <w:proofErr w:type="spellEnd"/>
      <w:r>
        <w:rPr>
          <w:rFonts w:ascii="Courier" w:hAnsi="Courier"/>
        </w:rPr>
        <w:t xml:space="preserve"> is zero volts” check that you don’t have the battery backwards and that the wires are making good contact with the terminals.</w:t>
      </w:r>
    </w:p>
    <w:p w14:paraId="31057DD6" w14:textId="77777777" w:rsidR="001A5CD4" w:rsidRPr="001A5CD4" w:rsidRDefault="001A5CD4" w:rsidP="001A5CD4">
      <w:pPr>
        <w:rPr>
          <w:rFonts w:ascii="Courier" w:hAnsi="Courier"/>
        </w:rPr>
      </w:pPr>
    </w:p>
    <w:p w14:paraId="7458DC79" w14:textId="77777777" w:rsidR="004B00B9" w:rsidRDefault="004B00B9" w:rsidP="004B00B9">
      <w:pPr>
        <w:pStyle w:val="ListParagraph"/>
        <w:numPr>
          <w:ilvl w:val="0"/>
          <w:numId w:val="51"/>
        </w:numPr>
        <w:rPr>
          <w:rFonts w:ascii="Courier" w:hAnsi="Courier"/>
        </w:rPr>
      </w:pPr>
      <w:r>
        <w:rPr>
          <w:rFonts w:ascii="Courier" w:hAnsi="Courier"/>
        </w:rPr>
        <w:t>If you get an error dialog that says: “</w:t>
      </w:r>
      <w:r w:rsidRPr="004B00B9">
        <w:rPr>
          <w:rFonts w:ascii="Courier" w:hAnsi="Courier"/>
        </w:rPr>
        <w:t xml:space="preserve">ERROR: Timed out polling for stable </w:t>
      </w:r>
      <w:proofErr w:type="spellStart"/>
      <w:r w:rsidRPr="004B00B9">
        <w:rPr>
          <w:rFonts w:ascii="Courier" w:hAnsi="Courier"/>
        </w:rPr>
        <w:t>Isc</w:t>
      </w:r>
      <w:proofErr w:type="spellEnd"/>
      <w:r>
        <w:rPr>
          <w:rFonts w:ascii="Courier" w:hAnsi="Courier"/>
        </w:rPr>
        <w:t>”</w:t>
      </w:r>
    </w:p>
    <w:p w14:paraId="2C8DCD6B" w14:textId="77777777" w:rsidR="004B00B9" w:rsidRPr="004B00B9" w:rsidRDefault="004B00B9" w:rsidP="004B00B9">
      <w:pPr>
        <w:rPr>
          <w:rFonts w:ascii="Courier" w:hAnsi="Courier"/>
        </w:rPr>
      </w:pPr>
    </w:p>
    <w:p w14:paraId="0E5D5492" w14:textId="1AA0B46D" w:rsidR="004B00B9" w:rsidRPr="004B00B9" w:rsidRDefault="004B00B9" w:rsidP="004B00B9">
      <w:pPr>
        <w:pStyle w:val="ListParagraph"/>
        <w:numPr>
          <w:ilvl w:val="0"/>
          <w:numId w:val="77"/>
        </w:numPr>
        <w:ind w:left="1440"/>
        <w:rPr>
          <w:rFonts w:ascii="Courier" w:hAnsi="Courier"/>
        </w:rPr>
      </w:pPr>
      <w:r>
        <w:rPr>
          <w:rFonts w:ascii="Courier" w:hAnsi="Courier"/>
        </w:rPr>
        <w:t>Click on Preferences, c</w:t>
      </w:r>
      <w:r w:rsidRPr="004B00B9">
        <w:rPr>
          <w:rFonts w:ascii="Courier" w:hAnsi="Courier"/>
        </w:rPr>
        <w:t>lick on Arduino tab</w:t>
      </w:r>
      <w:r>
        <w:rPr>
          <w:rFonts w:ascii="Courier" w:hAnsi="Courier"/>
        </w:rPr>
        <w:t>, c</w:t>
      </w:r>
      <w:r w:rsidRPr="004B00B9">
        <w:rPr>
          <w:rFonts w:ascii="Courier" w:hAnsi="Courier"/>
        </w:rPr>
        <w:t>hange value of “</w:t>
      </w:r>
      <w:proofErr w:type="spellStart"/>
      <w:r w:rsidRPr="004B00B9">
        <w:rPr>
          <w:rFonts w:ascii="Courier" w:hAnsi="Courier"/>
        </w:rPr>
        <w:t>Isc</w:t>
      </w:r>
      <w:proofErr w:type="spellEnd"/>
      <w:r w:rsidRPr="004B00B9">
        <w:rPr>
          <w:rFonts w:ascii="Courier" w:hAnsi="Courier"/>
        </w:rPr>
        <w:t xml:space="preserve"> stable ADC” to 500</w:t>
      </w:r>
      <w:r>
        <w:rPr>
          <w:rFonts w:ascii="Courier" w:hAnsi="Courier"/>
        </w:rPr>
        <w:t>, click OK</w:t>
      </w:r>
    </w:p>
    <w:p w14:paraId="44DC20DD" w14:textId="77777777" w:rsidR="004B00B9" w:rsidRPr="004B00B9" w:rsidRDefault="004B00B9" w:rsidP="004B00B9">
      <w:pPr>
        <w:ind w:left="1080"/>
        <w:rPr>
          <w:rFonts w:ascii="Courier" w:hAnsi="Courier"/>
        </w:rPr>
      </w:pPr>
    </w:p>
    <w:p w14:paraId="0F8798EF" w14:textId="60943C8F" w:rsidR="004B00B9" w:rsidRDefault="004B00B9" w:rsidP="004B00B9">
      <w:pPr>
        <w:pStyle w:val="ListParagraph"/>
        <w:numPr>
          <w:ilvl w:val="0"/>
          <w:numId w:val="77"/>
        </w:numPr>
        <w:ind w:left="1440"/>
        <w:rPr>
          <w:rFonts w:ascii="Courier" w:hAnsi="Courier"/>
        </w:rPr>
      </w:pPr>
      <w:r>
        <w:rPr>
          <w:rFonts w:ascii="Courier" w:hAnsi="Courier"/>
        </w:rPr>
        <w:t>Retry the battery test; it should work</w:t>
      </w:r>
    </w:p>
    <w:p w14:paraId="626C39C0" w14:textId="77777777" w:rsidR="004B00B9" w:rsidRPr="004B00B9" w:rsidRDefault="004B00B9" w:rsidP="004B00B9">
      <w:pPr>
        <w:ind w:left="1080"/>
        <w:rPr>
          <w:rFonts w:ascii="Courier" w:hAnsi="Courier"/>
        </w:rPr>
      </w:pPr>
    </w:p>
    <w:p w14:paraId="5876FB4A" w14:textId="37501484" w:rsidR="004B00B9" w:rsidRPr="004B00B9" w:rsidRDefault="004B00B9" w:rsidP="004B00B9">
      <w:pPr>
        <w:pStyle w:val="ListParagraph"/>
        <w:numPr>
          <w:ilvl w:val="0"/>
          <w:numId w:val="77"/>
        </w:numPr>
        <w:ind w:left="1440"/>
        <w:rPr>
          <w:rFonts w:ascii="Courier" w:hAnsi="Courier"/>
        </w:rPr>
      </w:pPr>
      <w:r>
        <w:rPr>
          <w:rFonts w:ascii="Courier" w:hAnsi="Courier"/>
        </w:rPr>
        <w:t>Click on Preferences, c</w:t>
      </w:r>
      <w:r w:rsidRPr="004B00B9">
        <w:rPr>
          <w:rFonts w:ascii="Courier" w:hAnsi="Courier"/>
        </w:rPr>
        <w:t>lick on Arduino tab</w:t>
      </w:r>
      <w:r>
        <w:rPr>
          <w:rFonts w:ascii="Courier" w:hAnsi="Courier"/>
        </w:rPr>
        <w:t>, click on “Restore Defaults”, click OK</w:t>
      </w:r>
    </w:p>
    <w:p w14:paraId="4231B3B9" w14:textId="1E747273" w:rsidR="004B00B9" w:rsidRPr="001A5CD4" w:rsidRDefault="004B00B9" w:rsidP="001A5CD4">
      <w:pPr>
        <w:ind w:left="1080"/>
        <w:rPr>
          <w:rFonts w:ascii="Courier" w:hAnsi="Courier"/>
        </w:rPr>
      </w:pPr>
    </w:p>
    <w:p w14:paraId="19BE6606" w14:textId="6B63A3D4" w:rsidR="00F04FF2" w:rsidRPr="00C83733" w:rsidRDefault="00C83733" w:rsidP="00C83733">
      <w:pPr>
        <w:pStyle w:val="Heading1"/>
      </w:pPr>
      <w:bookmarkStart w:id="64" w:name="_Toc411616816"/>
      <w:r>
        <w:t>Prepare for case and final assembly</w:t>
      </w:r>
      <w:bookmarkEnd w:id="64"/>
      <w:r>
        <w:br/>
      </w:r>
    </w:p>
    <w:p w14:paraId="6BC56EE3" w14:textId="5E12CD37" w:rsidR="00D8361A" w:rsidRDefault="00F04FF2" w:rsidP="00F04FF2">
      <w:pPr>
        <w:rPr>
          <w:rFonts w:ascii="Courier" w:hAnsi="Courier"/>
        </w:rPr>
      </w:pPr>
      <w:r>
        <w:rPr>
          <w:rFonts w:ascii="Courier" w:hAnsi="Courier"/>
        </w:rPr>
        <w:t xml:space="preserve">The </w:t>
      </w:r>
      <w:r w:rsidR="009824A9">
        <w:rPr>
          <w:rFonts w:ascii="Courier" w:hAnsi="Courier"/>
        </w:rPr>
        <w:t xml:space="preserve">acrylic </w:t>
      </w:r>
      <w:r>
        <w:rPr>
          <w:rFonts w:ascii="Courier" w:hAnsi="Courier"/>
        </w:rPr>
        <w:t xml:space="preserve">baseball display case used for the IV Swinger 2 enclosure needs to have several holes drilled through it </w:t>
      </w:r>
      <w:r w:rsidR="009824A9">
        <w:rPr>
          <w:rFonts w:ascii="Courier" w:hAnsi="Courier"/>
        </w:rPr>
        <w:t>for attachments</w:t>
      </w:r>
      <w:r>
        <w:rPr>
          <w:rFonts w:ascii="Courier" w:hAnsi="Courier"/>
        </w:rPr>
        <w:t>.</w:t>
      </w:r>
    </w:p>
    <w:p w14:paraId="3AF9E2E4" w14:textId="77777777" w:rsidR="001C6F76" w:rsidRDefault="001C6F76" w:rsidP="001C6F76">
      <w:pPr>
        <w:rPr>
          <w:rFonts w:ascii="Courier" w:hAnsi="Courier"/>
        </w:rPr>
      </w:pPr>
    </w:p>
    <w:p w14:paraId="51941BE8" w14:textId="7CDB7AEA" w:rsidR="001C6F76" w:rsidRDefault="001C6F76" w:rsidP="001C6F76">
      <w:pPr>
        <w:rPr>
          <w:rFonts w:ascii="Courier" w:hAnsi="Courier"/>
        </w:rPr>
      </w:pPr>
      <w:r>
        <w:rPr>
          <w:rFonts w:ascii="Courier" w:hAnsi="Courier"/>
        </w:rPr>
        <w:t>Case side definitions</w:t>
      </w:r>
      <w:r w:rsidR="001A5CD4">
        <w:rPr>
          <w:rFonts w:ascii="Courier" w:hAnsi="Courier"/>
        </w:rPr>
        <w:t xml:space="preserve"> (see photo)</w:t>
      </w:r>
      <w:r>
        <w:rPr>
          <w:rFonts w:ascii="Courier" w:hAnsi="Courier"/>
        </w:rPr>
        <w:t>:</w:t>
      </w:r>
      <w:r>
        <w:rPr>
          <w:rFonts w:ascii="Courier" w:hAnsi="Courier"/>
        </w:rPr>
        <w:br/>
      </w:r>
    </w:p>
    <w:p w14:paraId="2CB89F79" w14:textId="59411D8B" w:rsidR="00204B44" w:rsidRDefault="001C6F76" w:rsidP="004B00B9">
      <w:pPr>
        <w:pStyle w:val="ListParagraph"/>
        <w:numPr>
          <w:ilvl w:val="0"/>
          <w:numId w:val="56"/>
        </w:numPr>
        <w:rPr>
          <w:rFonts w:ascii="Courier" w:hAnsi="Courier"/>
        </w:rPr>
      </w:pPr>
      <w:r>
        <w:rPr>
          <w:rFonts w:ascii="Courier" w:hAnsi="Courier"/>
        </w:rPr>
        <w:t>Front: side with the USB connector</w:t>
      </w:r>
    </w:p>
    <w:p w14:paraId="782FB509" w14:textId="410BA065" w:rsidR="001C6F76" w:rsidRDefault="001C6F76" w:rsidP="004B00B9">
      <w:pPr>
        <w:pStyle w:val="ListParagraph"/>
        <w:numPr>
          <w:ilvl w:val="0"/>
          <w:numId w:val="56"/>
        </w:numPr>
        <w:rPr>
          <w:rFonts w:ascii="Courier" w:hAnsi="Courier"/>
        </w:rPr>
      </w:pPr>
      <w:r>
        <w:rPr>
          <w:rFonts w:ascii="Courier" w:hAnsi="Courier"/>
        </w:rPr>
        <w:t>Back: side opposite from front</w:t>
      </w:r>
    </w:p>
    <w:p w14:paraId="2BE0B465" w14:textId="3AE727D0" w:rsidR="001C6F76" w:rsidRDefault="001C6F76" w:rsidP="004B00B9">
      <w:pPr>
        <w:pStyle w:val="ListParagraph"/>
        <w:numPr>
          <w:ilvl w:val="0"/>
          <w:numId w:val="56"/>
        </w:numPr>
        <w:rPr>
          <w:rFonts w:ascii="Courier" w:hAnsi="Courier"/>
        </w:rPr>
      </w:pPr>
      <w:r>
        <w:rPr>
          <w:rFonts w:ascii="Courier" w:hAnsi="Courier"/>
        </w:rPr>
        <w:t>Left: side wi</w:t>
      </w:r>
      <w:r w:rsidR="00191B8A">
        <w:rPr>
          <w:rFonts w:ascii="Courier" w:hAnsi="Courier"/>
        </w:rPr>
        <w:t>th binding posts and relay module</w:t>
      </w:r>
    </w:p>
    <w:p w14:paraId="4044503C" w14:textId="3A365EAD" w:rsidR="001C6F76" w:rsidRDefault="00191B8A" w:rsidP="004B00B9">
      <w:pPr>
        <w:pStyle w:val="ListParagraph"/>
        <w:numPr>
          <w:ilvl w:val="0"/>
          <w:numId w:val="56"/>
        </w:numPr>
        <w:rPr>
          <w:rFonts w:ascii="Courier" w:hAnsi="Courier"/>
        </w:rPr>
      </w:pPr>
      <w:r>
        <w:rPr>
          <w:rFonts w:ascii="Courier" w:hAnsi="Courier"/>
        </w:rPr>
        <w:lastRenderedPageBreak/>
        <w:t>Right: side opposite from left</w:t>
      </w:r>
    </w:p>
    <w:p w14:paraId="428942B8" w14:textId="77777777" w:rsidR="001C6F76" w:rsidRDefault="001C6F76" w:rsidP="004B00B9">
      <w:pPr>
        <w:pStyle w:val="ListParagraph"/>
        <w:numPr>
          <w:ilvl w:val="0"/>
          <w:numId w:val="56"/>
        </w:numPr>
        <w:rPr>
          <w:rFonts w:ascii="Courier" w:hAnsi="Courier"/>
        </w:rPr>
      </w:pPr>
      <w:r>
        <w:rPr>
          <w:rFonts w:ascii="Courier" w:hAnsi="Courier"/>
        </w:rPr>
        <w:t>Bottom: side with Arduino</w:t>
      </w:r>
    </w:p>
    <w:p w14:paraId="15A994B8" w14:textId="68B07E29" w:rsidR="001C6F76" w:rsidRDefault="00191B8A" w:rsidP="004B00B9">
      <w:pPr>
        <w:pStyle w:val="ListParagraph"/>
        <w:numPr>
          <w:ilvl w:val="0"/>
          <w:numId w:val="56"/>
        </w:numPr>
        <w:rPr>
          <w:rFonts w:ascii="Courier" w:hAnsi="Courier"/>
        </w:rPr>
      </w:pPr>
      <w:r>
        <w:rPr>
          <w:rFonts w:ascii="Courier" w:hAnsi="Courier"/>
        </w:rPr>
        <w:t>Top: side above PCB</w:t>
      </w:r>
      <w:r w:rsidR="001C6F76">
        <w:rPr>
          <w:rFonts w:ascii="Courier" w:hAnsi="Courier"/>
        </w:rPr>
        <w:br/>
      </w:r>
    </w:p>
    <w:p w14:paraId="6FFFD2FD" w14:textId="548A233F" w:rsidR="001C6F76" w:rsidRDefault="001C6F76" w:rsidP="001A5CD4">
      <w:pPr>
        <w:rPr>
          <w:rFonts w:ascii="Courier" w:hAnsi="Courier"/>
        </w:rPr>
      </w:pPr>
      <w:r>
        <w:rPr>
          <w:rFonts w:ascii="Courier" w:hAnsi="Courier"/>
        </w:rPr>
        <w:t xml:space="preserve">The case comes in two </w:t>
      </w:r>
      <w:r w:rsidR="005A7569">
        <w:rPr>
          <w:rFonts w:ascii="Courier" w:hAnsi="Courier"/>
        </w:rPr>
        <w:t xml:space="preserve">U-shaped </w:t>
      </w:r>
      <w:r w:rsidR="009824A9">
        <w:rPr>
          <w:rFonts w:ascii="Courier" w:hAnsi="Courier"/>
        </w:rPr>
        <w:t>halves</w:t>
      </w:r>
      <w:r>
        <w:rPr>
          <w:rFonts w:ascii="Courier" w:hAnsi="Courier"/>
        </w:rPr>
        <w:t>:</w:t>
      </w:r>
      <w:r w:rsidR="009824A9">
        <w:rPr>
          <w:rFonts w:ascii="Courier" w:hAnsi="Courier"/>
        </w:rPr>
        <w:br/>
      </w:r>
    </w:p>
    <w:p w14:paraId="32174054" w14:textId="3D66ADE7" w:rsidR="001C6F76" w:rsidRDefault="000F65B6" w:rsidP="004B00B9">
      <w:pPr>
        <w:pStyle w:val="ListParagraph"/>
        <w:numPr>
          <w:ilvl w:val="0"/>
          <w:numId w:val="57"/>
        </w:numPr>
        <w:rPr>
          <w:rFonts w:ascii="Courier" w:hAnsi="Courier"/>
        </w:rPr>
      </w:pPr>
      <w:r>
        <w:rPr>
          <w:rFonts w:ascii="Courier" w:hAnsi="Courier"/>
        </w:rPr>
        <w:t>Base</w:t>
      </w:r>
      <w:r w:rsidR="005A7569">
        <w:rPr>
          <w:rFonts w:ascii="Courier" w:hAnsi="Courier"/>
        </w:rPr>
        <w:t>: Left / B</w:t>
      </w:r>
      <w:r w:rsidR="001C6F76">
        <w:rPr>
          <w:rFonts w:ascii="Courier" w:hAnsi="Courier"/>
        </w:rPr>
        <w:t>ottom (with f</w:t>
      </w:r>
      <w:r w:rsidR="005A7569">
        <w:rPr>
          <w:rFonts w:ascii="Courier" w:hAnsi="Courier"/>
        </w:rPr>
        <w:t>ins) / Right</w:t>
      </w:r>
    </w:p>
    <w:p w14:paraId="2E8D1CCC" w14:textId="1E322B19" w:rsidR="001C6F76" w:rsidRDefault="000F65B6" w:rsidP="004B00B9">
      <w:pPr>
        <w:pStyle w:val="ListParagraph"/>
        <w:numPr>
          <w:ilvl w:val="0"/>
          <w:numId w:val="57"/>
        </w:numPr>
        <w:rPr>
          <w:rFonts w:ascii="Courier" w:hAnsi="Courier"/>
        </w:rPr>
      </w:pPr>
      <w:r>
        <w:rPr>
          <w:rFonts w:ascii="Courier" w:hAnsi="Courier"/>
        </w:rPr>
        <w:t>Lid</w:t>
      </w:r>
      <w:r w:rsidR="005A7569">
        <w:rPr>
          <w:rFonts w:ascii="Courier" w:hAnsi="Courier"/>
        </w:rPr>
        <w:t>: Front / Top / Back</w:t>
      </w:r>
    </w:p>
    <w:p w14:paraId="42AA9C67" w14:textId="77777777" w:rsidR="005A7569" w:rsidRDefault="005A7569" w:rsidP="005A7569">
      <w:pPr>
        <w:rPr>
          <w:rFonts w:ascii="Courier" w:hAnsi="Courier"/>
        </w:rPr>
      </w:pPr>
    </w:p>
    <w:p w14:paraId="50180626" w14:textId="7F0481AC" w:rsidR="005A7569" w:rsidRDefault="005A7569" w:rsidP="005A7569">
      <w:pPr>
        <w:rPr>
          <w:rFonts w:ascii="Courier" w:hAnsi="Courier"/>
        </w:rPr>
      </w:pPr>
      <w:r>
        <w:rPr>
          <w:rFonts w:ascii="Courier" w:hAnsi="Courier"/>
        </w:rPr>
        <w:t>All the attach</w:t>
      </w:r>
      <w:r w:rsidR="000F65B6">
        <w:rPr>
          <w:rFonts w:ascii="Courier" w:hAnsi="Courier"/>
        </w:rPr>
        <w:t>ments are made to the base</w:t>
      </w:r>
      <w:r w:rsidR="009824A9">
        <w:rPr>
          <w:rFonts w:ascii="Courier" w:hAnsi="Courier"/>
        </w:rPr>
        <w:t xml:space="preserve"> half. </w:t>
      </w:r>
      <w:r w:rsidR="00860A5A">
        <w:rPr>
          <w:rFonts w:ascii="Courier" w:hAnsi="Courier"/>
        </w:rPr>
        <w:t xml:space="preserve">The lid </w:t>
      </w:r>
      <w:r w:rsidR="009824A9">
        <w:rPr>
          <w:rFonts w:ascii="Courier" w:hAnsi="Courier"/>
        </w:rPr>
        <w:t xml:space="preserve">half </w:t>
      </w:r>
      <w:r w:rsidR="00860A5A">
        <w:rPr>
          <w:rFonts w:ascii="Courier" w:hAnsi="Courier"/>
        </w:rPr>
        <w:t>has nothing attached to it, but does need a 3/8” hole in the front for the USB cable.</w:t>
      </w:r>
    </w:p>
    <w:p w14:paraId="014DC126" w14:textId="77777777" w:rsidR="00860A5A" w:rsidRDefault="00860A5A" w:rsidP="005A7569">
      <w:pPr>
        <w:rPr>
          <w:rFonts w:ascii="Courier" w:hAnsi="Courier"/>
        </w:rPr>
      </w:pPr>
    </w:p>
    <w:p w14:paraId="17A15D97" w14:textId="77777777" w:rsidR="00860A5A" w:rsidRDefault="00860A5A" w:rsidP="00860A5A">
      <w:pPr>
        <w:rPr>
          <w:rFonts w:ascii="Courier" w:hAnsi="Courier"/>
        </w:rPr>
      </w:pPr>
      <w:r>
        <w:rPr>
          <w:rFonts w:ascii="Courier" w:hAnsi="Courier"/>
        </w:rPr>
        <w:t>Care must be taken when drilling acrylic or else it will crack:</w:t>
      </w:r>
      <w:r>
        <w:rPr>
          <w:rFonts w:ascii="Courier" w:hAnsi="Courier"/>
        </w:rPr>
        <w:br/>
      </w:r>
    </w:p>
    <w:p w14:paraId="24903978" w14:textId="77777777" w:rsidR="00860A5A" w:rsidRDefault="00860A5A" w:rsidP="004B00B9">
      <w:pPr>
        <w:pStyle w:val="ListParagraph"/>
        <w:numPr>
          <w:ilvl w:val="0"/>
          <w:numId w:val="50"/>
        </w:numPr>
        <w:rPr>
          <w:rFonts w:ascii="Courier" w:hAnsi="Courier"/>
        </w:rPr>
      </w:pPr>
      <w:r>
        <w:rPr>
          <w:rFonts w:ascii="Courier" w:hAnsi="Courier"/>
        </w:rPr>
        <w:t>Use a drill press if you have one</w:t>
      </w:r>
    </w:p>
    <w:p w14:paraId="4BF976FD" w14:textId="77777777" w:rsidR="00860A5A" w:rsidRDefault="00860A5A" w:rsidP="004B00B9">
      <w:pPr>
        <w:pStyle w:val="ListParagraph"/>
        <w:numPr>
          <w:ilvl w:val="0"/>
          <w:numId w:val="50"/>
        </w:numPr>
        <w:rPr>
          <w:rFonts w:ascii="Courier" w:hAnsi="Courier"/>
        </w:rPr>
      </w:pPr>
      <w:r>
        <w:rPr>
          <w:rFonts w:ascii="Courier" w:hAnsi="Courier"/>
        </w:rPr>
        <w:t>Use vise (with rubber guards) to hold case</w:t>
      </w:r>
    </w:p>
    <w:p w14:paraId="3C56A78F" w14:textId="77777777" w:rsidR="00860A5A" w:rsidRDefault="00860A5A" w:rsidP="004B00B9">
      <w:pPr>
        <w:pStyle w:val="ListParagraph"/>
        <w:numPr>
          <w:ilvl w:val="0"/>
          <w:numId w:val="50"/>
        </w:numPr>
        <w:rPr>
          <w:rFonts w:ascii="Courier" w:hAnsi="Courier"/>
        </w:rPr>
      </w:pPr>
      <w:r>
        <w:rPr>
          <w:rFonts w:ascii="Courier" w:hAnsi="Courier"/>
        </w:rPr>
        <w:t>Position so that the hole being drilled is close to the vise jaw</w:t>
      </w:r>
    </w:p>
    <w:p w14:paraId="6366DA6F" w14:textId="77777777" w:rsidR="00860A5A" w:rsidRDefault="00860A5A" w:rsidP="004B00B9">
      <w:pPr>
        <w:pStyle w:val="ListParagraph"/>
        <w:numPr>
          <w:ilvl w:val="0"/>
          <w:numId w:val="50"/>
        </w:numPr>
        <w:rPr>
          <w:rFonts w:ascii="Courier" w:hAnsi="Courier"/>
        </w:rPr>
      </w:pPr>
      <w:r>
        <w:rPr>
          <w:rFonts w:ascii="Courier" w:hAnsi="Courier"/>
        </w:rPr>
        <w:t>Start with 1/16” pilot for all holes</w:t>
      </w:r>
    </w:p>
    <w:p w14:paraId="7BD6CB15" w14:textId="77777777" w:rsidR="00860A5A" w:rsidRDefault="00860A5A" w:rsidP="004B00B9">
      <w:pPr>
        <w:pStyle w:val="ListParagraph"/>
        <w:numPr>
          <w:ilvl w:val="0"/>
          <w:numId w:val="50"/>
        </w:numPr>
        <w:rPr>
          <w:rFonts w:ascii="Courier" w:hAnsi="Courier"/>
        </w:rPr>
      </w:pPr>
      <w:r>
        <w:rPr>
          <w:rFonts w:ascii="Courier" w:hAnsi="Courier"/>
        </w:rPr>
        <w:t>Drill slowly with light pressure</w:t>
      </w:r>
    </w:p>
    <w:p w14:paraId="7A39E102" w14:textId="77777777" w:rsidR="00860A5A" w:rsidRDefault="00860A5A" w:rsidP="004B00B9">
      <w:pPr>
        <w:pStyle w:val="ListParagraph"/>
        <w:numPr>
          <w:ilvl w:val="0"/>
          <w:numId w:val="50"/>
        </w:numPr>
        <w:rPr>
          <w:rFonts w:ascii="Courier" w:hAnsi="Courier"/>
        </w:rPr>
      </w:pPr>
      <w:r>
        <w:rPr>
          <w:rFonts w:ascii="Courier" w:hAnsi="Courier"/>
        </w:rPr>
        <w:t>Spray water on hole as it is being drilled to cool</w:t>
      </w:r>
    </w:p>
    <w:p w14:paraId="517BB9F3" w14:textId="29EB2C8E" w:rsidR="004171C9" w:rsidRPr="001A5CD4" w:rsidRDefault="00860A5A" w:rsidP="001A5CD4">
      <w:pPr>
        <w:pStyle w:val="ListParagraph"/>
        <w:numPr>
          <w:ilvl w:val="0"/>
          <w:numId w:val="50"/>
        </w:numPr>
        <w:rPr>
          <w:rFonts w:ascii="Courier" w:hAnsi="Courier"/>
        </w:rPr>
      </w:pPr>
      <w:r>
        <w:rPr>
          <w:rFonts w:ascii="Courier" w:hAnsi="Courier"/>
        </w:rPr>
        <w:t xml:space="preserve">Use a </w:t>
      </w:r>
      <w:proofErr w:type="spellStart"/>
      <w:r>
        <w:rPr>
          <w:rFonts w:ascii="Courier" w:hAnsi="Courier"/>
        </w:rPr>
        <w:t>Forstner</w:t>
      </w:r>
      <w:proofErr w:type="spellEnd"/>
      <w:r>
        <w:rPr>
          <w:rFonts w:ascii="Courier" w:hAnsi="Courier"/>
        </w:rPr>
        <w:t xml:space="preserve"> bit to drill the 3/8” hole for the USB cable. Otherwise, you’ll have to start with 1/16” pilot and drill incrementally larger holes until you get to 3/8”</w:t>
      </w:r>
      <w:r w:rsidR="001A5CD4">
        <w:rPr>
          <w:rFonts w:ascii="Courier" w:hAnsi="Courier"/>
        </w:rPr>
        <w:t xml:space="preserve"> (actually 25/64”)</w:t>
      </w:r>
      <w:r w:rsidR="00191B8A">
        <w:rPr>
          <w:rFonts w:ascii="Courier" w:hAnsi="Courier"/>
        </w:rPr>
        <w:br/>
      </w:r>
      <w:r w:rsidR="00886BE1">
        <w:rPr>
          <w:rFonts w:ascii="Courier" w:hAnsi="Courier"/>
        </w:rPr>
        <w:br/>
      </w:r>
    </w:p>
    <w:p w14:paraId="4259847E" w14:textId="6890E510" w:rsidR="00C83733" w:rsidRDefault="00C83733" w:rsidP="00C83733">
      <w:pPr>
        <w:pStyle w:val="Heading1"/>
      </w:pPr>
      <w:bookmarkStart w:id="65" w:name="_Toc411616817"/>
      <w:r>
        <w:t>Mark holes for Arduino standoffs</w:t>
      </w:r>
      <w:bookmarkEnd w:id="65"/>
      <w:r>
        <w:br/>
      </w:r>
    </w:p>
    <w:p w14:paraId="29D66AB1" w14:textId="58717C40" w:rsidR="00C83733" w:rsidRDefault="00C83733" w:rsidP="00C83733">
      <w:pPr>
        <w:rPr>
          <w:rFonts w:ascii="Courier" w:hAnsi="Courier"/>
          <w:b/>
          <w:sz w:val="28"/>
          <w:szCs w:val="28"/>
        </w:rPr>
      </w:pPr>
      <w:r w:rsidRPr="00392A9A">
        <w:rPr>
          <w:rFonts w:ascii="Courier" w:hAnsi="Courier"/>
          <w:b/>
          <w:sz w:val="28"/>
          <w:szCs w:val="28"/>
        </w:rPr>
        <w:t xml:space="preserve">IMPORTANT: For this step and the next three, look straight down </w:t>
      </w:r>
      <w:r w:rsidR="004E606F">
        <w:rPr>
          <w:rFonts w:ascii="Courier" w:hAnsi="Courier"/>
          <w:b/>
          <w:sz w:val="28"/>
          <w:szCs w:val="28"/>
        </w:rPr>
        <w:t xml:space="preserve">with one eye </w:t>
      </w:r>
      <w:r w:rsidRPr="00392A9A">
        <w:rPr>
          <w:rFonts w:ascii="Courier" w:hAnsi="Courier"/>
          <w:b/>
          <w:sz w:val="28"/>
          <w:szCs w:val="28"/>
        </w:rPr>
        <w:t>when making the Sharpie dots (the plastic distorts/refracts if you look at an angle, and you’ll miss the mark).</w:t>
      </w:r>
    </w:p>
    <w:p w14:paraId="566BA9AA" w14:textId="77777777" w:rsidR="00C83733" w:rsidRDefault="00C83733" w:rsidP="00C83733"/>
    <w:p w14:paraId="6DB831C5" w14:textId="77777777" w:rsidR="004358B3" w:rsidRPr="00C83733" w:rsidRDefault="004358B3" w:rsidP="00C83733"/>
    <w:p w14:paraId="4D1039EB" w14:textId="7B58D5AB" w:rsidR="004171C9" w:rsidRPr="00C83733" w:rsidRDefault="00F77EC8" w:rsidP="004B00B9">
      <w:pPr>
        <w:pStyle w:val="ListParagraph"/>
        <w:numPr>
          <w:ilvl w:val="0"/>
          <w:numId w:val="52"/>
        </w:numPr>
        <w:rPr>
          <w:rFonts w:ascii="Courier" w:hAnsi="Courier"/>
          <w:b/>
          <w:sz w:val="28"/>
          <w:szCs w:val="28"/>
          <w:u w:val="single"/>
        </w:rPr>
      </w:pPr>
      <w:r w:rsidRPr="00C83733">
        <w:rPr>
          <w:rFonts w:ascii="Courier" w:hAnsi="Courier"/>
          <w:b/>
          <w:sz w:val="28"/>
          <w:szCs w:val="28"/>
          <w:u w:val="single"/>
        </w:rPr>
        <w:t>Mark</w:t>
      </w:r>
      <w:r w:rsidR="004171C9" w:rsidRPr="00C83733">
        <w:rPr>
          <w:rFonts w:ascii="Courier" w:hAnsi="Courier"/>
          <w:b/>
          <w:sz w:val="28"/>
          <w:szCs w:val="28"/>
          <w:u w:val="single"/>
        </w:rPr>
        <w:t xml:space="preserve"> holes for Arduino standoffs</w:t>
      </w:r>
      <w:r w:rsidRPr="00C83733">
        <w:rPr>
          <w:rFonts w:ascii="Courier" w:hAnsi="Courier"/>
          <w:b/>
          <w:sz w:val="28"/>
          <w:szCs w:val="28"/>
          <w:u w:val="single"/>
        </w:rPr>
        <w:t>:</w:t>
      </w:r>
      <w:r w:rsidR="00274974" w:rsidRPr="00C83733">
        <w:rPr>
          <w:rFonts w:ascii="Courier" w:hAnsi="Courier"/>
          <w:b/>
          <w:sz w:val="28"/>
          <w:szCs w:val="28"/>
          <w:u w:val="single"/>
        </w:rPr>
        <w:br/>
      </w:r>
    </w:p>
    <w:p w14:paraId="239E1E10" w14:textId="2C8CBF2D" w:rsidR="00274974" w:rsidRDefault="00F77EC8" w:rsidP="004B00B9">
      <w:pPr>
        <w:pStyle w:val="ListParagraph"/>
        <w:numPr>
          <w:ilvl w:val="0"/>
          <w:numId w:val="53"/>
        </w:numPr>
        <w:rPr>
          <w:rFonts w:ascii="Courier" w:hAnsi="Courier"/>
        </w:rPr>
      </w:pPr>
      <w:r>
        <w:rPr>
          <w:rFonts w:ascii="Courier" w:hAnsi="Courier"/>
        </w:rPr>
        <w:t>A</w:t>
      </w:r>
      <w:r w:rsidR="00274974" w:rsidRPr="00274974">
        <w:rPr>
          <w:rFonts w:ascii="Courier" w:hAnsi="Courier"/>
        </w:rPr>
        <w:t xml:space="preserve">ttach </w:t>
      </w:r>
      <w:r w:rsidR="001A5CD4">
        <w:rPr>
          <w:rFonts w:ascii="Courier" w:hAnsi="Courier"/>
        </w:rPr>
        <w:t>four</w:t>
      </w:r>
      <w:r>
        <w:rPr>
          <w:rFonts w:ascii="Courier" w:hAnsi="Courier"/>
        </w:rPr>
        <w:t xml:space="preserve"> </w:t>
      </w:r>
      <w:r w:rsidR="001A5CD4">
        <w:rPr>
          <w:rFonts w:ascii="Courier" w:hAnsi="Courier"/>
        </w:rPr>
        <w:t xml:space="preserve">15mm </w:t>
      </w:r>
      <w:r w:rsidR="00274974" w:rsidRPr="00274974">
        <w:rPr>
          <w:rFonts w:ascii="Courier" w:hAnsi="Courier"/>
        </w:rPr>
        <w:t>standoffs to Arduino</w:t>
      </w:r>
      <w:r w:rsidR="00365B03">
        <w:rPr>
          <w:rFonts w:ascii="Courier" w:hAnsi="Courier"/>
        </w:rPr>
        <w:t>:</w:t>
      </w:r>
      <w:r w:rsidR="00274974">
        <w:rPr>
          <w:rFonts w:ascii="Courier" w:hAnsi="Courier"/>
        </w:rPr>
        <w:br/>
      </w:r>
    </w:p>
    <w:p w14:paraId="20F90336" w14:textId="1F07EFEB" w:rsidR="009E34EE" w:rsidRDefault="009E34EE" w:rsidP="004B00B9">
      <w:pPr>
        <w:pStyle w:val="ListParagraph"/>
        <w:numPr>
          <w:ilvl w:val="0"/>
          <w:numId w:val="54"/>
        </w:numPr>
        <w:rPr>
          <w:rFonts w:ascii="Courier" w:hAnsi="Courier"/>
        </w:rPr>
      </w:pPr>
      <w:r>
        <w:rPr>
          <w:rFonts w:ascii="Courier" w:hAnsi="Courier"/>
        </w:rPr>
        <w:t>Unplug the USB cable from the Arduino</w:t>
      </w:r>
      <w:r>
        <w:rPr>
          <w:rFonts w:ascii="Courier" w:hAnsi="Courier"/>
        </w:rPr>
        <w:br/>
        <w:t>_______</w:t>
      </w:r>
      <w:r>
        <w:rPr>
          <w:rFonts w:ascii="Courier" w:hAnsi="Courier"/>
        </w:rPr>
        <w:br/>
      </w:r>
    </w:p>
    <w:p w14:paraId="55B56C58" w14:textId="71E354E9" w:rsidR="00274974" w:rsidRDefault="00191B8A" w:rsidP="004B00B9">
      <w:pPr>
        <w:pStyle w:val="ListParagraph"/>
        <w:numPr>
          <w:ilvl w:val="0"/>
          <w:numId w:val="54"/>
        </w:numPr>
        <w:rPr>
          <w:rFonts w:ascii="Courier" w:hAnsi="Courier"/>
        </w:rPr>
      </w:pPr>
      <w:r>
        <w:rPr>
          <w:rFonts w:ascii="Courier" w:hAnsi="Courier"/>
        </w:rPr>
        <w:lastRenderedPageBreak/>
        <w:t>Carefully remove the PCB from the Arduino</w:t>
      </w:r>
      <w:r w:rsidR="00F77EC8">
        <w:rPr>
          <w:rFonts w:ascii="Courier" w:hAnsi="Courier"/>
        </w:rPr>
        <w:br/>
      </w:r>
      <w:r w:rsidR="00274974">
        <w:rPr>
          <w:rFonts w:ascii="Courier" w:hAnsi="Courier"/>
        </w:rPr>
        <w:t>_______</w:t>
      </w:r>
      <w:r w:rsidR="00274974">
        <w:rPr>
          <w:rFonts w:ascii="Courier" w:hAnsi="Courier"/>
        </w:rPr>
        <w:br/>
      </w:r>
    </w:p>
    <w:p w14:paraId="6688F615" w14:textId="3A2131FC" w:rsidR="00274974" w:rsidRDefault="00274974" w:rsidP="004B00B9">
      <w:pPr>
        <w:pStyle w:val="ListParagraph"/>
        <w:numPr>
          <w:ilvl w:val="0"/>
          <w:numId w:val="54"/>
        </w:numPr>
        <w:rPr>
          <w:rFonts w:ascii="Courier" w:hAnsi="Courier"/>
        </w:rPr>
      </w:pPr>
      <w:r>
        <w:rPr>
          <w:rFonts w:ascii="Courier" w:hAnsi="Courier"/>
        </w:rPr>
        <w:t>Insert threaded/male end of each standoff through its hole in the Arduino from the back</w:t>
      </w:r>
      <w:r w:rsidR="00033255">
        <w:rPr>
          <w:rFonts w:ascii="Courier" w:hAnsi="Courier"/>
        </w:rPr>
        <w:br/>
      </w:r>
      <w:r>
        <w:rPr>
          <w:rFonts w:ascii="Courier" w:hAnsi="Courier"/>
        </w:rPr>
        <w:t>________</w:t>
      </w:r>
      <w:r>
        <w:rPr>
          <w:rFonts w:ascii="Courier" w:hAnsi="Courier"/>
        </w:rPr>
        <w:br/>
      </w:r>
    </w:p>
    <w:p w14:paraId="048F5760" w14:textId="16330E92" w:rsidR="00274974" w:rsidRDefault="00274974" w:rsidP="004B00B9">
      <w:pPr>
        <w:pStyle w:val="ListParagraph"/>
        <w:numPr>
          <w:ilvl w:val="0"/>
          <w:numId w:val="54"/>
        </w:numPr>
        <w:rPr>
          <w:rFonts w:ascii="Courier" w:hAnsi="Courier"/>
        </w:rPr>
      </w:pPr>
      <w:r>
        <w:rPr>
          <w:rFonts w:ascii="Courier" w:hAnsi="Courier"/>
        </w:rPr>
        <w:t>Screw nut</w:t>
      </w:r>
      <w:r w:rsidR="007859AF">
        <w:rPr>
          <w:rFonts w:ascii="Courier" w:hAnsi="Courier"/>
        </w:rPr>
        <w:t>s</w:t>
      </w:r>
      <w:r>
        <w:rPr>
          <w:rFonts w:ascii="Courier" w:hAnsi="Courier"/>
        </w:rPr>
        <w:t xml:space="preserve"> on</w:t>
      </w:r>
      <w:r w:rsidR="00AC2C68">
        <w:rPr>
          <w:rFonts w:ascii="Courier" w:hAnsi="Courier"/>
        </w:rPr>
        <w:t>to</w:t>
      </w:r>
      <w:r>
        <w:rPr>
          <w:rFonts w:ascii="Courier" w:hAnsi="Courier"/>
        </w:rPr>
        <w:t xml:space="preserve"> the threaded end</w:t>
      </w:r>
      <w:r w:rsidR="007859AF">
        <w:rPr>
          <w:rFonts w:ascii="Courier" w:hAnsi="Courier"/>
        </w:rPr>
        <w:t>s</w:t>
      </w:r>
      <w:r>
        <w:rPr>
          <w:rFonts w:ascii="Courier" w:hAnsi="Courier"/>
        </w:rPr>
        <w:t xml:space="preserve"> </w:t>
      </w:r>
      <w:r w:rsidR="007859AF">
        <w:rPr>
          <w:rFonts w:ascii="Courier" w:hAnsi="Courier"/>
        </w:rPr>
        <w:t xml:space="preserve">of the standoffs </w:t>
      </w:r>
      <w:r w:rsidR="001A5CD4">
        <w:rPr>
          <w:rFonts w:ascii="Courier" w:hAnsi="Courier"/>
        </w:rPr>
        <w:t>on the front</w:t>
      </w:r>
      <w:r>
        <w:rPr>
          <w:rFonts w:ascii="Courier" w:hAnsi="Courier"/>
        </w:rPr>
        <w:t xml:space="preserve"> of the Arduino – hold the nut with your finger and turn the standoff to tighten it. Use pliers to tighten more.</w:t>
      </w:r>
      <w:r>
        <w:rPr>
          <w:rFonts w:ascii="Courier" w:hAnsi="Courier"/>
        </w:rPr>
        <w:br/>
      </w:r>
      <w:r>
        <w:rPr>
          <w:rFonts w:ascii="Courier" w:hAnsi="Courier"/>
        </w:rPr>
        <w:br/>
      </w:r>
      <w:r w:rsidRPr="009E34EE">
        <w:rPr>
          <w:rFonts w:ascii="Courier" w:hAnsi="Courier"/>
          <w:b/>
        </w:rPr>
        <w:t>NOTE:</w:t>
      </w:r>
      <w:r>
        <w:rPr>
          <w:rFonts w:ascii="Courier" w:hAnsi="Courier"/>
        </w:rPr>
        <w:t xml:space="preserve"> The hole nearest the Arduino reset but</w:t>
      </w:r>
      <w:r w:rsidR="001723D3">
        <w:rPr>
          <w:rFonts w:ascii="Courier" w:hAnsi="Courier"/>
        </w:rPr>
        <w:t>ton doesn’t have room for a nut</w:t>
      </w:r>
      <w:r>
        <w:rPr>
          <w:rFonts w:ascii="Courier" w:hAnsi="Courier"/>
        </w:rPr>
        <w:br/>
        <w:t>________</w:t>
      </w:r>
      <w:r>
        <w:rPr>
          <w:rFonts w:ascii="Courier" w:hAnsi="Courier"/>
        </w:rPr>
        <w:br/>
      </w:r>
    </w:p>
    <w:p w14:paraId="26875735" w14:textId="343BA1D7" w:rsidR="00033255" w:rsidRPr="00F77EC8" w:rsidRDefault="00033255" w:rsidP="004B00B9">
      <w:pPr>
        <w:pStyle w:val="ListParagraph"/>
        <w:numPr>
          <w:ilvl w:val="0"/>
          <w:numId w:val="53"/>
        </w:numPr>
        <w:rPr>
          <w:rFonts w:ascii="Courier" w:hAnsi="Courier"/>
        </w:rPr>
      </w:pPr>
      <w:r w:rsidRPr="00F77EC8">
        <w:rPr>
          <w:rFonts w:ascii="Courier" w:hAnsi="Courier"/>
        </w:rPr>
        <w:t xml:space="preserve">Place the Arduino in position, standing on its standoffs (including the one without a nut). </w:t>
      </w:r>
      <w:r w:rsidR="00860A5A">
        <w:rPr>
          <w:rFonts w:ascii="Courier" w:hAnsi="Courier"/>
        </w:rPr>
        <w:t xml:space="preserve">The Arduino should be touching the right side of the case, with the USB connector facing the front. </w:t>
      </w:r>
      <w:r w:rsidR="006368D7">
        <w:rPr>
          <w:rFonts w:ascii="Courier" w:hAnsi="Courier"/>
        </w:rPr>
        <w:t xml:space="preserve">The single fin should be facing toward you </w:t>
      </w:r>
      <w:r w:rsidR="001723D3">
        <w:rPr>
          <w:rFonts w:ascii="Courier" w:hAnsi="Courier"/>
        </w:rPr>
        <w:t xml:space="preserve">so the fins look like a “Y”. </w:t>
      </w:r>
      <w:r w:rsidRPr="00F77EC8">
        <w:rPr>
          <w:rFonts w:ascii="Courier" w:hAnsi="Courier"/>
        </w:rPr>
        <w:t>See photo.</w:t>
      </w:r>
      <w:r w:rsidRPr="00F77EC8">
        <w:rPr>
          <w:rFonts w:ascii="Courier" w:hAnsi="Courier"/>
        </w:rPr>
        <w:br/>
        <w:t>________</w:t>
      </w:r>
      <w:r w:rsidR="00F77EC8">
        <w:rPr>
          <w:rFonts w:ascii="Courier" w:hAnsi="Courier"/>
        </w:rPr>
        <w:br/>
      </w:r>
    </w:p>
    <w:p w14:paraId="077D6872" w14:textId="13F5D572" w:rsidR="00033255" w:rsidRPr="00F77EC8" w:rsidRDefault="00033255" w:rsidP="004B00B9">
      <w:pPr>
        <w:pStyle w:val="ListParagraph"/>
        <w:numPr>
          <w:ilvl w:val="0"/>
          <w:numId w:val="53"/>
        </w:numPr>
        <w:rPr>
          <w:rFonts w:ascii="Courier" w:hAnsi="Courier"/>
        </w:rPr>
      </w:pPr>
      <w:r w:rsidRPr="00F77EC8">
        <w:rPr>
          <w:rFonts w:ascii="Courier" w:hAnsi="Courier"/>
        </w:rPr>
        <w:t>PUT LID ON THE CASE. This is important because the fit is very tight!</w:t>
      </w:r>
      <w:r w:rsidRPr="00F77EC8">
        <w:rPr>
          <w:rFonts w:ascii="Courier" w:hAnsi="Courier"/>
        </w:rPr>
        <w:br/>
        <w:t>________</w:t>
      </w:r>
      <w:r w:rsidRPr="00F77EC8">
        <w:rPr>
          <w:rFonts w:ascii="Courier" w:hAnsi="Courier"/>
        </w:rPr>
        <w:br/>
      </w:r>
    </w:p>
    <w:p w14:paraId="622E4C1E" w14:textId="309379A2" w:rsidR="007859AF" w:rsidRDefault="001723D3" w:rsidP="004B00B9">
      <w:pPr>
        <w:pStyle w:val="ListParagraph"/>
        <w:numPr>
          <w:ilvl w:val="0"/>
          <w:numId w:val="53"/>
        </w:numPr>
        <w:rPr>
          <w:rFonts w:ascii="Courier" w:hAnsi="Courier"/>
        </w:rPr>
      </w:pPr>
      <w:r>
        <w:rPr>
          <w:rFonts w:ascii="Courier" w:hAnsi="Courier"/>
        </w:rPr>
        <w:t>Turn the case over and look at it from the bottom. The Arduino will probably stay in place, but you can make sure by squeezing the front and back together with the hand you’re holding it with. U</w:t>
      </w:r>
      <w:r w:rsidR="00033255" w:rsidRPr="00F77EC8">
        <w:rPr>
          <w:rFonts w:ascii="Courier" w:hAnsi="Courier"/>
        </w:rPr>
        <w:t xml:space="preserve">se a Sharpie to mark the </w:t>
      </w:r>
      <w:r w:rsidR="006A0897">
        <w:rPr>
          <w:rFonts w:ascii="Courier" w:hAnsi="Courier"/>
        </w:rPr>
        <w:t>centers</w:t>
      </w:r>
      <w:r w:rsidR="00033255" w:rsidRPr="00F77EC8">
        <w:rPr>
          <w:rFonts w:ascii="Courier" w:hAnsi="Courier"/>
        </w:rPr>
        <w:t xml:space="preserve"> of the four holes</w:t>
      </w:r>
      <w:r w:rsidR="00B3429E">
        <w:rPr>
          <w:rFonts w:ascii="Courier" w:hAnsi="Courier"/>
        </w:rPr>
        <w:t>.</w:t>
      </w:r>
      <w:r>
        <w:rPr>
          <w:rFonts w:ascii="Courier" w:hAnsi="Courier"/>
        </w:rPr>
        <w:t xml:space="preserve"> </w:t>
      </w:r>
      <w:r w:rsidR="00033255" w:rsidRPr="00F77EC8">
        <w:rPr>
          <w:rFonts w:ascii="Courier" w:hAnsi="Courier"/>
        </w:rPr>
        <w:br/>
        <w:t>________</w:t>
      </w:r>
      <w:r w:rsidR="00F77EC8" w:rsidRPr="00F77EC8">
        <w:rPr>
          <w:rFonts w:ascii="Courier" w:hAnsi="Courier"/>
        </w:rPr>
        <w:br/>
      </w:r>
      <w:r w:rsidR="00033255" w:rsidRPr="00F77EC8">
        <w:rPr>
          <w:rFonts w:ascii="Courier" w:hAnsi="Courier"/>
        </w:rPr>
        <w:t xml:space="preserve"> </w:t>
      </w:r>
    </w:p>
    <w:p w14:paraId="5F80DA18" w14:textId="550857BE" w:rsidR="00F77EC8" w:rsidRDefault="007859AF" w:rsidP="004B00B9">
      <w:pPr>
        <w:pStyle w:val="ListParagraph"/>
        <w:numPr>
          <w:ilvl w:val="0"/>
          <w:numId w:val="53"/>
        </w:numPr>
        <w:rPr>
          <w:rFonts w:ascii="Courier" w:hAnsi="Courier"/>
        </w:rPr>
      </w:pPr>
      <w:r>
        <w:rPr>
          <w:rFonts w:ascii="Courier" w:hAnsi="Courier"/>
        </w:rPr>
        <w:t>Remove the lid from the case and remove the Arduino</w:t>
      </w:r>
      <w:r>
        <w:rPr>
          <w:rFonts w:ascii="Courier" w:hAnsi="Courier"/>
        </w:rPr>
        <w:br/>
        <w:t>________</w:t>
      </w:r>
      <w:r>
        <w:rPr>
          <w:rFonts w:ascii="Courier" w:hAnsi="Courier"/>
        </w:rPr>
        <w:br/>
      </w:r>
    </w:p>
    <w:p w14:paraId="7B114994" w14:textId="012C8799" w:rsidR="00D8361A" w:rsidRPr="00D8361A" w:rsidRDefault="00C83733" w:rsidP="00C83733">
      <w:pPr>
        <w:pStyle w:val="Heading1"/>
      </w:pPr>
      <w:bookmarkStart w:id="66" w:name="_Toc411616818"/>
      <w:r>
        <w:t>Mark holes for relay module standoffs</w:t>
      </w:r>
      <w:bookmarkEnd w:id="66"/>
      <w:r>
        <w:br/>
      </w:r>
    </w:p>
    <w:p w14:paraId="47F9FC75" w14:textId="54201C1D" w:rsidR="00365B03" w:rsidRPr="00C83733" w:rsidRDefault="00365B03"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Mark holes for relay module:</w:t>
      </w:r>
      <w:r w:rsidRPr="00C83733">
        <w:rPr>
          <w:rFonts w:ascii="Courier" w:hAnsi="Courier"/>
          <w:b/>
          <w:sz w:val="28"/>
          <w:szCs w:val="28"/>
          <w:u w:val="single"/>
        </w:rPr>
        <w:br/>
      </w:r>
    </w:p>
    <w:p w14:paraId="5C56ED84" w14:textId="6EE370E1" w:rsidR="00365B03" w:rsidRDefault="00365B03" w:rsidP="004B00B9">
      <w:pPr>
        <w:pStyle w:val="ListParagraph"/>
        <w:numPr>
          <w:ilvl w:val="0"/>
          <w:numId w:val="53"/>
        </w:numPr>
        <w:rPr>
          <w:rFonts w:ascii="Courier" w:hAnsi="Courier"/>
        </w:rPr>
      </w:pPr>
      <w:r>
        <w:rPr>
          <w:rFonts w:ascii="Courier" w:hAnsi="Courier"/>
        </w:rPr>
        <w:t>A</w:t>
      </w:r>
      <w:r w:rsidRPr="00274974">
        <w:rPr>
          <w:rFonts w:ascii="Courier" w:hAnsi="Courier"/>
        </w:rPr>
        <w:t xml:space="preserve">ttach </w:t>
      </w:r>
      <w:r>
        <w:rPr>
          <w:rFonts w:ascii="Courier" w:hAnsi="Courier"/>
        </w:rPr>
        <w:t xml:space="preserve">4 </w:t>
      </w:r>
      <w:r w:rsidRPr="00274974">
        <w:rPr>
          <w:rFonts w:ascii="Courier" w:hAnsi="Courier"/>
        </w:rPr>
        <w:t xml:space="preserve">standoffs to </w:t>
      </w:r>
      <w:r>
        <w:rPr>
          <w:rFonts w:ascii="Courier" w:hAnsi="Courier"/>
        </w:rPr>
        <w:t>relay module:</w:t>
      </w:r>
      <w:r>
        <w:rPr>
          <w:rFonts w:ascii="Courier" w:hAnsi="Courier"/>
        </w:rPr>
        <w:br/>
      </w:r>
    </w:p>
    <w:p w14:paraId="7407004E" w14:textId="4A91DEDB" w:rsidR="00414B4C" w:rsidRDefault="00191B8A" w:rsidP="004B00B9">
      <w:pPr>
        <w:pStyle w:val="ListParagraph"/>
        <w:numPr>
          <w:ilvl w:val="0"/>
          <w:numId w:val="54"/>
        </w:numPr>
        <w:rPr>
          <w:rFonts w:ascii="Courier" w:hAnsi="Courier"/>
        </w:rPr>
      </w:pPr>
      <w:r>
        <w:rPr>
          <w:rFonts w:ascii="Courier" w:hAnsi="Courier"/>
        </w:rPr>
        <w:lastRenderedPageBreak/>
        <w:t>Disconnect all</w:t>
      </w:r>
      <w:r w:rsidR="00414B4C">
        <w:rPr>
          <w:rFonts w:ascii="Courier" w:hAnsi="Courier"/>
        </w:rPr>
        <w:t xml:space="preserve"> wires from relay module</w:t>
      </w:r>
      <w:r w:rsidR="00414B4C">
        <w:rPr>
          <w:rFonts w:ascii="Courier" w:hAnsi="Courier"/>
        </w:rPr>
        <w:br/>
        <w:t>________</w:t>
      </w:r>
      <w:r w:rsidR="00414B4C">
        <w:rPr>
          <w:rFonts w:ascii="Courier" w:hAnsi="Courier"/>
        </w:rPr>
        <w:br/>
      </w:r>
    </w:p>
    <w:p w14:paraId="0DE2D911" w14:textId="19D90B41" w:rsidR="00365B03" w:rsidRDefault="00365B03" w:rsidP="004B00B9">
      <w:pPr>
        <w:pStyle w:val="ListParagraph"/>
        <w:numPr>
          <w:ilvl w:val="0"/>
          <w:numId w:val="54"/>
        </w:numPr>
        <w:rPr>
          <w:rFonts w:ascii="Courier" w:hAnsi="Courier"/>
        </w:rPr>
      </w:pPr>
      <w:r>
        <w:rPr>
          <w:rFonts w:ascii="Courier" w:hAnsi="Courier"/>
        </w:rPr>
        <w:t>Insert threaded/male end of each standoff through its hole in the relay</w:t>
      </w:r>
      <w:r w:rsidR="00414B4C">
        <w:rPr>
          <w:rFonts w:ascii="Courier" w:hAnsi="Courier"/>
        </w:rPr>
        <w:t xml:space="preserve"> module from the back</w:t>
      </w:r>
      <w:r w:rsidR="00414B4C">
        <w:rPr>
          <w:rFonts w:ascii="Courier" w:hAnsi="Courier"/>
        </w:rPr>
        <w:br/>
        <w:t>________</w:t>
      </w:r>
      <w:r w:rsidR="00414B4C">
        <w:rPr>
          <w:rFonts w:ascii="Courier" w:hAnsi="Courier"/>
        </w:rPr>
        <w:br/>
      </w:r>
    </w:p>
    <w:p w14:paraId="7C553116" w14:textId="5CA1B7FF" w:rsidR="00365B03" w:rsidRPr="003F4BAD" w:rsidRDefault="00365B03" w:rsidP="004B00B9">
      <w:pPr>
        <w:pStyle w:val="ListParagraph"/>
        <w:numPr>
          <w:ilvl w:val="0"/>
          <w:numId w:val="54"/>
        </w:numPr>
        <w:rPr>
          <w:rFonts w:ascii="Courier" w:hAnsi="Courier"/>
        </w:rPr>
      </w:pPr>
      <w:r>
        <w:rPr>
          <w:rFonts w:ascii="Courier" w:hAnsi="Courier"/>
        </w:rPr>
        <w:t>Screw nut on the threaded end</w:t>
      </w:r>
      <w:r w:rsidR="00414B4C">
        <w:rPr>
          <w:rFonts w:ascii="Courier" w:hAnsi="Courier"/>
        </w:rPr>
        <w:t xml:space="preserve"> on the front of the relay module</w:t>
      </w:r>
      <w:r w:rsidR="00AC2C68">
        <w:rPr>
          <w:rFonts w:ascii="Courier" w:hAnsi="Courier"/>
        </w:rPr>
        <w:t xml:space="preserve"> and tighten it</w:t>
      </w:r>
      <w:r w:rsidR="00414B4C">
        <w:rPr>
          <w:rFonts w:ascii="Courier" w:hAnsi="Courier"/>
        </w:rPr>
        <w:br/>
        <w:t>________</w:t>
      </w:r>
      <w:r w:rsidRPr="003F4BAD">
        <w:rPr>
          <w:rFonts w:ascii="Courier" w:hAnsi="Courier"/>
        </w:rPr>
        <w:br/>
      </w:r>
    </w:p>
    <w:p w14:paraId="431C9DFC" w14:textId="238AD052" w:rsidR="003F4BAD" w:rsidRDefault="003F4BAD" w:rsidP="004B00B9">
      <w:pPr>
        <w:pStyle w:val="ListParagraph"/>
        <w:numPr>
          <w:ilvl w:val="0"/>
          <w:numId w:val="53"/>
        </w:numPr>
        <w:rPr>
          <w:rFonts w:ascii="Courier" w:hAnsi="Courier"/>
        </w:rPr>
      </w:pPr>
      <w:r>
        <w:rPr>
          <w:rFonts w:ascii="Courier" w:hAnsi="Courier"/>
        </w:rPr>
        <w:t>Use the Sh</w:t>
      </w:r>
      <w:r w:rsidR="00191B8A">
        <w:rPr>
          <w:rFonts w:ascii="Courier" w:hAnsi="Courier"/>
        </w:rPr>
        <w:t>arpie to make a dot on the left</w:t>
      </w:r>
      <w:r>
        <w:rPr>
          <w:rFonts w:ascii="Courier" w:hAnsi="Courier"/>
        </w:rPr>
        <w:t xml:space="preserve"> side of the case at the following position:</w:t>
      </w:r>
      <w:r>
        <w:rPr>
          <w:rFonts w:ascii="Courier" w:hAnsi="Courier"/>
        </w:rPr>
        <w:br/>
      </w:r>
    </w:p>
    <w:p w14:paraId="3BE5990D" w14:textId="5D231BCF" w:rsidR="003F4BAD" w:rsidRDefault="00191B8A" w:rsidP="004B00B9">
      <w:pPr>
        <w:pStyle w:val="ListParagraph"/>
        <w:numPr>
          <w:ilvl w:val="0"/>
          <w:numId w:val="62"/>
        </w:numPr>
        <w:rPr>
          <w:rFonts w:ascii="Courier" w:hAnsi="Courier"/>
        </w:rPr>
      </w:pPr>
      <w:r>
        <w:rPr>
          <w:rFonts w:ascii="Courier" w:hAnsi="Courier"/>
        </w:rPr>
        <w:t>0.5 cm from the left (i.e. back</w:t>
      </w:r>
      <w:r w:rsidR="003F4BAD">
        <w:rPr>
          <w:rFonts w:ascii="Courier" w:hAnsi="Courier"/>
        </w:rPr>
        <w:t>) edge</w:t>
      </w:r>
    </w:p>
    <w:p w14:paraId="01C2E3FD" w14:textId="3A929CCA" w:rsidR="003F4BAD" w:rsidRDefault="001A5CD4" w:rsidP="004B00B9">
      <w:pPr>
        <w:pStyle w:val="ListParagraph"/>
        <w:numPr>
          <w:ilvl w:val="0"/>
          <w:numId w:val="62"/>
        </w:numPr>
        <w:rPr>
          <w:rFonts w:ascii="Courier" w:hAnsi="Courier"/>
        </w:rPr>
      </w:pPr>
      <w:r>
        <w:rPr>
          <w:rFonts w:ascii="Courier" w:hAnsi="Courier"/>
        </w:rPr>
        <w:t>0</w:t>
      </w:r>
      <w:r w:rsidR="003F4BAD">
        <w:rPr>
          <w:rFonts w:ascii="Courier" w:hAnsi="Courier"/>
        </w:rPr>
        <w:t>.5 cm from the top edge</w:t>
      </w:r>
      <w:r w:rsidR="003F4BAD">
        <w:rPr>
          <w:rFonts w:ascii="Courier" w:hAnsi="Courier"/>
        </w:rPr>
        <w:br/>
      </w:r>
      <w:r w:rsidR="003F4BAD">
        <w:rPr>
          <w:rFonts w:ascii="Courier" w:hAnsi="Courier"/>
        </w:rPr>
        <w:br/>
        <w:t>________</w:t>
      </w:r>
      <w:r w:rsidR="003F4BAD">
        <w:rPr>
          <w:rFonts w:ascii="Courier" w:hAnsi="Courier"/>
        </w:rPr>
        <w:br/>
      </w:r>
    </w:p>
    <w:p w14:paraId="1EDE1D5C" w14:textId="71E1897D" w:rsidR="003F4BAD" w:rsidRDefault="003F4BAD" w:rsidP="004B00B9">
      <w:pPr>
        <w:pStyle w:val="ListParagraph"/>
        <w:numPr>
          <w:ilvl w:val="0"/>
          <w:numId w:val="63"/>
        </w:numPr>
        <w:rPr>
          <w:rFonts w:ascii="Courier" w:hAnsi="Courier"/>
        </w:rPr>
      </w:pPr>
      <w:r>
        <w:rPr>
          <w:rFonts w:ascii="Courier" w:hAnsi="Courier"/>
        </w:rPr>
        <w:t xml:space="preserve">Hold the relay in position inside the case, with the hole of the upper </w:t>
      </w:r>
      <w:r w:rsidR="00026A66">
        <w:rPr>
          <w:rFonts w:ascii="Courier" w:hAnsi="Courier"/>
        </w:rPr>
        <w:t>left</w:t>
      </w:r>
      <w:r>
        <w:rPr>
          <w:rFonts w:ascii="Courier" w:hAnsi="Courier"/>
        </w:rPr>
        <w:t xml:space="preserve"> </w:t>
      </w:r>
      <w:r w:rsidR="00151E61">
        <w:rPr>
          <w:rFonts w:ascii="Courier" w:hAnsi="Courier"/>
        </w:rPr>
        <w:t>standoff aligned with the Sharpie dot. You can hold it with one hand and mark with the other – or use a small clamp to hold it in place.</w:t>
      </w:r>
      <w:r w:rsidR="00151E61">
        <w:rPr>
          <w:rFonts w:ascii="Courier" w:hAnsi="Courier"/>
        </w:rPr>
        <w:br/>
        <w:t>_________</w:t>
      </w:r>
      <w:r w:rsidR="00151E61">
        <w:rPr>
          <w:rFonts w:ascii="Courier" w:hAnsi="Courier"/>
        </w:rPr>
        <w:br/>
      </w:r>
    </w:p>
    <w:p w14:paraId="31515626" w14:textId="4A43CA43" w:rsidR="006A0897" w:rsidRDefault="006A0897" w:rsidP="004B00B9">
      <w:pPr>
        <w:pStyle w:val="ListParagraph"/>
        <w:numPr>
          <w:ilvl w:val="0"/>
          <w:numId w:val="63"/>
        </w:numPr>
        <w:rPr>
          <w:rFonts w:ascii="Courier" w:hAnsi="Courier"/>
        </w:rPr>
      </w:pPr>
      <w:r>
        <w:rPr>
          <w:rFonts w:ascii="Courier" w:hAnsi="Courier"/>
        </w:rPr>
        <w:t xml:space="preserve">Use </w:t>
      </w:r>
      <w:r w:rsidR="00365B03">
        <w:rPr>
          <w:rFonts w:ascii="Courier" w:hAnsi="Courier"/>
        </w:rPr>
        <w:t xml:space="preserve">Sharpie </w:t>
      </w:r>
      <w:r w:rsidR="00414B4C">
        <w:rPr>
          <w:rFonts w:ascii="Courier" w:hAnsi="Courier"/>
        </w:rPr>
        <w:t xml:space="preserve">to mark the </w:t>
      </w:r>
      <w:r>
        <w:rPr>
          <w:rFonts w:ascii="Courier" w:hAnsi="Courier"/>
        </w:rPr>
        <w:t>centers</w:t>
      </w:r>
      <w:r w:rsidR="00414B4C">
        <w:rPr>
          <w:rFonts w:ascii="Courier" w:hAnsi="Courier"/>
        </w:rPr>
        <w:t xml:space="preserve"> of the </w:t>
      </w:r>
      <w:r w:rsidR="00151E61">
        <w:rPr>
          <w:rFonts w:ascii="Courier" w:hAnsi="Courier"/>
        </w:rPr>
        <w:t>other three</w:t>
      </w:r>
      <w:r w:rsidR="00365B03">
        <w:rPr>
          <w:rFonts w:ascii="Courier" w:hAnsi="Courier"/>
        </w:rPr>
        <w:t xml:space="preserve"> holes</w:t>
      </w:r>
      <w:r w:rsidR="00365B03">
        <w:rPr>
          <w:rFonts w:ascii="Courier" w:hAnsi="Courier"/>
        </w:rPr>
        <w:br/>
        <w:t>_________</w:t>
      </w:r>
      <w:r w:rsidR="00414B4C">
        <w:rPr>
          <w:rFonts w:ascii="Courier" w:hAnsi="Courier"/>
        </w:rPr>
        <w:br/>
      </w:r>
    </w:p>
    <w:p w14:paraId="2A21D8C1" w14:textId="24AFDC5F" w:rsidR="00C83733" w:rsidRPr="00C83733" w:rsidRDefault="00C83733" w:rsidP="00C83733">
      <w:pPr>
        <w:pStyle w:val="Heading1"/>
      </w:pPr>
      <w:bookmarkStart w:id="67" w:name="_Toc411616819"/>
      <w:r>
        <w:t>Mark holes for binding posts</w:t>
      </w:r>
      <w:bookmarkEnd w:id="67"/>
      <w:r>
        <w:br/>
      </w:r>
    </w:p>
    <w:p w14:paraId="1862B0B2" w14:textId="3C05A7E0" w:rsidR="006A0897" w:rsidRPr="00C83733" w:rsidRDefault="006A0897"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Mark holes for binding posts:</w:t>
      </w:r>
      <w:r w:rsidRPr="00C83733">
        <w:rPr>
          <w:rFonts w:ascii="Courier" w:hAnsi="Courier"/>
          <w:b/>
          <w:sz w:val="28"/>
          <w:szCs w:val="28"/>
          <w:u w:val="single"/>
        </w:rPr>
        <w:br/>
      </w:r>
    </w:p>
    <w:p w14:paraId="6AF2EE3F" w14:textId="09028110" w:rsidR="006A0897" w:rsidRDefault="006A0897" w:rsidP="004B00B9">
      <w:pPr>
        <w:pStyle w:val="ListParagraph"/>
        <w:numPr>
          <w:ilvl w:val="0"/>
          <w:numId w:val="63"/>
        </w:numPr>
        <w:rPr>
          <w:rFonts w:ascii="Courier" w:hAnsi="Courier"/>
        </w:rPr>
      </w:pPr>
      <w:r>
        <w:rPr>
          <w:rFonts w:ascii="Courier" w:hAnsi="Courier"/>
        </w:rPr>
        <w:t xml:space="preserve">Remove top nuts, </w:t>
      </w:r>
      <w:r w:rsidR="005E6199">
        <w:rPr>
          <w:rFonts w:ascii="Courier" w:hAnsi="Courier"/>
        </w:rPr>
        <w:t xml:space="preserve">washers, </w:t>
      </w:r>
      <w:r>
        <w:rPr>
          <w:rFonts w:ascii="Courier" w:hAnsi="Courier"/>
        </w:rPr>
        <w:t>cable rings, and bottom nuts from the binding posts. Remove the black plastic backing plate.</w:t>
      </w:r>
      <w:r>
        <w:rPr>
          <w:rFonts w:ascii="Courier" w:hAnsi="Courier"/>
        </w:rPr>
        <w:br/>
        <w:t>________</w:t>
      </w:r>
      <w:r>
        <w:rPr>
          <w:rFonts w:ascii="Courier" w:hAnsi="Courier"/>
        </w:rPr>
        <w:br/>
      </w:r>
    </w:p>
    <w:p w14:paraId="11EAFA26" w14:textId="33093FAF" w:rsidR="006A0897" w:rsidRDefault="00151E61" w:rsidP="004B00B9">
      <w:pPr>
        <w:pStyle w:val="ListParagraph"/>
        <w:numPr>
          <w:ilvl w:val="0"/>
          <w:numId w:val="63"/>
        </w:numPr>
        <w:rPr>
          <w:rFonts w:ascii="Courier" w:hAnsi="Courier"/>
        </w:rPr>
      </w:pPr>
      <w:r>
        <w:rPr>
          <w:rFonts w:ascii="Courier" w:hAnsi="Courier"/>
        </w:rPr>
        <w:t>Hold</w:t>
      </w:r>
      <w:r w:rsidR="006A0897">
        <w:rPr>
          <w:rFonts w:ascii="Courier" w:hAnsi="Courier"/>
        </w:rPr>
        <w:t xml:space="preserve"> the plastic backing plate in position on the inside of </w:t>
      </w:r>
      <w:r w:rsidR="00B54DCE">
        <w:rPr>
          <w:rFonts w:ascii="Courier" w:hAnsi="Courier"/>
        </w:rPr>
        <w:t xml:space="preserve">the left side of </w:t>
      </w:r>
      <w:r w:rsidR="006A0897">
        <w:rPr>
          <w:rFonts w:ascii="Courier" w:hAnsi="Courier"/>
        </w:rPr>
        <w:t xml:space="preserve">the case. It should be about 1mm from the </w:t>
      </w:r>
      <w:r w:rsidR="00191B8A">
        <w:rPr>
          <w:rFonts w:ascii="Courier" w:hAnsi="Courier"/>
        </w:rPr>
        <w:t>front</w:t>
      </w:r>
      <w:r w:rsidR="00B54DCE">
        <w:rPr>
          <w:rFonts w:ascii="Courier" w:hAnsi="Courier"/>
        </w:rPr>
        <w:t xml:space="preserve"> </w:t>
      </w:r>
      <w:r w:rsidR="006A0897">
        <w:rPr>
          <w:rFonts w:ascii="Courier" w:hAnsi="Courier"/>
        </w:rPr>
        <w:t>inner edge of the case and about 1mm from the bottom.</w:t>
      </w:r>
      <w:r w:rsidR="006A0897">
        <w:rPr>
          <w:rFonts w:ascii="Courier" w:hAnsi="Courier"/>
        </w:rPr>
        <w:br/>
        <w:t>________</w:t>
      </w:r>
      <w:r w:rsidR="006A0897">
        <w:rPr>
          <w:rFonts w:ascii="Courier" w:hAnsi="Courier"/>
        </w:rPr>
        <w:br/>
      </w:r>
    </w:p>
    <w:p w14:paraId="1C1E12C3" w14:textId="69AEB729" w:rsidR="00191B8A" w:rsidRDefault="006A0897" w:rsidP="004B00B9">
      <w:pPr>
        <w:pStyle w:val="ListParagraph"/>
        <w:numPr>
          <w:ilvl w:val="0"/>
          <w:numId w:val="63"/>
        </w:numPr>
        <w:rPr>
          <w:rFonts w:ascii="Courier" w:hAnsi="Courier"/>
        </w:rPr>
      </w:pPr>
      <w:r>
        <w:rPr>
          <w:rFonts w:ascii="Courier" w:hAnsi="Courier"/>
        </w:rPr>
        <w:lastRenderedPageBreak/>
        <w:t>Use Sharpie to mark the cent</w:t>
      </w:r>
      <w:r w:rsidR="006647B9">
        <w:rPr>
          <w:rFonts w:ascii="Courier" w:hAnsi="Courier"/>
        </w:rPr>
        <w:t>ers of the two holes</w:t>
      </w:r>
      <w:r w:rsidR="006647B9">
        <w:rPr>
          <w:rFonts w:ascii="Courier" w:hAnsi="Courier"/>
        </w:rPr>
        <w:br/>
        <w:t>________</w:t>
      </w:r>
      <w:r w:rsidR="00191B8A">
        <w:rPr>
          <w:rFonts w:ascii="Courier" w:hAnsi="Courier"/>
        </w:rPr>
        <w:br/>
      </w:r>
    </w:p>
    <w:p w14:paraId="06A11E1E" w14:textId="5721ED15" w:rsidR="004358B3" w:rsidRPr="004358B3" w:rsidRDefault="00191B8A" w:rsidP="004B00B9">
      <w:pPr>
        <w:pStyle w:val="ListParagraph"/>
        <w:numPr>
          <w:ilvl w:val="0"/>
          <w:numId w:val="63"/>
        </w:numPr>
        <w:rPr>
          <w:rFonts w:ascii="Courier" w:hAnsi="Courier"/>
        </w:rPr>
      </w:pPr>
      <w:r w:rsidRPr="00191B8A">
        <w:rPr>
          <w:rFonts w:ascii="Courier" w:hAnsi="Courier"/>
        </w:rPr>
        <w:t>Repeat the above for the upper pair of binding posts, which goes immediately above the first pair, with the top of the backing plate 1mm from the top</w:t>
      </w:r>
      <w:r w:rsidR="005004E0">
        <w:rPr>
          <w:rFonts w:ascii="Courier" w:hAnsi="Courier"/>
        </w:rPr>
        <w:br/>
      </w:r>
      <w:r w:rsidRPr="00191B8A">
        <w:rPr>
          <w:rFonts w:ascii="Courier" w:hAnsi="Courier"/>
        </w:rPr>
        <w:t>_______</w:t>
      </w:r>
      <w:r w:rsidRPr="00191B8A">
        <w:rPr>
          <w:rFonts w:ascii="Courier" w:hAnsi="Courier"/>
        </w:rPr>
        <w:br/>
      </w:r>
    </w:p>
    <w:p w14:paraId="5A45C8D4" w14:textId="09A5EDD3" w:rsidR="006647B9" w:rsidRPr="006A0897" w:rsidRDefault="00191B8A" w:rsidP="00C83733">
      <w:pPr>
        <w:pStyle w:val="Heading1"/>
      </w:pPr>
      <w:bookmarkStart w:id="68" w:name="_Toc411616820"/>
      <w:r>
        <w:t xml:space="preserve">Drill </w:t>
      </w:r>
      <w:r w:rsidR="00C83733">
        <w:t>marked holes</w:t>
      </w:r>
      <w:bookmarkEnd w:id="68"/>
      <w:r w:rsidR="00C83733">
        <w:br/>
      </w:r>
    </w:p>
    <w:p w14:paraId="272738D6" w14:textId="325999A7" w:rsidR="00AC2C68" w:rsidRPr="00C83733" w:rsidRDefault="00191B8A" w:rsidP="004B00B9">
      <w:pPr>
        <w:pStyle w:val="ListParagraph"/>
        <w:numPr>
          <w:ilvl w:val="0"/>
          <w:numId w:val="55"/>
        </w:numPr>
        <w:rPr>
          <w:rFonts w:ascii="Courier" w:hAnsi="Courier"/>
          <w:b/>
          <w:sz w:val="28"/>
          <w:szCs w:val="28"/>
          <w:u w:val="single"/>
        </w:rPr>
      </w:pPr>
      <w:r>
        <w:rPr>
          <w:rFonts w:ascii="Courier" w:hAnsi="Courier"/>
          <w:b/>
          <w:sz w:val="28"/>
          <w:szCs w:val="28"/>
          <w:u w:val="single"/>
        </w:rPr>
        <w:t xml:space="preserve">Drill </w:t>
      </w:r>
      <w:r w:rsidR="005004E0">
        <w:rPr>
          <w:rFonts w:ascii="Courier" w:hAnsi="Courier"/>
          <w:b/>
          <w:sz w:val="28"/>
          <w:szCs w:val="28"/>
          <w:u w:val="single"/>
        </w:rPr>
        <w:t xml:space="preserve">12 </w:t>
      </w:r>
      <w:r w:rsidR="00AC2C68" w:rsidRPr="00C83733">
        <w:rPr>
          <w:rFonts w:ascii="Courier" w:hAnsi="Courier"/>
          <w:b/>
          <w:sz w:val="28"/>
          <w:szCs w:val="28"/>
          <w:u w:val="single"/>
        </w:rPr>
        <w:t>marked holes:</w:t>
      </w:r>
      <w:r w:rsidR="00AC2C68" w:rsidRPr="00C83733">
        <w:rPr>
          <w:rFonts w:ascii="Courier" w:hAnsi="Courier"/>
          <w:b/>
          <w:sz w:val="28"/>
          <w:szCs w:val="28"/>
          <w:u w:val="single"/>
        </w:rPr>
        <w:br/>
      </w:r>
    </w:p>
    <w:p w14:paraId="26BC3DAA" w14:textId="6CBCB24D" w:rsidR="00AC2C68" w:rsidRDefault="00AC2C68" w:rsidP="004B00B9">
      <w:pPr>
        <w:pStyle w:val="ListParagraph"/>
        <w:numPr>
          <w:ilvl w:val="0"/>
          <w:numId w:val="63"/>
        </w:numPr>
        <w:rPr>
          <w:rFonts w:ascii="Courier" w:hAnsi="Courier"/>
        </w:rPr>
      </w:pPr>
      <w:r>
        <w:rPr>
          <w:rFonts w:ascii="Courier" w:hAnsi="Courier"/>
        </w:rPr>
        <w:t xml:space="preserve">Use something pointy to </w:t>
      </w:r>
      <w:r w:rsidR="009824A9">
        <w:rPr>
          <w:rFonts w:ascii="Courier" w:hAnsi="Courier"/>
        </w:rPr>
        <w:t>make an indentation in</w:t>
      </w:r>
      <w:r w:rsidR="00191B8A">
        <w:rPr>
          <w:rFonts w:ascii="Courier" w:hAnsi="Courier"/>
        </w:rPr>
        <w:t xml:space="preserve"> the middle of each of the </w:t>
      </w:r>
      <w:r>
        <w:rPr>
          <w:rFonts w:ascii="Courier" w:hAnsi="Courier"/>
        </w:rPr>
        <w:t xml:space="preserve">Sharpie marks. The tip of the </w:t>
      </w:r>
      <w:proofErr w:type="spellStart"/>
      <w:r>
        <w:rPr>
          <w:rFonts w:ascii="Courier" w:hAnsi="Courier"/>
        </w:rPr>
        <w:t>Forstner</w:t>
      </w:r>
      <w:proofErr w:type="spellEnd"/>
      <w:r>
        <w:rPr>
          <w:rFonts w:ascii="Courier" w:hAnsi="Courier"/>
        </w:rPr>
        <w:t xml:space="preserve"> bit is perfect for this, but you can also use a needle or the tip of an X-</w:t>
      </w:r>
      <w:proofErr w:type="spellStart"/>
      <w:r>
        <w:rPr>
          <w:rFonts w:ascii="Courier" w:hAnsi="Courier"/>
        </w:rPr>
        <w:t>acto</w:t>
      </w:r>
      <w:proofErr w:type="spellEnd"/>
      <w:r>
        <w:rPr>
          <w:rFonts w:ascii="Courier" w:hAnsi="Courier"/>
        </w:rPr>
        <w:t xml:space="preserve"> blade</w:t>
      </w:r>
      <w:r w:rsidR="00B54DCE">
        <w:rPr>
          <w:rFonts w:ascii="Courier" w:hAnsi="Courier"/>
        </w:rPr>
        <w:t xml:space="preserve"> (poke and twirl)</w:t>
      </w:r>
      <w:r>
        <w:rPr>
          <w:rFonts w:ascii="Courier" w:hAnsi="Courier"/>
        </w:rPr>
        <w:t>. This will keep the drill bit centered when you start drilling the hole.</w:t>
      </w:r>
      <w:r w:rsidR="00191B8A">
        <w:rPr>
          <w:rFonts w:ascii="Courier" w:hAnsi="Courier"/>
        </w:rPr>
        <w:br/>
        <w:t>________</w:t>
      </w:r>
      <w:r>
        <w:rPr>
          <w:rFonts w:ascii="Courier" w:hAnsi="Courier"/>
        </w:rPr>
        <w:br/>
      </w:r>
    </w:p>
    <w:p w14:paraId="1E966705" w14:textId="7BA3068C" w:rsidR="00AC2C68" w:rsidRDefault="00AC2C68" w:rsidP="004B00B9">
      <w:pPr>
        <w:pStyle w:val="ListParagraph"/>
        <w:numPr>
          <w:ilvl w:val="0"/>
          <w:numId w:val="63"/>
        </w:numPr>
        <w:rPr>
          <w:rFonts w:ascii="Courier" w:hAnsi="Courier"/>
        </w:rPr>
      </w:pPr>
      <w:r>
        <w:rPr>
          <w:rFonts w:ascii="Courier" w:hAnsi="Courier"/>
        </w:rPr>
        <w:t>Drill 1/16” pilot holes</w:t>
      </w:r>
      <w:r>
        <w:rPr>
          <w:rFonts w:ascii="Courier" w:hAnsi="Courier"/>
        </w:rPr>
        <w:br/>
        <w:t>________</w:t>
      </w:r>
      <w:r>
        <w:rPr>
          <w:rFonts w:ascii="Courier" w:hAnsi="Courier"/>
        </w:rPr>
        <w:br/>
      </w:r>
    </w:p>
    <w:p w14:paraId="0AFAF081" w14:textId="3947C4CE" w:rsidR="00AC2C68" w:rsidRDefault="00AC2C68" w:rsidP="004B00B9">
      <w:pPr>
        <w:pStyle w:val="ListParagraph"/>
        <w:numPr>
          <w:ilvl w:val="0"/>
          <w:numId w:val="63"/>
        </w:numPr>
        <w:rPr>
          <w:rFonts w:ascii="Courier" w:hAnsi="Courier"/>
        </w:rPr>
      </w:pPr>
      <w:r>
        <w:rPr>
          <w:rFonts w:ascii="Courier" w:hAnsi="Courier"/>
        </w:rPr>
        <w:t>Switch t</w:t>
      </w:r>
      <w:r w:rsidR="00191B8A">
        <w:rPr>
          <w:rFonts w:ascii="Courier" w:hAnsi="Courier"/>
        </w:rPr>
        <w:t xml:space="preserve">o 9/64” bit and re-drill all </w:t>
      </w:r>
      <w:r>
        <w:rPr>
          <w:rFonts w:ascii="Courier" w:hAnsi="Courier"/>
        </w:rPr>
        <w:t>holes</w:t>
      </w:r>
      <w:r>
        <w:rPr>
          <w:rFonts w:ascii="Courier" w:hAnsi="Courier"/>
        </w:rPr>
        <w:br/>
        <w:t xml:space="preserve">________ </w:t>
      </w:r>
      <w:r>
        <w:rPr>
          <w:rFonts w:ascii="Courier" w:hAnsi="Courier"/>
        </w:rPr>
        <w:br/>
      </w:r>
    </w:p>
    <w:p w14:paraId="2348490D" w14:textId="77777777" w:rsidR="00AC2C68" w:rsidRPr="00B54DCE" w:rsidRDefault="00AC2C68" w:rsidP="00B54DCE">
      <w:pPr>
        <w:rPr>
          <w:rFonts w:ascii="Courier" w:hAnsi="Courier"/>
          <w:b/>
          <w:sz w:val="28"/>
          <w:szCs w:val="28"/>
        </w:rPr>
      </w:pPr>
    </w:p>
    <w:p w14:paraId="047D3D83" w14:textId="6AF719A5" w:rsidR="006647B9" w:rsidRPr="00C83733" w:rsidRDefault="00B54DCE"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Enlarge</w:t>
      </w:r>
      <w:r w:rsidR="006647B9" w:rsidRPr="00C83733">
        <w:rPr>
          <w:rFonts w:ascii="Courier" w:hAnsi="Courier"/>
          <w:b/>
          <w:sz w:val="28"/>
          <w:szCs w:val="28"/>
          <w:u w:val="single"/>
        </w:rPr>
        <w:t xml:space="preserve"> holes for binding posts:</w:t>
      </w:r>
      <w:r w:rsidR="006647B9" w:rsidRPr="00C83733">
        <w:rPr>
          <w:rFonts w:ascii="Courier" w:hAnsi="Courier"/>
          <w:u w:val="single"/>
        </w:rPr>
        <w:br/>
      </w:r>
    </w:p>
    <w:p w14:paraId="1409F785" w14:textId="5B3DBA49" w:rsidR="006647B9" w:rsidRDefault="00AC2C68" w:rsidP="004B00B9">
      <w:pPr>
        <w:pStyle w:val="ListParagraph"/>
        <w:numPr>
          <w:ilvl w:val="0"/>
          <w:numId w:val="63"/>
        </w:numPr>
        <w:rPr>
          <w:rFonts w:ascii="Courier" w:hAnsi="Courier"/>
        </w:rPr>
      </w:pPr>
      <w:r>
        <w:rPr>
          <w:rFonts w:ascii="Courier" w:hAnsi="Courier"/>
        </w:rPr>
        <w:t>Switch</w:t>
      </w:r>
      <w:r w:rsidR="006647B9">
        <w:rPr>
          <w:rFonts w:ascii="Courier" w:hAnsi="Courier"/>
        </w:rPr>
        <w:t xml:space="preserve"> </w:t>
      </w:r>
      <w:r w:rsidR="00191B8A">
        <w:rPr>
          <w:rFonts w:ascii="Courier" w:hAnsi="Courier"/>
        </w:rPr>
        <w:t xml:space="preserve">to 11/64” bit and re-drill </w:t>
      </w:r>
      <w:r w:rsidR="00B54DCE">
        <w:rPr>
          <w:rFonts w:ascii="Courier" w:hAnsi="Courier"/>
        </w:rPr>
        <w:t xml:space="preserve">the binding post </w:t>
      </w:r>
      <w:r w:rsidR="006647B9">
        <w:rPr>
          <w:rFonts w:ascii="Courier" w:hAnsi="Courier"/>
        </w:rPr>
        <w:t>holes</w:t>
      </w:r>
      <w:r w:rsidR="00B54DCE">
        <w:rPr>
          <w:rFonts w:ascii="Courier" w:hAnsi="Courier"/>
        </w:rPr>
        <w:t xml:space="preserve"> </w:t>
      </w:r>
      <w:r w:rsidR="006647B9">
        <w:rPr>
          <w:rFonts w:ascii="Courier" w:hAnsi="Courier"/>
        </w:rPr>
        <w:br/>
        <w:t>________</w:t>
      </w:r>
      <w:r w:rsidR="00151E61">
        <w:rPr>
          <w:rFonts w:ascii="Courier" w:hAnsi="Courier"/>
        </w:rPr>
        <w:br/>
      </w:r>
    </w:p>
    <w:p w14:paraId="23268145" w14:textId="78D42C73" w:rsidR="00151E61" w:rsidRDefault="00151E61" w:rsidP="004B00B9">
      <w:pPr>
        <w:pStyle w:val="ListParagraph"/>
        <w:numPr>
          <w:ilvl w:val="0"/>
          <w:numId w:val="63"/>
        </w:numPr>
        <w:rPr>
          <w:rFonts w:ascii="Courier" w:hAnsi="Courier"/>
        </w:rPr>
      </w:pPr>
      <w:r>
        <w:rPr>
          <w:rFonts w:ascii="Courier" w:hAnsi="Courier"/>
        </w:rPr>
        <w:t xml:space="preserve">Switch to </w:t>
      </w:r>
      <w:r w:rsidR="00191B8A">
        <w:rPr>
          <w:rFonts w:ascii="Courier" w:hAnsi="Courier"/>
        </w:rPr>
        <w:t xml:space="preserve">13/64” bit and re-drill </w:t>
      </w:r>
      <w:r>
        <w:rPr>
          <w:rFonts w:ascii="Courier" w:hAnsi="Courier"/>
        </w:rPr>
        <w:t xml:space="preserve">the binding post holes one more time </w:t>
      </w:r>
      <w:r>
        <w:rPr>
          <w:rFonts w:ascii="Courier" w:hAnsi="Courier"/>
        </w:rPr>
        <w:br/>
        <w:t>________</w:t>
      </w:r>
    </w:p>
    <w:p w14:paraId="54966173" w14:textId="77777777" w:rsidR="00B54DCE" w:rsidRPr="00F850FB" w:rsidRDefault="00B54DCE" w:rsidP="00F850FB">
      <w:pPr>
        <w:rPr>
          <w:rFonts w:ascii="Courier" w:hAnsi="Courier"/>
        </w:rPr>
      </w:pPr>
    </w:p>
    <w:p w14:paraId="44F39996" w14:textId="0DDBC838" w:rsidR="006647B9" w:rsidRPr="00C83733" w:rsidRDefault="006647B9"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Clean up case:</w:t>
      </w:r>
      <w:r w:rsidRPr="00C83733">
        <w:rPr>
          <w:rFonts w:ascii="Courier" w:hAnsi="Courier"/>
          <w:b/>
          <w:sz w:val="28"/>
          <w:szCs w:val="28"/>
          <w:u w:val="single"/>
        </w:rPr>
        <w:br/>
      </w:r>
    </w:p>
    <w:p w14:paraId="5057DD0B" w14:textId="1AE6E068" w:rsidR="006647B9" w:rsidRDefault="006647B9" w:rsidP="004B00B9">
      <w:pPr>
        <w:pStyle w:val="ListParagraph"/>
        <w:numPr>
          <w:ilvl w:val="0"/>
          <w:numId w:val="63"/>
        </w:numPr>
        <w:rPr>
          <w:rFonts w:ascii="Courier" w:hAnsi="Courier"/>
        </w:rPr>
      </w:pPr>
      <w:r>
        <w:rPr>
          <w:rFonts w:ascii="Courier" w:hAnsi="Courier"/>
        </w:rPr>
        <w:t>Remove burrs around holes with X-</w:t>
      </w:r>
      <w:proofErr w:type="spellStart"/>
      <w:r>
        <w:rPr>
          <w:rFonts w:ascii="Courier" w:hAnsi="Courier"/>
        </w:rPr>
        <w:t>acto</w:t>
      </w:r>
      <w:proofErr w:type="spellEnd"/>
      <w:r>
        <w:rPr>
          <w:rFonts w:ascii="Courier" w:hAnsi="Courier"/>
        </w:rPr>
        <w:t xml:space="preserve"> knife</w:t>
      </w:r>
      <w:r w:rsidR="00151E61">
        <w:rPr>
          <w:rFonts w:ascii="Courier" w:hAnsi="Courier"/>
        </w:rPr>
        <w:t xml:space="preserve"> or your fingernails</w:t>
      </w:r>
      <w:r>
        <w:rPr>
          <w:rFonts w:ascii="Courier" w:hAnsi="Courier"/>
        </w:rPr>
        <w:br/>
        <w:t>________</w:t>
      </w:r>
      <w:r>
        <w:rPr>
          <w:rFonts w:ascii="Courier" w:hAnsi="Courier"/>
        </w:rPr>
        <w:br/>
      </w:r>
    </w:p>
    <w:p w14:paraId="4DA51BE5" w14:textId="6D71380B" w:rsidR="001A5CD4" w:rsidRPr="00B15D86" w:rsidRDefault="00151E61" w:rsidP="00B15D86">
      <w:pPr>
        <w:pStyle w:val="ListParagraph"/>
        <w:numPr>
          <w:ilvl w:val="0"/>
          <w:numId w:val="63"/>
        </w:numPr>
        <w:rPr>
          <w:rFonts w:ascii="Courier" w:hAnsi="Courier"/>
        </w:rPr>
      </w:pPr>
      <w:r>
        <w:rPr>
          <w:rFonts w:ascii="Courier" w:hAnsi="Courier"/>
        </w:rPr>
        <w:lastRenderedPageBreak/>
        <w:t>Wash case off and dry</w:t>
      </w:r>
      <w:r>
        <w:rPr>
          <w:rFonts w:ascii="Courier" w:hAnsi="Courier"/>
        </w:rPr>
        <w:br/>
        <w:t>________</w:t>
      </w:r>
      <w:r w:rsidR="00886BE1">
        <w:rPr>
          <w:rFonts w:ascii="Courier" w:hAnsi="Courier"/>
        </w:rPr>
        <w:br/>
      </w:r>
    </w:p>
    <w:p w14:paraId="10EDF97D" w14:textId="0407E9A7" w:rsidR="00C83733" w:rsidRPr="00C83733" w:rsidRDefault="00C83733" w:rsidP="00C83733">
      <w:pPr>
        <w:pStyle w:val="Heading1"/>
      </w:pPr>
      <w:bookmarkStart w:id="69" w:name="_Toc411616821"/>
      <w:r>
        <w:t>Install binding posts</w:t>
      </w:r>
      <w:bookmarkEnd w:id="69"/>
      <w:r>
        <w:br/>
      </w:r>
    </w:p>
    <w:p w14:paraId="30C6BAF1" w14:textId="77777777" w:rsidR="006E65C5" w:rsidRPr="00C83733" w:rsidRDefault="006E65C5" w:rsidP="004B00B9">
      <w:pPr>
        <w:pStyle w:val="ListParagraph"/>
        <w:numPr>
          <w:ilvl w:val="0"/>
          <w:numId w:val="55"/>
        </w:numPr>
        <w:rPr>
          <w:rFonts w:ascii="Courier" w:hAnsi="Courier"/>
          <w:b/>
          <w:sz w:val="28"/>
          <w:szCs w:val="28"/>
          <w:u w:val="single"/>
        </w:rPr>
      </w:pPr>
      <w:r w:rsidRPr="00C83733">
        <w:rPr>
          <w:rFonts w:ascii="Courier" w:hAnsi="Courier"/>
          <w:b/>
          <w:sz w:val="28"/>
          <w:szCs w:val="28"/>
          <w:u w:val="single"/>
        </w:rPr>
        <w:t>Install binding posts:</w:t>
      </w:r>
      <w:r w:rsidRPr="00C83733">
        <w:rPr>
          <w:rFonts w:ascii="Courier" w:hAnsi="Courier"/>
          <w:b/>
          <w:sz w:val="28"/>
          <w:szCs w:val="28"/>
          <w:u w:val="single"/>
        </w:rPr>
        <w:br/>
      </w:r>
    </w:p>
    <w:p w14:paraId="52FE74EF" w14:textId="373A73E7" w:rsidR="006E65C5" w:rsidRDefault="006E65C5" w:rsidP="004B00B9">
      <w:pPr>
        <w:pStyle w:val="ListParagraph"/>
        <w:numPr>
          <w:ilvl w:val="0"/>
          <w:numId w:val="63"/>
        </w:numPr>
        <w:rPr>
          <w:rFonts w:ascii="Courier" w:hAnsi="Courier"/>
        </w:rPr>
      </w:pPr>
      <w:r>
        <w:rPr>
          <w:rFonts w:ascii="Courier" w:hAnsi="Courier"/>
        </w:rPr>
        <w:t>Insert the binding posts through their holes with</w:t>
      </w:r>
      <w:r w:rsidR="00392A9A">
        <w:rPr>
          <w:rFonts w:ascii="Courier" w:hAnsi="Courier"/>
        </w:rPr>
        <w:t xml:space="preserve"> the RED terminal</w:t>
      </w:r>
      <w:r w:rsidR="005004E0">
        <w:rPr>
          <w:rFonts w:ascii="Courier" w:hAnsi="Courier"/>
        </w:rPr>
        <w:t>s</w:t>
      </w:r>
      <w:r w:rsidR="00392A9A">
        <w:rPr>
          <w:rFonts w:ascii="Courier" w:hAnsi="Courier"/>
        </w:rPr>
        <w:t xml:space="preserve"> toward the TOP</w:t>
      </w:r>
      <w:r>
        <w:rPr>
          <w:rFonts w:ascii="Courier" w:hAnsi="Courier"/>
        </w:rPr>
        <w:t xml:space="preserve"> of the case</w:t>
      </w:r>
      <w:r>
        <w:rPr>
          <w:rFonts w:ascii="Courier" w:hAnsi="Courier"/>
        </w:rPr>
        <w:br/>
        <w:t>________</w:t>
      </w:r>
      <w:r>
        <w:rPr>
          <w:rFonts w:ascii="Courier" w:hAnsi="Courier"/>
        </w:rPr>
        <w:br/>
      </w:r>
    </w:p>
    <w:p w14:paraId="06D8E1D0" w14:textId="587D3F94" w:rsidR="006E65C5" w:rsidRDefault="006E65C5" w:rsidP="004B00B9">
      <w:pPr>
        <w:pStyle w:val="ListParagraph"/>
        <w:numPr>
          <w:ilvl w:val="0"/>
          <w:numId w:val="63"/>
        </w:numPr>
        <w:rPr>
          <w:rFonts w:ascii="Courier" w:hAnsi="Courier"/>
        </w:rPr>
      </w:pPr>
      <w:r>
        <w:rPr>
          <w:rFonts w:ascii="Courier" w:hAnsi="Courier"/>
        </w:rPr>
        <w:t>Slide backing plate</w:t>
      </w:r>
      <w:r w:rsidR="005004E0">
        <w:rPr>
          <w:rFonts w:ascii="Courier" w:hAnsi="Courier"/>
        </w:rPr>
        <w:t>s</w:t>
      </w:r>
      <w:r>
        <w:rPr>
          <w:rFonts w:ascii="Courier" w:hAnsi="Courier"/>
        </w:rPr>
        <w:t xml:space="preserve"> over the posts on the inside of the case</w:t>
      </w:r>
      <w:r>
        <w:rPr>
          <w:rFonts w:ascii="Courier" w:hAnsi="Courier"/>
        </w:rPr>
        <w:br/>
        <w:t>________</w:t>
      </w:r>
      <w:r>
        <w:rPr>
          <w:rFonts w:ascii="Courier" w:hAnsi="Courier"/>
        </w:rPr>
        <w:br/>
      </w:r>
    </w:p>
    <w:p w14:paraId="26EECDF6" w14:textId="79D3570A" w:rsidR="00191B8A" w:rsidRPr="001A5CD4" w:rsidRDefault="006E65C5" w:rsidP="00191B8A">
      <w:pPr>
        <w:pStyle w:val="ListParagraph"/>
        <w:numPr>
          <w:ilvl w:val="0"/>
          <w:numId w:val="63"/>
        </w:numPr>
        <w:rPr>
          <w:rFonts w:ascii="Courier" w:hAnsi="Courier"/>
        </w:rPr>
      </w:pPr>
      <w:r>
        <w:rPr>
          <w:rFonts w:ascii="Courier" w:hAnsi="Courier"/>
        </w:rPr>
        <w:t>Thread nuts on the posts and tighten down</w:t>
      </w:r>
      <w:r>
        <w:rPr>
          <w:rFonts w:ascii="Courier" w:hAnsi="Courier"/>
        </w:rPr>
        <w:br/>
        <w:t>________</w:t>
      </w:r>
      <w:r w:rsidR="00191B8A">
        <w:rPr>
          <w:rFonts w:ascii="Courier" w:hAnsi="Courier"/>
        </w:rPr>
        <w:br/>
      </w:r>
    </w:p>
    <w:p w14:paraId="65E5A7C8" w14:textId="3E9B5CBF" w:rsidR="00191B8A" w:rsidRPr="001A5CD4" w:rsidRDefault="00191B8A" w:rsidP="001A5CD4">
      <w:pPr>
        <w:pStyle w:val="Heading1"/>
      </w:pPr>
      <w:bookmarkStart w:id="70" w:name="_Toc411616822"/>
      <w:r>
        <w:t>Install Arduino and PCB</w:t>
      </w:r>
      <w:bookmarkEnd w:id="70"/>
      <w:r w:rsidRPr="001A5CD4">
        <w:rPr>
          <w:rFonts w:ascii="Courier" w:hAnsi="Courier"/>
        </w:rPr>
        <w:br/>
      </w:r>
    </w:p>
    <w:p w14:paraId="3CA20514" w14:textId="522BEE58" w:rsidR="001A5CD4" w:rsidRPr="00C83733" w:rsidRDefault="001A5CD4" w:rsidP="001A5CD4">
      <w:pPr>
        <w:pStyle w:val="ListParagraph"/>
        <w:numPr>
          <w:ilvl w:val="0"/>
          <w:numId w:val="55"/>
        </w:numPr>
        <w:rPr>
          <w:rFonts w:ascii="Courier" w:hAnsi="Courier"/>
          <w:b/>
          <w:sz w:val="28"/>
          <w:szCs w:val="28"/>
          <w:u w:val="single"/>
        </w:rPr>
      </w:pPr>
      <w:r w:rsidRPr="00C83733">
        <w:rPr>
          <w:rFonts w:ascii="Courier" w:hAnsi="Courier"/>
          <w:b/>
          <w:sz w:val="28"/>
          <w:szCs w:val="28"/>
          <w:u w:val="single"/>
        </w:rPr>
        <w:t>Install Arduino</w:t>
      </w:r>
      <w:r>
        <w:rPr>
          <w:rFonts w:ascii="Courier" w:hAnsi="Courier"/>
          <w:b/>
          <w:sz w:val="28"/>
          <w:szCs w:val="28"/>
          <w:u w:val="single"/>
        </w:rPr>
        <w:t xml:space="preserve"> (without PCB)</w:t>
      </w:r>
      <w:r w:rsidRPr="00C83733">
        <w:rPr>
          <w:rFonts w:ascii="Courier" w:hAnsi="Courier"/>
          <w:b/>
          <w:sz w:val="28"/>
          <w:szCs w:val="28"/>
          <w:u w:val="single"/>
        </w:rPr>
        <w:t xml:space="preserve"> in case:</w:t>
      </w:r>
      <w:r w:rsidRPr="00C83733">
        <w:rPr>
          <w:rFonts w:ascii="Courier" w:hAnsi="Courier"/>
          <w:b/>
          <w:sz w:val="28"/>
          <w:szCs w:val="28"/>
          <w:u w:val="single"/>
        </w:rPr>
        <w:br/>
      </w:r>
    </w:p>
    <w:p w14:paraId="2EA9A6E2" w14:textId="77777777" w:rsidR="001A5CD4" w:rsidRDefault="001A5CD4" w:rsidP="001A5CD4">
      <w:pPr>
        <w:pStyle w:val="ListParagraph"/>
        <w:numPr>
          <w:ilvl w:val="0"/>
          <w:numId w:val="63"/>
        </w:numPr>
        <w:rPr>
          <w:rFonts w:ascii="Courier" w:hAnsi="Courier"/>
        </w:rPr>
      </w:pPr>
      <w:r>
        <w:rPr>
          <w:rFonts w:ascii="Courier" w:hAnsi="Courier"/>
        </w:rPr>
        <w:t>Attach the one Arduino standoff that won’t have a nut onto the bottom of the case with an M3 screw</w:t>
      </w:r>
      <w:r>
        <w:rPr>
          <w:rFonts w:ascii="Courier" w:hAnsi="Courier"/>
        </w:rPr>
        <w:br/>
        <w:t>________</w:t>
      </w:r>
      <w:r>
        <w:rPr>
          <w:rFonts w:ascii="Courier" w:hAnsi="Courier"/>
        </w:rPr>
        <w:br/>
      </w:r>
    </w:p>
    <w:p w14:paraId="3D74050B" w14:textId="77777777" w:rsidR="001A5CD4" w:rsidRDefault="001A5CD4" w:rsidP="001A5CD4">
      <w:pPr>
        <w:pStyle w:val="ListParagraph"/>
        <w:numPr>
          <w:ilvl w:val="0"/>
          <w:numId w:val="63"/>
        </w:numPr>
        <w:rPr>
          <w:rFonts w:ascii="Courier" w:hAnsi="Courier"/>
        </w:rPr>
      </w:pPr>
      <w:r>
        <w:rPr>
          <w:rFonts w:ascii="Courier" w:hAnsi="Courier"/>
        </w:rPr>
        <w:t xml:space="preserve">Insert the Arduino, </w:t>
      </w:r>
      <w:r w:rsidRPr="001A5CD4">
        <w:rPr>
          <w:rFonts w:ascii="Courier" w:hAnsi="Courier"/>
          <w:u w:val="single"/>
        </w:rPr>
        <w:t>put the lid on the case</w:t>
      </w:r>
      <w:r>
        <w:rPr>
          <w:rFonts w:ascii="Courier" w:hAnsi="Courier"/>
        </w:rPr>
        <w:t>, and screw down the other three standoffs with M3 screws. TIP: start all screws before tightening any of them.</w:t>
      </w:r>
      <w:r>
        <w:rPr>
          <w:rFonts w:ascii="Courier" w:hAnsi="Courier"/>
        </w:rPr>
        <w:br/>
        <w:t>________</w:t>
      </w:r>
      <w:r>
        <w:rPr>
          <w:rFonts w:ascii="Courier" w:hAnsi="Courier"/>
        </w:rPr>
        <w:br/>
      </w:r>
    </w:p>
    <w:p w14:paraId="26F241C7" w14:textId="77777777" w:rsidR="001A5CD4" w:rsidRDefault="001A5CD4" w:rsidP="001A5CD4">
      <w:pPr>
        <w:pStyle w:val="ListParagraph"/>
        <w:numPr>
          <w:ilvl w:val="0"/>
          <w:numId w:val="63"/>
        </w:numPr>
        <w:rPr>
          <w:rFonts w:ascii="Courier" w:hAnsi="Courier"/>
        </w:rPr>
      </w:pPr>
      <w:r>
        <w:rPr>
          <w:rFonts w:ascii="Courier" w:hAnsi="Courier"/>
        </w:rPr>
        <w:t>Remove the lid</w:t>
      </w:r>
      <w:r>
        <w:rPr>
          <w:rFonts w:ascii="Courier" w:hAnsi="Courier"/>
        </w:rPr>
        <w:br/>
        <w:t>________</w:t>
      </w:r>
    </w:p>
    <w:p w14:paraId="5D47F120" w14:textId="77777777" w:rsidR="001A5CD4" w:rsidRDefault="001A5CD4" w:rsidP="001A5CD4">
      <w:pPr>
        <w:pStyle w:val="ListParagraph"/>
        <w:ind w:left="360"/>
        <w:rPr>
          <w:rFonts w:ascii="Courier" w:hAnsi="Courier"/>
          <w:b/>
          <w:sz w:val="28"/>
          <w:szCs w:val="28"/>
          <w:u w:val="single"/>
        </w:rPr>
      </w:pPr>
    </w:p>
    <w:p w14:paraId="4C254E3D" w14:textId="77777777" w:rsidR="001A5CD4" w:rsidRPr="00C83733" w:rsidRDefault="001A5CD4" w:rsidP="001A5CD4">
      <w:pPr>
        <w:pStyle w:val="ListParagraph"/>
        <w:numPr>
          <w:ilvl w:val="0"/>
          <w:numId w:val="55"/>
        </w:numPr>
        <w:rPr>
          <w:rFonts w:ascii="Courier" w:hAnsi="Courier"/>
          <w:b/>
          <w:sz w:val="28"/>
          <w:szCs w:val="28"/>
          <w:u w:val="single"/>
        </w:rPr>
      </w:pPr>
      <w:r>
        <w:rPr>
          <w:rFonts w:ascii="Courier" w:hAnsi="Courier"/>
          <w:b/>
          <w:sz w:val="28"/>
          <w:szCs w:val="28"/>
          <w:u w:val="single"/>
        </w:rPr>
        <w:t>Mate PCB back onto Arduino</w:t>
      </w:r>
      <w:r w:rsidRPr="00C83733">
        <w:rPr>
          <w:rFonts w:ascii="Courier" w:hAnsi="Courier"/>
          <w:b/>
          <w:sz w:val="28"/>
          <w:szCs w:val="28"/>
          <w:u w:val="single"/>
        </w:rPr>
        <w:t>:</w:t>
      </w:r>
      <w:r w:rsidRPr="00C83733">
        <w:rPr>
          <w:rFonts w:ascii="Courier" w:hAnsi="Courier"/>
          <w:b/>
          <w:sz w:val="28"/>
          <w:szCs w:val="28"/>
          <w:u w:val="single"/>
        </w:rPr>
        <w:br/>
      </w:r>
    </w:p>
    <w:p w14:paraId="4E376B14" w14:textId="77777777" w:rsidR="001A5CD4" w:rsidRDefault="001A5CD4" w:rsidP="001A5CD4">
      <w:pPr>
        <w:pStyle w:val="ListParagraph"/>
        <w:numPr>
          <w:ilvl w:val="0"/>
          <w:numId w:val="63"/>
        </w:numPr>
        <w:rPr>
          <w:rFonts w:ascii="Courier" w:hAnsi="Courier"/>
        </w:rPr>
      </w:pPr>
      <w:r>
        <w:rPr>
          <w:rFonts w:ascii="Courier" w:hAnsi="Courier"/>
        </w:rPr>
        <w:t>Load circuit wires should still be screwed to PCB.  If not, insert them back to into their correct screw terminal block openings and tighten them down.</w:t>
      </w:r>
      <w:r>
        <w:rPr>
          <w:rFonts w:ascii="Courier" w:hAnsi="Courier"/>
        </w:rPr>
        <w:br/>
        <w:t>________</w:t>
      </w:r>
      <w:r>
        <w:rPr>
          <w:rFonts w:ascii="Courier" w:hAnsi="Courier"/>
        </w:rPr>
        <w:br/>
      </w:r>
    </w:p>
    <w:p w14:paraId="7096EA66" w14:textId="5BCDCA7C" w:rsidR="00191B8A" w:rsidRPr="001A5CD4" w:rsidRDefault="001A5CD4" w:rsidP="001A5CD4">
      <w:pPr>
        <w:pStyle w:val="ListParagraph"/>
        <w:numPr>
          <w:ilvl w:val="0"/>
          <w:numId w:val="78"/>
        </w:numPr>
        <w:rPr>
          <w:rFonts w:ascii="Courier" w:hAnsi="Courier"/>
          <w:b/>
          <w:sz w:val="28"/>
          <w:szCs w:val="28"/>
          <w:u w:val="single"/>
        </w:rPr>
      </w:pPr>
      <w:r>
        <w:rPr>
          <w:rFonts w:ascii="Courier" w:hAnsi="Courier"/>
        </w:rPr>
        <w:lastRenderedPageBreak/>
        <w:t xml:space="preserve">Line up stacking connector pins on bottom of the PCB with the corresponding connectors on the top of the Arduino and press the boards together, taking care not to bend any of the pins. </w:t>
      </w:r>
      <w:r>
        <w:rPr>
          <w:rFonts w:ascii="Courier" w:hAnsi="Courier"/>
        </w:rPr>
        <w:br/>
        <w:t>________</w:t>
      </w:r>
      <w:r>
        <w:rPr>
          <w:rFonts w:ascii="Courier" w:hAnsi="Courier"/>
        </w:rPr>
        <w:br/>
      </w:r>
      <w:r w:rsidRPr="00191B8A">
        <w:rPr>
          <w:rFonts w:ascii="Courier" w:hAnsi="Courier"/>
        </w:rPr>
        <w:br/>
      </w:r>
    </w:p>
    <w:p w14:paraId="31BB4DB1" w14:textId="158FAE26" w:rsidR="00191B8A" w:rsidRPr="00C83733" w:rsidRDefault="00191B8A" w:rsidP="00191B8A">
      <w:pPr>
        <w:pStyle w:val="Heading1"/>
      </w:pPr>
      <w:bookmarkStart w:id="71" w:name="_Toc411616823"/>
      <w:r>
        <w:t>Install relay module</w:t>
      </w:r>
      <w:bookmarkEnd w:id="71"/>
      <w:r>
        <w:br/>
      </w:r>
    </w:p>
    <w:p w14:paraId="38BE96BF" w14:textId="77777777" w:rsidR="001A5CD4" w:rsidRPr="00C83733" w:rsidRDefault="001A5CD4" w:rsidP="001A5CD4">
      <w:pPr>
        <w:pStyle w:val="ListParagraph"/>
        <w:numPr>
          <w:ilvl w:val="0"/>
          <w:numId w:val="79"/>
        </w:numPr>
        <w:rPr>
          <w:rFonts w:ascii="Courier" w:hAnsi="Courier"/>
          <w:b/>
          <w:sz w:val="28"/>
          <w:szCs w:val="28"/>
          <w:u w:val="single"/>
        </w:rPr>
      </w:pPr>
      <w:r>
        <w:rPr>
          <w:rFonts w:ascii="Courier" w:hAnsi="Courier"/>
          <w:b/>
          <w:sz w:val="28"/>
          <w:szCs w:val="28"/>
          <w:u w:val="single"/>
        </w:rPr>
        <w:t>Rec</w:t>
      </w:r>
      <w:r w:rsidRPr="00C83733">
        <w:rPr>
          <w:rFonts w:ascii="Courier" w:hAnsi="Courier"/>
          <w:b/>
          <w:sz w:val="28"/>
          <w:szCs w:val="28"/>
          <w:u w:val="single"/>
        </w:rPr>
        <w:t>onnect wires to screw-down side of relay module:</w:t>
      </w:r>
      <w:r w:rsidRPr="00C83733">
        <w:rPr>
          <w:rFonts w:ascii="Courier" w:hAnsi="Courier"/>
          <w:b/>
          <w:sz w:val="28"/>
          <w:szCs w:val="28"/>
          <w:u w:val="single"/>
        </w:rPr>
        <w:br/>
      </w:r>
    </w:p>
    <w:p w14:paraId="02A9E64C" w14:textId="77777777" w:rsidR="001A5CD4" w:rsidRDefault="001A5CD4" w:rsidP="001A5CD4">
      <w:pPr>
        <w:ind w:left="360"/>
        <w:rPr>
          <w:rFonts w:ascii="Courier" w:hAnsi="Courier"/>
        </w:rPr>
      </w:pPr>
      <w:r w:rsidRPr="00550BBF">
        <w:rPr>
          <w:rFonts w:ascii="Courier" w:hAnsi="Courier"/>
        </w:rPr>
        <w:t>This needs to be done BEFORE the relay</w:t>
      </w:r>
      <w:r>
        <w:rPr>
          <w:rFonts w:ascii="Courier" w:hAnsi="Courier"/>
        </w:rPr>
        <w:t xml:space="preserve"> module is attached to the case, while you still have screwdriver access.</w:t>
      </w:r>
      <w:r>
        <w:rPr>
          <w:rFonts w:ascii="Courier" w:hAnsi="Courier"/>
        </w:rPr>
        <w:br/>
      </w:r>
    </w:p>
    <w:p w14:paraId="08EAF4D0" w14:textId="4AF49AF8" w:rsidR="001A5CD4" w:rsidRDefault="001A5CD4" w:rsidP="00F850FB">
      <w:pPr>
        <w:pStyle w:val="ListParagraph"/>
        <w:numPr>
          <w:ilvl w:val="0"/>
          <w:numId w:val="85"/>
        </w:numPr>
        <w:rPr>
          <w:rFonts w:ascii="Courier" w:hAnsi="Courier"/>
          <w:b/>
          <w:sz w:val="28"/>
          <w:szCs w:val="28"/>
          <w:u w:val="single"/>
        </w:rPr>
      </w:pPr>
      <w:r>
        <w:rPr>
          <w:rFonts w:ascii="Courier" w:hAnsi="Courier"/>
        </w:rPr>
        <w:t>Restore connections as before, following the off-PCB connections drawing.</w:t>
      </w:r>
      <w:r>
        <w:rPr>
          <w:rFonts w:ascii="Courier" w:hAnsi="Courier"/>
        </w:rPr>
        <w:br/>
        <w:t>_________</w:t>
      </w:r>
      <w:r>
        <w:rPr>
          <w:rFonts w:ascii="Courier" w:hAnsi="Courier"/>
        </w:rPr>
        <w:br/>
      </w:r>
    </w:p>
    <w:p w14:paraId="79A05D8F" w14:textId="77777777" w:rsidR="00191B8A" w:rsidRPr="00C83733" w:rsidRDefault="00191B8A" w:rsidP="001A5CD4">
      <w:pPr>
        <w:pStyle w:val="ListParagraph"/>
        <w:numPr>
          <w:ilvl w:val="0"/>
          <w:numId w:val="79"/>
        </w:numPr>
        <w:rPr>
          <w:rFonts w:ascii="Courier" w:hAnsi="Courier"/>
          <w:b/>
          <w:sz w:val="28"/>
          <w:szCs w:val="28"/>
          <w:u w:val="single"/>
        </w:rPr>
      </w:pPr>
      <w:r w:rsidRPr="00C83733">
        <w:rPr>
          <w:rFonts w:ascii="Courier" w:hAnsi="Courier"/>
          <w:b/>
          <w:sz w:val="28"/>
          <w:szCs w:val="28"/>
          <w:u w:val="single"/>
        </w:rPr>
        <w:t>Install relay module in case:</w:t>
      </w:r>
      <w:r w:rsidRPr="00C83733">
        <w:rPr>
          <w:rFonts w:ascii="Courier" w:hAnsi="Courier"/>
          <w:b/>
          <w:sz w:val="28"/>
          <w:szCs w:val="28"/>
          <w:u w:val="single"/>
        </w:rPr>
        <w:br/>
      </w:r>
    </w:p>
    <w:p w14:paraId="2235C2C4" w14:textId="125E2995" w:rsidR="00191B8A" w:rsidRDefault="00191B8A" w:rsidP="00191B8A">
      <w:pPr>
        <w:pStyle w:val="ListParagraph"/>
        <w:numPr>
          <w:ilvl w:val="0"/>
          <w:numId w:val="63"/>
        </w:numPr>
        <w:rPr>
          <w:rFonts w:ascii="Courier" w:hAnsi="Courier"/>
        </w:rPr>
      </w:pPr>
      <w:r>
        <w:rPr>
          <w:rFonts w:ascii="Courier" w:hAnsi="Courier"/>
        </w:rPr>
        <w:t xml:space="preserve">Insert the relay module into the case and screw down its standoffs with four M3 screws. TIP: start all screws before tightening any of them. </w:t>
      </w:r>
      <w:r>
        <w:rPr>
          <w:rFonts w:ascii="Courier" w:hAnsi="Courier"/>
        </w:rPr>
        <w:br/>
        <w:t>________</w:t>
      </w:r>
      <w:r>
        <w:rPr>
          <w:rFonts w:ascii="Courier" w:hAnsi="Courier"/>
        </w:rPr>
        <w:br/>
      </w:r>
    </w:p>
    <w:p w14:paraId="416E0661" w14:textId="77777777" w:rsidR="001A5CD4" w:rsidRPr="001A5CD4" w:rsidRDefault="001A5CD4" w:rsidP="001A5CD4">
      <w:pPr>
        <w:pStyle w:val="ListParagraph"/>
        <w:rPr>
          <w:rFonts w:ascii="Courier" w:hAnsi="Courier"/>
        </w:rPr>
      </w:pPr>
    </w:p>
    <w:p w14:paraId="2FE14816" w14:textId="6D9E8DA9" w:rsidR="00191B8A" w:rsidRPr="00191B8A" w:rsidRDefault="00191B8A" w:rsidP="004B00B9">
      <w:pPr>
        <w:pStyle w:val="ListParagraph"/>
        <w:numPr>
          <w:ilvl w:val="0"/>
          <w:numId w:val="47"/>
        </w:numPr>
      </w:pPr>
      <w:r>
        <w:rPr>
          <w:rFonts w:ascii="Courier" w:hAnsi="Courier"/>
          <w:b/>
          <w:sz w:val="28"/>
          <w:szCs w:val="28"/>
          <w:u w:val="single"/>
        </w:rPr>
        <w:t>Restore</w:t>
      </w:r>
      <w:r w:rsidRPr="00C83733">
        <w:rPr>
          <w:rFonts w:ascii="Courier" w:hAnsi="Courier"/>
          <w:b/>
          <w:sz w:val="28"/>
          <w:szCs w:val="28"/>
          <w:u w:val="single"/>
        </w:rPr>
        <w:t xml:space="preserve"> relay module control/power side (jumper) connections:</w:t>
      </w:r>
      <w:r>
        <w:rPr>
          <w:rFonts w:ascii="Courier" w:hAnsi="Courier"/>
          <w:b/>
          <w:sz w:val="28"/>
          <w:szCs w:val="28"/>
          <w:u w:val="single"/>
        </w:rPr>
        <w:br/>
      </w:r>
    </w:p>
    <w:p w14:paraId="71D9E812" w14:textId="34F79B7E" w:rsidR="00191B8A" w:rsidRPr="001A5CD4" w:rsidRDefault="00191B8A" w:rsidP="00191B8A">
      <w:pPr>
        <w:pStyle w:val="ListParagraph"/>
        <w:numPr>
          <w:ilvl w:val="0"/>
          <w:numId w:val="63"/>
        </w:numPr>
      </w:pPr>
      <w:r>
        <w:rPr>
          <w:rFonts w:ascii="Courier" w:hAnsi="Courier"/>
        </w:rPr>
        <w:t>Restore connections as before, following the off-PCB connections drawing.</w:t>
      </w:r>
      <w:r>
        <w:rPr>
          <w:rFonts w:ascii="Courier" w:hAnsi="Courier"/>
        </w:rPr>
        <w:br/>
        <w:t>_________</w:t>
      </w:r>
      <w:r>
        <w:rPr>
          <w:rFonts w:ascii="Courier" w:hAnsi="Courier"/>
        </w:rPr>
        <w:br/>
      </w:r>
    </w:p>
    <w:p w14:paraId="1A150BF7" w14:textId="77777777" w:rsidR="001A5CD4" w:rsidRPr="001A5CD4" w:rsidRDefault="001A5CD4" w:rsidP="001A5CD4">
      <w:pPr>
        <w:pStyle w:val="ListParagraph"/>
      </w:pPr>
    </w:p>
    <w:p w14:paraId="7F4E933A" w14:textId="1FDE556D" w:rsidR="00C83733" w:rsidRPr="00C83733" w:rsidRDefault="00191B8A" w:rsidP="00C83733">
      <w:pPr>
        <w:pStyle w:val="Heading1"/>
      </w:pPr>
      <w:bookmarkStart w:id="72" w:name="_Toc411616824"/>
      <w:r>
        <w:t>Restore</w:t>
      </w:r>
      <w:r w:rsidR="00C83733">
        <w:t xml:space="preserve"> binding post connections</w:t>
      </w:r>
      <w:bookmarkEnd w:id="72"/>
      <w:r w:rsidR="00C83733">
        <w:br/>
      </w:r>
    </w:p>
    <w:p w14:paraId="269CBC09" w14:textId="17E8613F" w:rsidR="006E65C5" w:rsidRPr="00C83733" w:rsidRDefault="00191B8A" w:rsidP="001A5CD4">
      <w:pPr>
        <w:pStyle w:val="ListParagraph"/>
        <w:numPr>
          <w:ilvl w:val="0"/>
          <w:numId w:val="79"/>
        </w:numPr>
        <w:rPr>
          <w:rFonts w:ascii="Courier" w:hAnsi="Courier"/>
          <w:b/>
          <w:sz w:val="28"/>
          <w:szCs w:val="28"/>
          <w:u w:val="single"/>
        </w:rPr>
      </w:pPr>
      <w:r>
        <w:rPr>
          <w:rFonts w:ascii="Courier" w:hAnsi="Courier"/>
          <w:b/>
          <w:sz w:val="28"/>
          <w:szCs w:val="28"/>
          <w:u w:val="single"/>
        </w:rPr>
        <w:t>Restore</w:t>
      </w:r>
      <w:r w:rsidR="006E65C5" w:rsidRPr="00C83733">
        <w:rPr>
          <w:rFonts w:ascii="Courier" w:hAnsi="Courier"/>
          <w:b/>
          <w:sz w:val="28"/>
          <w:szCs w:val="28"/>
          <w:u w:val="single"/>
        </w:rPr>
        <w:t xml:space="preserve"> connections to binding posts:</w:t>
      </w:r>
      <w:r w:rsidR="006E65C5" w:rsidRPr="00C83733">
        <w:rPr>
          <w:rFonts w:ascii="Courier" w:hAnsi="Courier"/>
          <w:b/>
          <w:sz w:val="28"/>
          <w:szCs w:val="28"/>
          <w:u w:val="single"/>
        </w:rPr>
        <w:br/>
      </w:r>
    </w:p>
    <w:p w14:paraId="1851C7DD" w14:textId="0E57BD3C" w:rsidR="00191B8A" w:rsidRDefault="00191B8A" w:rsidP="004B00B9">
      <w:pPr>
        <w:pStyle w:val="ListParagraph"/>
        <w:numPr>
          <w:ilvl w:val="0"/>
          <w:numId w:val="63"/>
        </w:numPr>
        <w:rPr>
          <w:rFonts w:ascii="Courier" w:hAnsi="Courier"/>
        </w:rPr>
      </w:pPr>
      <w:r>
        <w:rPr>
          <w:rFonts w:ascii="Courier" w:hAnsi="Courier"/>
        </w:rPr>
        <w:lastRenderedPageBreak/>
        <w:t>Restore connections as before, following the off-PCB connections drawing.</w:t>
      </w:r>
      <w:r w:rsidR="001A5CD4">
        <w:rPr>
          <w:rFonts w:ascii="Courier" w:hAnsi="Courier"/>
        </w:rPr>
        <w:t xml:space="preserve"> Tighten nuts securely.</w:t>
      </w:r>
      <w:r>
        <w:rPr>
          <w:rFonts w:ascii="Courier" w:hAnsi="Courier"/>
        </w:rPr>
        <w:br/>
        <w:t>_________</w:t>
      </w:r>
      <w:r>
        <w:rPr>
          <w:rFonts w:ascii="Courier" w:hAnsi="Courier"/>
        </w:rPr>
        <w:br/>
      </w:r>
    </w:p>
    <w:p w14:paraId="0AF9DDB6" w14:textId="7A7F96BA" w:rsidR="005C33BB" w:rsidRDefault="005C33BB" w:rsidP="00191B8A">
      <w:pPr>
        <w:pStyle w:val="ListParagraph"/>
        <w:rPr>
          <w:rFonts w:ascii="Courier" w:hAnsi="Courier"/>
        </w:rPr>
      </w:pPr>
    </w:p>
    <w:p w14:paraId="64E1A897" w14:textId="2F7FF8D6" w:rsidR="00C83733" w:rsidRPr="00C83733" w:rsidRDefault="00C83733" w:rsidP="00C83733">
      <w:pPr>
        <w:pStyle w:val="Heading1"/>
      </w:pPr>
      <w:bookmarkStart w:id="73" w:name="_Toc411616825"/>
      <w:r>
        <w:t>Drill USB connector hole</w:t>
      </w:r>
      <w:bookmarkEnd w:id="73"/>
      <w:r>
        <w:br/>
      </w:r>
    </w:p>
    <w:p w14:paraId="09CD9539" w14:textId="1243DE0D" w:rsidR="00D327C9" w:rsidRPr="00C83733" w:rsidRDefault="009824A9" w:rsidP="001A5CD4">
      <w:pPr>
        <w:pStyle w:val="ListParagraph"/>
        <w:numPr>
          <w:ilvl w:val="0"/>
          <w:numId w:val="79"/>
        </w:numPr>
        <w:rPr>
          <w:rFonts w:ascii="Courier" w:hAnsi="Courier"/>
          <w:b/>
          <w:sz w:val="28"/>
          <w:szCs w:val="28"/>
          <w:u w:val="single"/>
        </w:rPr>
      </w:pPr>
      <w:r w:rsidRPr="00C83733">
        <w:rPr>
          <w:rFonts w:ascii="Courier" w:hAnsi="Courier"/>
          <w:b/>
          <w:sz w:val="28"/>
          <w:szCs w:val="28"/>
          <w:u w:val="single"/>
        </w:rPr>
        <w:t>Drill USB connector hole</w:t>
      </w:r>
      <w:r w:rsidR="00C83733" w:rsidRPr="00C83733">
        <w:rPr>
          <w:rFonts w:ascii="Courier" w:hAnsi="Courier"/>
          <w:b/>
          <w:sz w:val="28"/>
          <w:szCs w:val="28"/>
          <w:u w:val="single"/>
        </w:rPr>
        <w:t>:</w:t>
      </w:r>
      <w:r w:rsidR="00F45917" w:rsidRPr="00C83733">
        <w:rPr>
          <w:rFonts w:ascii="Courier" w:hAnsi="Courier"/>
          <w:b/>
          <w:sz w:val="28"/>
          <w:szCs w:val="28"/>
          <w:u w:val="single"/>
        </w:rPr>
        <w:br/>
      </w:r>
    </w:p>
    <w:p w14:paraId="3D134BD8" w14:textId="5640F8A1" w:rsidR="00F45917" w:rsidRDefault="00F45917" w:rsidP="004B00B9">
      <w:pPr>
        <w:pStyle w:val="ListParagraph"/>
        <w:numPr>
          <w:ilvl w:val="0"/>
          <w:numId w:val="59"/>
        </w:numPr>
        <w:rPr>
          <w:rFonts w:ascii="Courier" w:hAnsi="Courier"/>
        </w:rPr>
      </w:pPr>
      <w:r w:rsidRPr="00F45917">
        <w:rPr>
          <w:rFonts w:ascii="Courier" w:hAnsi="Courier"/>
        </w:rPr>
        <w:t>Put the lid on the case</w:t>
      </w:r>
      <w:r>
        <w:rPr>
          <w:rFonts w:ascii="Courier" w:hAnsi="Courier"/>
        </w:rPr>
        <w:br/>
        <w:t>_________</w:t>
      </w:r>
      <w:r>
        <w:rPr>
          <w:rFonts w:ascii="Courier" w:hAnsi="Courier"/>
        </w:rPr>
        <w:br/>
      </w:r>
    </w:p>
    <w:p w14:paraId="5D8B3DB9" w14:textId="2AD34D50" w:rsidR="0012267B" w:rsidRDefault="00F45917" w:rsidP="004B00B9">
      <w:pPr>
        <w:pStyle w:val="ListParagraph"/>
        <w:numPr>
          <w:ilvl w:val="0"/>
          <w:numId w:val="59"/>
        </w:numPr>
        <w:rPr>
          <w:rFonts w:ascii="Courier" w:hAnsi="Courier"/>
        </w:rPr>
      </w:pPr>
      <w:r>
        <w:rPr>
          <w:rFonts w:ascii="Courier" w:hAnsi="Courier"/>
        </w:rPr>
        <w:t xml:space="preserve">Make indentation in the exact center of the USB connector using the tip of the </w:t>
      </w:r>
      <w:proofErr w:type="spellStart"/>
      <w:r>
        <w:rPr>
          <w:rFonts w:ascii="Courier" w:hAnsi="Courier"/>
        </w:rPr>
        <w:t>Forstner</w:t>
      </w:r>
      <w:proofErr w:type="spellEnd"/>
      <w:r>
        <w:rPr>
          <w:rFonts w:ascii="Courier" w:hAnsi="Courier"/>
        </w:rPr>
        <w:t xml:space="preserve"> bit (or whatever pointy thing you used for the other drill-starting indentations)</w:t>
      </w:r>
      <w:r w:rsidR="00C52B60">
        <w:rPr>
          <w:rFonts w:ascii="Courier" w:hAnsi="Courier"/>
        </w:rPr>
        <w:t xml:space="preserve">. </w:t>
      </w:r>
      <w:r w:rsidR="00C52B60" w:rsidRPr="00F850FB">
        <w:rPr>
          <w:rFonts w:ascii="Courier" w:hAnsi="Courier"/>
          <w:b/>
        </w:rPr>
        <w:t>NOTE: it is very important that this hole is precisely centered.</w:t>
      </w:r>
      <w:r w:rsidR="00C52B60">
        <w:rPr>
          <w:rFonts w:ascii="Courier" w:hAnsi="Courier"/>
        </w:rPr>
        <w:t xml:space="preserve"> You need to look at it from all four directions before making the indentation since the refraction through the plastic distorts the apparent position (you’ll see what I mean as soon as you turn it 90 degrees).</w:t>
      </w:r>
      <w:r>
        <w:rPr>
          <w:rFonts w:ascii="Courier" w:hAnsi="Courier"/>
        </w:rPr>
        <w:br/>
        <w:t xml:space="preserve">_________ </w:t>
      </w:r>
      <w:r w:rsidR="00C73CE7" w:rsidRPr="00F45917">
        <w:rPr>
          <w:rFonts w:ascii="Courier" w:hAnsi="Courier"/>
        </w:rPr>
        <w:br/>
      </w:r>
    </w:p>
    <w:p w14:paraId="12ADA912" w14:textId="4D5979C5" w:rsidR="00F45917" w:rsidRDefault="00F45917" w:rsidP="004B00B9">
      <w:pPr>
        <w:pStyle w:val="ListParagraph"/>
        <w:numPr>
          <w:ilvl w:val="0"/>
          <w:numId w:val="59"/>
        </w:numPr>
        <w:rPr>
          <w:rFonts w:ascii="Courier" w:hAnsi="Courier"/>
        </w:rPr>
      </w:pPr>
      <w:r>
        <w:rPr>
          <w:rFonts w:ascii="Courier" w:hAnsi="Courier"/>
        </w:rPr>
        <w:t xml:space="preserve">Use 3/8” </w:t>
      </w:r>
      <w:proofErr w:type="spellStart"/>
      <w:r>
        <w:rPr>
          <w:rFonts w:ascii="Courier" w:hAnsi="Courier"/>
        </w:rPr>
        <w:t>Forstner</w:t>
      </w:r>
      <w:proofErr w:type="spellEnd"/>
      <w:r>
        <w:rPr>
          <w:rFonts w:ascii="Courier" w:hAnsi="Courier"/>
        </w:rPr>
        <w:t xml:space="preserve"> bit to drill the hole</w:t>
      </w:r>
      <w:r>
        <w:rPr>
          <w:rFonts w:ascii="Courier" w:hAnsi="Courier"/>
        </w:rPr>
        <w:br/>
      </w:r>
    </w:p>
    <w:p w14:paraId="53163820" w14:textId="77777777" w:rsidR="00F45917" w:rsidRDefault="00F45917" w:rsidP="004B00B9">
      <w:pPr>
        <w:pStyle w:val="ListParagraph"/>
        <w:numPr>
          <w:ilvl w:val="0"/>
          <w:numId w:val="60"/>
        </w:numPr>
        <w:rPr>
          <w:rFonts w:ascii="Courier" w:hAnsi="Courier"/>
        </w:rPr>
      </w:pPr>
      <w:r>
        <w:rPr>
          <w:rFonts w:ascii="Courier" w:hAnsi="Courier"/>
        </w:rPr>
        <w:t>Drill slowly, spraying with water often</w:t>
      </w:r>
    </w:p>
    <w:p w14:paraId="755C5D71" w14:textId="77777777" w:rsidR="00F45917" w:rsidRDefault="00F45917" w:rsidP="004B00B9">
      <w:pPr>
        <w:pStyle w:val="ListParagraph"/>
        <w:numPr>
          <w:ilvl w:val="0"/>
          <w:numId w:val="60"/>
        </w:numPr>
        <w:rPr>
          <w:rFonts w:ascii="Courier" w:hAnsi="Courier"/>
        </w:rPr>
      </w:pPr>
      <w:r>
        <w:rPr>
          <w:rFonts w:ascii="Courier" w:hAnsi="Courier"/>
        </w:rPr>
        <w:t>Reduce pressure when hole is getting close to “punching through”</w:t>
      </w:r>
    </w:p>
    <w:p w14:paraId="6DC7302F" w14:textId="77777777" w:rsidR="00A962A4" w:rsidRDefault="00A962A4" w:rsidP="004B00B9">
      <w:pPr>
        <w:pStyle w:val="ListParagraph"/>
        <w:numPr>
          <w:ilvl w:val="0"/>
          <w:numId w:val="60"/>
        </w:numPr>
        <w:rPr>
          <w:rFonts w:ascii="Courier" w:hAnsi="Courier"/>
        </w:rPr>
      </w:pPr>
      <w:r>
        <w:rPr>
          <w:rFonts w:ascii="Courier" w:hAnsi="Courier"/>
        </w:rPr>
        <w:t xml:space="preserve">Alternative to </w:t>
      </w:r>
      <w:proofErr w:type="spellStart"/>
      <w:r>
        <w:rPr>
          <w:rFonts w:ascii="Courier" w:hAnsi="Courier"/>
        </w:rPr>
        <w:t>Forstner</w:t>
      </w:r>
      <w:proofErr w:type="spellEnd"/>
      <w:r>
        <w:rPr>
          <w:rFonts w:ascii="Courier" w:hAnsi="Courier"/>
        </w:rPr>
        <w:t xml:space="preserve"> bit is to use following succession of normal bits:</w:t>
      </w:r>
    </w:p>
    <w:p w14:paraId="63D6A2BC" w14:textId="4355B9F7" w:rsidR="00A962A4" w:rsidRPr="001A5CD4" w:rsidRDefault="00A962A4" w:rsidP="001A5CD4">
      <w:pPr>
        <w:pStyle w:val="ListParagraph"/>
        <w:numPr>
          <w:ilvl w:val="1"/>
          <w:numId w:val="60"/>
        </w:numPr>
        <w:rPr>
          <w:rFonts w:ascii="Courier" w:hAnsi="Courier"/>
        </w:rPr>
      </w:pPr>
      <w:r>
        <w:rPr>
          <w:rFonts w:ascii="Courier" w:hAnsi="Courier"/>
        </w:rPr>
        <w:t xml:space="preserve">1/16”, 1/8”, 3/16”, </w:t>
      </w:r>
      <w:r w:rsidR="001A5CD4">
        <w:rPr>
          <w:rFonts w:ascii="Courier" w:hAnsi="Courier"/>
        </w:rPr>
        <w:t xml:space="preserve">7/32”, </w:t>
      </w:r>
      <w:r>
        <w:rPr>
          <w:rFonts w:ascii="Courier" w:hAnsi="Courier"/>
        </w:rPr>
        <w:t xml:space="preserve">1/4”, </w:t>
      </w:r>
      <w:r w:rsidR="001A5CD4">
        <w:rPr>
          <w:rFonts w:ascii="Courier" w:hAnsi="Courier"/>
        </w:rPr>
        <w:t xml:space="preserve">9/32”, </w:t>
      </w:r>
      <w:r>
        <w:rPr>
          <w:rFonts w:ascii="Courier" w:hAnsi="Courier"/>
        </w:rPr>
        <w:t>5/16”,</w:t>
      </w:r>
      <w:r w:rsidR="001A5CD4">
        <w:rPr>
          <w:rFonts w:ascii="Courier" w:hAnsi="Courier"/>
        </w:rPr>
        <w:t xml:space="preserve"> 11/32”,</w:t>
      </w:r>
      <w:r>
        <w:rPr>
          <w:rFonts w:ascii="Courier" w:hAnsi="Courier"/>
        </w:rPr>
        <w:t xml:space="preserve"> 3/8”</w:t>
      </w:r>
      <w:r w:rsidR="001A5CD4">
        <w:rPr>
          <w:rFonts w:ascii="Courier" w:hAnsi="Courier"/>
        </w:rPr>
        <w:t>, 25/64”</w:t>
      </w:r>
    </w:p>
    <w:p w14:paraId="3C8EF29D" w14:textId="1DAE3228" w:rsidR="00A962A4" w:rsidRDefault="00A962A4" w:rsidP="00A962A4">
      <w:pPr>
        <w:ind w:left="1080"/>
        <w:rPr>
          <w:rFonts w:ascii="Courier" w:hAnsi="Courier"/>
        </w:rPr>
      </w:pPr>
      <w:r>
        <w:rPr>
          <w:rFonts w:ascii="Courier" w:hAnsi="Courier"/>
        </w:rPr>
        <w:t>_________</w:t>
      </w:r>
      <w:r>
        <w:rPr>
          <w:rFonts w:ascii="Courier" w:hAnsi="Courier"/>
        </w:rPr>
        <w:br/>
      </w:r>
    </w:p>
    <w:p w14:paraId="3FEA9611" w14:textId="1F8600B7" w:rsidR="00F45917" w:rsidRDefault="00A962A4" w:rsidP="004B00B9">
      <w:pPr>
        <w:pStyle w:val="ListParagraph"/>
        <w:numPr>
          <w:ilvl w:val="0"/>
          <w:numId w:val="61"/>
        </w:numPr>
        <w:rPr>
          <w:rFonts w:ascii="Courier" w:hAnsi="Courier"/>
        </w:rPr>
      </w:pPr>
      <w:r>
        <w:rPr>
          <w:rFonts w:ascii="Courier" w:hAnsi="Courier"/>
        </w:rPr>
        <w:t>Clean up the edge of the hole with X-</w:t>
      </w:r>
      <w:proofErr w:type="spellStart"/>
      <w:r>
        <w:rPr>
          <w:rFonts w:ascii="Courier" w:hAnsi="Courier"/>
        </w:rPr>
        <w:t>acto</w:t>
      </w:r>
      <w:proofErr w:type="spellEnd"/>
      <w:r>
        <w:rPr>
          <w:rFonts w:ascii="Courier" w:hAnsi="Courier"/>
        </w:rPr>
        <w:t xml:space="preserve"> knife</w:t>
      </w:r>
      <w:r w:rsidR="009D523C">
        <w:rPr>
          <w:rFonts w:ascii="Courier" w:hAnsi="Courier"/>
        </w:rPr>
        <w:t xml:space="preserve"> or your fingernail</w:t>
      </w:r>
      <w:r w:rsidR="00407E0C">
        <w:rPr>
          <w:rFonts w:ascii="Courier" w:hAnsi="Courier"/>
        </w:rPr>
        <w:br/>
        <w:t>__________</w:t>
      </w:r>
      <w:r w:rsidR="00407E0C">
        <w:rPr>
          <w:rFonts w:ascii="Courier" w:hAnsi="Courier"/>
        </w:rPr>
        <w:br/>
      </w:r>
    </w:p>
    <w:p w14:paraId="6B37AEC9" w14:textId="730A5A04" w:rsidR="00407E0C" w:rsidRDefault="00407E0C" w:rsidP="004B00B9">
      <w:pPr>
        <w:pStyle w:val="ListParagraph"/>
        <w:numPr>
          <w:ilvl w:val="0"/>
          <w:numId w:val="61"/>
        </w:numPr>
        <w:rPr>
          <w:rFonts w:ascii="Courier" w:hAnsi="Courier"/>
        </w:rPr>
      </w:pPr>
      <w:r>
        <w:rPr>
          <w:rFonts w:ascii="Courier" w:hAnsi="Courier"/>
        </w:rPr>
        <w:t>Wash lid off and dry</w:t>
      </w:r>
      <w:r w:rsidR="00392A9A">
        <w:rPr>
          <w:rFonts w:ascii="Courier" w:hAnsi="Courier"/>
        </w:rPr>
        <w:t xml:space="preserve"> ________</w:t>
      </w:r>
      <w:r w:rsidR="00392A9A">
        <w:rPr>
          <w:rFonts w:ascii="Courier" w:hAnsi="Courier"/>
        </w:rPr>
        <w:br/>
      </w:r>
    </w:p>
    <w:p w14:paraId="73EAD178" w14:textId="6F2C2E5B" w:rsidR="00392A9A" w:rsidRPr="00392A9A" w:rsidRDefault="00392A9A" w:rsidP="004B00B9">
      <w:pPr>
        <w:pStyle w:val="ListParagraph"/>
        <w:numPr>
          <w:ilvl w:val="0"/>
          <w:numId w:val="61"/>
        </w:numPr>
        <w:rPr>
          <w:rFonts w:ascii="Courier" w:hAnsi="Courier"/>
        </w:rPr>
      </w:pPr>
      <w:r>
        <w:rPr>
          <w:rFonts w:ascii="Courier" w:hAnsi="Courier"/>
        </w:rPr>
        <w:t>Put lid on and insert the USB cable to make sure it fits ________</w:t>
      </w:r>
      <w:r>
        <w:rPr>
          <w:rFonts w:ascii="Courier" w:hAnsi="Courier"/>
        </w:rPr>
        <w:br/>
      </w:r>
    </w:p>
    <w:p w14:paraId="550DAF62" w14:textId="77777777" w:rsidR="00392A9A" w:rsidRDefault="00392A9A" w:rsidP="004B00B9">
      <w:pPr>
        <w:pStyle w:val="ListParagraph"/>
        <w:numPr>
          <w:ilvl w:val="0"/>
          <w:numId w:val="64"/>
        </w:numPr>
        <w:rPr>
          <w:rFonts w:ascii="Courier" w:hAnsi="Courier"/>
        </w:rPr>
      </w:pPr>
      <w:r>
        <w:rPr>
          <w:rFonts w:ascii="Courier" w:hAnsi="Courier"/>
        </w:rPr>
        <w:t xml:space="preserve">If it doesn’t, try loosening the Arduino standoff screws. This might give you enough “play” to get the </w:t>
      </w:r>
      <w:r>
        <w:rPr>
          <w:rFonts w:ascii="Courier" w:hAnsi="Courier"/>
        </w:rPr>
        <w:lastRenderedPageBreak/>
        <w:t>connector in. Then, with the connector still in, re-tighten the screws</w:t>
      </w:r>
    </w:p>
    <w:p w14:paraId="0AE2EB1E" w14:textId="143540D2" w:rsidR="0059303A" w:rsidRPr="00C83733" w:rsidRDefault="00392A9A" w:rsidP="004B00B9">
      <w:pPr>
        <w:pStyle w:val="ListParagraph"/>
        <w:numPr>
          <w:ilvl w:val="0"/>
          <w:numId w:val="64"/>
        </w:numPr>
        <w:rPr>
          <w:rFonts w:ascii="Courier" w:hAnsi="Courier"/>
        </w:rPr>
      </w:pPr>
      <w:r>
        <w:rPr>
          <w:rFonts w:ascii="Courier" w:hAnsi="Courier"/>
        </w:rPr>
        <w:t xml:space="preserve">If that isn’t enough, you may have to enlarge the hole with a round file or some other way </w:t>
      </w:r>
    </w:p>
    <w:p w14:paraId="62589441" w14:textId="706FD940" w:rsidR="00A962A4" w:rsidRPr="00C83733" w:rsidRDefault="00C83733" w:rsidP="00C83733">
      <w:pPr>
        <w:pStyle w:val="Heading1"/>
        <w:rPr>
          <w:rFonts w:ascii="Arial" w:hAnsi="Arial" w:cs="Arial"/>
          <w:color w:val="555555"/>
          <w:sz w:val="23"/>
          <w:szCs w:val="23"/>
        </w:rPr>
      </w:pPr>
      <w:bookmarkStart w:id="74" w:name="_Toc411616826"/>
      <w:r>
        <w:t>Final test</w:t>
      </w:r>
      <w:bookmarkEnd w:id="74"/>
      <w:r w:rsidR="00A962A4">
        <w:rPr>
          <w:rFonts w:ascii="Courier" w:hAnsi="Courier"/>
          <w:sz w:val="36"/>
          <w:szCs w:val="36"/>
          <w:u w:val="single"/>
        </w:rPr>
        <w:br/>
      </w:r>
    </w:p>
    <w:p w14:paraId="2444582D" w14:textId="77777777" w:rsidR="00EC0572" w:rsidRPr="00EC0572" w:rsidRDefault="00EC0572" w:rsidP="00EC0572">
      <w:pPr>
        <w:rPr>
          <w:rFonts w:ascii="Courier" w:hAnsi="Courier"/>
        </w:rPr>
      </w:pPr>
      <w:r w:rsidRPr="00EC0572">
        <w:rPr>
          <w:rFonts w:ascii="Courier" w:hAnsi="Courier"/>
        </w:rPr>
        <w:t>Your IV Swinger 2 is now complete!</w:t>
      </w:r>
    </w:p>
    <w:p w14:paraId="6CF77DE7" w14:textId="77777777" w:rsidR="00EC0572" w:rsidRPr="00EC0572" w:rsidRDefault="00EC0572" w:rsidP="00EC0572">
      <w:pPr>
        <w:rPr>
          <w:rFonts w:ascii="Courier" w:hAnsi="Courier"/>
        </w:rPr>
      </w:pPr>
    </w:p>
    <w:p w14:paraId="6DA5F2AA" w14:textId="06586135" w:rsidR="00EC0572" w:rsidRPr="00EC0572" w:rsidRDefault="00F850FB" w:rsidP="00EC0572">
      <w:pPr>
        <w:rPr>
          <w:rFonts w:ascii="Courier" w:hAnsi="Courier"/>
        </w:rPr>
      </w:pPr>
      <w:r>
        <w:rPr>
          <w:rFonts w:ascii="Courier" w:hAnsi="Courier"/>
        </w:rPr>
        <w:t>Repeat the tests you did in “</w:t>
      </w:r>
      <w:r>
        <w:rPr>
          <w:rFonts w:ascii="Courier" w:hAnsi="Courier"/>
        </w:rPr>
        <w:fldChar w:fldCharType="begin"/>
      </w:r>
      <w:r>
        <w:rPr>
          <w:rFonts w:ascii="Courier" w:hAnsi="Courier"/>
        </w:rPr>
        <w:instrText xml:space="preserve"> REF _Ref411612102 \r \h </w:instrText>
      </w:r>
      <w:r>
        <w:rPr>
          <w:rFonts w:ascii="Courier" w:hAnsi="Courier"/>
        </w:rPr>
      </w:r>
      <w:r>
        <w:rPr>
          <w:rFonts w:ascii="Courier" w:hAnsi="Courier"/>
        </w:rPr>
        <w:fldChar w:fldCharType="separate"/>
      </w:r>
      <w:r w:rsidR="00C17D6D">
        <w:rPr>
          <w:rFonts w:ascii="Courier" w:hAnsi="Courier"/>
        </w:rPr>
        <w:t>Step 29:</w:t>
      </w:r>
      <w:r>
        <w:rPr>
          <w:rFonts w:ascii="Courier" w:hAnsi="Courier"/>
        </w:rPr>
        <w:fldChar w:fldCharType="end"/>
      </w:r>
      <w:r>
        <w:rPr>
          <w:rFonts w:ascii="Courier" w:hAnsi="Courier"/>
        </w:rPr>
        <w:t xml:space="preserve"> </w:t>
      </w:r>
      <w:r>
        <w:rPr>
          <w:rFonts w:ascii="Courier" w:hAnsi="Courier"/>
        </w:rPr>
        <w:fldChar w:fldCharType="begin"/>
      </w:r>
      <w:r>
        <w:rPr>
          <w:rFonts w:ascii="Courier" w:hAnsi="Courier"/>
        </w:rPr>
        <w:instrText xml:space="preserve"> REF _Ref411612106 \h </w:instrText>
      </w:r>
      <w:r>
        <w:rPr>
          <w:rFonts w:ascii="Courier" w:hAnsi="Courier"/>
        </w:rPr>
      </w:r>
      <w:r>
        <w:rPr>
          <w:rFonts w:ascii="Courier" w:hAnsi="Courier"/>
        </w:rPr>
        <w:fldChar w:fldCharType="separate"/>
      </w:r>
      <w:r w:rsidR="00C17D6D">
        <w:t>Sanity tests</w:t>
      </w:r>
      <w:r>
        <w:rPr>
          <w:rFonts w:ascii="Courier" w:hAnsi="Courier"/>
        </w:rPr>
        <w:fldChar w:fldCharType="end"/>
      </w:r>
      <w:r>
        <w:rPr>
          <w:rFonts w:ascii="Courier" w:hAnsi="Courier"/>
        </w:rPr>
        <w:t xml:space="preserve">” </w:t>
      </w:r>
      <w:r w:rsidRPr="00EC0572">
        <w:rPr>
          <w:rFonts w:ascii="Courier" w:hAnsi="Courier"/>
        </w:rPr>
        <w:t>to make sure everything got hooked back up correctly.</w:t>
      </w:r>
    </w:p>
    <w:p w14:paraId="125B4564" w14:textId="77777777" w:rsidR="00EC0572" w:rsidRPr="00EC0572" w:rsidRDefault="00EC0572" w:rsidP="00EC0572">
      <w:pPr>
        <w:rPr>
          <w:rFonts w:ascii="Courier" w:hAnsi="Courier"/>
        </w:rPr>
      </w:pPr>
    </w:p>
    <w:p w14:paraId="5281DAE1" w14:textId="456BD508" w:rsidR="00EC0572" w:rsidRPr="00EC0572" w:rsidRDefault="00EC0572" w:rsidP="00EC0572">
      <w:pPr>
        <w:rPr>
          <w:rFonts w:ascii="Courier" w:hAnsi="Courier"/>
        </w:rPr>
      </w:pPr>
      <w:r w:rsidRPr="00EC0572">
        <w:rPr>
          <w:rFonts w:ascii="Courier" w:hAnsi="Courier"/>
        </w:rPr>
        <w:t xml:space="preserve">You may now test it with a real PV </w:t>
      </w:r>
      <w:r w:rsidR="005004E0">
        <w:rPr>
          <w:rFonts w:ascii="Courier" w:hAnsi="Courier"/>
        </w:rPr>
        <w:t>cell</w:t>
      </w:r>
      <w:r w:rsidRPr="00EC0572">
        <w:rPr>
          <w:rFonts w:ascii="Courier" w:hAnsi="Courier"/>
        </w:rPr>
        <w:t>.</w:t>
      </w:r>
      <w:r w:rsidR="005004E0">
        <w:rPr>
          <w:rFonts w:ascii="Courier" w:hAnsi="Courier"/>
        </w:rPr>
        <w:t xml:space="preserve"> Refer to the IV Swinger 2 User Guide for information on how to build and connect a bias battery, which is necessary for typical </w:t>
      </w:r>
      <w:proofErr w:type="gramStart"/>
      <w:r w:rsidR="005004E0">
        <w:rPr>
          <w:rFonts w:ascii="Courier" w:hAnsi="Courier"/>
        </w:rPr>
        <w:t>high power</w:t>
      </w:r>
      <w:proofErr w:type="gramEnd"/>
      <w:r w:rsidR="005004E0">
        <w:rPr>
          <w:rFonts w:ascii="Courier" w:hAnsi="Courier"/>
        </w:rPr>
        <w:t xml:space="preserve"> PV cells.</w:t>
      </w:r>
    </w:p>
    <w:p w14:paraId="5AB6C380" w14:textId="77777777" w:rsidR="00EC0572" w:rsidRPr="00EC0572" w:rsidRDefault="00EC0572" w:rsidP="00EC0572">
      <w:pPr>
        <w:rPr>
          <w:rFonts w:ascii="Courier" w:hAnsi="Courier"/>
        </w:rPr>
      </w:pPr>
    </w:p>
    <w:p w14:paraId="786D6A2B" w14:textId="10506F77" w:rsidR="00A962A4" w:rsidRPr="00A962A4" w:rsidRDefault="001A5CD4" w:rsidP="004358B3">
      <w:pPr>
        <w:rPr>
          <w:rFonts w:ascii="Courier" w:hAnsi="Courier"/>
        </w:rPr>
      </w:pPr>
      <w:r>
        <w:rPr>
          <w:rFonts w:ascii="Courier" w:hAnsi="Courier"/>
        </w:rPr>
        <w:t xml:space="preserve">If </w:t>
      </w:r>
      <w:r w:rsidR="00EC0572" w:rsidRPr="00EC0572">
        <w:rPr>
          <w:rFonts w:ascii="Courier" w:hAnsi="Courier"/>
        </w:rPr>
        <w:t>accuracy is important to you, see the IV Swinger 2 User Guide for instructions on how to perform a calibration. There is also a Help dialog available from the Calibrate menu in the application.</w:t>
      </w:r>
    </w:p>
    <w:sectPr w:rsidR="00A962A4" w:rsidRPr="00A962A4" w:rsidSect="00403074">
      <w:footerReference w:type="even" r:id="rId28"/>
      <w:footerReference w:type="default" r:id="rId2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469DA4" w14:textId="77777777" w:rsidR="0038496F" w:rsidRDefault="0038496F" w:rsidP="0010589F">
      <w:r>
        <w:separator/>
      </w:r>
    </w:p>
  </w:endnote>
  <w:endnote w:type="continuationSeparator" w:id="0">
    <w:p w14:paraId="7802094C" w14:textId="77777777" w:rsidR="0038496F" w:rsidRDefault="0038496F" w:rsidP="00105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notTrueType/>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49CDE" w14:textId="77777777" w:rsidR="0059724D" w:rsidRDefault="0059724D" w:rsidP="005972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6FDC56" w14:textId="77777777" w:rsidR="0059724D" w:rsidRDefault="0059724D" w:rsidP="001058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F4DFF5" w14:textId="77777777" w:rsidR="0059724D" w:rsidRDefault="0059724D" w:rsidP="005972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876330" w14:textId="77777777" w:rsidR="0059724D" w:rsidRDefault="0059724D" w:rsidP="0010589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32DBF" w14:textId="77777777" w:rsidR="0038496F" w:rsidRDefault="0038496F" w:rsidP="0010589F">
      <w:r>
        <w:separator/>
      </w:r>
    </w:p>
  </w:footnote>
  <w:footnote w:type="continuationSeparator" w:id="0">
    <w:p w14:paraId="7AF1F01A" w14:textId="77777777" w:rsidR="0038496F" w:rsidRDefault="0038496F" w:rsidP="001058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12DE5"/>
    <w:multiLevelType w:val="hybridMultilevel"/>
    <w:tmpl w:val="D48ED8DA"/>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D05FF5"/>
    <w:multiLevelType w:val="hybridMultilevel"/>
    <w:tmpl w:val="FF502A7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991F6E"/>
    <w:multiLevelType w:val="hybridMultilevel"/>
    <w:tmpl w:val="EF9CC83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B11701"/>
    <w:multiLevelType w:val="hybridMultilevel"/>
    <w:tmpl w:val="69AEBE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D0398C"/>
    <w:multiLevelType w:val="hybridMultilevel"/>
    <w:tmpl w:val="D85605F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DD10D3"/>
    <w:multiLevelType w:val="hybridMultilevel"/>
    <w:tmpl w:val="2698D8F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E04C0A"/>
    <w:multiLevelType w:val="hybridMultilevel"/>
    <w:tmpl w:val="DFDC7AA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F4645"/>
    <w:multiLevelType w:val="hybridMultilevel"/>
    <w:tmpl w:val="2CFE98B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587B48"/>
    <w:multiLevelType w:val="hybridMultilevel"/>
    <w:tmpl w:val="84005EB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7E2C50"/>
    <w:multiLevelType w:val="hybridMultilevel"/>
    <w:tmpl w:val="736A26B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F380ACD"/>
    <w:multiLevelType w:val="hybridMultilevel"/>
    <w:tmpl w:val="1736BA0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8638BB"/>
    <w:multiLevelType w:val="hybridMultilevel"/>
    <w:tmpl w:val="266A039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0D90E00"/>
    <w:multiLevelType w:val="hybridMultilevel"/>
    <w:tmpl w:val="B5B42938"/>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0E14973"/>
    <w:multiLevelType w:val="hybridMultilevel"/>
    <w:tmpl w:val="18BC410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8A0310"/>
    <w:multiLevelType w:val="hybridMultilevel"/>
    <w:tmpl w:val="5B1EE31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9E031D"/>
    <w:multiLevelType w:val="hybridMultilevel"/>
    <w:tmpl w:val="33E2A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10139"/>
    <w:multiLevelType w:val="hybridMultilevel"/>
    <w:tmpl w:val="222082B0"/>
    <w:lvl w:ilvl="0" w:tplc="04090003">
      <w:start w:val="1"/>
      <w:numFmt w:val="bullet"/>
      <w:lvlText w:val="o"/>
      <w:lvlJc w:val="left"/>
      <w:pPr>
        <w:ind w:left="860" w:hanging="360"/>
      </w:pPr>
      <w:rPr>
        <w:rFonts w:ascii="Courier New" w:hAnsi="Courier New" w:hint="default"/>
      </w:rPr>
    </w:lvl>
    <w:lvl w:ilvl="1" w:tplc="04090003" w:tentative="1">
      <w:start w:val="1"/>
      <w:numFmt w:val="bullet"/>
      <w:lvlText w:val="o"/>
      <w:lvlJc w:val="left"/>
      <w:pPr>
        <w:ind w:left="1580" w:hanging="360"/>
      </w:pPr>
      <w:rPr>
        <w:rFonts w:ascii="Courier New" w:hAnsi="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7" w15:restartNumberingAfterBreak="0">
    <w:nsid w:val="128A5C4A"/>
    <w:multiLevelType w:val="hybridMultilevel"/>
    <w:tmpl w:val="8A60021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3CB1060"/>
    <w:multiLevelType w:val="hybridMultilevel"/>
    <w:tmpl w:val="B7DAD6D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5092928"/>
    <w:multiLevelType w:val="hybridMultilevel"/>
    <w:tmpl w:val="58341C54"/>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5576BA3"/>
    <w:multiLevelType w:val="hybridMultilevel"/>
    <w:tmpl w:val="435C7D7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6711FEB"/>
    <w:multiLevelType w:val="hybridMultilevel"/>
    <w:tmpl w:val="467EAA1C"/>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787389D"/>
    <w:multiLevelType w:val="hybridMultilevel"/>
    <w:tmpl w:val="483CA5FC"/>
    <w:lvl w:ilvl="0" w:tplc="04090003">
      <w:start w:val="1"/>
      <w:numFmt w:val="bullet"/>
      <w:lvlText w:val="o"/>
      <w:lvlJc w:val="left"/>
      <w:pPr>
        <w:ind w:left="460" w:hanging="360"/>
      </w:pPr>
      <w:rPr>
        <w:rFonts w:ascii="Courier New" w:hAnsi="Courier New" w:hint="default"/>
      </w:rPr>
    </w:lvl>
    <w:lvl w:ilvl="1" w:tplc="04090003">
      <w:start w:val="1"/>
      <w:numFmt w:val="bullet"/>
      <w:lvlText w:val="o"/>
      <w:lvlJc w:val="left"/>
      <w:pPr>
        <w:ind w:left="1240" w:hanging="360"/>
      </w:pPr>
      <w:rPr>
        <w:rFonts w:ascii="Courier New" w:hAnsi="Courier New" w:hint="default"/>
      </w:rPr>
    </w:lvl>
    <w:lvl w:ilvl="2" w:tplc="04090005" w:tentative="1">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23" w15:restartNumberingAfterBreak="0">
    <w:nsid w:val="18982498"/>
    <w:multiLevelType w:val="hybridMultilevel"/>
    <w:tmpl w:val="2DE876CE"/>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903487A"/>
    <w:multiLevelType w:val="hybridMultilevel"/>
    <w:tmpl w:val="5CDCD16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BB3F60"/>
    <w:multiLevelType w:val="hybridMultilevel"/>
    <w:tmpl w:val="21E23A3C"/>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26" w15:restartNumberingAfterBreak="0">
    <w:nsid w:val="1AD33A00"/>
    <w:multiLevelType w:val="hybridMultilevel"/>
    <w:tmpl w:val="9604AD3A"/>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C7A2C0A"/>
    <w:multiLevelType w:val="hybridMultilevel"/>
    <w:tmpl w:val="5D08688C"/>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FF116A"/>
    <w:multiLevelType w:val="hybridMultilevel"/>
    <w:tmpl w:val="9EF2309E"/>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19C1A1B"/>
    <w:multiLevelType w:val="hybridMultilevel"/>
    <w:tmpl w:val="48D22BB6"/>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30" w15:restartNumberingAfterBreak="0">
    <w:nsid w:val="23FC36B3"/>
    <w:multiLevelType w:val="hybridMultilevel"/>
    <w:tmpl w:val="6E1462A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102B77"/>
    <w:multiLevelType w:val="hybridMultilevel"/>
    <w:tmpl w:val="60FC1D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8D4926"/>
    <w:multiLevelType w:val="hybridMultilevel"/>
    <w:tmpl w:val="F006A7D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A76888"/>
    <w:multiLevelType w:val="hybridMultilevel"/>
    <w:tmpl w:val="0DE2ECA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89F1396"/>
    <w:multiLevelType w:val="hybridMultilevel"/>
    <w:tmpl w:val="02F860FA"/>
    <w:lvl w:ilvl="0" w:tplc="D6643896">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9927450"/>
    <w:multiLevelType w:val="hybridMultilevel"/>
    <w:tmpl w:val="C3088782"/>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B481320"/>
    <w:multiLevelType w:val="multilevel"/>
    <w:tmpl w:val="1D909E1C"/>
    <w:styleLink w:val="Style1"/>
    <w:lvl w:ilvl="0">
      <w:start w:val="1"/>
      <w:numFmt w:val="decimal"/>
      <w:pStyle w:val="Heading1"/>
      <w:lvlText w:val="Step %1:"/>
      <w:lvlJc w:val="left"/>
      <w:pPr>
        <w:ind w:left="432" w:hanging="432"/>
      </w:pPr>
      <w:rPr>
        <w:rFonts w:asciiTheme="majorHAnsi" w:hAnsiTheme="majorHAnsi" w:hint="default"/>
        <w:color w:val="4F81BD" w:themeColor="accent1"/>
        <w:sz w:val="32"/>
        <w:szCs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2CDE0F5E"/>
    <w:multiLevelType w:val="hybridMultilevel"/>
    <w:tmpl w:val="74FC86BA"/>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38" w15:restartNumberingAfterBreak="0">
    <w:nsid w:val="2DA71B69"/>
    <w:multiLevelType w:val="hybridMultilevel"/>
    <w:tmpl w:val="814CDBCE"/>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A307ED"/>
    <w:multiLevelType w:val="multilevel"/>
    <w:tmpl w:val="D04801BA"/>
    <w:lvl w:ilvl="0">
      <w:start w:val="1"/>
      <w:numFmt w:val="decimal"/>
      <w:lvlText w:val="%1"/>
      <w:lvlJc w:val="left"/>
      <w:pPr>
        <w:ind w:left="432" w:hanging="432"/>
      </w:pPr>
      <w:rPr>
        <w:rFonts w:asciiTheme="majorHAnsi" w:hAnsiTheme="majorHAnsi" w:hint="default"/>
        <w:color w:val="4F81BD" w:themeColor="accent1"/>
        <w:sz w:val="32"/>
        <w:szCs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337F50A8"/>
    <w:multiLevelType w:val="hybridMultilevel"/>
    <w:tmpl w:val="11460CC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3F3318A"/>
    <w:multiLevelType w:val="hybridMultilevel"/>
    <w:tmpl w:val="82B4A04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567732"/>
    <w:multiLevelType w:val="hybridMultilevel"/>
    <w:tmpl w:val="FFF61D7C"/>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43" w15:restartNumberingAfterBreak="0">
    <w:nsid w:val="37736318"/>
    <w:multiLevelType w:val="hybridMultilevel"/>
    <w:tmpl w:val="7C3CA2C4"/>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69113E"/>
    <w:multiLevelType w:val="hybridMultilevel"/>
    <w:tmpl w:val="78B4FD8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AC132F7"/>
    <w:multiLevelType w:val="hybridMultilevel"/>
    <w:tmpl w:val="D2DE16D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AE406A3"/>
    <w:multiLevelType w:val="hybridMultilevel"/>
    <w:tmpl w:val="8D14BA9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B2407AB"/>
    <w:multiLevelType w:val="hybridMultilevel"/>
    <w:tmpl w:val="A3B856F8"/>
    <w:lvl w:ilvl="0" w:tplc="D664389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EC41457"/>
    <w:multiLevelType w:val="hybridMultilevel"/>
    <w:tmpl w:val="9CE0EBA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722A70"/>
    <w:multiLevelType w:val="hybridMultilevel"/>
    <w:tmpl w:val="69A6A36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F9A433A"/>
    <w:multiLevelType w:val="hybridMultilevel"/>
    <w:tmpl w:val="B0F0731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01355A2"/>
    <w:multiLevelType w:val="hybridMultilevel"/>
    <w:tmpl w:val="CFE8882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2631CA3"/>
    <w:multiLevelType w:val="hybridMultilevel"/>
    <w:tmpl w:val="B1B877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414702B"/>
    <w:multiLevelType w:val="hybridMultilevel"/>
    <w:tmpl w:val="D7F8DBC2"/>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6962594"/>
    <w:multiLevelType w:val="hybridMultilevel"/>
    <w:tmpl w:val="90C660D6"/>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98251C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4EE2682F"/>
    <w:multiLevelType w:val="hybridMultilevel"/>
    <w:tmpl w:val="2D9E91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00C19E7"/>
    <w:multiLevelType w:val="hybridMultilevel"/>
    <w:tmpl w:val="BA7CAAC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427147"/>
    <w:multiLevelType w:val="hybridMultilevel"/>
    <w:tmpl w:val="FBF6BB6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29F6A85"/>
    <w:multiLevelType w:val="hybridMultilevel"/>
    <w:tmpl w:val="6458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3A51FF8"/>
    <w:multiLevelType w:val="hybridMultilevel"/>
    <w:tmpl w:val="4E74350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3E4287E"/>
    <w:multiLevelType w:val="hybridMultilevel"/>
    <w:tmpl w:val="2ACEA000"/>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62" w15:restartNumberingAfterBreak="0">
    <w:nsid w:val="548A784E"/>
    <w:multiLevelType w:val="hybridMultilevel"/>
    <w:tmpl w:val="2D28DDFA"/>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4200C1"/>
    <w:multiLevelType w:val="hybridMultilevel"/>
    <w:tmpl w:val="1264C69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5C51D23"/>
    <w:multiLevelType w:val="hybridMultilevel"/>
    <w:tmpl w:val="0C9C0FB0"/>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65" w15:restartNumberingAfterBreak="0">
    <w:nsid w:val="575822E7"/>
    <w:multiLevelType w:val="hybridMultilevel"/>
    <w:tmpl w:val="48CC43E0"/>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7E00010"/>
    <w:multiLevelType w:val="hybridMultilevel"/>
    <w:tmpl w:val="07F82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94905EA"/>
    <w:multiLevelType w:val="hybridMultilevel"/>
    <w:tmpl w:val="187C9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DA507D"/>
    <w:multiLevelType w:val="hybridMultilevel"/>
    <w:tmpl w:val="0D14FF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B272656"/>
    <w:multiLevelType w:val="hybridMultilevel"/>
    <w:tmpl w:val="D1461FD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294F5D"/>
    <w:multiLevelType w:val="hybridMultilevel"/>
    <w:tmpl w:val="E650503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D972F71"/>
    <w:multiLevelType w:val="hybridMultilevel"/>
    <w:tmpl w:val="6164D86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0B248B6"/>
    <w:multiLevelType w:val="hybridMultilevel"/>
    <w:tmpl w:val="4B9CF9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7BF5006"/>
    <w:multiLevelType w:val="hybridMultilevel"/>
    <w:tmpl w:val="6EF050A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8B6410"/>
    <w:multiLevelType w:val="hybridMultilevel"/>
    <w:tmpl w:val="FF02A29E"/>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C2925E3"/>
    <w:multiLevelType w:val="hybridMultilevel"/>
    <w:tmpl w:val="805E3264"/>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DC56741"/>
    <w:multiLevelType w:val="hybridMultilevel"/>
    <w:tmpl w:val="07CC736C"/>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F26672E"/>
    <w:multiLevelType w:val="hybridMultilevel"/>
    <w:tmpl w:val="564895E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9B2E5C"/>
    <w:multiLevelType w:val="hybridMultilevel"/>
    <w:tmpl w:val="69848D32"/>
    <w:lvl w:ilvl="0" w:tplc="D6643896">
      <w:numFmt w:val="bullet"/>
      <w:lvlText w:val="-"/>
      <w:lvlJc w:val="left"/>
      <w:pPr>
        <w:ind w:left="460" w:hanging="360"/>
      </w:pPr>
      <w:rPr>
        <w:rFonts w:ascii="Cambria" w:eastAsiaTheme="minorEastAsia" w:hAnsi="Cambria" w:cstheme="minorBidi" w:hint="default"/>
      </w:rPr>
    </w:lvl>
    <w:lvl w:ilvl="1" w:tplc="04090005">
      <w:start w:val="1"/>
      <w:numFmt w:val="bullet"/>
      <w:lvlText w:val=""/>
      <w:lvlJc w:val="left"/>
      <w:pPr>
        <w:ind w:left="1240" w:hanging="360"/>
      </w:pPr>
      <w:rPr>
        <w:rFonts w:ascii="Wingdings" w:hAnsi="Wingdings" w:hint="default"/>
      </w:rPr>
    </w:lvl>
    <w:lvl w:ilvl="2" w:tplc="04090005">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80" w15:restartNumberingAfterBreak="0">
    <w:nsid w:val="71731F24"/>
    <w:multiLevelType w:val="hybridMultilevel"/>
    <w:tmpl w:val="700605BE"/>
    <w:lvl w:ilvl="0" w:tplc="D6643896">
      <w:numFmt w:val="bullet"/>
      <w:lvlText w:val="-"/>
      <w:lvlJc w:val="left"/>
      <w:pPr>
        <w:ind w:left="460" w:hanging="360"/>
      </w:pPr>
      <w:rPr>
        <w:rFonts w:ascii="Cambria" w:eastAsiaTheme="minorEastAsia" w:hAnsi="Cambria" w:cstheme="minorBidi" w:hint="default"/>
      </w:rPr>
    </w:lvl>
    <w:lvl w:ilvl="1" w:tplc="04090003" w:tentative="1">
      <w:start w:val="1"/>
      <w:numFmt w:val="bullet"/>
      <w:lvlText w:val="o"/>
      <w:lvlJc w:val="left"/>
      <w:pPr>
        <w:ind w:left="1180" w:hanging="360"/>
      </w:pPr>
      <w:rPr>
        <w:rFonts w:ascii="Courier New" w:hAnsi="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81" w15:restartNumberingAfterBreak="0">
    <w:nsid w:val="73455C0F"/>
    <w:multiLevelType w:val="hybridMultilevel"/>
    <w:tmpl w:val="FB6C058C"/>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84658E2"/>
    <w:multiLevelType w:val="hybridMultilevel"/>
    <w:tmpl w:val="448AF7D8"/>
    <w:lvl w:ilvl="0" w:tplc="D6643896">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A1A160C"/>
    <w:multiLevelType w:val="hybridMultilevel"/>
    <w:tmpl w:val="6F0C776A"/>
    <w:lvl w:ilvl="0" w:tplc="788AC098">
      <w:numFmt w:val="bullet"/>
      <w:lvlText w:val="-"/>
      <w:lvlJc w:val="left"/>
      <w:pPr>
        <w:ind w:left="460" w:hanging="360"/>
      </w:pPr>
      <w:rPr>
        <w:rFonts w:ascii="Cambria" w:eastAsiaTheme="minorEastAsia" w:hAnsi="Cambria" w:cstheme="minorBidi" w:hint="default"/>
      </w:rPr>
    </w:lvl>
    <w:lvl w:ilvl="1" w:tplc="04090003">
      <w:start w:val="1"/>
      <w:numFmt w:val="bullet"/>
      <w:lvlText w:val="o"/>
      <w:lvlJc w:val="left"/>
      <w:pPr>
        <w:ind w:left="1180" w:hanging="360"/>
      </w:pPr>
      <w:rPr>
        <w:rFonts w:ascii="Courier New" w:hAnsi="Courier New" w:hint="default"/>
      </w:rPr>
    </w:lvl>
    <w:lvl w:ilvl="2" w:tplc="04090005">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84" w15:restartNumberingAfterBreak="0">
    <w:nsid w:val="7F873E2E"/>
    <w:multiLevelType w:val="hybridMultilevel"/>
    <w:tmpl w:val="7794E06A"/>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5040" w:hanging="360"/>
      </w:pPr>
      <w:rPr>
        <w:rFonts w:ascii="Courier New" w:hAnsi="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5" w15:restartNumberingAfterBreak="0">
    <w:nsid w:val="7FD61608"/>
    <w:multiLevelType w:val="hybridMultilevel"/>
    <w:tmpl w:val="F4C4AA5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FF34F49"/>
    <w:multiLevelType w:val="hybridMultilevel"/>
    <w:tmpl w:val="818E84E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83"/>
  </w:num>
  <w:num w:numId="3">
    <w:abstractNumId w:val="80"/>
  </w:num>
  <w:num w:numId="4">
    <w:abstractNumId w:val="12"/>
  </w:num>
  <w:num w:numId="5">
    <w:abstractNumId w:val="61"/>
  </w:num>
  <w:num w:numId="6">
    <w:abstractNumId w:val="64"/>
  </w:num>
  <w:num w:numId="7">
    <w:abstractNumId w:val="79"/>
  </w:num>
  <w:num w:numId="8">
    <w:abstractNumId w:val="29"/>
  </w:num>
  <w:num w:numId="9">
    <w:abstractNumId w:val="53"/>
  </w:num>
  <w:num w:numId="10">
    <w:abstractNumId w:val="33"/>
  </w:num>
  <w:num w:numId="11">
    <w:abstractNumId w:val="8"/>
  </w:num>
  <w:num w:numId="12">
    <w:abstractNumId w:val="19"/>
  </w:num>
  <w:num w:numId="13">
    <w:abstractNumId w:val="78"/>
  </w:num>
  <w:num w:numId="14">
    <w:abstractNumId w:val="46"/>
  </w:num>
  <w:num w:numId="15">
    <w:abstractNumId w:val="21"/>
  </w:num>
  <w:num w:numId="16">
    <w:abstractNumId w:val="86"/>
  </w:num>
  <w:num w:numId="17">
    <w:abstractNumId w:val="49"/>
  </w:num>
  <w:num w:numId="18">
    <w:abstractNumId w:val="26"/>
  </w:num>
  <w:num w:numId="19">
    <w:abstractNumId w:val="71"/>
  </w:num>
  <w:num w:numId="20">
    <w:abstractNumId w:val="60"/>
  </w:num>
  <w:num w:numId="21">
    <w:abstractNumId w:val="18"/>
  </w:num>
  <w:num w:numId="22">
    <w:abstractNumId w:val="76"/>
  </w:num>
  <w:num w:numId="23">
    <w:abstractNumId w:val="74"/>
  </w:num>
  <w:num w:numId="24">
    <w:abstractNumId w:val="41"/>
  </w:num>
  <w:num w:numId="25">
    <w:abstractNumId w:val="65"/>
  </w:num>
  <w:num w:numId="26">
    <w:abstractNumId w:val="35"/>
  </w:num>
  <w:num w:numId="27">
    <w:abstractNumId w:val="50"/>
  </w:num>
  <w:num w:numId="28">
    <w:abstractNumId w:val="69"/>
  </w:num>
  <w:num w:numId="29">
    <w:abstractNumId w:val="63"/>
  </w:num>
  <w:num w:numId="30">
    <w:abstractNumId w:val="30"/>
  </w:num>
  <w:num w:numId="31">
    <w:abstractNumId w:val="52"/>
  </w:num>
  <w:num w:numId="32">
    <w:abstractNumId w:val="2"/>
  </w:num>
  <w:num w:numId="33">
    <w:abstractNumId w:val="20"/>
  </w:num>
  <w:num w:numId="34">
    <w:abstractNumId w:val="47"/>
  </w:num>
  <w:num w:numId="35">
    <w:abstractNumId w:val="77"/>
  </w:num>
  <w:num w:numId="36">
    <w:abstractNumId w:val="23"/>
  </w:num>
  <w:num w:numId="37">
    <w:abstractNumId w:val="84"/>
  </w:num>
  <w:num w:numId="38">
    <w:abstractNumId w:val="73"/>
  </w:num>
  <w:num w:numId="39">
    <w:abstractNumId w:val="5"/>
  </w:num>
  <w:num w:numId="40">
    <w:abstractNumId w:val="27"/>
  </w:num>
  <w:num w:numId="41">
    <w:abstractNumId w:val="17"/>
  </w:num>
  <w:num w:numId="42">
    <w:abstractNumId w:val="82"/>
  </w:num>
  <w:num w:numId="43">
    <w:abstractNumId w:val="28"/>
  </w:num>
  <w:num w:numId="44">
    <w:abstractNumId w:val="38"/>
  </w:num>
  <w:num w:numId="45">
    <w:abstractNumId w:val="0"/>
  </w:num>
  <w:num w:numId="46">
    <w:abstractNumId w:val="14"/>
  </w:num>
  <w:num w:numId="47">
    <w:abstractNumId w:val="54"/>
  </w:num>
  <w:num w:numId="48">
    <w:abstractNumId w:val="31"/>
  </w:num>
  <w:num w:numId="49">
    <w:abstractNumId w:val="10"/>
  </w:num>
  <w:num w:numId="50">
    <w:abstractNumId w:val="43"/>
  </w:num>
  <w:num w:numId="51">
    <w:abstractNumId w:val="72"/>
  </w:num>
  <w:num w:numId="52">
    <w:abstractNumId w:val="9"/>
  </w:num>
  <w:num w:numId="53">
    <w:abstractNumId w:val="51"/>
  </w:num>
  <w:num w:numId="54">
    <w:abstractNumId w:val="4"/>
  </w:num>
  <w:num w:numId="55">
    <w:abstractNumId w:val="34"/>
  </w:num>
  <w:num w:numId="56">
    <w:abstractNumId w:val="24"/>
  </w:num>
  <w:num w:numId="57">
    <w:abstractNumId w:val="3"/>
  </w:num>
  <w:num w:numId="58">
    <w:abstractNumId w:val="32"/>
  </w:num>
  <w:num w:numId="59">
    <w:abstractNumId w:val="6"/>
  </w:num>
  <w:num w:numId="60">
    <w:abstractNumId w:val="40"/>
  </w:num>
  <w:num w:numId="61">
    <w:abstractNumId w:val="16"/>
  </w:num>
  <w:num w:numId="62">
    <w:abstractNumId w:val="56"/>
  </w:num>
  <w:num w:numId="63">
    <w:abstractNumId w:val="48"/>
  </w:num>
  <w:num w:numId="64">
    <w:abstractNumId w:val="44"/>
  </w:num>
  <w:num w:numId="65">
    <w:abstractNumId w:val="67"/>
  </w:num>
  <w:num w:numId="66">
    <w:abstractNumId w:val="15"/>
  </w:num>
  <w:num w:numId="67">
    <w:abstractNumId w:val="59"/>
  </w:num>
  <w:num w:numId="68">
    <w:abstractNumId w:val="37"/>
  </w:num>
  <w:num w:numId="69">
    <w:abstractNumId w:val="42"/>
  </w:num>
  <w:num w:numId="70">
    <w:abstractNumId w:val="25"/>
  </w:num>
  <w:num w:numId="71">
    <w:abstractNumId w:val="57"/>
  </w:num>
  <w:num w:numId="72">
    <w:abstractNumId w:val="7"/>
  </w:num>
  <w:num w:numId="73">
    <w:abstractNumId w:val="62"/>
  </w:num>
  <w:num w:numId="74">
    <w:abstractNumId w:val="70"/>
  </w:num>
  <w:num w:numId="75">
    <w:abstractNumId w:val="66"/>
  </w:num>
  <w:num w:numId="76">
    <w:abstractNumId w:val="45"/>
  </w:num>
  <w:num w:numId="77">
    <w:abstractNumId w:val="11"/>
  </w:num>
  <w:num w:numId="78">
    <w:abstractNumId w:val="85"/>
  </w:num>
  <w:num w:numId="79">
    <w:abstractNumId w:val="81"/>
  </w:num>
  <w:num w:numId="80">
    <w:abstractNumId w:val="68"/>
  </w:num>
  <w:num w:numId="81">
    <w:abstractNumId w:val="75"/>
  </w:num>
  <w:num w:numId="82">
    <w:abstractNumId w:val="55"/>
  </w:num>
  <w:num w:numId="83">
    <w:abstractNumId w:val="39"/>
  </w:num>
  <w:num w:numId="84">
    <w:abstractNumId w:val="36"/>
  </w:num>
  <w:num w:numId="85">
    <w:abstractNumId w:val="13"/>
  </w:num>
  <w:num w:numId="86">
    <w:abstractNumId w:val="1"/>
  </w:num>
  <w:num w:numId="87">
    <w:abstractNumId w:val="58"/>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 Satterlee">
    <w15:presenceInfo w15:providerId="Windows Live" w15:userId="6b7bc3c03dc094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6"/>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2397"/>
    <w:rsid w:val="00007723"/>
    <w:rsid w:val="00020E53"/>
    <w:rsid w:val="00026A66"/>
    <w:rsid w:val="00033255"/>
    <w:rsid w:val="00036ED1"/>
    <w:rsid w:val="00042397"/>
    <w:rsid w:val="0009613E"/>
    <w:rsid w:val="00096DBE"/>
    <w:rsid w:val="000A43E6"/>
    <w:rsid w:val="000B58F5"/>
    <w:rsid w:val="000E711B"/>
    <w:rsid w:val="000F65B6"/>
    <w:rsid w:val="000F68E7"/>
    <w:rsid w:val="000F6AD5"/>
    <w:rsid w:val="00103ED4"/>
    <w:rsid w:val="0010589F"/>
    <w:rsid w:val="001106DF"/>
    <w:rsid w:val="001121FA"/>
    <w:rsid w:val="0012267B"/>
    <w:rsid w:val="00122816"/>
    <w:rsid w:val="0014156D"/>
    <w:rsid w:val="00143F00"/>
    <w:rsid w:val="0014770B"/>
    <w:rsid w:val="00151E61"/>
    <w:rsid w:val="00160401"/>
    <w:rsid w:val="001723D3"/>
    <w:rsid w:val="00172ECA"/>
    <w:rsid w:val="00182D98"/>
    <w:rsid w:val="00185F45"/>
    <w:rsid w:val="001918D2"/>
    <w:rsid w:val="00191B8A"/>
    <w:rsid w:val="001A5CD4"/>
    <w:rsid w:val="001C6F76"/>
    <w:rsid w:val="001E2DFA"/>
    <w:rsid w:val="00201C12"/>
    <w:rsid w:val="00204B44"/>
    <w:rsid w:val="002258C5"/>
    <w:rsid w:val="00225A9C"/>
    <w:rsid w:val="00257478"/>
    <w:rsid w:val="00272014"/>
    <w:rsid w:val="00274974"/>
    <w:rsid w:val="00280A94"/>
    <w:rsid w:val="0029247D"/>
    <w:rsid w:val="002A1997"/>
    <w:rsid w:val="002C0ADE"/>
    <w:rsid w:val="0030320F"/>
    <w:rsid w:val="00303466"/>
    <w:rsid w:val="00326E27"/>
    <w:rsid w:val="003328FA"/>
    <w:rsid w:val="00361441"/>
    <w:rsid w:val="00365B03"/>
    <w:rsid w:val="0038496F"/>
    <w:rsid w:val="00385AC8"/>
    <w:rsid w:val="00392A9A"/>
    <w:rsid w:val="00395E4A"/>
    <w:rsid w:val="003D299E"/>
    <w:rsid w:val="003E2D8D"/>
    <w:rsid w:val="003F1A93"/>
    <w:rsid w:val="003F4BAD"/>
    <w:rsid w:val="00403074"/>
    <w:rsid w:val="00407E0C"/>
    <w:rsid w:val="00410F54"/>
    <w:rsid w:val="00414B4C"/>
    <w:rsid w:val="004171C9"/>
    <w:rsid w:val="0042105C"/>
    <w:rsid w:val="004358B3"/>
    <w:rsid w:val="00466392"/>
    <w:rsid w:val="00477D8A"/>
    <w:rsid w:val="004B00B9"/>
    <w:rsid w:val="004C014A"/>
    <w:rsid w:val="004D3FCB"/>
    <w:rsid w:val="004E606F"/>
    <w:rsid w:val="005004E0"/>
    <w:rsid w:val="005130CA"/>
    <w:rsid w:val="00516EAB"/>
    <w:rsid w:val="005203DC"/>
    <w:rsid w:val="005220A6"/>
    <w:rsid w:val="005246AB"/>
    <w:rsid w:val="00531850"/>
    <w:rsid w:val="00532279"/>
    <w:rsid w:val="00550BBF"/>
    <w:rsid w:val="005774B2"/>
    <w:rsid w:val="005853C9"/>
    <w:rsid w:val="0059303A"/>
    <w:rsid w:val="0059724D"/>
    <w:rsid w:val="005A7569"/>
    <w:rsid w:val="005B0058"/>
    <w:rsid w:val="005B49A7"/>
    <w:rsid w:val="005C33BB"/>
    <w:rsid w:val="005E6199"/>
    <w:rsid w:val="00604B8E"/>
    <w:rsid w:val="00620006"/>
    <w:rsid w:val="006368D7"/>
    <w:rsid w:val="00637008"/>
    <w:rsid w:val="00647BCC"/>
    <w:rsid w:val="006554B7"/>
    <w:rsid w:val="006647B9"/>
    <w:rsid w:val="00671490"/>
    <w:rsid w:val="006A0897"/>
    <w:rsid w:val="006A4DA3"/>
    <w:rsid w:val="006A5137"/>
    <w:rsid w:val="006A7CC4"/>
    <w:rsid w:val="006B35AC"/>
    <w:rsid w:val="006C03F0"/>
    <w:rsid w:val="006D6878"/>
    <w:rsid w:val="006E65C5"/>
    <w:rsid w:val="00711212"/>
    <w:rsid w:val="007370D8"/>
    <w:rsid w:val="00745603"/>
    <w:rsid w:val="00780644"/>
    <w:rsid w:val="007859AF"/>
    <w:rsid w:val="00785E25"/>
    <w:rsid w:val="007B506C"/>
    <w:rsid w:val="007B5C9C"/>
    <w:rsid w:val="007D32F6"/>
    <w:rsid w:val="007E1521"/>
    <w:rsid w:val="007E6F65"/>
    <w:rsid w:val="007F5169"/>
    <w:rsid w:val="00844FB9"/>
    <w:rsid w:val="008606A6"/>
    <w:rsid w:val="00860A5A"/>
    <w:rsid w:val="00863F06"/>
    <w:rsid w:val="00866F54"/>
    <w:rsid w:val="00886BE1"/>
    <w:rsid w:val="008A01B4"/>
    <w:rsid w:val="008A1BC6"/>
    <w:rsid w:val="008A50EA"/>
    <w:rsid w:val="008C3357"/>
    <w:rsid w:val="008C5830"/>
    <w:rsid w:val="008D293F"/>
    <w:rsid w:val="008F696F"/>
    <w:rsid w:val="009270F5"/>
    <w:rsid w:val="00940838"/>
    <w:rsid w:val="00980529"/>
    <w:rsid w:val="009824A9"/>
    <w:rsid w:val="00987002"/>
    <w:rsid w:val="00992517"/>
    <w:rsid w:val="009A0D04"/>
    <w:rsid w:val="009D523C"/>
    <w:rsid w:val="009E34EE"/>
    <w:rsid w:val="00A02B8C"/>
    <w:rsid w:val="00A041BC"/>
    <w:rsid w:val="00A214AE"/>
    <w:rsid w:val="00A24C10"/>
    <w:rsid w:val="00A31620"/>
    <w:rsid w:val="00A815D8"/>
    <w:rsid w:val="00A962A4"/>
    <w:rsid w:val="00AA3975"/>
    <w:rsid w:val="00AC2C68"/>
    <w:rsid w:val="00AD01D7"/>
    <w:rsid w:val="00AD59C9"/>
    <w:rsid w:val="00AE277E"/>
    <w:rsid w:val="00B15D86"/>
    <w:rsid w:val="00B3429E"/>
    <w:rsid w:val="00B421DA"/>
    <w:rsid w:val="00B54DCE"/>
    <w:rsid w:val="00B82E34"/>
    <w:rsid w:val="00B91C75"/>
    <w:rsid w:val="00BD1A92"/>
    <w:rsid w:val="00BE08E1"/>
    <w:rsid w:val="00BF68B3"/>
    <w:rsid w:val="00C17D6D"/>
    <w:rsid w:val="00C268C6"/>
    <w:rsid w:val="00C30382"/>
    <w:rsid w:val="00C52B60"/>
    <w:rsid w:val="00C625DF"/>
    <w:rsid w:val="00C73815"/>
    <w:rsid w:val="00C73CE7"/>
    <w:rsid w:val="00C74D30"/>
    <w:rsid w:val="00C83733"/>
    <w:rsid w:val="00CA49DA"/>
    <w:rsid w:val="00CE10E8"/>
    <w:rsid w:val="00D104D2"/>
    <w:rsid w:val="00D16522"/>
    <w:rsid w:val="00D312CE"/>
    <w:rsid w:val="00D327C9"/>
    <w:rsid w:val="00D8361A"/>
    <w:rsid w:val="00D912E7"/>
    <w:rsid w:val="00DA593C"/>
    <w:rsid w:val="00DB0A16"/>
    <w:rsid w:val="00DB1972"/>
    <w:rsid w:val="00DD268D"/>
    <w:rsid w:val="00E20844"/>
    <w:rsid w:val="00E23477"/>
    <w:rsid w:val="00E24333"/>
    <w:rsid w:val="00E32D71"/>
    <w:rsid w:val="00E435FF"/>
    <w:rsid w:val="00E74B79"/>
    <w:rsid w:val="00E820DC"/>
    <w:rsid w:val="00E837A5"/>
    <w:rsid w:val="00EB506E"/>
    <w:rsid w:val="00EC0572"/>
    <w:rsid w:val="00ED341F"/>
    <w:rsid w:val="00EE0200"/>
    <w:rsid w:val="00EE1C70"/>
    <w:rsid w:val="00F04FF2"/>
    <w:rsid w:val="00F10396"/>
    <w:rsid w:val="00F10DA3"/>
    <w:rsid w:val="00F17D7E"/>
    <w:rsid w:val="00F45917"/>
    <w:rsid w:val="00F53E47"/>
    <w:rsid w:val="00F7023D"/>
    <w:rsid w:val="00F77EC8"/>
    <w:rsid w:val="00F811B5"/>
    <w:rsid w:val="00F850FB"/>
    <w:rsid w:val="00FF08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68B22A"/>
  <w14:defaultImageDpi w14:val="300"/>
  <w15:docId w15:val="{A257320A-8BE6-094E-9B37-6E3DD8797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341F"/>
    <w:pPr>
      <w:keepNext/>
      <w:keepLines/>
      <w:numPr>
        <w:numId w:val="8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ED341F"/>
    <w:pPr>
      <w:keepNext/>
      <w:keepLines/>
      <w:numPr>
        <w:ilvl w:val="1"/>
        <w:numId w:val="8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D341F"/>
    <w:pPr>
      <w:keepNext/>
      <w:keepLines/>
      <w:numPr>
        <w:ilvl w:val="2"/>
        <w:numId w:val="8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D341F"/>
    <w:pPr>
      <w:keepNext/>
      <w:keepLines/>
      <w:numPr>
        <w:ilvl w:val="3"/>
        <w:numId w:val="8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D341F"/>
    <w:pPr>
      <w:keepNext/>
      <w:keepLines/>
      <w:numPr>
        <w:ilvl w:val="4"/>
        <w:numId w:val="8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D341F"/>
    <w:pPr>
      <w:keepNext/>
      <w:keepLines/>
      <w:numPr>
        <w:ilvl w:val="5"/>
        <w:numId w:val="8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D341F"/>
    <w:pPr>
      <w:keepNext/>
      <w:keepLines/>
      <w:numPr>
        <w:ilvl w:val="6"/>
        <w:numId w:val="8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341F"/>
    <w:pPr>
      <w:keepNext/>
      <w:keepLines/>
      <w:numPr>
        <w:ilvl w:val="7"/>
        <w:numId w:val="8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341F"/>
    <w:pPr>
      <w:keepNext/>
      <w:keepLines/>
      <w:numPr>
        <w:ilvl w:val="8"/>
        <w:numId w:val="8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2397"/>
    <w:pPr>
      <w:ind w:left="720"/>
      <w:contextualSpacing/>
    </w:pPr>
  </w:style>
  <w:style w:type="character" w:styleId="Hyperlink">
    <w:name w:val="Hyperlink"/>
    <w:basedOn w:val="DefaultParagraphFont"/>
    <w:uiPriority w:val="99"/>
    <w:unhideWhenUsed/>
    <w:rsid w:val="005130CA"/>
    <w:rPr>
      <w:color w:val="0000FF" w:themeColor="hyperlink"/>
      <w:u w:val="single"/>
    </w:rPr>
  </w:style>
  <w:style w:type="table" w:styleId="TableGrid">
    <w:name w:val="Table Grid"/>
    <w:basedOn w:val="TableNormal"/>
    <w:uiPriority w:val="59"/>
    <w:rsid w:val="003032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041BC"/>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B3429E"/>
    <w:rPr>
      <w:color w:val="800080" w:themeColor="followedHyperlink"/>
      <w:u w:val="single"/>
    </w:rPr>
  </w:style>
  <w:style w:type="paragraph" w:styleId="Footer">
    <w:name w:val="footer"/>
    <w:basedOn w:val="Normal"/>
    <w:link w:val="FooterChar"/>
    <w:uiPriority w:val="99"/>
    <w:unhideWhenUsed/>
    <w:rsid w:val="0010589F"/>
    <w:pPr>
      <w:tabs>
        <w:tab w:val="center" w:pos="4320"/>
        <w:tab w:val="right" w:pos="8640"/>
      </w:tabs>
    </w:pPr>
  </w:style>
  <w:style w:type="character" w:customStyle="1" w:styleId="FooterChar">
    <w:name w:val="Footer Char"/>
    <w:basedOn w:val="DefaultParagraphFont"/>
    <w:link w:val="Footer"/>
    <w:uiPriority w:val="99"/>
    <w:rsid w:val="0010589F"/>
  </w:style>
  <w:style w:type="character" w:styleId="PageNumber">
    <w:name w:val="page number"/>
    <w:basedOn w:val="DefaultParagraphFont"/>
    <w:uiPriority w:val="99"/>
    <w:semiHidden/>
    <w:unhideWhenUsed/>
    <w:rsid w:val="0010589F"/>
  </w:style>
  <w:style w:type="paragraph" w:styleId="Title">
    <w:name w:val="Title"/>
    <w:basedOn w:val="Normal"/>
    <w:next w:val="Normal"/>
    <w:link w:val="TitleChar"/>
    <w:autoRedefine/>
    <w:uiPriority w:val="10"/>
    <w:qFormat/>
    <w:rsid w:val="0059303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character" w:customStyle="1" w:styleId="TitleChar">
    <w:name w:val="Title Char"/>
    <w:basedOn w:val="DefaultParagraphFont"/>
    <w:link w:val="Title"/>
    <w:uiPriority w:val="10"/>
    <w:rsid w:val="0059303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59303A"/>
    <w:pPr>
      <w:numPr>
        <w:ilvl w:val="1"/>
      </w:numPr>
    </w:pPr>
    <w:rPr>
      <w:rFonts w:asciiTheme="majorHAnsi" w:eastAsiaTheme="majorEastAsia" w:hAnsiTheme="majorHAnsi" w:cstheme="majorBidi"/>
      <w:i/>
      <w:iCs/>
      <w:color w:val="4F81BD" w:themeColor="accent1"/>
      <w:spacing w:val="15"/>
      <w:sz w:val="72"/>
    </w:rPr>
  </w:style>
  <w:style w:type="character" w:customStyle="1" w:styleId="SubtitleChar">
    <w:name w:val="Subtitle Char"/>
    <w:basedOn w:val="DefaultParagraphFont"/>
    <w:link w:val="Subtitle"/>
    <w:uiPriority w:val="11"/>
    <w:rsid w:val="0059303A"/>
    <w:rPr>
      <w:rFonts w:asciiTheme="majorHAnsi" w:eastAsiaTheme="majorEastAsia" w:hAnsiTheme="majorHAnsi" w:cstheme="majorBidi"/>
      <w:i/>
      <w:iCs/>
      <w:color w:val="4F81BD" w:themeColor="accent1"/>
      <w:spacing w:val="15"/>
      <w:sz w:val="72"/>
    </w:rPr>
  </w:style>
  <w:style w:type="paragraph" w:styleId="BalloonText">
    <w:name w:val="Balloon Text"/>
    <w:basedOn w:val="Normal"/>
    <w:link w:val="BalloonTextChar"/>
    <w:uiPriority w:val="99"/>
    <w:semiHidden/>
    <w:unhideWhenUsed/>
    <w:rsid w:val="005930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303A"/>
    <w:rPr>
      <w:rFonts w:ascii="Lucida Grande" w:hAnsi="Lucida Grande" w:cs="Lucida Grande"/>
      <w:sz w:val="18"/>
      <w:szCs w:val="18"/>
    </w:rPr>
  </w:style>
  <w:style w:type="paragraph" w:styleId="NormalWeb">
    <w:name w:val="Normal (Web)"/>
    <w:basedOn w:val="Normal"/>
    <w:uiPriority w:val="99"/>
    <w:unhideWhenUsed/>
    <w:rsid w:val="0059303A"/>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59303A"/>
  </w:style>
  <w:style w:type="character" w:customStyle="1" w:styleId="Heading1Char">
    <w:name w:val="Heading 1 Char"/>
    <w:basedOn w:val="DefaultParagraphFont"/>
    <w:link w:val="Heading1"/>
    <w:uiPriority w:val="9"/>
    <w:rsid w:val="00ED341F"/>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C83733"/>
  </w:style>
  <w:style w:type="paragraph" w:styleId="TOC2">
    <w:name w:val="toc 2"/>
    <w:basedOn w:val="Normal"/>
    <w:next w:val="Normal"/>
    <w:autoRedefine/>
    <w:uiPriority w:val="39"/>
    <w:unhideWhenUsed/>
    <w:rsid w:val="00C83733"/>
    <w:pPr>
      <w:ind w:left="240"/>
    </w:pPr>
  </w:style>
  <w:style w:type="paragraph" w:styleId="TOC3">
    <w:name w:val="toc 3"/>
    <w:basedOn w:val="Normal"/>
    <w:next w:val="Normal"/>
    <w:autoRedefine/>
    <w:uiPriority w:val="39"/>
    <w:unhideWhenUsed/>
    <w:rsid w:val="00C83733"/>
    <w:pPr>
      <w:ind w:left="480"/>
    </w:pPr>
  </w:style>
  <w:style w:type="paragraph" w:styleId="TOC4">
    <w:name w:val="toc 4"/>
    <w:basedOn w:val="Normal"/>
    <w:next w:val="Normal"/>
    <w:autoRedefine/>
    <w:uiPriority w:val="39"/>
    <w:unhideWhenUsed/>
    <w:rsid w:val="00C83733"/>
    <w:pPr>
      <w:ind w:left="720"/>
    </w:pPr>
  </w:style>
  <w:style w:type="paragraph" w:styleId="TOC5">
    <w:name w:val="toc 5"/>
    <w:basedOn w:val="Normal"/>
    <w:next w:val="Normal"/>
    <w:autoRedefine/>
    <w:uiPriority w:val="39"/>
    <w:unhideWhenUsed/>
    <w:rsid w:val="00C83733"/>
    <w:pPr>
      <w:ind w:left="960"/>
    </w:pPr>
  </w:style>
  <w:style w:type="paragraph" w:styleId="TOC6">
    <w:name w:val="toc 6"/>
    <w:basedOn w:val="Normal"/>
    <w:next w:val="Normal"/>
    <w:autoRedefine/>
    <w:uiPriority w:val="39"/>
    <w:unhideWhenUsed/>
    <w:rsid w:val="00C83733"/>
    <w:pPr>
      <w:ind w:left="1200"/>
    </w:pPr>
  </w:style>
  <w:style w:type="paragraph" w:styleId="TOC7">
    <w:name w:val="toc 7"/>
    <w:basedOn w:val="Normal"/>
    <w:next w:val="Normal"/>
    <w:autoRedefine/>
    <w:uiPriority w:val="39"/>
    <w:unhideWhenUsed/>
    <w:rsid w:val="00C83733"/>
    <w:pPr>
      <w:ind w:left="1440"/>
    </w:pPr>
  </w:style>
  <w:style w:type="paragraph" w:styleId="TOC8">
    <w:name w:val="toc 8"/>
    <w:basedOn w:val="Normal"/>
    <w:next w:val="Normal"/>
    <w:autoRedefine/>
    <w:uiPriority w:val="39"/>
    <w:unhideWhenUsed/>
    <w:rsid w:val="00C83733"/>
    <w:pPr>
      <w:ind w:left="1680"/>
    </w:pPr>
  </w:style>
  <w:style w:type="paragraph" w:styleId="TOC9">
    <w:name w:val="toc 9"/>
    <w:basedOn w:val="Normal"/>
    <w:next w:val="Normal"/>
    <w:autoRedefine/>
    <w:uiPriority w:val="39"/>
    <w:unhideWhenUsed/>
    <w:rsid w:val="00C83733"/>
    <w:pPr>
      <w:ind w:left="1920"/>
    </w:pPr>
  </w:style>
  <w:style w:type="paragraph" w:styleId="FootnoteText">
    <w:name w:val="footnote text"/>
    <w:basedOn w:val="Normal"/>
    <w:link w:val="FootnoteTextChar"/>
    <w:uiPriority w:val="99"/>
    <w:unhideWhenUsed/>
    <w:rsid w:val="00A24C10"/>
  </w:style>
  <w:style w:type="character" w:customStyle="1" w:styleId="FootnoteTextChar">
    <w:name w:val="Footnote Text Char"/>
    <w:basedOn w:val="DefaultParagraphFont"/>
    <w:link w:val="FootnoteText"/>
    <w:uiPriority w:val="99"/>
    <w:rsid w:val="00A24C10"/>
  </w:style>
  <w:style w:type="character" w:styleId="FootnoteReference">
    <w:name w:val="footnote reference"/>
    <w:basedOn w:val="DefaultParagraphFont"/>
    <w:uiPriority w:val="99"/>
    <w:unhideWhenUsed/>
    <w:rsid w:val="00A24C10"/>
    <w:rPr>
      <w:vertAlign w:val="superscript"/>
    </w:rPr>
  </w:style>
  <w:style w:type="character" w:customStyle="1" w:styleId="Heading2Char">
    <w:name w:val="Heading 2 Char"/>
    <w:basedOn w:val="DefaultParagraphFont"/>
    <w:link w:val="Heading2"/>
    <w:uiPriority w:val="9"/>
    <w:semiHidden/>
    <w:rsid w:val="00ED341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D341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D341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D341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D341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D341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D341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D341F"/>
    <w:rPr>
      <w:rFonts w:asciiTheme="majorHAnsi" w:eastAsiaTheme="majorEastAsia" w:hAnsiTheme="majorHAnsi" w:cstheme="majorBidi"/>
      <w:i/>
      <w:iCs/>
      <w:color w:val="404040" w:themeColor="text1" w:themeTint="BF"/>
      <w:sz w:val="20"/>
      <w:szCs w:val="20"/>
    </w:rPr>
  </w:style>
  <w:style w:type="numbering" w:customStyle="1" w:styleId="Style1">
    <w:name w:val="Style1"/>
    <w:uiPriority w:val="99"/>
    <w:rsid w:val="00ED341F"/>
    <w:pPr>
      <w:numPr>
        <w:numId w:val="84"/>
      </w:numPr>
    </w:pPr>
  </w:style>
  <w:style w:type="character" w:styleId="UnresolvedMention">
    <w:name w:val="Unresolved Mention"/>
    <w:basedOn w:val="DefaultParagraphFont"/>
    <w:uiPriority w:val="99"/>
    <w:semiHidden/>
    <w:unhideWhenUsed/>
    <w:rsid w:val="006A7C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987432">
      <w:bodyDiv w:val="1"/>
      <w:marLeft w:val="0"/>
      <w:marRight w:val="0"/>
      <w:marTop w:val="0"/>
      <w:marBottom w:val="0"/>
      <w:divBdr>
        <w:top w:val="none" w:sz="0" w:space="0" w:color="auto"/>
        <w:left w:val="none" w:sz="0" w:space="0" w:color="auto"/>
        <w:bottom w:val="none" w:sz="0" w:space="0" w:color="auto"/>
        <w:right w:val="none" w:sz="0" w:space="0" w:color="auto"/>
      </w:divBdr>
    </w:div>
    <w:div w:id="441998768">
      <w:bodyDiv w:val="1"/>
      <w:marLeft w:val="0"/>
      <w:marRight w:val="0"/>
      <w:marTop w:val="0"/>
      <w:marBottom w:val="0"/>
      <w:divBdr>
        <w:top w:val="none" w:sz="0" w:space="0" w:color="auto"/>
        <w:left w:val="none" w:sz="0" w:space="0" w:color="auto"/>
        <w:bottom w:val="none" w:sz="0" w:space="0" w:color="auto"/>
        <w:right w:val="none" w:sz="0" w:space="0" w:color="auto"/>
      </w:divBdr>
    </w:div>
    <w:div w:id="707921429">
      <w:bodyDiv w:val="1"/>
      <w:marLeft w:val="0"/>
      <w:marRight w:val="0"/>
      <w:marTop w:val="0"/>
      <w:marBottom w:val="0"/>
      <w:divBdr>
        <w:top w:val="none" w:sz="0" w:space="0" w:color="auto"/>
        <w:left w:val="none" w:sz="0" w:space="0" w:color="auto"/>
        <w:bottom w:val="none" w:sz="0" w:space="0" w:color="auto"/>
        <w:right w:val="none" w:sz="0" w:space="0" w:color="auto"/>
      </w:divBdr>
    </w:div>
    <w:div w:id="716776653">
      <w:bodyDiv w:val="1"/>
      <w:marLeft w:val="0"/>
      <w:marRight w:val="0"/>
      <w:marTop w:val="0"/>
      <w:marBottom w:val="0"/>
      <w:divBdr>
        <w:top w:val="none" w:sz="0" w:space="0" w:color="auto"/>
        <w:left w:val="none" w:sz="0" w:space="0" w:color="auto"/>
        <w:bottom w:val="none" w:sz="0" w:space="0" w:color="auto"/>
        <w:right w:val="none" w:sz="0" w:space="0" w:color="auto"/>
      </w:divBdr>
    </w:div>
    <w:div w:id="936406050">
      <w:bodyDiv w:val="1"/>
      <w:marLeft w:val="0"/>
      <w:marRight w:val="0"/>
      <w:marTop w:val="0"/>
      <w:marBottom w:val="0"/>
      <w:divBdr>
        <w:top w:val="none" w:sz="0" w:space="0" w:color="auto"/>
        <w:left w:val="none" w:sz="0" w:space="0" w:color="auto"/>
        <w:bottom w:val="none" w:sz="0" w:space="0" w:color="auto"/>
        <w:right w:val="none" w:sz="0" w:space="0" w:color="auto"/>
      </w:divBdr>
    </w:div>
    <w:div w:id="1397123482">
      <w:bodyDiv w:val="1"/>
      <w:marLeft w:val="0"/>
      <w:marRight w:val="0"/>
      <w:marTop w:val="0"/>
      <w:marBottom w:val="0"/>
      <w:divBdr>
        <w:top w:val="none" w:sz="0" w:space="0" w:color="auto"/>
        <w:left w:val="none" w:sz="0" w:space="0" w:color="auto"/>
        <w:bottom w:val="none" w:sz="0" w:space="0" w:color="auto"/>
        <w:right w:val="none" w:sz="0" w:space="0" w:color="auto"/>
      </w:divBdr>
    </w:div>
    <w:div w:id="1867333077">
      <w:bodyDiv w:val="1"/>
      <w:marLeft w:val="0"/>
      <w:marRight w:val="0"/>
      <w:marTop w:val="0"/>
      <w:marBottom w:val="0"/>
      <w:divBdr>
        <w:top w:val="none" w:sz="0" w:space="0" w:color="auto"/>
        <w:left w:val="none" w:sz="0" w:space="0" w:color="auto"/>
        <w:bottom w:val="none" w:sz="0" w:space="0" w:color="auto"/>
        <w:right w:val="none" w:sz="0" w:space="0" w:color="auto"/>
      </w:divBdr>
    </w:div>
    <w:div w:id="197113271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csatt/IV_Swinger" TargetMode="External"/><Relationship Id="rId18" Type="http://schemas.openxmlformats.org/officeDocument/2006/relationships/hyperlink" Target="https://www.arduino.cc/en/Main/Software" TargetMode="External"/><Relationship Id="rId26" Type="http://schemas.openxmlformats.org/officeDocument/2006/relationships/hyperlink" Target="https://raw.githubusercontent.com/csatt/IV_Swinger/master/Arduino/IV_Swinger2/IV_Swinger2.ino" TargetMode="External"/><Relationship Id="rId3" Type="http://schemas.openxmlformats.org/officeDocument/2006/relationships/styles" Target="styles.xml"/><Relationship Id="rId21" Type="http://schemas.openxmlformats.org/officeDocument/2006/relationships/hyperlink" Target="https://www.pcbway.com" TargetMode="External"/><Relationship Id="rId7" Type="http://schemas.openxmlformats.org/officeDocument/2006/relationships/endnotes" Target="endnotes.xml"/><Relationship Id="rId12" Type="http://schemas.openxmlformats.org/officeDocument/2006/relationships/hyperlink" Target="http://www.gnu.org/licenses" TargetMode="External"/><Relationship Id="rId17" Type="http://schemas.openxmlformats.org/officeDocument/2006/relationships/hyperlink" Target="https://github.com/csatt/IV_Swinger/raw/master/PCB/IV_Swinger_2_cell/PDF/IV_Swinger_2_cell_sch.pdf" TargetMode="External"/><Relationship Id="rId25" Type="http://schemas.openxmlformats.org/officeDocument/2006/relationships/hyperlink" Target="https://www.instructables.com/id/Cleaning-up-your-PCB/" TargetMode="External"/><Relationship Id="rId2" Type="http://schemas.openxmlformats.org/officeDocument/2006/relationships/numbering" Target="numbering.xml"/><Relationship Id="rId16" Type="http://schemas.openxmlformats.org/officeDocument/2006/relationships/hyperlink" Target="https://www.instructables.com/id/IV-Swinger-2-a-50-IV-Curve-Tracer" TargetMode="External"/><Relationship Id="rId20" Type="http://schemas.openxmlformats.org/officeDocument/2006/relationships/hyperlink" Target="https://oshpark.com"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tapr.org/OHL" TargetMode="External"/><Relationship Id="rId24" Type="http://schemas.openxmlformats.org/officeDocument/2006/relationships/hyperlink" Target="https://learn.adafruit.com/adafruit-guide-excellent-soldering/common-problems"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instructables.com/id/IV-Swinger-2-a-50-IV-Curve-Tracer" TargetMode="External"/><Relationship Id="rId23" Type="http://schemas.openxmlformats.org/officeDocument/2006/relationships/hyperlink" Target="https://www.arduino.cc/en/Main/Contribute" TargetMode="External"/><Relationship Id="rId28"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hyperlink" Target="https://github.com/csatt/IV_Swinger/releases" TargetMode="Externa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www.instructables.com" TargetMode="External"/><Relationship Id="rId22" Type="http://schemas.openxmlformats.org/officeDocument/2006/relationships/hyperlink" Target="https://github.com/csatt/IV_Swinger/raw/master/PCB/BOM/emr_cell_BOM.pdf" TargetMode="External"/><Relationship Id="rId27" Type="http://schemas.openxmlformats.org/officeDocument/2006/relationships/hyperlink" Target="https://raw.githubusercontent.com/csatt/IV_Swinger/master/Arduino/IV_Swinger2/IV_Swinger2.ino"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7A16F6-35B6-2A47-B5B1-2D12BE570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2858</TotalTime>
  <Pages>37</Pages>
  <Words>6291</Words>
  <Characters>35865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W</dc:creator>
  <cp:keywords/>
  <dc:description/>
  <cp:lastModifiedBy>Chris Satterlee</cp:lastModifiedBy>
  <cp:revision>97</cp:revision>
  <cp:lastPrinted>2019-02-02T20:52:00Z</cp:lastPrinted>
  <dcterms:created xsi:type="dcterms:W3CDTF">2017-03-27T20:30:00Z</dcterms:created>
  <dcterms:modified xsi:type="dcterms:W3CDTF">2019-03-07T02:34:00Z</dcterms:modified>
</cp:coreProperties>
</file>